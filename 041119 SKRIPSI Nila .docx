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viewer"/>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embeddings/Microsoft_Visio_Drawing4.vsdx" ContentType="application/vnd.ms-visio.drawing"/>
  <Override PartName="/word/embeddings/Microsoft_Visio_Drawing5.vsdx" ContentType="application/vnd.ms-visio.drawing"/>
  <Override PartName="/word/embeddings/Microsoft_Visio_Drawing6.vsdx" ContentType="application/vnd.ms-visio.drawing"/>
  <Override PartName="/word/embeddings/Microsoft_Visio_Drawing7.vsdx" ContentType="application/vnd.ms-visio.drawing"/>
  <Override PartName="/word/embeddings/Microsoft_Visio_Drawing8.vsdx" ContentType="application/vnd.ms-visio.drawing"/>
  <Override PartName="/word/embeddings/Microsoft_Visio_Drawing9.vsdx" ContentType="application/vnd.ms-visio.drawing"/>
  <Override PartName="/word/embeddings/Microsoft_Visio_Drawing10.vsdx" ContentType="application/vnd.ms-visio.drawing"/>
  <Override PartName="/word/embeddings/Microsoft_Visio_Drawing11.vsdx" ContentType="application/vnd.ms-visio.drawing"/>
  <Override PartName="/word/embeddings/Microsoft_Visio_Drawing12.vsdx" ContentType="application/vnd.ms-visio.drawing"/>
  <Override PartName="/word/embeddings/Microsoft_Visio_Drawing13.vsdx" ContentType="application/vnd.ms-visio.drawing"/>
  <Override PartName="/word/embeddings/Microsoft_Visio_Drawing14.vsdx" ContentType="application/vnd.ms-visio.drawing"/>
  <Override PartName="/word/embeddings/Microsoft_Visio_Drawing15.vsdx" ContentType="application/vnd.ms-visio.drawing"/>
  <Override PartName="/word/embeddings/Microsoft_Visio_Drawing16.vsdx" ContentType="application/vnd.ms-visio.drawing"/>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641B29" w14:textId="00136D2D" w:rsidR="00C06B84" w:rsidRPr="0033182C" w:rsidRDefault="008763A9" w:rsidP="00EB2BFE">
      <w:pPr>
        <w:jc w:val="center"/>
        <w:rPr>
          <w:rFonts w:cs="Times New Roman"/>
          <w:noProof/>
          <w:szCs w:val="24"/>
        </w:rPr>
      </w:pPr>
      <w:r w:rsidRPr="0033182C">
        <w:rPr>
          <w:rFonts w:cs="Times New Roman"/>
          <w:noProof/>
          <w:szCs w:val="24"/>
          <w:lang w:val="en-ID"/>
        </w:rPr>
        <w:t xml:space="preserve"> </w:t>
      </w:r>
      <w:r w:rsidR="00EB2BFE" w:rsidRPr="0033182C">
        <w:rPr>
          <w:rFonts w:cs="Times New Roman"/>
          <w:noProof/>
          <w:szCs w:val="24"/>
        </w:rPr>
        <w:drawing>
          <wp:inline distT="0" distB="0" distL="0" distR="0" wp14:anchorId="1336533C" wp14:editId="1765CFB8">
            <wp:extent cx="1056962" cy="1080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000051AA" w:rsidRPr="0033182C">
        <w:rPr>
          <w:rFonts w:cs="Times New Roman"/>
          <w:noProof/>
          <w:szCs w:val="24"/>
          <w:lang w:val="en-ID"/>
        </w:rPr>
        <w:t xml:space="preserve"> </w:t>
      </w:r>
      <w:r w:rsidR="00B55B7F" w:rsidRPr="0033182C">
        <w:rPr>
          <w:rFonts w:cs="Times New Roman"/>
          <w:noProof/>
          <w:szCs w:val="24"/>
          <w:lang w:val="id-ID"/>
        </w:rPr>
        <w:t xml:space="preserve">  </w:t>
      </w:r>
      <w:r w:rsidR="00997E38" w:rsidRPr="0033182C">
        <w:rPr>
          <w:rFonts w:cs="Times New Roman"/>
          <w:noProof/>
          <w:szCs w:val="24"/>
        </w:rPr>
        <w:t xml:space="preserve"> </w:t>
      </w:r>
    </w:p>
    <w:p w14:paraId="0A72BEAD" w14:textId="38686496" w:rsidR="00C06B84" w:rsidRPr="0033182C" w:rsidRDefault="00422B3D" w:rsidP="00976F1A">
      <w:pPr>
        <w:spacing w:line="240" w:lineRule="auto"/>
        <w:jc w:val="center"/>
        <w:rPr>
          <w:rFonts w:cs="Times New Roman"/>
          <w:b/>
          <w:i/>
          <w:sz w:val="28"/>
          <w:szCs w:val="28"/>
        </w:rPr>
      </w:pPr>
      <w:r w:rsidRPr="0033182C">
        <w:rPr>
          <w:rFonts w:cs="Times New Roman"/>
          <w:b/>
          <w:sz w:val="28"/>
          <w:szCs w:val="28"/>
        </w:rPr>
        <w:t xml:space="preserve">IMPLEMENTASI KONTROL POSISI </w:t>
      </w:r>
      <w:r w:rsidR="00F40E67" w:rsidRPr="0033182C">
        <w:rPr>
          <w:rFonts w:cs="Times New Roman"/>
          <w:b/>
          <w:sz w:val="28"/>
          <w:szCs w:val="28"/>
        </w:rPr>
        <w:t>BERBASIS WEB</w:t>
      </w:r>
      <w:r w:rsidRPr="0033182C">
        <w:rPr>
          <w:rFonts w:cs="Times New Roman"/>
          <w:b/>
          <w:sz w:val="28"/>
          <w:szCs w:val="28"/>
        </w:rPr>
        <w:t xml:space="preserve"> PADA PANEL SURYA MENGGUNAKAN METODE </w:t>
      </w:r>
      <w:del w:id="0" w:author="Windows User" w:date="2019-09-14T03:54:00Z">
        <w:r w:rsidR="00F40E67" w:rsidRPr="0033182C" w:rsidDel="00451BA0">
          <w:rPr>
            <w:rFonts w:cs="Times New Roman"/>
            <w:b/>
            <w:i/>
            <w:sz w:val="28"/>
            <w:szCs w:val="28"/>
          </w:rPr>
          <w:delText>FUZZY</w:delText>
        </w:r>
      </w:del>
      <w:r w:rsidR="00886455" w:rsidRPr="0033182C">
        <w:rPr>
          <w:rFonts w:cs="Times New Roman"/>
          <w:b/>
          <w:i/>
          <w:sz w:val="28"/>
          <w:szCs w:val="28"/>
        </w:rPr>
        <w:t>FUZYY</w:t>
      </w:r>
      <w:r w:rsidR="00F40E67" w:rsidRPr="0033182C">
        <w:rPr>
          <w:rFonts w:cs="Times New Roman"/>
          <w:b/>
          <w:i/>
          <w:sz w:val="28"/>
          <w:szCs w:val="28"/>
        </w:rPr>
        <w:t xml:space="preserve"> PROPORTI</w:t>
      </w:r>
      <w:r w:rsidR="005970B3" w:rsidRPr="0033182C">
        <w:rPr>
          <w:rFonts w:cs="Times New Roman"/>
          <w:b/>
          <w:i/>
          <w:sz w:val="28"/>
          <w:szCs w:val="28"/>
        </w:rPr>
        <w:t>ONAL INT</w:t>
      </w:r>
      <w:r w:rsidR="00EB277E" w:rsidRPr="0033182C">
        <w:rPr>
          <w:rFonts w:cs="Times New Roman"/>
          <w:b/>
          <w:i/>
          <w:sz w:val="28"/>
          <w:szCs w:val="28"/>
        </w:rPr>
        <w:t xml:space="preserve">EGRAL </w:t>
      </w:r>
      <w:r w:rsidR="00247139" w:rsidRPr="0033182C">
        <w:rPr>
          <w:rFonts w:cs="Times New Roman"/>
          <w:b/>
          <w:i/>
          <w:sz w:val="28"/>
          <w:szCs w:val="28"/>
        </w:rPr>
        <w:t>AND</w:t>
      </w:r>
      <w:r w:rsidR="00CF0351" w:rsidRPr="0033182C">
        <w:rPr>
          <w:rFonts w:cs="Times New Roman"/>
          <w:b/>
          <w:i/>
          <w:sz w:val="28"/>
          <w:szCs w:val="28"/>
        </w:rPr>
        <w:t xml:space="preserve"> </w:t>
      </w:r>
      <w:r w:rsidR="004C5CCD" w:rsidRPr="0033182C">
        <w:rPr>
          <w:rFonts w:cs="Times New Roman"/>
          <w:b/>
          <w:i/>
          <w:sz w:val="28"/>
          <w:szCs w:val="28"/>
          <w:lang w:val="id-ID"/>
        </w:rPr>
        <w:t xml:space="preserve"> </w:t>
      </w:r>
      <w:r w:rsidR="003B06CE" w:rsidRPr="0033182C">
        <w:rPr>
          <w:rFonts w:cs="Times New Roman"/>
          <w:b/>
          <w:i/>
          <w:sz w:val="28"/>
          <w:szCs w:val="28"/>
        </w:rPr>
        <w:t>D</w:t>
      </w:r>
      <w:r w:rsidR="00993549" w:rsidRPr="0033182C">
        <w:rPr>
          <w:rFonts w:cs="Times New Roman"/>
          <w:b/>
          <w:i/>
          <w:sz w:val="28"/>
          <w:szCs w:val="28"/>
        </w:rPr>
        <w:t>ERIVATIVE</w:t>
      </w:r>
      <w:r w:rsidR="00EB277E" w:rsidRPr="0033182C">
        <w:rPr>
          <w:rFonts w:cs="Times New Roman"/>
          <w:b/>
          <w:i/>
          <w:sz w:val="28"/>
          <w:szCs w:val="28"/>
        </w:rPr>
        <w:br/>
      </w:r>
      <w:r w:rsidRPr="0033182C">
        <w:rPr>
          <w:rFonts w:cs="Times New Roman"/>
          <w:b/>
          <w:i/>
          <w:sz w:val="28"/>
          <w:szCs w:val="28"/>
        </w:rPr>
        <w:t>(FPID</w:t>
      </w:r>
      <w:r w:rsidRPr="0033182C">
        <w:rPr>
          <w:rFonts w:cs="Times New Roman"/>
          <w:b/>
          <w:sz w:val="28"/>
          <w:szCs w:val="28"/>
        </w:rPr>
        <w:t>) CONTROLLER</w:t>
      </w:r>
    </w:p>
    <w:p w14:paraId="6F09B0F6" w14:textId="77777777" w:rsidR="00C06B84" w:rsidRPr="0033182C" w:rsidRDefault="00C06B84" w:rsidP="0004599B">
      <w:pPr>
        <w:jc w:val="center"/>
        <w:rPr>
          <w:rFonts w:cs="Times New Roman"/>
          <w:szCs w:val="24"/>
        </w:rPr>
      </w:pPr>
    </w:p>
    <w:p w14:paraId="22D7F0C8" w14:textId="02F1E40C" w:rsidR="00927BA7" w:rsidRPr="0033182C" w:rsidRDefault="00927BA7" w:rsidP="00927BA7">
      <w:pPr>
        <w:jc w:val="center"/>
        <w:rPr>
          <w:rFonts w:cs="Times New Roman"/>
          <w:b/>
        </w:rPr>
      </w:pPr>
      <w:r w:rsidRPr="0033182C">
        <w:rPr>
          <w:rFonts w:cs="Times New Roman"/>
          <w:b/>
        </w:rPr>
        <w:t>SKRIPSI</w:t>
      </w:r>
    </w:p>
    <w:p w14:paraId="1237F3DC" w14:textId="53D9BD80" w:rsidR="00C06B84" w:rsidRPr="0033182C" w:rsidRDefault="00C06B84" w:rsidP="0004599B">
      <w:pPr>
        <w:jc w:val="center"/>
        <w:rPr>
          <w:rFonts w:cs="Times New Roman"/>
        </w:rPr>
      </w:pPr>
    </w:p>
    <w:p w14:paraId="39D5E814" w14:textId="5E35077A" w:rsidR="00EB2BFE" w:rsidRPr="0033182C" w:rsidRDefault="00EB2BFE" w:rsidP="0004599B">
      <w:pPr>
        <w:jc w:val="center"/>
        <w:rPr>
          <w:rFonts w:cs="Times New Roman"/>
          <w:szCs w:val="24"/>
        </w:rPr>
      </w:pPr>
    </w:p>
    <w:p w14:paraId="07930090" w14:textId="77777777" w:rsidR="00C06B84" w:rsidRPr="0033182C" w:rsidRDefault="00976F1A" w:rsidP="0004599B">
      <w:pPr>
        <w:jc w:val="center"/>
        <w:rPr>
          <w:rFonts w:cs="Times New Roman"/>
          <w:szCs w:val="24"/>
        </w:rPr>
      </w:pPr>
      <w:r w:rsidRPr="0033182C">
        <w:rPr>
          <w:rFonts w:cs="Times New Roman"/>
          <w:szCs w:val="24"/>
        </w:rPr>
        <w:t xml:space="preserve">oleh </w:t>
      </w:r>
    </w:p>
    <w:p w14:paraId="2D894C49" w14:textId="77777777" w:rsidR="00C06B84" w:rsidRPr="0033182C" w:rsidRDefault="00422B3D" w:rsidP="00EB2BFE">
      <w:pPr>
        <w:spacing w:line="240" w:lineRule="auto"/>
        <w:jc w:val="center"/>
        <w:rPr>
          <w:rFonts w:cs="Times New Roman"/>
          <w:b/>
          <w:szCs w:val="24"/>
        </w:rPr>
      </w:pPr>
      <w:r w:rsidRPr="0033182C">
        <w:rPr>
          <w:rFonts w:cs="Times New Roman"/>
          <w:b/>
          <w:szCs w:val="24"/>
        </w:rPr>
        <w:t>Nila Choirotun Nisa’</w:t>
      </w:r>
    </w:p>
    <w:p w14:paraId="07405A4D" w14:textId="77777777" w:rsidR="00C06B84" w:rsidRPr="0033182C" w:rsidRDefault="00422B3D" w:rsidP="00EB2BFE">
      <w:pPr>
        <w:spacing w:line="240" w:lineRule="auto"/>
        <w:jc w:val="center"/>
        <w:rPr>
          <w:rFonts w:cs="Times New Roman"/>
          <w:b/>
          <w:szCs w:val="24"/>
        </w:rPr>
      </w:pPr>
      <w:r w:rsidRPr="0033182C">
        <w:rPr>
          <w:rFonts w:cs="Times New Roman"/>
          <w:b/>
          <w:szCs w:val="24"/>
        </w:rPr>
        <w:t>NIM 152410101153</w:t>
      </w:r>
    </w:p>
    <w:p w14:paraId="4AD4DDEA" w14:textId="77777777" w:rsidR="00C06B84" w:rsidRPr="0033182C" w:rsidRDefault="00C06B84" w:rsidP="00976F1A">
      <w:pPr>
        <w:rPr>
          <w:rFonts w:cs="Times New Roman"/>
          <w:b/>
          <w:szCs w:val="24"/>
        </w:rPr>
      </w:pPr>
    </w:p>
    <w:p w14:paraId="63523EB6" w14:textId="29CC82A6" w:rsidR="00C06B84" w:rsidRPr="0033182C" w:rsidRDefault="00C06B84" w:rsidP="0004599B">
      <w:pPr>
        <w:jc w:val="center"/>
        <w:rPr>
          <w:rFonts w:cs="Times New Roman"/>
          <w:b/>
          <w:szCs w:val="24"/>
        </w:rPr>
      </w:pPr>
    </w:p>
    <w:p w14:paraId="25BCF3EC" w14:textId="5CE66180" w:rsidR="00EB2BFE" w:rsidRPr="0033182C" w:rsidRDefault="00EB2BFE" w:rsidP="0004599B">
      <w:pPr>
        <w:jc w:val="center"/>
        <w:rPr>
          <w:rFonts w:cs="Times New Roman"/>
          <w:b/>
          <w:szCs w:val="24"/>
        </w:rPr>
      </w:pPr>
    </w:p>
    <w:p w14:paraId="0D375142" w14:textId="5461D3C8" w:rsidR="00EB2BFE" w:rsidRPr="0033182C" w:rsidRDefault="00EB2BFE" w:rsidP="0004599B">
      <w:pPr>
        <w:jc w:val="center"/>
        <w:rPr>
          <w:rFonts w:cs="Times New Roman"/>
          <w:b/>
          <w:szCs w:val="24"/>
        </w:rPr>
      </w:pPr>
    </w:p>
    <w:p w14:paraId="48067AB2" w14:textId="77777777" w:rsidR="00EB2BFE" w:rsidRPr="0033182C" w:rsidRDefault="00EB2BFE" w:rsidP="0004599B">
      <w:pPr>
        <w:jc w:val="center"/>
        <w:rPr>
          <w:rFonts w:cs="Times New Roman"/>
          <w:b/>
          <w:szCs w:val="24"/>
        </w:rPr>
      </w:pPr>
    </w:p>
    <w:p w14:paraId="2FC452D7" w14:textId="19AAD654" w:rsidR="00EB2BFE" w:rsidRPr="0033182C" w:rsidRDefault="00EB2BFE" w:rsidP="0004599B">
      <w:pPr>
        <w:jc w:val="center"/>
        <w:rPr>
          <w:rFonts w:cs="Times New Roman"/>
          <w:b/>
          <w:szCs w:val="24"/>
        </w:rPr>
      </w:pPr>
    </w:p>
    <w:p w14:paraId="653CAAC0"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PROGRAM STUDI SISTEM INFORMASI</w:t>
      </w:r>
    </w:p>
    <w:p w14:paraId="636F7166"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FAKULTAS ILMU KOMPUTER</w:t>
      </w:r>
    </w:p>
    <w:p w14:paraId="455E343D"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UNIVERSITAS JEMBER</w:t>
      </w:r>
    </w:p>
    <w:p w14:paraId="4A06EE5D" w14:textId="6FF6C2EE" w:rsidR="00EB2BFE" w:rsidRPr="0033182C" w:rsidRDefault="00C06B84" w:rsidP="00EB2BFE">
      <w:pPr>
        <w:spacing w:line="240" w:lineRule="auto"/>
        <w:jc w:val="center"/>
        <w:rPr>
          <w:rFonts w:cs="Times New Roman"/>
          <w:b/>
          <w:sz w:val="28"/>
          <w:szCs w:val="24"/>
          <w:lang w:val="id-ID"/>
        </w:rPr>
      </w:pPr>
      <w:r w:rsidRPr="0033182C">
        <w:rPr>
          <w:rFonts w:cs="Times New Roman"/>
          <w:b/>
          <w:sz w:val="28"/>
          <w:szCs w:val="24"/>
        </w:rPr>
        <w:t>201</w:t>
      </w:r>
      <w:r w:rsidR="002E2FEA" w:rsidRPr="0033182C">
        <w:rPr>
          <w:rFonts w:cs="Times New Roman"/>
          <w:b/>
          <w:sz w:val="28"/>
          <w:szCs w:val="24"/>
          <w:lang w:val="id-ID"/>
        </w:rPr>
        <w:t>9</w:t>
      </w:r>
    </w:p>
    <w:p w14:paraId="454F1A41" w14:textId="77777777" w:rsidR="00F0029C" w:rsidRPr="0033182C" w:rsidRDefault="00F0029C">
      <w:pPr>
        <w:rPr>
          <w:rFonts w:cs="Times New Roman"/>
          <w:b/>
          <w:sz w:val="28"/>
          <w:szCs w:val="24"/>
          <w:lang w:val="id-ID"/>
        </w:rPr>
        <w:sectPr w:rsidR="00F0029C" w:rsidRPr="0033182C" w:rsidSect="00CF5B06">
          <w:footerReference w:type="even" r:id="rId9"/>
          <w:footerReference w:type="default" r:id="rId10"/>
          <w:headerReference w:type="first" r:id="rId11"/>
          <w:pgSz w:w="11906" w:h="16838" w:code="9"/>
          <w:pgMar w:top="2268" w:right="1701" w:bottom="1701" w:left="2268" w:header="720" w:footer="720" w:gutter="0"/>
          <w:pgNumType w:start="1"/>
          <w:cols w:space="720"/>
          <w:titlePg/>
          <w:docGrid w:linePitch="360"/>
        </w:sectPr>
      </w:pPr>
    </w:p>
    <w:p w14:paraId="68A11F91" w14:textId="06AF0A94" w:rsidR="00EB2BFE" w:rsidRPr="0033182C" w:rsidRDefault="00EB2BFE">
      <w:pPr>
        <w:rPr>
          <w:rFonts w:cs="Times New Roman"/>
          <w:b/>
          <w:sz w:val="28"/>
          <w:szCs w:val="24"/>
          <w:lang w:val="id-ID"/>
        </w:rPr>
      </w:pPr>
    </w:p>
    <w:p w14:paraId="0844E84D" w14:textId="77777777" w:rsidR="00EB2BFE" w:rsidRPr="0033182C" w:rsidRDefault="00EB2BFE" w:rsidP="00EB2BFE">
      <w:pPr>
        <w:jc w:val="center"/>
        <w:rPr>
          <w:rFonts w:cs="Times New Roman"/>
          <w:noProof/>
          <w:szCs w:val="24"/>
        </w:rPr>
      </w:pPr>
      <w:r w:rsidRPr="0033182C">
        <w:rPr>
          <w:rFonts w:cs="Times New Roman"/>
          <w:noProof/>
          <w:szCs w:val="24"/>
        </w:rPr>
        <w:drawing>
          <wp:inline distT="0" distB="0" distL="0" distR="0" wp14:anchorId="1A714EEB" wp14:editId="07ED48A5">
            <wp:extent cx="1056962" cy="1080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Pr="0033182C">
        <w:rPr>
          <w:rFonts w:cs="Times New Roman"/>
          <w:noProof/>
          <w:szCs w:val="24"/>
          <w:lang w:val="en-ID"/>
        </w:rPr>
        <w:t xml:space="preserve"> </w:t>
      </w:r>
      <w:r w:rsidRPr="0033182C">
        <w:rPr>
          <w:rFonts w:cs="Times New Roman"/>
          <w:noProof/>
          <w:szCs w:val="24"/>
          <w:lang w:val="id-ID"/>
        </w:rPr>
        <w:t xml:space="preserve">  </w:t>
      </w:r>
      <w:r w:rsidRPr="0033182C">
        <w:rPr>
          <w:rFonts w:cs="Times New Roman"/>
          <w:noProof/>
          <w:szCs w:val="24"/>
        </w:rPr>
        <w:t xml:space="preserve"> </w:t>
      </w:r>
    </w:p>
    <w:p w14:paraId="569097A8" w14:textId="2985A0D8" w:rsidR="00EB2BFE" w:rsidRPr="0033182C" w:rsidRDefault="00EB2BFE" w:rsidP="00EB2BFE">
      <w:pPr>
        <w:spacing w:line="240" w:lineRule="auto"/>
        <w:jc w:val="center"/>
        <w:rPr>
          <w:rFonts w:cs="Times New Roman"/>
          <w:b/>
          <w:i/>
          <w:sz w:val="28"/>
          <w:szCs w:val="28"/>
        </w:rPr>
      </w:pPr>
      <w:r w:rsidRPr="0033182C">
        <w:rPr>
          <w:rFonts w:cs="Times New Roman"/>
          <w:b/>
          <w:sz w:val="28"/>
          <w:szCs w:val="28"/>
        </w:rPr>
        <w:t xml:space="preserve">IMPLEMENTASI KONTROL POSISI BERBASIS WEB PADA PANEL SURYA MENGGUNAKAN METODE </w:t>
      </w:r>
      <w:del w:id="1" w:author="Windows User" w:date="2019-09-14T03:54:00Z">
        <w:r w:rsidRPr="0033182C" w:rsidDel="00451BA0">
          <w:rPr>
            <w:rFonts w:cs="Times New Roman"/>
            <w:b/>
            <w:i/>
            <w:sz w:val="28"/>
            <w:szCs w:val="28"/>
          </w:rPr>
          <w:delText>FUZZY</w:delText>
        </w:r>
      </w:del>
      <w:r w:rsidR="00886455" w:rsidRPr="0033182C">
        <w:rPr>
          <w:rFonts w:cs="Times New Roman"/>
          <w:b/>
          <w:i/>
          <w:sz w:val="28"/>
          <w:szCs w:val="28"/>
        </w:rPr>
        <w:t>FUZYY</w:t>
      </w:r>
      <w:r w:rsidRPr="0033182C">
        <w:rPr>
          <w:rFonts w:cs="Times New Roman"/>
          <w:b/>
          <w:i/>
          <w:sz w:val="28"/>
          <w:szCs w:val="28"/>
        </w:rPr>
        <w:t xml:space="preserve"> PROPORTIONAL INTEGRAL AND </w:t>
      </w:r>
      <w:r w:rsidRPr="0033182C">
        <w:rPr>
          <w:rFonts w:cs="Times New Roman"/>
          <w:b/>
          <w:i/>
          <w:sz w:val="28"/>
          <w:szCs w:val="28"/>
          <w:lang w:val="id-ID"/>
        </w:rPr>
        <w:t xml:space="preserve"> </w:t>
      </w:r>
      <w:r w:rsidRPr="0033182C">
        <w:rPr>
          <w:rFonts w:cs="Times New Roman"/>
          <w:b/>
          <w:i/>
          <w:sz w:val="28"/>
          <w:szCs w:val="28"/>
        </w:rPr>
        <w:t>DERIVATIVE</w:t>
      </w:r>
      <w:r w:rsidRPr="0033182C">
        <w:rPr>
          <w:rFonts w:cs="Times New Roman"/>
          <w:b/>
          <w:i/>
          <w:sz w:val="28"/>
          <w:szCs w:val="28"/>
        </w:rPr>
        <w:br/>
        <w:t>(FPID</w:t>
      </w:r>
      <w:r w:rsidRPr="0033182C">
        <w:rPr>
          <w:rFonts w:cs="Times New Roman"/>
          <w:b/>
          <w:sz w:val="28"/>
          <w:szCs w:val="28"/>
        </w:rPr>
        <w:t>) CONTROLLER</w:t>
      </w:r>
    </w:p>
    <w:p w14:paraId="0416DF07" w14:textId="77777777" w:rsidR="00EB2BFE" w:rsidRPr="0033182C" w:rsidRDefault="00EB2BFE" w:rsidP="00EB2BFE">
      <w:pPr>
        <w:jc w:val="center"/>
        <w:rPr>
          <w:rFonts w:cs="Times New Roman"/>
          <w:szCs w:val="24"/>
        </w:rPr>
      </w:pPr>
    </w:p>
    <w:p w14:paraId="7C76BE98" w14:textId="77777777" w:rsidR="00EB2BFE" w:rsidRPr="0033182C" w:rsidRDefault="00EB2BFE" w:rsidP="00EB2BFE">
      <w:pPr>
        <w:jc w:val="center"/>
        <w:rPr>
          <w:rFonts w:cs="Times New Roman"/>
          <w:b/>
        </w:rPr>
      </w:pPr>
      <w:r w:rsidRPr="0033182C">
        <w:rPr>
          <w:rFonts w:cs="Times New Roman"/>
          <w:b/>
        </w:rPr>
        <w:t>SKRIPSI</w:t>
      </w:r>
    </w:p>
    <w:p w14:paraId="727AD01E" w14:textId="77777777" w:rsidR="00EB2BFE" w:rsidRPr="0033182C" w:rsidRDefault="00EB2BFE" w:rsidP="00EB2BFE">
      <w:pPr>
        <w:spacing w:after="115"/>
        <w:ind w:right="-1"/>
        <w:jc w:val="center"/>
        <w:rPr>
          <w:rFonts w:cs="Times New Roman"/>
        </w:rPr>
      </w:pPr>
      <w:r w:rsidRPr="0033182C">
        <w:rPr>
          <w:rFonts w:cs="Times New Roman"/>
        </w:rPr>
        <w:t xml:space="preserve">diajukan guna melengkapi tugas akhir dan memenuhi salah satu syarat </w:t>
      </w:r>
    </w:p>
    <w:p w14:paraId="6C8EF553" w14:textId="77777777" w:rsidR="00EB2BFE" w:rsidRPr="0033182C" w:rsidRDefault="00EB2BFE" w:rsidP="00EB2BFE">
      <w:pPr>
        <w:spacing w:after="115"/>
        <w:ind w:right="-1"/>
        <w:jc w:val="center"/>
        <w:rPr>
          <w:rFonts w:cs="Times New Roman"/>
        </w:rPr>
      </w:pPr>
      <w:r w:rsidRPr="0033182C">
        <w:rPr>
          <w:rFonts w:cs="Times New Roman"/>
        </w:rPr>
        <w:t xml:space="preserve">untuk menyelesaikan Pendidikan Sarjana (S1) Program Studi Sistem Informasi </w:t>
      </w:r>
    </w:p>
    <w:p w14:paraId="436656AE" w14:textId="77777777" w:rsidR="00EB2BFE" w:rsidRPr="0033182C" w:rsidRDefault="00EB2BFE" w:rsidP="00EB2BFE">
      <w:pPr>
        <w:spacing w:after="115"/>
        <w:ind w:right="-1"/>
        <w:jc w:val="center"/>
        <w:rPr>
          <w:rFonts w:cs="Times New Roman"/>
        </w:rPr>
      </w:pPr>
      <w:r w:rsidRPr="0033182C">
        <w:rPr>
          <w:rFonts w:cs="Times New Roman"/>
        </w:rPr>
        <w:t xml:space="preserve">Universitas Jember dan mencapai gelar Sarjana Komputer </w:t>
      </w:r>
    </w:p>
    <w:p w14:paraId="48182FD8" w14:textId="77777777" w:rsidR="00EB2BFE" w:rsidRPr="0033182C" w:rsidRDefault="00EB2BFE" w:rsidP="00EB2BFE">
      <w:pPr>
        <w:jc w:val="center"/>
        <w:rPr>
          <w:rFonts w:cs="Times New Roman"/>
          <w:szCs w:val="24"/>
        </w:rPr>
      </w:pPr>
    </w:p>
    <w:p w14:paraId="62F05B1E" w14:textId="77777777" w:rsidR="00EB2BFE" w:rsidRPr="0033182C" w:rsidRDefault="00EB2BFE" w:rsidP="00EB2BFE">
      <w:pPr>
        <w:jc w:val="center"/>
        <w:rPr>
          <w:rFonts w:cs="Times New Roman"/>
          <w:szCs w:val="24"/>
        </w:rPr>
      </w:pPr>
      <w:r w:rsidRPr="0033182C">
        <w:rPr>
          <w:rFonts w:cs="Times New Roman"/>
          <w:szCs w:val="24"/>
        </w:rPr>
        <w:t xml:space="preserve">oleh </w:t>
      </w:r>
    </w:p>
    <w:p w14:paraId="39E46C16" w14:textId="77777777" w:rsidR="00EB2BFE" w:rsidRPr="0033182C" w:rsidRDefault="00EB2BFE" w:rsidP="00EB2BFE">
      <w:pPr>
        <w:jc w:val="center"/>
        <w:rPr>
          <w:rFonts w:cs="Times New Roman"/>
          <w:b/>
          <w:szCs w:val="24"/>
        </w:rPr>
      </w:pPr>
      <w:r w:rsidRPr="0033182C">
        <w:rPr>
          <w:rFonts w:cs="Times New Roman"/>
          <w:b/>
          <w:szCs w:val="24"/>
        </w:rPr>
        <w:t>Nila Choirotun Nisa’</w:t>
      </w:r>
    </w:p>
    <w:p w14:paraId="0B1347D6" w14:textId="77777777" w:rsidR="00EB2BFE" w:rsidRPr="0033182C" w:rsidRDefault="00EB2BFE" w:rsidP="00EB2BFE">
      <w:pPr>
        <w:jc w:val="center"/>
        <w:rPr>
          <w:rFonts w:cs="Times New Roman"/>
          <w:b/>
          <w:szCs w:val="24"/>
        </w:rPr>
      </w:pPr>
      <w:r w:rsidRPr="0033182C">
        <w:rPr>
          <w:rFonts w:cs="Times New Roman"/>
          <w:b/>
          <w:szCs w:val="24"/>
        </w:rPr>
        <w:t>NIM 152410101153</w:t>
      </w:r>
    </w:p>
    <w:p w14:paraId="7DB786EC" w14:textId="77777777" w:rsidR="00EB2BFE" w:rsidRPr="0033182C" w:rsidRDefault="00EB2BFE" w:rsidP="00EB2BFE">
      <w:pPr>
        <w:rPr>
          <w:rFonts w:cs="Times New Roman"/>
          <w:b/>
          <w:szCs w:val="24"/>
        </w:rPr>
      </w:pPr>
    </w:p>
    <w:p w14:paraId="04C0160E" w14:textId="77777777" w:rsidR="00EB2BFE" w:rsidRPr="0033182C" w:rsidRDefault="00EB2BFE" w:rsidP="00EB2BFE">
      <w:pPr>
        <w:jc w:val="center"/>
        <w:rPr>
          <w:rFonts w:cs="Times New Roman"/>
          <w:b/>
          <w:szCs w:val="24"/>
        </w:rPr>
      </w:pPr>
    </w:p>
    <w:p w14:paraId="581AD68D" w14:textId="77777777" w:rsidR="00EB2BFE" w:rsidRPr="0033182C" w:rsidRDefault="00EB2BFE" w:rsidP="00EB2BFE">
      <w:pPr>
        <w:jc w:val="center"/>
        <w:rPr>
          <w:rFonts w:cs="Times New Roman"/>
          <w:b/>
          <w:szCs w:val="24"/>
        </w:rPr>
      </w:pPr>
    </w:p>
    <w:p w14:paraId="18A5B34C" w14:textId="77777777" w:rsidR="00EB2BFE" w:rsidRPr="0033182C" w:rsidRDefault="00EB2BFE" w:rsidP="00EB2BFE">
      <w:pPr>
        <w:jc w:val="center"/>
        <w:rPr>
          <w:rFonts w:cs="Times New Roman"/>
          <w:b/>
          <w:szCs w:val="24"/>
        </w:rPr>
      </w:pPr>
    </w:p>
    <w:p w14:paraId="27DC1672" w14:textId="77777777" w:rsidR="00EB2BFE" w:rsidRPr="0033182C" w:rsidRDefault="00EB2BFE" w:rsidP="00EB2BFE">
      <w:pPr>
        <w:jc w:val="center"/>
        <w:rPr>
          <w:rFonts w:cs="Times New Roman"/>
          <w:b/>
          <w:szCs w:val="24"/>
        </w:rPr>
      </w:pPr>
    </w:p>
    <w:p w14:paraId="4155D0DB"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PROGRAM STUDI SISTEM INFORMASI</w:t>
      </w:r>
    </w:p>
    <w:p w14:paraId="143A394D"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FAKULTAS ILMU KOMPUTER</w:t>
      </w:r>
    </w:p>
    <w:p w14:paraId="18B50D5A"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UNIVERSITAS JEMBER</w:t>
      </w:r>
    </w:p>
    <w:p w14:paraId="79E5623D" w14:textId="1C9EB118" w:rsidR="00F935D6" w:rsidRPr="0033182C" w:rsidRDefault="00EB2BFE" w:rsidP="00EB2BFE">
      <w:pPr>
        <w:spacing w:line="240" w:lineRule="auto"/>
        <w:jc w:val="center"/>
        <w:rPr>
          <w:rFonts w:cs="Times New Roman"/>
          <w:b/>
          <w:sz w:val="28"/>
          <w:szCs w:val="24"/>
          <w:lang w:val="id-ID"/>
        </w:rPr>
      </w:pPr>
      <w:r w:rsidRPr="0033182C">
        <w:rPr>
          <w:rFonts w:cs="Times New Roman"/>
          <w:b/>
          <w:sz w:val="28"/>
          <w:szCs w:val="24"/>
        </w:rPr>
        <w:t>201</w:t>
      </w:r>
      <w:r w:rsidRPr="0033182C">
        <w:rPr>
          <w:rFonts w:cs="Times New Roman"/>
          <w:b/>
          <w:sz w:val="28"/>
          <w:szCs w:val="24"/>
          <w:lang w:val="id-ID"/>
        </w:rPr>
        <w:t>9</w:t>
      </w:r>
    </w:p>
    <w:p w14:paraId="0CF14844" w14:textId="492E5D22" w:rsidR="00E104C3" w:rsidRDefault="007943A8" w:rsidP="00E104C3">
      <w:pPr>
        <w:pStyle w:val="Heading1"/>
        <w:numPr>
          <w:ilvl w:val="0"/>
          <w:numId w:val="0"/>
        </w:numPr>
        <w:jc w:val="both"/>
      </w:pPr>
      <w:r>
        <w:rPr>
          <w:lang w:val="id-ID"/>
        </w:rPr>
        <w:br w:type="page"/>
      </w:r>
    </w:p>
    <w:p w14:paraId="541F4457" w14:textId="1886BC91" w:rsidR="00E104C3" w:rsidRDefault="00E104C3" w:rsidP="00E104C3">
      <w:pPr>
        <w:pStyle w:val="Heading1"/>
        <w:numPr>
          <w:ilvl w:val="0"/>
          <w:numId w:val="0"/>
        </w:numPr>
        <w:ind w:left="357"/>
      </w:pPr>
      <w:bookmarkStart w:id="2" w:name="_Toc23880313"/>
      <w:r>
        <w:lastRenderedPageBreak/>
        <w:t>PERSEMBAHAN</w:t>
      </w:r>
      <w:bookmarkEnd w:id="2"/>
    </w:p>
    <w:p w14:paraId="03FCC7A5" w14:textId="77777777" w:rsidR="00E104C3" w:rsidRPr="00E104C3" w:rsidRDefault="00E104C3" w:rsidP="00E104C3">
      <w:pPr>
        <w:rPr>
          <w:lang w:val="en-ID" w:eastAsia="id-ID"/>
        </w:rPr>
      </w:pPr>
    </w:p>
    <w:p w14:paraId="0199AE0D" w14:textId="77777777" w:rsidR="00E104C3" w:rsidRPr="00A37369" w:rsidRDefault="00E104C3" w:rsidP="00E104C3">
      <w:pPr>
        <w:ind w:right="-7"/>
        <w:rPr>
          <w:rFonts w:cs="Times New Roman"/>
          <w:lang w:val="id-ID"/>
        </w:rPr>
      </w:pPr>
      <w:r w:rsidRPr="00A37369">
        <w:rPr>
          <w:rFonts w:cs="Times New Roman"/>
          <w:lang w:val="id-ID"/>
        </w:rPr>
        <w:t>Skripsi ini saya persembahkan untuk:</w:t>
      </w:r>
    </w:p>
    <w:p w14:paraId="7FB6E27D"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Allah SWT yang senantiasa memberikan rahmat dan hidayah-Nya untuk mempermudah dan melancarkan dalam pengerjaan skripsi;</w:t>
      </w:r>
    </w:p>
    <w:p w14:paraId="261BD757"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Ayahanda Muzanni dan Ibunda tercinta Nurhaeni;</w:t>
      </w:r>
    </w:p>
    <w:p w14:paraId="1520E246"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Sahabat-sahabatku bersama dukungan dan doanya;</w:t>
      </w:r>
    </w:p>
    <w:p w14:paraId="29955DB7"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Guru-guruku sejak taman kanak-kanak hingga perguruan tinggi;</w:t>
      </w:r>
    </w:p>
    <w:p w14:paraId="6238F77E" w14:textId="77777777" w:rsidR="00E104C3" w:rsidRPr="00A37369" w:rsidRDefault="00E104C3" w:rsidP="00E104C3">
      <w:pPr>
        <w:ind w:right="-7"/>
        <w:rPr>
          <w:rFonts w:cs="Times New Roman"/>
          <w:lang w:val="id-ID"/>
        </w:rPr>
      </w:pPr>
    </w:p>
    <w:p w14:paraId="256637B4" w14:textId="77777777" w:rsidR="00E104C3" w:rsidRPr="00E104C3" w:rsidRDefault="00E104C3" w:rsidP="00E104C3">
      <w:pPr>
        <w:rPr>
          <w:lang w:val="en-ID" w:eastAsia="id-ID"/>
        </w:rPr>
      </w:pPr>
    </w:p>
    <w:p w14:paraId="5D99394F" w14:textId="77777777" w:rsidR="00E104C3" w:rsidRDefault="00E104C3">
      <w:pPr>
        <w:spacing w:after="160" w:line="259" w:lineRule="auto"/>
        <w:jc w:val="left"/>
        <w:rPr>
          <w:rFonts w:eastAsia="Times New Roman" w:cs="Times New Roman"/>
          <w:b/>
          <w:szCs w:val="32"/>
          <w:lang w:val="en-ID" w:eastAsia="id-ID"/>
        </w:rPr>
      </w:pPr>
      <w:r>
        <w:br w:type="page"/>
      </w:r>
    </w:p>
    <w:p w14:paraId="324FDE76" w14:textId="010B4DB3" w:rsidR="00E104C3" w:rsidRDefault="00E104C3" w:rsidP="00E104C3">
      <w:pPr>
        <w:pStyle w:val="Heading1"/>
        <w:numPr>
          <w:ilvl w:val="0"/>
          <w:numId w:val="0"/>
        </w:numPr>
        <w:ind w:left="357"/>
      </w:pPr>
      <w:bookmarkStart w:id="3" w:name="_Toc23880314"/>
      <w:r>
        <w:lastRenderedPageBreak/>
        <w:t>MOTTO</w:t>
      </w:r>
      <w:bookmarkEnd w:id="3"/>
    </w:p>
    <w:p w14:paraId="29B081E7" w14:textId="0B951C01" w:rsidR="00AC6851" w:rsidRDefault="00AC6851" w:rsidP="00AC6851">
      <w:pPr>
        <w:rPr>
          <w:lang w:val="en-ID" w:eastAsia="id-ID"/>
        </w:rPr>
      </w:pPr>
    </w:p>
    <w:p w14:paraId="725FFD4B" w14:textId="7B4FCDC1" w:rsidR="00AC6851" w:rsidRDefault="00AC6851" w:rsidP="00AC6851">
      <w:pPr>
        <w:jc w:val="center"/>
      </w:pPr>
      <w:r>
        <w:t>All the impossible is possible for those who believe!</w:t>
      </w:r>
    </w:p>
    <w:p w14:paraId="3A6622BF" w14:textId="4732DCD4" w:rsidR="00AC6851" w:rsidRPr="00AC6851" w:rsidRDefault="00AC6851" w:rsidP="00AC6851">
      <w:pPr>
        <w:spacing w:after="160" w:line="259" w:lineRule="auto"/>
        <w:jc w:val="left"/>
      </w:pPr>
      <w:r>
        <w:br w:type="page"/>
      </w:r>
    </w:p>
    <w:p w14:paraId="60F3855D" w14:textId="33CACBFA" w:rsidR="00E104C3" w:rsidRDefault="00E104C3" w:rsidP="00E104C3">
      <w:pPr>
        <w:pStyle w:val="Heading1"/>
        <w:numPr>
          <w:ilvl w:val="0"/>
          <w:numId w:val="0"/>
        </w:numPr>
        <w:ind w:left="357"/>
      </w:pPr>
      <w:bookmarkStart w:id="4" w:name="_Toc23880315"/>
      <w:r>
        <w:lastRenderedPageBreak/>
        <w:t>PERNYATAAN</w:t>
      </w:r>
      <w:bookmarkEnd w:id="4"/>
    </w:p>
    <w:p w14:paraId="060007DF" w14:textId="77777777" w:rsidR="00AC6851" w:rsidRPr="00AC6851" w:rsidRDefault="00AC6851" w:rsidP="00AC6851">
      <w:pPr>
        <w:rPr>
          <w:lang w:val="en-ID" w:eastAsia="id-ID"/>
        </w:rPr>
      </w:pPr>
    </w:p>
    <w:p w14:paraId="3D4BDD88" w14:textId="77777777" w:rsidR="00AC6851" w:rsidRPr="00A37369" w:rsidRDefault="00AC6851" w:rsidP="00AC6851">
      <w:pPr>
        <w:ind w:right="-7" w:firstLine="567"/>
        <w:rPr>
          <w:rFonts w:cs="Times New Roman"/>
          <w:lang w:val="id-ID"/>
        </w:rPr>
      </w:pPr>
      <w:r w:rsidRPr="00A37369">
        <w:rPr>
          <w:rFonts w:cs="Times New Roman"/>
          <w:lang w:val="id-ID"/>
        </w:rPr>
        <w:t>Saya yang bertanda tangan di bawah ini:</w:t>
      </w:r>
    </w:p>
    <w:p w14:paraId="227E8B84" w14:textId="0AD224A8" w:rsidR="00AC6851" w:rsidRPr="00AC6851" w:rsidRDefault="00AC6851" w:rsidP="00AC6851">
      <w:pPr>
        <w:ind w:right="-7" w:firstLine="567"/>
        <w:rPr>
          <w:rFonts w:cs="Times New Roman"/>
          <w:lang w:val="en-ID"/>
        </w:rPr>
      </w:pPr>
      <w:r w:rsidRPr="00A37369">
        <w:rPr>
          <w:rFonts w:cs="Times New Roman"/>
          <w:lang w:val="id-ID"/>
        </w:rPr>
        <w:t>Nama</w:t>
      </w:r>
      <w:r w:rsidRPr="00A37369">
        <w:rPr>
          <w:rFonts w:cs="Times New Roman"/>
          <w:lang w:val="id-ID"/>
        </w:rPr>
        <w:tab/>
        <w:t xml:space="preserve">: </w:t>
      </w:r>
      <w:r>
        <w:rPr>
          <w:rFonts w:cs="Times New Roman"/>
          <w:lang w:val="en-ID"/>
        </w:rPr>
        <w:t>Nila Choirotun Nisa’</w:t>
      </w:r>
    </w:p>
    <w:p w14:paraId="6BBB0A03" w14:textId="769CFBC0" w:rsidR="00AC6851" w:rsidRPr="00AC6851" w:rsidRDefault="00AC6851" w:rsidP="00AC6851">
      <w:pPr>
        <w:ind w:right="-7" w:firstLine="567"/>
        <w:rPr>
          <w:rFonts w:cs="Times New Roman"/>
          <w:lang w:val="en-ID"/>
        </w:rPr>
      </w:pPr>
      <w:r w:rsidRPr="00A37369">
        <w:rPr>
          <w:rFonts w:cs="Times New Roman"/>
          <w:lang w:val="id-ID"/>
        </w:rPr>
        <w:t>NIM</w:t>
      </w:r>
      <w:r w:rsidRPr="00A37369">
        <w:rPr>
          <w:rFonts w:cs="Times New Roman"/>
          <w:lang w:val="id-ID"/>
        </w:rPr>
        <w:tab/>
        <w:t xml:space="preserve">: </w:t>
      </w:r>
      <w:r>
        <w:rPr>
          <w:rFonts w:cs="Times New Roman"/>
          <w:lang w:val="id-ID"/>
        </w:rPr>
        <w:t>15241010115</w:t>
      </w:r>
      <w:r>
        <w:rPr>
          <w:rFonts w:cs="Times New Roman"/>
          <w:lang w:val="en-ID"/>
        </w:rPr>
        <w:t>3</w:t>
      </w:r>
    </w:p>
    <w:p w14:paraId="017C04BD" w14:textId="567F313D" w:rsidR="00AC6851" w:rsidRPr="00297209" w:rsidRDefault="00AC6851" w:rsidP="00297209">
      <w:pPr>
        <w:rPr>
          <w:rFonts w:cs="Times New Roman"/>
          <w:b/>
          <w:i/>
          <w:sz w:val="28"/>
          <w:szCs w:val="28"/>
        </w:rPr>
      </w:pPr>
      <w:r w:rsidRPr="00A37369">
        <w:rPr>
          <w:rFonts w:cs="Times New Roman"/>
          <w:lang w:val="id-ID"/>
        </w:rPr>
        <w:t>menyatakan dengan sesungguhnya bahwa karya ilmiah yang berjudul  “</w:t>
      </w:r>
      <w:r w:rsidR="00297209" w:rsidRPr="00297209">
        <w:rPr>
          <w:rFonts w:cs="Times New Roman"/>
          <w:szCs w:val="24"/>
        </w:rPr>
        <w:t>Implementasi Kontrol Posisi Berbasis Web Pada Panel Surya Men</w:t>
      </w:r>
      <w:r w:rsidR="00297209">
        <w:rPr>
          <w:rFonts w:cs="Times New Roman"/>
          <w:szCs w:val="24"/>
        </w:rPr>
        <w:t>ggunakan</w:t>
      </w:r>
      <w:r w:rsidR="00297209" w:rsidRPr="00297209">
        <w:rPr>
          <w:rFonts w:cs="Times New Roman"/>
          <w:szCs w:val="24"/>
        </w:rPr>
        <w:t xml:space="preserve">Metode </w:t>
      </w:r>
      <w:del w:id="5" w:author="Windows User" w:date="2019-09-14T03:54:00Z">
        <w:r w:rsidR="00297209" w:rsidRPr="00297209" w:rsidDel="00451BA0">
          <w:rPr>
            <w:rFonts w:cs="Times New Roman"/>
            <w:i/>
            <w:szCs w:val="24"/>
          </w:rPr>
          <w:delText>FUZZY</w:delText>
        </w:r>
      </w:del>
      <w:r w:rsidR="00297209">
        <w:rPr>
          <w:rFonts w:cs="Times New Roman"/>
          <w:i/>
          <w:szCs w:val="24"/>
        </w:rPr>
        <w:t>Fuzyy Proportional Integral And</w:t>
      </w:r>
      <w:r w:rsidR="00297209">
        <w:rPr>
          <w:rFonts w:cs="Times New Roman"/>
          <w:i/>
          <w:szCs w:val="24"/>
          <w:lang w:val="id-ID"/>
        </w:rPr>
        <w:t xml:space="preserve"> </w:t>
      </w:r>
      <w:r w:rsidR="00297209">
        <w:rPr>
          <w:rFonts w:cs="Times New Roman"/>
          <w:i/>
          <w:szCs w:val="24"/>
        </w:rPr>
        <w:t xml:space="preserve">Derivative </w:t>
      </w:r>
      <w:r w:rsidR="00297209" w:rsidRPr="00297209">
        <w:rPr>
          <w:rFonts w:cs="Times New Roman"/>
          <w:szCs w:val="24"/>
        </w:rPr>
        <w:t xml:space="preserve">(FPID) </w:t>
      </w:r>
      <w:r w:rsidR="00297209" w:rsidRPr="00297209">
        <w:rPr>
          <w:rFonts w:cs="Times New Roman"/>
          <w:i/>
          <w:szCs w:val="24"/>
        </w:rPr>
        <w:t>Controller</w:t>
      </w:r>
      <w:r w:rsidR="00297209">
        <w:rPr>
          <w:rFonts w:cs="Times New Roman"/>
          <w:szCs w:val="24"/>
        </w:rPr>
        <w:t xml:space="preserve"> </w:t>
      </w:r>
      <w:r w:rsidRPr="00A37369">
        <w:rPr>
          <w:rFonts w:cs="Times New Roman"/>
          <w:lang w:val="id-ID"/>
        </w:rPr>
        <w:t xml:space="preserve">” adalah benar-benar hasil karya sendiri, kecuali jika dalam pengutipan substansi disebutkan  sumbernya, belum pernah diajukan pada institusi mana pun, dan bukan karya jiplakan. Saya bertanggung jawab atas keabsahan dan kebenaran isinya sesuai dengan sikap ilmiah yang harus dijunjung tinggi. </w:t>
      </w:r>
    </w:p>
    <w:p w14:paraId="0DCE6CA7" w14:textId="77777777" w:rsidR="00AC6851" w:rsidRPr="00A37369" w:rsidRDefault="00AC6851" w:rsidP="00AC6851">
      <w:pPr>
        <w:ind w:right="-7" w:firstLine="720"/>
        <w:rPr>
          <w:rFonts w:cs="Times New Roman"/>
          <w:lang w:val="id-ID"/>
        </w:rPr>
      </w:pPr>
      <w:r w:rsidRPr="00A37369">
        <w:rPr>
          <w:rFonts w:cs="Times New Roman"/>
          <w:lang w:val="id-ID"/>
        </w:rPr>
        <w:t>Demikian pernyataan ini saya buat dengan sebenarnya, tanpa adanya tekanan dan  paksaan  dari  pihak  manapun  serta  bersedia  mendapat  sanksi  akademik  jika  di kemudian hari pernyataan ini tidak benar.</w:t>
      </w:r>
    </w:p>
    <w:p w14:paraId="432AF9AB" w14:textId="77777777" w:rsidR="00AC6851" w:rsidRPr="00A37369" w:rsidRDefault="00AC6851" w:rsidP="00AC6851">
      <w:pPr>
        <w:ind w:right="-7"/>
        <w:rPr>
          <w:rFonts w:cs="Times New Roman"/>
          <w:b/>
          <w:lang w:val="id-ID"/>
        </w:rPr>
      </w:pPr>
    </w:p>
    <w:p w14:paraId="62B8E089" w14:textId="77777777" w:rsidR="00AC6851" w:rsidRPr="00A37369" w:rsidRDefault="00AC6851" w:rsidP="00AC6851">
      <w:pPr>
        <w:ind w:left="5529" w:right="-7"/>
        <w:rPr>
          <w:rFonts w:cs="Times New Roman"/>
          <w:lang w:val="id-ID"/>
        </w:rPr>
      </w:pPr>
      <w:r w:rsidRPr="00A37369">
        <w:rPr>
          <w:rFonts w:cs="Times New Roman"/>
          <w:lang w:val="id-ID"/>
        </w:rPr>
        <w:t>Jember, 27 Maret 2019</w:t>
      </w:r>
    </w:p>
    <w:p w14:paraId="698ACDF8" w14:textId="77777777" w:rsidR="00AC6851" w:rsidRPr="00A37369" w:rsidRDefault="00AC6851" w:rsidP="00AC6851">
      <w:pPr>
        <w:ind w:left="5040" w:right="-7" w:firstLine="489"/>
        <w:rPr>
          <w:rFonts w:cs="Times New Roman"/>
          <w:lang w:val="id-ID"/>
        </w:rPr>
      </w:pPr>
      <w:r w:rsidRPr="00A37369">
        <w:rPr>
          <w:rFonts w:cs="Times New Roman"/>
          <w:lang w:val="id-ID"/>
        </w:rPr>
        <w:t>Yang menyatakan,</w:t>
      </w:r>
    </w:p>
    <w:p w14:paraId="0D0C9A02" w14:textId="77777777" w:rsidR="00AC6851" w:rsidRPr="00A37369" w:rsidRDefault="00AC6851" w:rsidP="00AC6851">
      <w:pPr>
        <w:ind w:left="5954" w:right="-7" w:firstLine="489"/>
        <w:rPr>
          <w:rFonts w:cs="Times New Roman"/>
          <w:lang w:val="id-ID"/>
        </w:rPr>
      </w:pPr>
      <w:r w:rsidRPr="00A37369">
        <w:rPr>
          <w:rFonts w:cs="Times New Roman"/>
          <w:lang w:val="id-ID"/>
        </w:rPr>
        <w:t xml:space="preserve"> </w:t>
      </w:r>
    </w:p>
    <w:p w14:paraId="377CFC52" w14:textId="77777777" w:rsidR="00AC6851" w:rsidRPr="00A37369" w:rsidRDefault="00AC6851" w:rsidP="00AC6851">
      <w:pPr>
        <w:ind w:left="5954" w:right="-7" w:firstLine="489"/>
        <w:rPr>
          <w:rFonts w:cs="Times New Roman"/>
          <w:lang w:val="id-ID"/>
        </w:rPr>
      </w:pPr>
      <w:r w:rsidRPr="00A37369">
        <w:rPr>
          <w:rFonts w:cs="Times New Roman"/>
          <w:lang w:val="id-ID"/>
        </w:rPr>
        <w:t xml:space="preserve"> </w:t>
      </w:r>
    </w:p>
    <w:p w14:paraId="50E8951A" w14:textId="30DA6738" w:rsidR="00AC6851" w:rsidRPr="00AC6851" w:rsidRDefault="00AC6851" w:rsidP="00AC6851">
      <w:pPr>
        <w:ind w:left="5040" w:right="-7" w:firstLine="489"/>
        <w:rPr>
          <w:rFonts w:cs="Times New Roman"/>
          <w:lang w:val="en-ID"/>
        </w:rPr>
      </w:pPr>
      <w:r>
        <w:rPr>
          <w:rFonts w:cs="Times New Roman"/>
          <w:lang w:val="en-ID"/>
        </w:rPr>
        <w:t>Nila Choirotun Nisa’</w:t>
      </w:r>
    </w:p>
    <w:p w14:paraId="56F0E1FD" w14:textId="6CA03A40" w:rsidR="00AC6851" w:rsidRPr="00A37369" w:rsidRDefault="00AC6851" w:rsidP="00AC6851">
      <w:pPr>
        <w:spacing w:after="160" w:line="259" w:lineRule="auto"/>
        <w:ind w:left="3600" w:right="-7" w:firstLine="720"/>
        <w:jc w:val="center"/>
        <w:rPr>
          <w:rFonts w:eastAsiaTheme="majorEastAsia" w:cs="Times New Roman"/>
          <w:b/>
          <w:szCs w:val="29"/>
          <w:lang w:val="id-ID"/>
        </w:rPr>
      </w:pPr>
      <w:r>
        <w:rPr>
          <w:rFonts w:cs="Times New Roman"/>
          <w:lang w:val="en-ID"/>
        </w:rPr>
        <w:t xml:space="preserve">   </w:t>
      </w:r>
      <w:r>
        <w:rPr>
          <w:rFonts w:cs="Times New Roman"/>
          <w:lang w:val="id-ID"/>
        </w:rPr>
        <w:t>15241010115</w:t>
      </w:r>
      <w:r>
        <w:rPr>
          <w:rFonts w:cs="Times New Roman"/>
          <w:lang w:val="en-ID"/>
        </w:rPr>
        <w:t>3</w:t>
      </w:r>
    </w:p>
    <w:p w14:paraId="744D19A5" w14:textId="645FC7A5" w:rsidR="00AC6851" w:rsidRPr="00297209" w:rsidRDefault="00AC6851" w:rsidP="00297209">
      <w:pPr>
        <w:spacing w:after="160" w:line="259" w:lineRule="auto"/>
        <w:ind w:right="-7"/>
        <w:rPr>
          <w:rFonts w:eastAsiaTheme="majorEastAsia" w:cs="Times New Roman"/>
          <w:b/>
          <w:szCs w:val="29"/>
          <w:lang w:val="id-ID"/>
        </w:rPr>
      </w:pPr>
      <w:r w:rsidRPr="00A37369">
        <w:rPr>
          <w:rFonts w:cs="Times New Roman"/>
          <w:lang w:val="id-ID"/>
        </w:rPr>
        <w:br w:type="page"/>
      </w:r>
    </w:p>
    <w:p w14:paraId="0DAF86D4" w14:textId="3610F4FE" w:rsidR="00297209" w:rsidRDefault="00E104C3" w:rsidP="00297209">
      <w:pPr>
        <w:pStyle w:val="Heading1"/>
        <w:numPr>
          <w:ilvl w:val="0"/>
          <w:numId w:val="0"/>
        </w:numPr>
        <w:ind w:left="357"/>
      </w:pPr>
      <w:bookmarkStart w:id="6" w:name="_Toc23880316"/>
      <w:r>
        <w:lastRenderedPageBreak/>
        <w:t>PENGESAHAN PEMBIMBING</w:t>
      </w:r>
      <w:bookmarkEnd w:id="6"/>
    </w:p>
    <w:p w14:paraId="439374B6" w14:textId="77777777" w:rsidR="00297209" w:rsidRPr="00297209" w:rsidRDefault="00297209" w:rsidP="00297209">
      <w:pPr>
        <w:rPr>
          <w:lang w:val="en-ID" w:eastAsia="id-ID"/>
        </w:rPr>
      </w:pPr>
    </w:p>
    <w:p w14:paraId="21D42FEF" w14:textId="4DE56F9F" w:rsidR="00297209" w:rsidRPr="00A37369" w:rsidRDefault="00297209" w:rsidP="00297209">
      <w:pPr>
        <w:pStyle w:val="ListParagraph"/>
        <w:spacing w:after="0"/>
        <w:ind w:left="0" w:right="-7" w:firstLine="720"/>
        <w:rPr>
          <w:rFonts w:cs="Times New Roman"/>
          <w:bCs/>
          <w:color w:val="000000"/>
          <w:lang w:val="id-ID"/>
        </w:rPr>
      </w:pPr>
      <w:r w:rsidRPr="00A37369">
        <w:rPr>
          <w:rFonts w:cs="Times New Roman"/>
          <w:lang w:val="id-ID"/>
        </w:rPr>
        <w:t>Skripsi berjudul “</w:t>
      </w:r>
      <w:r w:rsidRPr="00297209">
        <w:rPr>
          <w:rFonts w:cs="Times New Roman"/>
          <w:szCs w:val="24"/>
        </w:rPr>
        <w:t>Implementasi Kontrol Posisi Berbasis Web Pada Panel Surya Men</w:t>
      </w:r>
      <w:r>
        <w:rPr>
          <w:rFonts w:cs="Times New Roman"/>
          <w:szCs w:val="24"/>
        </w:rPr>
        <w:t>ggunakan</w:t>
      </w:r>
      <w:r w:rsidRPr="00297209">
        <w:rPr>
          <w:rFonts w:cs="Times New Roman"/>
          <w:szCs w:val="24"/>
        </w:rPr>
        <w:t xml:space="preserve">Metode </w:t>
      </w:r>
      <w:del w:id="7" w:author="Windows User" w:date="2019-09-14T03:54:00Z">
        <w:r w:rsidRPr="00297209" w:rsidDel="00451BA0">
          <w:rPr>
            <w:rFonts w:cs="Times New Roman"/>
            <w:i/>
            <w:szCs w:val="24"/>
          </w:rPr>
          <w:delText>FUZZY</w:delText>
        </w:r>
      </w:del>
      <w:r>
        <w:rPr>
          <w:rFonts w:cs="Times New Roman"/>
          <w:i/>
          <w:szCs w:val="24"/>
        </w:rPr>
        <w:t>Fuzyy Proportional Integral And</w:t>
      </w:r>
      <w:r>
        <w:rPr>
          <w:rFonts w:cs="Times New Roman"/>
          <w:i/>
          <w:szCs w:val="24"/>
          <w:lang w:val="id-ID"/>
        </w:rPr>
        <w:t xml:space="preserve"> </w:t>
      </w:r>
      <w:r>
        <w:rPr>
          <w:rFonts w:cs="Times New Roman"/>
          <w:i/>
          <w:szCs w:val="24"/>
        </w:rPr>
        <w:t xml:space="preserve">Derivative </w:t>
      </w:r>
      <w:r w:rsidRPr="00297209">
        <w:rPr>
          <w:rFonts w:cs="Times New Roman"/>
          <w:szCs w:val="24"/>
        </w:rPr>
        <w:t xml:space="preserve">(FPID) </w:t>
      </w:r>
      <w:r w:rsidRPr="00297209">
        <w:rPr>
          <w:rFonts w:cs="Times New Roman"/>
          <w:i/>
          <w:szCs w:val="24"/>
        </w:rPr>
        <w:t>Controller</w:t>
      </w:r>
      <w:r w:rsidRPr="00A37369">
        <w:rPr>
          <w:rFonts w:cs="Times New Roman"/>
          <w:lang w:val="id-ID"/>
        </w:rPr>
        <w:t>”, telah diuji dan disahkan pada:</w:t>
      </w:r>
    </w:p>
    <w:p w14:paraId="643FB126" w14:textId="3FFF088D" w:rsidR="00297209" w:rsidRPr="00A37369" w:rsidRDefault="00297209" w:rsidP="00297209">
      <w:pPr>
        <w:ind w:left="720" w:right="-7"/>
        <w:rPr>
          <w:rFonts w:cs="Times New Roman"/>
          <w:lang w:val="id-ID"/>
        </w:rPr>
      </w:pPr>
      <w:r w:rsidRPr="00A37369">
        <w:rPr>
          <w:rFonts w:cs="Times New Roman"/>
          <w:lang w:val="id-ID"/>
        </w:rPr>
        <w:t>hari, tanggal</w:t>
      </w:r>
      <w:r w:rsidRPr="00A37369">
        <w:rPr>
          <w:rFonts w:cs="Times New Roman"/>
          <w:lang w:val="id-ID"/>
        </w:rPr>
        <w:tab/>
        <w:t>: Jumat, 2019</w:t>
      </w:r>
    </w:p>
    <w:p w14:paraId="7A7BEA06" w14:textId="77777777" w:rsidR="00297209" w:rsidRPr="00A37369" w:rsidRDefault="00297209" w:rsidP="00297209">
      <w:pPr>
        <w:ind w:left="720" w:right="-7"/>
        <w:rPr>
          <w:rFonts w:cs="Times New Roman"/>
          <w:lang w:val="id-ID"/>
        </w:rPr>
      </w:pPr>
      <w:r w:rsidRPr="00A37369">
        <w:rPr>
          <w:rFonts w:cs="Times New Roman"/>
          <w:lang w:val="id-ID"/>
        </w:rPr>
        <w:t>tempat</w:t>
      </w:r>
      <w:r w:rsidRPr="00A37369">
        <w:rPr>
          <w:rFonts w:cs="Times New Roman"/>
          <w:lang w:val="id-ID"/>
        </w:rPr>
        <w:tab/>
      </w:r>
      <w:r w:rsidRPr="00A37369">
        <w:rPr>
          <w:rFonts w:cs="Times New Roman"/>
          <w:lang w:val="id-ID"/>
        </w:rPr>
        <w:tab/>
        <w:t xml:space="preserve">: Universitas Jember, Fakultas Ilmu Komputer, Program Studi Sistem Informasi </w:t>
      </w:r>
    </w:p>
    <w:p w14:paraId="7ECDE59B" w14:textId="77777777" w:rsidR="00297209" w:rsidRPr="00A37369" w:rsidRDefault="00297209" w:rsidP="00297209">
      <w:pPr>
        <w:ind w:right="-7"/>
        <w:rPr>
          <w:rFonts w:cs="Times New Roman"/>
          <w:lang w:val="id-ID"/>
        </w:rPr>
      </w:pPr>
    </w:p>
    <w:tbl>
      <w:tblPr>
        <w:tblW w:w="8550" w:type="dxa"/>
        <w:tblInd w:w="-589" w:type="dxa"/>
        <w:tblLook w:val="04A0" w:firstRow="1" w:lastRow="0" w:firstColumn="1" w:lastColumn="0" w:noHBand="0" w:noVBand="1"/>
      </w:tblPr>
      <w:tblGrid>
        <w:gridCol w:w="4338"/>
        <w:gridCol w:w="4212"/>
      </w:tblGrid>
      <w:tr w:rsidR="00297209" w:rsidRPr="00A37369" w14:paraId="310D71AA" w14:textId="77777777" w:rsidTr="00297209">
        <w:tc>
          <w:tcPr>
            <w:tcW w:w="8550" w:type="dxa"/>
            <w:gridSpan w:val="2"/>
          </w:tcPr>
          <w:p w14:paraId="3BEE6E35" w14:textId="77777777" w:rsidR="00297209" w:rsidRPr="00A37369" w:rsidRDefault="00297209" w:rsidP="00297209">
            <w:pPr>
              <w:ind w:right="-7"/>
              <w:jc w:val="center"/>
              <w:rPr>
                <w:rFonts w:cs="Times New Roman"/>
                <w:lang w:val="id-ID"/>
              </w:rPr>
            </w:pPr>
            <w:r w:rsidRPr="00A37369">
              <w:rPr>
                <w:rFonts w:cs="Times New Roman"/>
                <w:lang w:val="id-ID"/>
              </w:rPr>
              <w:t>Disetujui oleh:</w:t>
            </w:r>
          </w:p>
          <w:p w14:paraId="4506CDAE" w14:textId="77777777" w:rsidR="00297209" w:rsidRPr="00A37369" w:rsidRDefault="00297209" w:rsidP="00297209">
            <w:pPr>
              <w:ind w:right="-7"/>
              <w:jc w:val="center"/>
              <w:rPr>
                <w:rFonts w:cs="Times New Roman"/>
                <w:lang w:val="id-ID"/>
              </w:rPr>
            </w:pPr>
          </w:p>
        </w:tc>
      </w:tr>
      <w:tr w:rsidR="00297209" w:rsidRPr="00A37369" w14:paraId="7B15F148" w14:textId="77777777" w:rsidTr="00297209">
        <w:tc>
          <w:tcPr>
            <w:tcW w:w="4338" w:type="dxa"/>
          </w:tcPr>
          <w:p w14:paraId="6BCE5E59" w14:textId="77777777" w:rsidR="00297209" w:rsidRPr="00A37369" w:rsidRDefault="00297209" w:rsidP="00297209">
            <w:pPr>
              <w:ind w:right="-7"/>
              <w:jc w:val="center"/>
              <w:rPr>
                <w:rFonts w:cs="Times New Roman"/>
                <w:lang w:val="id-ID"/>
              </w:rPr>
            </w:pPr>
            <w:r w:rsidRPr="00A37369">
              <w:rPr>
                <w:rFonts w:cs="Times New Roman"/>
                <w:lang w:val="id-ID"/>
              </w:rPr>
              <w:t>Pembimbing I,</w:t>
            </w:r>
          </w:p>
        </w:tc>
        <w:tc>
          <w:tcPr>
            <w:tcW w:w="4212" w:type="dxa"/>
          </w:tcPr>
          <w:p w14:paraId="67066322" w14:textId="77777777" w:rsidR="00297209" w:rsidRPr="00A37369" w:rsidRDefault="00297209" w:rsidP="00297209">
            <w:pPr>
              <w:ind w:right="-7"/>
              <w:jc w:val="center"/>
              <w:rPr>
                <w:rFonts w:cs="Times New Roman"/>
                <w:lang w:val="id-ID"/>
              </w:rPr>
            </w:pPr>
            <w:r w:rsidRPr="00A37369">
              <w:rPr>
                <w:rFonts w:cs="Times New Roman"/>
                <w:lang w:val="id-ID"/>
              </w:rPr>
              <w:t>Pembimbing II,</w:t>
            </w:r>
          </w:p>
        </w:tc>
      </w:tr>
      <w:tr w:rsidR="00297209" w:rsidRPr="00A37369" w14:paraId="2AE65D74" w14:textId="77777777" w:rsidTr="00297209">
        <w:trPr>
          <w:trHeight w:val="1026"/>
        </w:trPr>
        <w:tc>
          <w:tcPr>
            <w:tcW w:w="4338" w:type="dxa"/>
          </w:tcPr>
          <w:p w14:paraId="13D64082" w14:textId="77777777" w:rsidR="00297209" w:rsidRPr="00A37369" w:rsidRDefault="00297209" w:rsidP="00297209">
            <w:pPr>
              <w:ind w:right="-7"/>
              <w:jc w:val="center"/>
              <w:rPr>
                <w:rFonts w:cs="Times New Roman"/>
                <w:lang w:val="id-ID"/>
              </w:rPr>
            </w:pPr>
          </w:p>
          <w:p w14:paraId="1D757DB1" w14:textId="77777777" w:rsidR="00297209" w:rsidRPr="00A37369" w:rsidRDefault="00297209" w:rsidP="00297209">
            <w:pPr>
              <w:ind w:right="-7"/>
              <w:jc w:val="center"/>
              <w:rPr>
                <w:rFonts w:cs="Times New Roman"/>
                <w:lang w:val="id-ID"/>
              </w:rPr>
            </w:pPr>
          </w:p>
          <w:p w14:paraId="3F63A733" w14:textId="77777777" w:rsidR="00297209" w:rsidRPr="00A37369" w:rsidRDefault="00297209" w:rsidP="00297209">
            <w:pPr>
              <w:ind w:right="-7"/>
              <w:jc w:val="center"/>
              <w:rPr>
                <w:rFonts w:cs="Times New Roman"/>
                <w:lang w:val="id-ID"/>
              </w:rPr>
            </w:pPr>
          </w:p>
          <w:p w14:paraId="6D121655" w14:textId="77777777" w:rsidR="00297209" w:rsidRPr="00A37369" w:rsidRDefault="00297209" w:rsidP="00297209">
            <w:pPr>
              <w:ind w:right="-7"/>
              <w:jc w:val="center"/>
              <w:rPr>
                <w:rFonts w:cs="Times New Roman"/>
                <w:lang w:val="id-ID"/>
              </w:rPr>
            </w:pPr>
          </w:p>
        </w:tc>
        <w:tc>
          <w:tcPr>
            <w:tcW w:w="4212" w:type="dxa"/>
          </w:tcPr>
          <w:p w14:paraId="69EFADAB" w14:textId="77777777" w:rsidR="00297209" w:rsidRPr="00A37369" w:rsidRDefault="00297209" w:rsidP="00297209">
            <w:pPr>
              <w:ind w:right="-7"/>
              <w:jc w:val="center"/>
              <w:rPr>
                <w:rFonts w:cs="Times New Roman"/>
                <w:lang w:val="id-ID"/>
              </w:rPr>
            </w:pPr>
          </w:p>
        </w:tc>
      </w:tr>
      <w:tr w:rsidR="00297209" w:rsidRPr="00A37369" w14:paraId="2AA401A6" w14:textId="77777777" w:rsidTr="00297209">
        <w:tc>
          <w:tcPr>
            <w:tcW w:w="4338" w:type="dxa"/>
          </w:tcPr>
          <w:p w14:paraId="629BE6EE" w14:textId="77777777" w:rsidR="00297209" w:rsidRPr="00A37369" w:rsidRDefault="00297209" w:rsidP="00297209">
            <w:pPr>
              <w:ind w:left="321" w:right="-7" w:hanging="198"/>
              <w:jc w:val="center"/>
              <w:rPr>
                <w:rFonts w:cs="Times New Roman"/>
                <w:lang w:val="id-ID"/>
              </w:rPr>
            </w:pPr>
            <w:r w:rsidRPr="00A37369">
              <w:rPr>
                <w:rFonts w:cs="Times New Roman"/>
                <w:lang w:val="id-ID"/>
              </w:rPr>
              <w:t>Achmad Maududie, ST., M.Sc</w:t>
            </w:r>
          </w:p>
          <w:p w14:paraId="11F736B8" w14:textId="77777777" w:rsidR="00297209" w:rsidRPr="00A37369" w:rsidRDefault="00297209" w:rsidP="00297209">
            <w:pPr>
              <w:ind w:right="-7"/>
              <w:jc w:val="center"/>
              <w:rPr>
                <w:rFonts w:cs="Times New Roman"/>
                <w:lang w:val="id-ID"/>
              </w:rPr>
            </w:pPr>
            <w:r w:rsidRPr="00A37369">
              <w:rPr>
                <w:rFonts w:cs="Times New Roman"/>
                <w:lang w:val="id-ID"/>
              </w:rPr>
              <w:t>NIP 198403052010122002</w:t>
            </w:r>
          </w:p>
        </w:tc>
        <w:tc>
          <w:tcPr>
            <w:tcW w:w="4212" w:type="dxa"/>
          </w:tcPr>
          <w:p w14:paraId="53FAE6CB" w14:textId="5C16EE83" w:rsidR="00297209" w:rsidRPr="00297209" w:rsidRDefault="00297209" w:rsidP="00297209">
            <w:pPr>
              <w:ind w:left="162" w:right="-7" w:firstLine="90"/>
              <w:jc w:val="center"/>
              <w:rPr>
                <w:rFonts w:cs="Times New Roman"/>
                <w:lang w:val="en-ID"/>
              </w:rPr>
            </w:pPr>
            <w:bookmarkStart w:id="8" w:name="_Hlk505200718"/>
            <w:r>
              <w:rPr>
                <w:rFonts w:cs="Times New Roman"/>
                <w:lang w:val="en-ID"/>
              </w:rPr>
              <w:t>Nova El Maidah, S.Si.,M.Cs.,</w:t>
            </w:r>
          </w:p>
          <w:bookmarkEnd w:id="8"/>
          <w:p w14:paraId="5B74CB31" w14:textId="5D86DB74" w:rsidR="00297209" w:rsidRPr="00A37369" w:rsidRDefault="00297209" w:rsidP="00297209">
            <w:pPr>
              <w:ind w:right="-7"/>
              <w:jc w:val="center"/>
              <w:rPr>
                <w:rFonts w:cs="Times New Roman"/>
                <w:lang w:val="id-ID"/>
              </w:rPr>
            </w:pPr>
            <w:r>
              <w:rPr>
                <w:rFonts w:cs="Times New Roman"/>
                <w:lang w:val="id-ID"/>
              </w:rPr>
              <w:t xml:space="preserve">NIP </w:t>
            </w:r>
            <w:r>
              <w:t>0001118401</w:t>
            </w:r>
          </w:p>
        </w:tc>
      </w:tr>
    </w:tbl>
    <w:p w14:paraId="70E017E4" w14:textId="77777777" w:rsidR="00297209" w:rsidRPr="00A37369" w:rsidRDefault="00297209" w:rsidP="00297209">
      <w:pPr>
        <w:ind w:right="-7"/>
        <w:rPr>
          <w:rFonts w:cs="Times New Roman"/>
          <w:lang w:val="id-ID"/>
        </w:rPr>
      </w:pPr>
    </w:p>
    <w:p w14:paraId="600176D1" w14:textId="77777777" w:rsidR="00297209" w:rsidRPr="00A37369" w:rsidRDefault="00297209" w:rsidP="00297209">
      <w:pPr>
        <w:ind w:right="-7"/>
        <w:rPr>
          <w:rFonts w:eastAsiaTheme="majorEastAsia" w:cs="Times New Roman"/>
          <w:szCs w:val="29"/>
          <w:lang w:val="id-ID"/>
        </w:rPr>
      </w:pPr>
    </w:p>
    <w:p w14:paraId="33382CD5" w14:textId="77777777" w:rsidR="00297209" w:rsidRPr="00A37369" w:rsidRDefault="00297209" w:rsidP="00297209">
      <w:pPr>
        <w:spacing w:after="160" w:line="259" w:lineRule="auto"/>
        <w:ind w:right="-7"/>
        <w:rPr>
          <w:rFonts w:eastAsiaTheme="majorEastAsia" w:cs="Times New Roman"/>
          <w:b/>
          <w:szCs w:val="29"/>
          <w:lang w:val="id-ID"/>
        </w:rPr>
      </w:pPr>
      <w:r w:rsidRPr="00A37369">
        <w:rPr>
          <w:rFonts w:cs="Times New Roman"/>
          <w:lang w:val="id-ID"/>
        </w:rPr>
        <w:br w:type="page"/>
      </w:r>
    </w:p>
    <w:p w14:paraId="0EDC1D2D" w14:textId="77777777" w:rsidR="00297209" w:rsidRPr="00297209" w:rsidRDefault="00297209" w:rsidP="00297209">
      <w:pPr>
        <w:rPr>
          <w:lang w:val="en-ID" w:eastAsia="id-ID"/>
        </w:rPr>
      </w:pPr>
    </w:p>
    <w:p w14:paraId="7E4617A6" w14:textId="256CDE48" w:rsidR="00E104C3" w:rsidRDefault="00E104C3" w:rsidP="00E104C3">
      <w:pPr>
        <w:pStyle w:val="Heading1"/>
        <w:numPr>
          <w:ilvl w:val="0"/>
          <w:numId w:val="0"/>
        </w:numPr>
        <w:ind w:left="357"/>
      </w:pPr>
      <w:bookmarkStart w:id="9" w:name="_Toc23880317"/>
      <w:r>
        <w:t>PENGESAHAN</w:t>
      </w:r>
      <w:bookmarkEnd w:id="9"/>
      <w:r>
        <w:t xml:space="preserve"> </w:t>
      </w:r>
    </w:p>
    <w:p w14:paraId="498AD142" w14:textId="77777777" w:rsidR="00297209" w:rsidRPr="00A37369" w:rsidRDefault="00297209" w:rsidP="00297209">
      <w:pPr>
        <w:pStyle w:val="ListParagraph"/>
        <w:spacing w:after="0"/>
        <w:ind w:left="0" w:right="-7" w:firstLine="720"/>
        <w:rPr>
          <w:rFonts w:cs="Times New Roman"/>
          <w:bCs/>
          <w:color w:val="000000"/>
          <w:lang w:val="id-ID"/>
        </w:rPr>
      </w:pPr>
      <w:r w:rsidRPr="00A37369">
        <w:rPr>
          <w:rFonts w:cs="Times New Roman"/>
          <w:lang w:val="id-ID"/>
        </w:rPr>
        <w:t>Skripsi berjudul “</w:t>
      </w:r>
      <w:r w:rsidRPr="00297209">
        <w:rPr>
          <w:rFonts w:cs="Times New Roman"/>
          <w:szCs w:val="24"/>
        </w:rPr>
        <w:t>Implementasi Kontrol Posisi Berbasis Web Pada Panel Surya Men</w:t>
      </w:r>
      <w:r>
        <w:rPr>
          <w:rFonts w:cs="Times New Roman"/>
          <w:szCs w:val="24"/>
        </w:rPr>
        <w:t>ggunakan</w:t>
      </w:r>
      <w:r w:rsidRPr="00297209">
        <w:rPr>
          <w:rFonts w:cs="Times New Roman"/>
          <w:szCs w:val="24"/>
        </w:rPr>
        <w:t xml:space="preserve">Metode </w:t>
      </w:r>
      <w:del w:id="10" w:author="Windows User" w:date="2019-09-14T03:54:00Z">
        <w:r w:rsidRPr="00297209" w:rsidDel="00451BA0">
          <w:rPr>
            <w:rFonts w:cs="Times New Roman"/>
            <w:i/>
            <w:szCs w:val="24"/>
          </w:rPr>
          <w:delText>FUZZY</w:delText>
        </w:r>
      </w:del>
      <w:r>
        <w:rPr>
          <w:rFonts w:cs="Times New Roman"/>
          <w:i/>
          <w:szCs w:val="24"/>
        </w:rPr>
        <w:t>Fuzyy Proportional Integral And</w:t>
      </w:r>
      <w:r>
        <w:rPr>
          <w:rFonts w:cs="Times New Roman"/>
          <w:i/>
          <w:szCs w:val="24"/>
          <w:lang w:val="id-ID"/>
        </w:rPr>
        <w:t xml:space="preserve"> </w:t>
      </w:r>
      <w:r>
        <w:rPr>
          <w:rFonts w:cs="Times New Roman"/>
          <w:i/>
          <w:szCs w:val="24"/>
        </w:rPr>
        <w:t xml:space="preserve">Derivative </w:t>
      </w:r>
      <w:r w:rsidRPr="00297209">
        <w:rPr>
          <w:rFonts w:cs="Times New Roman"/>
          <w:szCs w:val="24"/>
        </w:rPr>
        <w:t xml:space="preserve">(FPID) </w:t>
      </w:r>
      <w:r w:rsidRPr="00297209">
        <w:rPr>
          <w:rFonts w:cs="Times New Roman"/>
          <w:i/>
          <w:szCs w:val="24"/>
        </w:rPr>
        <w:t>Controller</w:t>
      </w:r>
      <w:r w:rsidRPr="00A37369">
        <w:rPr>
          <w:rFonts w:cs="Times New Roman"/>
          <w:lang w:val="id-ID"/>
        </w:rPr>
        <w:t>”, telah diuji dan disahkan pada:</w:t>
      </w:r>
    </w:p>
    <w:p w14:paraId="6F66BC67" w14:textId="673BACE1" w:rsidR="00297209" w:rsidRPr="00A37369" w:rsidRDefault="00297209" w:rsidP="00297209">
      <w:pPr>
        <w:ind w:left="720" w:right="-7"/>
        <w:rPr>
          <w:rFonts w:cs="Times New Roman"/>
          <w:lang w:val="id-ID"/>
        </w:rPr>
      </w:pPr>
      <w:r w:rsidRPr="00A37369">
        <w:rPr>
          <w:rFonts w:cs="Times New Roman"/>
          <w:lang w:val="id-ID"/>
        </w:rPr>
        <w:t>hari, tanggal</w:t>
      </w:r>
      <w:r w:rsidRPr="00A37369">
        <w:rPr>
          <w:rFonts w:cs="Times New Roman"/>
          <w:lang w:val="id-ID"/>
        </w:rPr>
        <w:tab/>
        <w:t>: Jumat, 2019</w:t>
      </w:r>
    </w:p>
    <w:p w14:paraId="5356BBFE" w14:textId="77777777" w:rsidR="00297209" w:rsidRPr="00A37369" w:rsidRDefault="00297209" w:rsidP="00297209">
      <w:pPr>
        <w:ind w:left="720" w:right="-7"/>
        <w:rPr>
          <w:rFonts w:cs="Times New Roman"/>
          <w:lang w:val="id-ID"/>
        </w:rPr>
      </w:pPr>
      <w:r w:rsidRPr="00A37369">
        <w:rPr>
          <w:rFonts w:cs="Times New Roman"/>
          <w:lang w:val="id-ID"/>
        </w:rPr>
        <w:t>tempat</w:t>
      </w:r>
      <w:r w:rsidRPr="00A37369">
        <w:rPr>
          <w:rFonts w:cs="Times New Roman"/>
          <w:lang w:val="id-ID"/>
        </w:rPr>
        <w:tab/>
      </w:r>
      <w:r w:rsidRPr="00A37369">
        <w:rPr>
          <w:rFonts w:cs="Times New Roman"/>
          <w:lang w:val="id-ID"/>
        </w:rPr>
        <w:tab/>
        <w:t>: Universitas Jember, Fakultas Ilmu Komputer, Program Studi Sistem Informasi</w:t>
      </w:r>
    </w:p>
    <w:p w14:paraId="4176F3CA" w14:textId="77777777" w:rsidR="00297209" w:rsidRPr="00A37369" w:rsidRDefault="00297209" w:rsidP="00297209">
      <w:pPr>
        <w:ind w:right="-7"/>
        <w:rPr>
          <w:rFonts w:cs="Times New Roman"/>
          <w:lang w:val="id-ID"/>
        </w:rPr>
      </w:pPr>
    </w:p>
    <w:tbl>
      <w:tblPr>
        <w:tblW w:w="8364" w:type="dxa"/>
        <w:tblLook w:val="04A0" w:firstRow="1" w:lastRow="0" w:firstColumn="1" w:lastColumn="0" w:noHBand="0" w:noVBand="1"/>
      </w:tblPr>
      <w:tblGrid>
        <w:gridCol w:w="3993"/>
        <w:gridCol w:w="4371"/>
      </w:tblGrid>
      <w:tr w:rsidR="00297209" w:rsidRPr="00A37369" w14:paraId="61FDAEB8" w14:textId="77777777" w:rsidTr="00297209">
        <w:tc>
          <w:tcPr>
            <w:tcW w:w="8364" w:type="dxa"/>
            <w:gridSpan w:val="2"/>
          </w:tcPr>
          <w:p w14:paraId="0B73512C" w14:textId="77777777" w:rsidR="00297209" w:rsidRPr="00A37369" w:rsidRDefault="00297209" w:rsidP="00297209">
            <w:pPr>
              <w:ind w:left="-672" w:right="-7"/>
              <w:jc w:val="center"/>
              <w:rPr>
                <w:rFonts w:cs="Times New Roman"/>
                <w:lang w:val="id-ID"/>
              </w:rPr>
            </w:pPr>
            <w:r w:rsidRPr="00A37369">
              <w:rPr>
                <w:rFonts w:cs="Times New Roman"/>
                <w:lang w:val="id-ID"/>
              </w:rPr>
              <w:t>Tim Penguji,</w:t>
            </w:r>
          </w:p>
        </w:tc>
      </w:tr>
      <w:tr w:rsidR="00297209" w:rsidRPr="00A37369" w14:paraId="5CBF4B8B" w14:textId="77777777" w:rsidTr="00297209">
        <w:tc>
          <w:tcPr>
            <w:tcW w:w="3993" w:type="dxa"/>
          </w:tcPr>
          <w:p w14:paraId="5C24A95A" w14:textId="77777777" w:rsidR="00297209" w:rsidRPr="00A37369" w:rsidRDefault="00297209" w:rsidP="00297209">
            <w:pPr>
              <w:ind w:left="-1239" w:right="-7"/>
              <w:jc w:val="center"/>
              <w:rPr>
                <w:rFonts w:cs="Times New Roman"/>
                <w:lang w:val="id-ID"/>
              </w:rPr>
            </w:pPr>
            <w:r w:rsidRPr="00A37369">
              <w:rPr>
                <w:rFonts w:cs="Times New Roman"/>
                <w:lang w:val="id-ID"/>
              </w:rPr>
              <w:t>Penguji I,</w:t>
            </w:r>
          </w:p>
        </w:tc>
        <w:tc>
          <w:tcPr>
            <w:tcW w:w="4371" w:type="dxa"/>
          </w:tcPr>
          <w:p w14:paraId="0581B9BD" w14:textId="77777777" w:rsidR="00297209" w:rsidRPr="00A37369" w:rsidRDefault="00297209" w:rsidP="00297209">
            <w:pPr>
              <w:ind w:left="-126" w:right="-7"/>
              <w:jc w:val="center"/>
              <w:rPr>
                <w:rFonts w:cs="Times New Roman"/>
                <w:lang w:val="id-ID"/>
              </w:rPr>
            </w:pPr>
            <w:r w:rsidRPr="00A37369">
              <w:rPr>
                <w:rFonts w:cs="Times New Roman"/>
                <w:lang w:val="id-ID"/>
              </w:rPr>
              <w:t>Penguji II,</w:t>
            </w:r>
          </w:p>
        </w:tc>
      </w:tr>
      <w:tr w:rsidR="00297209" w:rsidRPr="00A37369" w14:paraId="2E1B84CA" w14:textId="77777777" w:rsidTr="00297209">
        <w:tc>
          <w:tcPr>
            <w:tcW w:w="3993" w:type="dxa"/>
          </w:tcPr>
          <w:p w14:paraId="31C20311" w14:textId="77777777" w:rsidR="00297209" w:rsidRPr="00A37369" w:rsidRDefault="00297209" w:rsidP="00297209">
            <w:pPr>
              <w:ind w:right="-7"/>
              <w:rPr>
                <w:rFonts w:cs="Times New Roman"/>
                <w:lang w:val="id-ID"/>
              </w:rPr>
            </w:pPr>
          </w:p>
          <w:p w14:paraId="7AFC6868" w14:textId="77777777" w:rsidR="00297209" w:rsidRPr="00A37369" w:rsidRDefault="00297209" w:rsidP="00297209">
            <w:pPr>
              <w:ind w:right="-7"/>
              <w:rPr>
                <w:rFonts w:cs="Times New Roman"/>
                <w:lang w:val="id-ID"/>
              </w:rPr>
            </w:pPr>
          </w:p>
          <w:p w14:paraId="403E57B1" w14:textId="77777777" w:rsidR="00297209" w:rsidRPr="00A37369" w:rsidRDefault="00297209" w:rsidP="00297209">
            <w:pPr>
              <w:ind w:right="-7"/>
              <w:rPr>
                <w:rFonts w:cs="Times New Roman"/>
                <w:lang w:val="id-ID"/>
              </w:rPr>
            </w:pPr>
          </w:p>
        </w:tc>
        <w:tc>
          <w:tcPr>
            <w:tcW w:w="4371" w:type="dxa"/>
          </w:tcPr>
          <w:p w14:paraId="32B6E928" w14:textId="77777777" w:rsidR="00297209" w:rsidRPr="00A37369" w:rsidRDefault="00297209" w:rsidP="00297209">
            <w:pPr>
              <w:ind w:right="-7"/>
              <w:rPr>
                <w:rFonts w:cs="Times New Roman"/>
                <w:lang w:val="id-ID"/>
              </w:rPr>
            </w:pPr>
          </w:p>
        </w:tc>
      </w:tr>
      <w:tr w:rsidR="00297209" w:rsidRPr="00A37369" w14:paraId="11FEA9B2" w14:textId="77777777" w:rsidTr="00297209">
        <w:tc>
          <w:tcPr>
            <w:tcW w:w="3993" w:type="dxa"/>
          </w:tcPr>
          <w:p w14:paraId="70C20A61" w14:textId="2B5ED642" w:rsidR="00297209" w:rsidRPr="00A37369" w:rsidRDefault="00297209" w:rsidP="00297209">
            <w:pPr>
              <w:ind w:right="-7"/>
              <w:rPr>
                <w:rFonts w:cs="Times New Roman"/>
                <w:lang w:val="id-ID"/>
              </w:rPr>
            </w:pPr>
          </w:p>
          <w:p w14:paraId="5F1512A3" w14:textId="0B0F5B0A" w:rsidR="00297209" w:rsidRPr="00A37369" w:rsidRDefault="00297209" w:rsidP="00297209">
            <w:pPr>
              <w:ind w:right="-7"/>
              <w:rPr>
                <w:rFonts w:cs="Times New Roman"/>
                <w:lang w:val="id-ID"/>
              </w:rPr>
            </w:pPr>
            <w:r w:rsidRPr="00A37369">
              <w:rPr>
                <w:rFonts w:cs="Times New Roman"/>
                <w:lang w:val="id-ID"/>
              </w:rPr>
              <w:t xml:space="preserve">NIP </w:t>
            </w:r>
          </w:p>
        </w:tc>
        <w:tc>
          <w:tcPr>
            <w:tcW w:w="4371" w:type="dxa"/>
          </w:tcPr>
          <w:p w14:paraId="4678EA88" w14:textId="4A96C78E" w:rsidR="00297209" w:rsidRPr="00A37369" w:rsidRDefault="00297209" w:rsidP="00297209">
            <w:pPr>
              <w:ind w:right="-392"/>
              <w:rPr>
                <w:rFonts w:cs="Times New Roman"/>
                <w:lang w:val="id-ID"/>
              </w:rPr>
            </w:pPr>
          </w:p>
          <w:p w14:paraId="27CA2BCA" w14:textId="6C78EB4F" w:rsidR="00297209" w:rsidRPr="00A37369" w:rsidRDefault="00297209" w:rsidP="00297209">
            <w:pPr>
              <w:ind w:left="-267" w:right="-7"/>
              <w:jc w:val="center"/>
              <w:rPr>
                <w:rFonts w:cs="Times New Roman"/>
                <w:lang w:val="id-ID"/>
              </w:rPr>
            </w:pPr>
          </w:p>
        </w:tc>
      </w:tr>
      <w:tr w:rsidR="00297209" w:rsidRPr="00A37369" w14:paraId="2210A33C" w14:textId="77777777" w:rsidTr="00297209">
        <w:tc>
          <w:tcPr>
            <w:tcW w:w="3993" w:type="dxa"/>
          </w:tcPr>
          <w:p w14:paraId="71C0C5D0" w14:textId="77777777" w:rsidR="00297209" w:rsidRPr="00A37369" w:rsidRDefault="00297209" w:rsidP="00297209">
            <w:pPr>
              <w:ind w:right="-7"/>
              <w:rPr>
                <w:rFonts w:cs="Times New Roman"/>
                <w:lang w:val="id-ID"/>
              </w:rPr>
            </w:pPr>
          </w:p>
        </w:tc>
        <w:tc>
          <w:tcPr>
            <w:tcW w:w="4371" w:type="dxa"/>
          </w:tcPr>
          <w:p w14:paraId="0B71A697" w14:textId="77777777" w:rsidR="00297209" w:rsidRPr="00A37369" w:rsidRDefault="00297209" w:rsidP="00297209">
            <w:pPr>
              <w:ind w:right="-7"/>
              <w:rPr>
                <w:rFonts w:cs="Times New Roman"/>
                <w:lang w:val="id-ID"/>
              </w:rPr>
            </w:pPr>
          </w:p>
        </w:tc>
      </w:tr>
      <w:tr w:rsidR="00297209" w:rsidRPr="00A37369" w14:paraId="6EF591C4" w14:textId="77777777" w:rsidTr="00297209">
        <w:tc>
          <w:tcPr>
            <w:tcW w:w="8364" w:type="dxa"/>
            <w:gridSpan w:val="2"/>
          </w:tcPr>
          <w:p w14:paraId="7352E6FF" w14:textId="77777777" w:rsidR="00297209" w:rsidRPr="00A37369" w:rsidRDefault="00297209" w:rsidP="00297209">
            <w:pPr>
              <w:tabs>
                <w:tab w:val="left" w:pos="1986"/>
                <w:tab w:val="center" w:pos="3949"/>
              </w:tabs>
              <w:ind w:right="-7"/>
              <w:jc w:val="center"/>
              <w:rPr>
                <w:rFonts w:cs="Times New Roman"/>
                <w:lang w:val="id-ID"/>
              </w:rPr>
            </w:pPr>
            <w:r w:rsidRPr="00A37369">
              <w:rPr>
                <w:rFonts w:cs="Times New Roman"/>
                <w:lang w:val="id-ID"/>
              </w:rPr>
              <w:t>Mengesahkan</w:t>
            </w:r>
          </w:p>
          <w:p w14:paraId="4E74B94D" w14:textId="77777777" w:rsidR="00297209" w:rsidRPr="00A37369" w:rsidRDefault="00297209" w:rsidP="00297209">
            <w:pPr>
              <w:ind w:right="-7"/>
              <w:jc w:val="center"/>
              <w:rPr>
                <w:rFonts w:cs="Times New Roman"/>
                <w:lang w:val="id-ID"/>
              </w:rPr>
            </w:pPr>
            <w:r w:rsidRPr="00A37369">
              <w:rPr>
                <w:rFonts w:cs="Times New Roman"/>
                <w:lang w:val="id-ID"/>
              </w:rPr>
              <w:t>Penjabat Dekan Fakultas Ilmu Komputer,</w:t>
            </w:r>
          </w:p>
        </w:tc>
      </w:tr>
      <w:tr w:rsidR="00297209" w:rsidRPr="00A37369" w14:paraId="1A42ABD4" w14:textId="77777777" w:rsidTr="00297209">
        <w:tc>
          <w:tcPr>
            <w:tcW w:w="8364" w:type="dxa"/>
            <w:gridSpan w:val="2"/>
          </w:tcPr>
          <w:p w14:paraId="5DE60164" w14:textId="77777777" w:rsidR="00297209" w:rsidRPr="00A37369" w:rsidRDefault="00297209" w:rsidP="00297209">
            <w:pPr>
              <w:ind w:right="-7"/>
              <w:rPr>
                <w:rFonts w:cs="Times New Roman"/>
                <w:lang w:val="id-ID"/>
              </w:rPr>
            </w:pPr>
          </w:p>
          <w:p w14:paraId="5BD03676" w14:textId="77777777" w:rsidR="00297209" w:rsidRPr="00A37369" w:rsidRDefault="00297209" w:rsidP="00297209">
            <w:pPr>
              <w:ind w:right="-7"/>
              <w:rPr>
                <w:rFonts w:cs="Times New Roman"/>
                <w:lang w:val="id-ID"/>
              </w:rPr>
            </w:pPr>
          </w:p>
          <w:p w14:paraId="5DC6449A" w14:textId="77777777" w:rsidR="00297209" w:rsidRPr="00A37369" w:rsidRDefault="00297209" w:rsidP="00297209">
            <w:pPr>
              <w:ind w:right="-7"/>
              <w:rPr>
                <w:rFonts w:cs="Times New Roman"/>
                <w:lang w:val="id-ID"/>
              </w:rPr>
            </w:pPr>
          </w:p>
        </w:tc>
      </w:tr>
      <w:tr w:rsidR="00297209" w:rsidRPr="00A37369" w14:paraId="667C67B2" w14:textId="77777777" w:rsidTr="00297209">
        <w:tc>
          <w:tcPr>
            <w:tcW w:w="8364" w:type="dxa"/>
            <w:gridSpan w:val="2"/>
          </w:tcPr>
          <w:p w14:paraId="0AC69C5E" w14:textId="77777777" w:rsidR="00297209" w:rsidRPr="00A37369" w:rsidRDefault="00297209" w:rsidP="00297209">
            <w:pPr>
              <w:ind w:right="-7"/>
              <w:jc w:val="center"/>
              <w:rPr>
                <w:rFonts w:cs="Times New Roman"/>
                <w:lang w:val="id-ID"/>
              </w:rPr>
            </w:pPr>
            <w:r w:rsidRPr="00A37369">
              <w:rPr>
                <w:rFonts w:cs="Times New Roman"/>
                <w:lang w:val="id-ID"/>
              </w:rPr>
              <w:t>Prof. Dr. Saiful Bukhori, ST.,M.Kom</w:t>
            </w:r>
          </w:p>
          <w:p w14:paraId="0069660B" w14:textId="77777777" w:rsidR="00297209" w:rsidRPr="00A37369" w:rsidRDefault="00297209" w:rsidP="00297209">
            <w:pPr>
              <w:ind w:right="-7"/>
              <w:jc w:val="center"/>
              <w:rPr>
                <w:rFonts w:cs="Times New Roman"/>
                <w:lang w:val="id-ID"/>
              </w:rPr>
            </w:pPr>
            <w:r w:rsidRPr="00A37369">
              <w:rPr>
                <w:rFonts w:cs="Times New Roman"/>
                <w:lang w:val="id-ID"/>
              </w:rPr>
              <w:t>NIP. 196811131994121001</w:t>
            </w:r>
          </w:p>
        </w:tc>
      </w:tr>
    </w:tbl>
    <w:p w14:paraId="4DA2FE3E" w14:textId="77777777" w:rsidR="00297209" w:rsidRPr="00A37369" w:rsidRDefault="00297209" w:rsidP="00297209">
      <w:pPr>
        <w:ind w:right="-7"/>
        <w:rPr>
          <w:rFonts w:cs="Times New Roman"/>
          <w:lang w:val="id-ID"/>
        </w:rPr>
      </w:pPr>
    </w:p>
    <w:p w14:paraId="01006BF1" w14:textId="77777777" w:rsidR="00297209" w:rsidRPr="00A37369" w:rsidRDefault="00297209" w:rsidP="00297209">
      <w:pPr>
        <w:spacing w:after="160" w:line="259" w:lineRule="auto"/>
        <w:ind w:right="-7"/>
        <w:rPr>
          <w:rFonts w:eastAsiaTheme="majorEastAsia" w:cs="Times New Roman"/>
          <w:b/>
          <w:szCs w:val="29"/>
          <w:lang w:val="id-ID"/>
        </w:rPr>
      </w:pPr>
    </w:p>
    <w:p w14:paraId="5C9841FA" w14:textId="77777777" w:rsidR="00297209" w:rsidRPr="00297209" w:rsidRDefault="00297209" w:rsidP="00297209">
      <w:pPr>
        <w:rPr>
          <w:lang w:val="en-ID" w:eastAsia="id-ID"/>
        </w:rPr>
      </w:pPr>
    </w:p>
    <w:p w14:paraId="508BE46F" w14:textId="3B98F173" w:rsidR="00297209" w:rsidRDefault="00E104C3" w:rsidP="00E104C3">
      <w:pPr>
        <w:pStyle w:val="Heading1"/>
        <w:numPr>
          <w:ilvl w:val="0"/>
          <w:numId w:val="0"/>
        </w:numPr>
        <w:ind w:left="357"/>
      </w:pPr>
      <w:bookmarkStart w:id="11" w:name="_Toc23880318"/>
      <w:r>
        <w:lastRenderedPageBreak/>
        <w:t>RINGKASAN</w:t>
      </w:r>
      <w:bookmarkEnd w:id="11"/>
    </w:p>
    <w:p w14:paraId="4041E91E" w14:textId="10E51CBD" w:rsidR="00E104C3" w:rsidRPr="00297209" w:rsidRDefault="00297209" w:rsidP="00297209">
      <w:pPr>
        <w:spacing w:after="160" w:line="259" w:lineRule="auto"/>
        <w:jc w:val="left"/>
        <w:rPr>
          <w:rFonts w:eastAsia="Times New Roman" w:cs="Times New Roman"/>
          <w:b/>
          <w:szCs w:val="32"/>
          <w:lang w:val="en-ID" w:eastAsia="id-ID"/>
        </w:rPr>
      </w:pPr>
      <w:r>
        <w:br w:type="page"/>
      </w:r>
    </w:p>
    <w:p w14:paraId="736A7077" w14:textId="0021F145" w:rsidR="00297209" w:rsidRDefault="00E104C3" w:rsidP="00297209">
      <w:pPr>
        <w:pStyle w:val="Heading1"/>
        <w:numPr>
          <w:ilvl w:val="0"/>
          <w:numId w:val="0"/>
        </w:numPr>
        <w:ind w:left="357"/>
      </w:pPr>
      <w:bookmarkStart w:id="12" w:name="_Toc23880319"/>
      <w:r>
        <w:lastRenderedPageBreak/>
        <w:t>PRAKATA</w:t>
      </w:r>
      <w:bookmarkEnd w:id="12"/>
    </w:p>
    <w:p w14:paraId="3131A302" w14:textId="77777777" w:rsidR="00297209" w:rsidRPr="00297209" w:rsidRDefault="00297209" w:rsidP="00297209">
      <w:pPr>
        <w:rPr>
          <w:lang w:val="en-ID" w:eastAsia="id-ID"/>
        </w:rPr>
      </w:pPr>
    </w:p>
    <w:p w14:paraId="556967D6" w14:textId="77777777" w:rsidR="00297209" w:rsidRPr="00A37369" w:rsidRDefault="00297209" w:rsidP="00297209">
      <w:pPr>
        <w:ind w:right="-7" w:firstLine="851"/>
        <w:rPr>
          <w:rFonts w:cs="Times New Roman"/>
          <w:lang w:val="id-ID"/>
        </w:rPr>
      </w:pPr>
      <w:r w:rsidRPr="00A37369">
        <w:rPr>
          <w:rFonts w:cs="Times New Roman"/>
          <w:lang w:val="id-ID"/>
        </w:rPr>
        <w:t>Puji syukur kehadirat Allah SWT atas segala rahmat dan karunia-Nya, sehingga penulis  dapat  menyelesaikan skripsi dengan  judul  “</w:t>
      </w:r>
      <w:r w:rsidRPr="00A37369">
        <w:rPr>
          <w:rFonts w:cs="Times New Roman"/>
          <w:bCs/>
          <w:color w:val="000000"/>
          <w:lang w:val="id-ID"/>
        </w:rPr>
        <w:t xml:space="preserve">Pengembangan Sistem Deteksi </w:t>
      </w:r>
      <w:r w:rsidRPr="00A37369">
        <w:rPr>
          <w:rFonts w:cs="Times New Roman"/>
          <w:bCs/>
          <w:i/>
          <w:color w:val="000000"/>
          <w:lang w:val="id-ID"/>
        </w:rPr>
        <w:t xml:space="preserve">Time Frame </w:t>
      </w:r>
      <w:r w:rsidRPr="00A37369">
        <w:rPr>
          <w:rFonts w:cs="Times New Roman"/>
          <w:bCs/>
          <w:color w:val="000000"/>
          <w:lang w:val="id-ID"/>
        </w:rPr>
        <w:t xml:space="preserve">Dokumen berita berbasis </w:t>
      </w:r>
      <w:r w:rsidRPr="00A37369">
        <w:rPr>
          <w:rFonts w:cs="Times New Roman"/>
          <w:bCs/>
          <w:i/>
          <w:color w:val="000000"/>
          <w:lang w:val="id-ID"/>
        </w:rPr>
        <w:t>Vector Space Model</w:t>
      </w:r>
      <w:r w:rsidRPr="00A37369">
        <w:rPr>
          <w:rFonts w:cs="Times New Roman"/>
          <w:lang w:val="id-ID"/>
        </w:rPr>
        <w:t xml:space="preserve">”. Skripsi  ini  disusun  untuk  memenuhi salah  satu syarat menyelesaikan pendidikan Strata Satu (S1)  pada  Program  Studi  Sistem  Informasi Universitas Jember. </w:t>
      </w:r>
    </w:p>
    <w:p w14:paraId="47C15814" w14:textId="77777777" w:rsidR="00297209" w:rsidRPr="00A37369" w:rsidRDefault="00297209" w:rsidP="00297209">
      <w:pPr>
        <w:ind w:right="-7" w:firstLine="851"/>
        <w:rPr>
          <w:rFonts w:cs="Times New Roman"/>
          <w:lang w:val="id-ID"/>
        </w:rPr>
      </w:pPr>
      <w:r w:rsidRPr="00A37369">
        <w:rPr>
          <w:rFonts w:cs="Times New Roman"/>
          <w:lang w:val="id-ID"/>
        </w:rPr>
        <w:t>Penyusunan skripsi ini tidak lepas dari bantuan berbagai pihak. Oleh karena itu, penulis menyampaikan terima kasih kepada:</w:t>
      </w:r>
    </w:p>
    <w:p w14:paraId="5F5CE136" w14:textId="11152D8F"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Ayahanda </w:t>
      </w:r>
      <w:r>
        <w:rPr>
          <w:rFonts w:cs="Times New Roman"/>
          <w:lang w:val="en-ID"/>
        </w:rPr>
        <w:t>Ahmad Saikhu</w:t>
      </w:r>
      <w:r w:rsidRPr="00A37369">
        <w:rPr>
          <w:rFonts w:cs="Times New Roman"/>
          <w:lang w:val="id-ID"/>
        </w:rPr>
        <w:t xml:space="preserve">, Ibunda </w:t>
      </w:r>
      <w:r>
        <w:rPr>
          <w:rFonts w:cs="Times New Roman"/>
          <w:lang w:val="en-ID"/>
        </w:rPr>
        <w:t>Munfarida</w:t>
      </w:r>
      <w:r w:rsidRPr="00A37369">
        <w:rPr>
          <w:rFonts w:cs="Times New Roman"/>
          <w:lang w:val="id-ID"/>
        </w:rPr>
        <w:t xml:space="preserve"> dan </w:t>
      </w:r>
      <w:r>
        <w:rPr>
          <w:rFonts w:cs="Times New Roman"/>
          <w:lang w:val="en-ID"/>
        </w:rPr>
        <w:t xml:space="preserve">adik Nauli Shidqia Choirun Nisa </w:t>
      </w:r>
      <w:r w:rsidRPr="00A37369">
        <w:rPr>
          <w:rFonts w:cs="Times New Roman"/>
          <w:lang w:val="id-ID"/>
        </w:rPr>
        <w:t>yang selalu mendukung dan mendoakan proses pengerjaan skripsi;</w:t>
      </w:r>
    </w:p>
    <w:p w14:paraId="0938CEAE" w14:textId="77777777"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Prof. Dr. Saiful Bukhori, ST.,M.Kom.,  selaku  Dekan Fakultas Ilmu Komputer Universitas Jember; </w:t>
      </w:r>
    </w:p>
    <w:p w14:paraId="635D9890" w14:textId="73FD81F1" w:rsidR="00297209" w:rsidRPr="00A37369" w:rsidRDefault="00297209" w:rsidP="00297209">
      <w:pPr>
        <w:pStyle w:val="ListParagraph"/>
        <w:numPr>
          <w:ilvl w:val="0"/>
          <w:numId w:val="66"/>
        </w:numPr>
        <w:tabs>
          <w:tab w:val="left" w:pos="6614"/>
        </w:tabs>
        <w:spacing w:after="160"/>
        <w:ind w:left="284" w:right="-7" w:hanging="284"/>
        <w:rPr>
          <w:rFonts w:cs="Times New Roman"/>
          <w:lang w:val="id-ID"/>
        </w:rPr>
      </w:pPr>
      <w:r w:rsidRPr="00A37369">
        <w:rPr>
          <w:rFonts w:cs="Times New Roman"/>
          <w:lang w:val="id-ID"/>
        </w:rPr>
        <w:t xml:space="preserve">Achmad Maududie, ST, M.Sc selaku Dosen Pembimbing Utama dan </w:t>
      </w:r>
      <w:r>
        <w:rPr>
          <w:rFonts w:cs="Times New Roman"/>
          <w:lang w:val="en-ID"/>
        </w:rPr>
        <w:t xml:space="preserve">Nova El Maidah, S.Si.,M.Cs., </w:t>
      </w:r>
      <w:r w:rsidRPr="00A37369">
        <w:rPr>
          <w:rFonts w:cs="Times New Roman"/>
          <w:lang w:val="id-ID"/>
        </w:rPr>
        <w:t>selaku  Dosen  Pembimbing Pendamping yang telah meluangkan waktu, pikiran, dan perhatian dalam membantu penulisan skripsi;</w:t>
      </w:r>
    </w:p>
    <w:p w14:paraId="18B2C4BA" w14:textId="77777777"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Anang Andrianto ST.,MT., selaku Dosen Pembimbing Akademik (DPA), yang telah mendampingi penulisan skripsi;</w:t>
      </w:r>
    </w:p>
    <w:p w14:paraId="1D31C314" w14:textId="22B4B9C0" w:rsidR="0029720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Seluruh Bapak dan Ibu dosen beserta staf karyawan di Program Studi Sistem Informasi Universitas Jember;  </w:t>
      </w:r>
    </w:p>
    <w:p w14:paraId="0A46C83B" w14:textId="6718E549" w:rsidR="001425EB" w:rsidRPr="00A37369" w:rsidRDefault="001425EB" w:rsidP="00297209">
      <w:pPr>
        <w:pStyle w:val="ListParagraph"/>
        <w:numPr>
          <w:ilvl w:val="0"/>
          <w:numId w:val="66"/>
        </w:numPr>
        <w:tabs>
          <w:tab w:val="left" w:pos="6614"/>
        </w:tabs>
        <w:spacing w:after="0"/>
        <w:ind w:left="284" w:right="-7" w:hanging="284"/>
        <w:rPr>
          <w:rFonts w:cs="Times New Roman"/>
          <w:lang w:val="id-ID"/>
        </w:rPr>
      </w:pPr>
      <w:r>
        <w:rPr>
          <w:rFonts w:cs="Times New Roman"/>
          <w:lang w:val="en-ID"/>
        </w:rPr>
        <w:t>Ahmad Choirul Mustaqim yang telah membantu dan mendukung penulisan skripsi</w:t>
      </w:r>
    </w:p>
    <w:p w14:paraId="19158FE3" w14:textId="69A90792" w:rsidR="00297209" w:rsidRPr="00A37369" w:rsidRDefault="001425EB" w:rsidP="00297209">
      <w:pPr>
        <w:pStyle w:val="ListParagraph"/>
        <w:numPr>
          <w:ilvl w:val="0"/>
          <w:numId w:val="66"/>
        </w:numPr>
        <w:spacing w:after="0"/>
        <w:ind w:left="270" w:right="-7" w:hanging="270"/>
        <w:rPr>
          <w:rFonts w:cs="Times New Roman"/>
          <w:lang w:val="id-ID"/>
        </w:rPr>
      </w:pPr>
      <w:r>
        <w:rPr>
          <w:rFonts w:cs="Times New Roman"/>
          <w:lang w:val="en-ID"/>
        </w:rPr>
        <w:t>Sahabat- sahabat saya di sekolah maupun di kampus</w:t>
      </w:r>
      <w:r w:rsidR="00297209" w:rsidRPr="00A37369">
        <w:rPr>
          <w:rFonts w:cs="Times New Roman"/>
          <w:lang w:val="id-ID"/>
        </w:rPr>
        <w:t>;</w:t>
      </w:r>
    </w:p>
    <w:p w14:paraId="6B3DC517" w14:textId="0E558A6F" w:rsidR="00297209" w:rsidRPr="00A37369" w:rsidRDefault="001425EB" w:rsidP="00297209">
      <w:pPr>
        <w:pStyle w:val="ListParagraph"/>
        <w:numPr>
          <w:ilvl w:val="0"/>
          <w:numId w:val="66"/>
        </w:numPr>
        <w:spacing w:after="0"/>
        <w:ind w:left="284" w:right="-7" w:hanging="284"/>
        <w:rPr>
          <w:rFonts w:cs="Times New Roman"/>
          <w:lang w:val="id-ID"/>
        </w:rPr>
      </w:pPr>
      <w:r w:rsidRPr="00A37369">
        <w:rPr>
          <w:rFonts w:cs="Times New Roman"/>
          <w:lang w:val="id-ID"/>
        </w:rPr>
        <w:t>Teman-teman seperjuangan SELECTION angkatan 2015</w:t>
      </w:r>
      <w:r w:rsidR="00297209" w:rsidRPr="00A37369">
        <w:rPr>
          <w:rFonts w:cs="Times New Roman"/>
          <w:lang w:val="id-ID"/>
        </w:rPr>
        <w:t>;</w:t>
      </w:r>
    </w:p>
    <w:p w14:paraId="396E6AE2" w14:textId="03433363" w:rsidR="001425EB" w:rsidRDefault="001425EB" w:rsidP="001425EB">
      <w:pPr>
        <w:pStyle w:val="ListParagraph"/>
        <w:numPr>
          <w:ilvl w:val="0"/>
          <w:numId w:val="66"/>
        </w:numPr>
        <w:spacing w:after="0"/>
        <w:ind w:left="284" w:right="-7" w:hanging="284"/>
        <w:rPr>
          <w:rFonts w:cs="Times New Roman"/>
          <w:lang w:val="id-ID"/>
        </w:rPr>
      </w:pPr>
      <w:r w:rsidRPr="00A37369">
        <w:rPr>
          <w:rFonts w:cs="Times New Roman"/>
          <w:lang w:val="id-ID"/>
        </w:rPr>
        <w:t>Semua pihak yang tidak dapat disebutkan satu-persatu</w:t>
      </w:r>
      <w:r>
        <w:rPr>
          <w:rFonts w:cs="Times New Roman"/>
          <w:lang w:val="id-ID"/>
        </w:rPr>
        <w:t>;</w:t>
      </w:r>
    </w:p>
    <w:p w14:paraId="75D56E96" w14:textId="77777777" w:rsidR="00E104C3" w:rsidRPr="00E104C3" w:rsidRDefault="00E104C3" w:rsidP="00E104C3">
      <w:pPr>
        <w:rPr>
          <w:lang w:val="en-ID" w:eastAsia="id-ID"/>
        </w:rPr>
      </w:pPr>
    </w:p>
    <w:p w14:paraId="00E7EDAE" w14:textId="0F532A38" w:rsidR="00387AA9" w:rsidRPr="0033182C" w:rsidRDefault="001425EB">
      <w:pPr>
        <w:spacing w:after="160" w:line="259" w:lineRule="auto"/>
        <w:jc w:val="left"/>
        <w:rPr>
          <w:rFonts w:cs="Times New Roman"/>
          <w:lang w:val="id-ID"/>
        </w:rPr>
      </w:pPr>
      <w:r>
        <w:rPr>
          <w:rFonts w:cs="Times New Roman"/>
          <w:lang w:val="id-ID"/>
        </w:rPr>
        <w:br w:type="page"/>
      </w:r>
    </w:p>
    <w:p w14:paraId="7C0ACB19" w14:textId="77777777" w:rsidR="00472698" w:rsidRPr="0033182C" w:rsidRDefault="00472698" w:rsidP="00472698">
      <w:pPr>
        <w:pStyle w:val="Heading1"/>
        <w:numPr>
          <w:ilvl w:val="0"/>
          <w:numId w:val="0"/>
        </w:numPr>
        <w:ind w:left="357"/>
      </w:pPr>
      <w:bookmarkStart w:id="13" w:name="_Toc23880320"/>
      <w:r w:rsidRPr="0033182C">
        <w:lastRenderedPageBreak/>
        <w:t>DAFTAR ISI</w:t>
      </w:r>
      <w:bookmarkEnd w:id="13"/>
    </w:p>
    <w:sdt>
      <w:sdtPr>
        <w:rPr>
          <w:rFonts w:ascii="Times New Roman" w:eastAsiaTheme="minorHAnsi" w:hAnsi="Times New Roman" w:cs="Times New Roman"/>
          <w:color w:val="auto"/>
          <w:sz w:val="24"/>
          <w:szCs w:val="22"/>
          <w:lang w:val="id-ID"/>
        </w:rPr>
        <w:id w:val="1939010927"/>
        <w:docPartObj>
          <w:docPartGallery w:val="Table of Contents"/>
          <w:docPartUnique/>
        </w:docPartObj>
      </w:sdtPr>
      <w:sdtEndPr>
        <w:rPr>
          <w:b/>
          <w:bCs/>
          <w:lang w:val="en-US"/>
        </w:rPr>
      </w:sdtEndPr>
      <w:sdtContent>
        <w:p w14:paraId="451E80E8" w14:textId="77777777" w:rsidR="00472698" w:rsidRPr="0033182C" w:rsidRDefault="00472698" w:rsidP="00472698">
          <w:pPr>
            <w:pStyle w:val="TOCHeading"/>
            <w:rPr>
              <w:rFonts w:ascii="Times New Roman" w:eastAsia="Times New Roman" w:hAnsi="Times New Roman" w:cs="Times New Roman"/>
              <w:color w:val="auto"/>
            </w:rPr>
          </w:pPr>
        </w:p>
        <w:p w14:paraId="09A9A87B" w14:textId="38B76731" w:rsidR="00882BE8" w:rsidRDefault="00472698">
          <w:pPr>
            <w:pStyle w:val="TOC1"/>
            <w:tabs>
              <w:tab w:val="right" w:leader="dot" w:pos="7927"/>
            </w:tabs>
            <w:rPr>
              <w:rFonts w:asciiTheme="minorHAnsi" w:eastAsiaTheme="minorEastAsia" w:hAnsiTheme="minorHAnsi"/>
              <w:noProof/>
              <w:sz w:val="22"/>
            </w:rPr>
          </w:pPr>
          <w:r w:rsidRPr="0033182C">
            <w:rPr>
              <w:rFonts w:cs="Times New Roman"/>
            </w:rPr>
            <w:fldChar w:fldCharType="begin"/>
          </w:r>
          <w:r w:rsidRPr="0033182C">
            <w:rPr>
              <w:rFonts w:cs="Times New Roman"/>
            </w:rPr>
            <w:instrText xml:space="preserve"> TOC \o "1-3" \h \z \u </w:instrText>
          </w:r>
          <w:r w:rsidRPr="0033182C">
            <w:rPr>
              <w:rFonts w:cs="Times New Roman"/>
            </w:rPr>
            <w:fldChar w:fldCharType="separate"/>
          </w:r>
          <w:hyperlink w:anchor="_Toc23880313" w:history="1">
            <w:r w:rsidR="00882BE8" w:rsidRPr="008C09A4">
              <w:rPr>
                <w:rStyle w:val="Hyperlink"/>
                <w:noProof/>
              </w:rPr>
              <w:t>PERSEMBAHAN</w:t>
            </w:r>
            <w:r w:rsidR="00882BE8">
              <w:rPr>
                <w:noProof/>
                <w:webHidden/>
              </w:rPr>
              <w:tab/>
            </w:r>
            <w:r w:rsidR="00882BE8">
              <w:rPr>
                <w:noProof/>
                <w:webHidden/>
              </w:rPr>
              <w:fldChar w:fldCharType="begin"/>
            </w:r>
            <w:r w:rsidR="00882BE8">
              <w:rPr>
                <w:noProof/>
                <w:webHidden/>
              </w:rPr>
              <w:instrText xml:space="preserve"> PAGEREF _Toc23880313 \h </w:instrText>
            </w:r>
            <w:r w:rsidR="00882BE8">
              <w:rPr>
                <w:noProof/>
                <w:webHidden/>
              </w:rPr>
            </w:r>
            <w:r w:rsidR="00882BE8">
              <w:rPr>
                <w:noProof/>
                <w:webHidden/>
              </w:rPr>
              <w:fldChar w:fldCharType="separate"/>
            </w:r>
            <w:r w:rsidR="00882BE8">
              <w:rPr>
                <w:noProof/>
                <w:webHidden/>
              </w:rPr>
              <w:t>ii</w:t>
            </w:r>
            <w:r w:rsidR="00882BE8">
              <w:rPr>
                <w:noProof/>
                <w:webHidden/>
              </w:rPr>
              <w:fldChar w:fldCharType="end"/>
            </w:r>
          </w:hyperlink>
        </w:p>
        <w:p w14:paraId="4CB12CDB" w14:textId="04E5EA4D" w:rsidR="00882BE8" w:rsidRDefault="00882BE8">
          <w:pPr>
            <w:pStyle w:val="TOC1"/>
            <w:tabs>
              <w:tab w:val="right" w:leader="dot" w:pos="7927"/>
            </w:tabs>
            <w:rPr>
              <w:rFonts w:asciiTheme="minorHAnsi" w:eastAsiaTheme="minorEastAsia" w:hAnsiTheme="minorHAnsi"/>
              <w:noProof/>
              <w:sz w:val="22"/>
            </w:rPr>
          </w:pPr>
          <w:hyperlink w:anchor="_Toc23880314" w:history="1">
            <w:r w:rsidRPr="008C09A4">
              <w:rPr>
                <w:rStyle w:val="Hyperlink"/>
                <w:noProof/>
              </w:rPr>
              <w:t>MOTTO</w:t>
            </w:r>
            <w:r>
              <w:rPr>
                <w:noProof/>
                <w:webHidden/>
              </w:rPr>
              <w:tab/>
            </w:r>
            <w:r>
              <w:rPr>
                <w:noProof/>
                <w:webHidden/>
              </w:rPr>
              <w:fldChar w:fldCharType="begin"/>
            </w:r>
            <w:r>
              <w:rPr>
                <w:noProof/>
                <w:webHidden/>
              </w:rPr>
              <w:instrText xml:space="preserve"> PAGEREF _Toc23880314 \h </w:instrText>
            </w:r>
            <w:r>
              <w:rPr>
                <w:noProof/>
                <w:webHidden/>
              </w:rPr>
            </w:r>
            <w:r>
              <w:rPr>
                <w:noProof/>
                <w:webHidden/>
              </w:rPr>
              <w:fldChar w:fldCharType="separate"/>
            </w:r>
            <w:r>
              <w:rPr>
                <w:noProof/>
                <w:webHidden/>
              </w:rPr>
              <w:t>iii</w:t>
            </w:r>
            <w:r>
              <w:rPr>
                <w:noProof/>
                <w:webHidden/>
              </w:rPr>
              <w:fldChar w:fldCharType="end"/>
            </w:r>
          </w:hyperlink>
        </w:p>
        <w:p w14:paraId="4412B3E9" w14:textId="1D97CDC6" w:rsidR="00882BE8" w:rsidRDefault="00882BE8">
          <w:pPr>
            <w:pStyle w:val="TOC1"/>
            <w:tabs>
              <w:tab w:val="right" w:leader="dot" w:pos="7927"/>
            </w:tabs>
            <w:rPr>
              <w:rFonts w:asciiTheme="minorHAnsi" w:eastAsiaTheme="minorEastAsia" w:hAnsiTheme="minorHAnsi"/>
              <w:noProof/>
              <w:sz w:val="22"/>
            </w:rPr>
          </w:pPr>
          <w:hyperlink w:anchor="_Toc23880315" w:history="1">
            <w:r w:rsidRPr="008C09A4">
              <w:rPr>
                <w:rStyle w:val="Hyperlink"/>
                <w:noProof/>
              </w:rPr>
              <w:t>PERNYATAAN</w:t>
            </w:r>
            <w:r>
              <w:rPr>
                <w:noProof/>
                <w:webHidden/>
              </w:rPr>
              <w:tab/>
            </w:r>
            <w:r>
              <w:rPr>
                <w:noProof/>
                <w:webHidden/>
              </w:rPr>
              <w:fldChar w:fldCharType="begin"/>
            </w:r>
            <w:r>
              <w:rPr>
                <w:noProof/>
                <w:webHidden/>
              </w:rPr>
              <w:instrText xml:space="preserve"> PAGEREF _Toc23880315 \h </w:instrText>
            </w:r>
            <w:r>
              <w:rPr>
                <w:noProof/>
                <w:webHidden/>
              </w:rPr>
            </w:r>
            <w:r>
              <w:rPr>
                <w:noProof/>
                <w:webHidden/>
              </w:rPr>
              <w:fldChar w:fldCharType="separate"/>
            </w:r>
            <w:r>
              <w:rPr>
                <w:noProof/>
                <w:webHidden/>
              </w:rPr>
              <w:t>iv</w:t>
            </w:r>
            <w:r>
              <w:rPr>
                <w:noProof/>
                <w:webHidden/>
              </w:rPr>
              <w:fldChar w:fldCharType="end"/>
            </w:r>
          </w:hyperlink>
        </w:p>
        <w:p w14:paraId="1C8CD022" w14:textId="6923C3A5" w:rsidR="00882BE8" w:rsidRDefault="00882BE8">
          <w:pPr>
            <w:pStyle w:val="TOC1"/>
            <w:tabs>
              <w:tab w:val="right" w:leader="dot" w:pos="7927"/>
            </w:tabs>
            <w:rPr>
              <w:rFonts w:asciiTheme="minorHAnsi" w:eastAsiaTheme="minorEastAsia" w:hAnsiTheme="minorHAnsi"/>
              <w:noProof/>
              <w:sz w:val="22"/>
            </w:rPr>
          </w:pPr>
          <w:hyperlink w:anchor="_Toc23880316" w:history="1">
            <w:r w:rsidRPr="008C09A4">
              <w:rPr>
                <w:rStyle w:val="Hyperlink"/>
                <w:noProof/>
              </w:rPr>
              <w:t>PENGESAHAN PEMBIMBING</w:t>
            </w:r>
            <w:r>
              <w:rPr>
                <w:noProof/>
                <w:webHidden/>
              </w:rPr>
              <w:tab/>
            </w:r>
            <w:r>
              <w:rPr>
                <w:noProof/>
                <w:webHidden/>
              </w:rPr>
              <w:fldChar w:fldCharType="begin"/>
            </w:r>
            <w:r>
              <w:rPr>
                <w:noProof/>
                <w:webHidden/>
              </w:rPr>
              <w:instrText xml:space="preserve"> PAGEREF _Toc23880316 \h </w:instrText>
            </w:r>
            <w:r>
              <w:rPr>
                <w:noProof/>
                <w:webHidden/>
              </w:rPr>
            </w:r>
            <w:r>
              <w:rPr>
                <w:noProof/>
                <w:webHidden/>
              </w:rPr>
              <w:fldChar w:fldCharType="separate"/>
            </w:r>
            <w:r>
              <w:rPr>
                <w:noProof/>
                <w:webHidden/>
              </w:rPr>
              <w:t>v</w:t>
            </w:r>
            <w:r>
              <w:rPr>
                <w:noProof/>
                <w:webHidden/>
              </w:rPr>
              <w:fldChar w:fldCharType="end"/>
            </w:r>
          </w:hyperlink>
        </w:p>
        <w:p w14:paraId="61195DB3" w14:textId="02077F0E" w:rsidR="00882BE8" w:rsidRDefault="00882BE8">
          <w:pPr>
            <w:pStyle w:val="TOC1"/>
            <w:tabs>
              <w:tab w:val="right" w:leader="dot" w:pos="7927"/>
            </w:tabs>
            <w:rPr>
              <w:rFonts w:asciiTheme="minorHAnsi" w:eastAsiaTheme="minorEastAsia" w:hAnsiTheme="minorHAnsi"/>
              <w:noProof/>
              <w:sz w:val="22"/>
            </w:rPr>
          </w:pPr>
          <w:hyperlink w:anchor="_Toc23880317" w:history="1">
            <w:r w:rsidRPr="008C09A4">
              <w:rPr>
                <w:rStyle w:val="Hyperlink"/>
                <w:noProof/>
              </w:rPr>
              <w:t>PENGESAHAN</w:t>
            </w:r>
            <w:r>
              <w:rPr>
                <w:noProof/>
                <w:webHidden/>
              </w:rPr>
              <w:tab/>
            </w:r>
            <w:r>
              <w:rPr>
                <w:noProof/>
                <w:webHidden/>
              </w:rPr>
              <w:fldChar w:fldCharType="begin"/>
            </w:r>
            <w:r>
              <w:rPr>
                <w:noProof/>
                <w:webHidden/>
              </w:rPr>
              <w:instrText xml:space="preserve"> PAGEREF _Toc23880317 \h </w:instrText>
            </w:r>
            <w:r>
              <w:rPr>
                <w:noProof/>
                <w:webHidden/>
              </w:rPr>
            </w:r>
            <w:r>
              <w:rPr>
                <w:noProof/>
                <w:webHidden/>
              </w:rPr>
              <w:fldChar w:fldCharType="separate"/>
            </w:r>
            <w:r>
              <w:rPr>
                <w:noProof/>
                <w:webHidden/>
              </w:rPr>
              <w:t>vi</w:t>
            </w:r>
            <w:r>
              <w:rPr>
                <w:noProof/>
                <w:webHidden/>
              </w:rPr>
              <w:fldChar w:fldCharType="end"/>
            </w:r>
          </w:hyperlink>
        </w:p>
        <w:p w14:paraId="252C8275" w14:textId="04E0DCA8" w:rsidR="00882BE8" w:rsidRDefault="00882BE8">
          <w:pPr>
            <w:pStyle w:val="TOC1"/>
            <w:tabs>
              <w:tab w:val="right" w:leader="dot" w:pos="7927"/>
            </w:tabs>
            <w:rPr>
              <w:rFonts w:asciiTheme="minorHAnsi" w:eastAsiaTheme="minorEastAsia" w:hAnsiTheme="minorHAnsi"/>
              <w:noProof/>
              <w:sz w:val="22"/>
            </w:rPr>
          </w:pPr>
          <w:hyperlink w:anchor="_Toc23880318" w:history="1">
            <w:r w:rsidRPr="008C09A4">
              <w:rPr>
                <w:rStyle w:val="Hyperlink"/>
                <w:noProof/>
              </w:rPr>
              <w:t>RINGKASAN</w:t>
            </w:r>
            <w:r>
              <w:rPr>
                <w:noProof/>
                <w:webHidden/>
              </w:rPr>
              <w:tab/>
            </w:r>
            <w:r>
              <w:rPr>
                <w:noProof/>
                <w:webHidden/>
              </w:rPr>
              <w:fldChar w:fldCharType="begin"/>
            </w:r>
            <w:r>
              <w:rPr>
                <w:noProof/>
                <w:webHidden/>
              </w:rPr>
              <w:instrText xml:space="preserve"> PAGEREF _Toc23880318 \h </w:instrText>
            </w:r>
            <w:r>
              <w:rPr>
                <w:noProof/>
                <w:webHidden/>
              </w:rPr>
            </w:r>
            <w:r>
              <w:rPr>
                <w:noProof/>
                <w:webHidden/>
              </w:rPr>
              <w:fldChar w:fldCharType="separate"/>
            </w:r>
            <w:r>
              <w:rPr>
                <w:noProof/>
                <w:webHidden/>
              </w:rPr>
              <w:t>vii</w:t>
            </w:r>
            <w:r>
              <w:rPr>
                <w:noProof/>
                <w:webHidden/>
              </w:rPr>
              <w:fldChar w:fldCharType="end"/>
            </w:r>
          </w:hyperlink>
        </w:p>
        <w:p w14:paraId="37958198" w14:textId="15B9345F" w:rsidR="00882BE8" w:rsidRDefault="00882BE8">
          <w:pPr>
            <w:pStyle w:val="TOC1"/>
            <w:tabs>
              <w:tab w:val="right" w:leader="dot" w:pos="7927"/>
            </w:tabs>
            <w:rPr>
              <w:rFonts w:asciiTheme="minorHAnsi" w:eastAsiaTheme="minorEastAsia" w:hAnsiTheme="minorHAnsi"/>
              <w:noProof/>
              <w:sz w:val="22"/>
            </w:rPr>
          </w:pPr>
          <w:hyperlink w:anchor="_Toc23880319" w:history="1">
            <w:r w:rsidRPr="008C09A4">
              <w:rPr>
                <w:rStyle w:val="Hyperlink"/>
                <w:noProof/>
              </w:rPr>
              <w:t>PRAKATA</w:t>
            </w:r>
            <w:r>
              <w:rPr>
                <w:noProof/>
                <w:webHidden/>
              </w:rPr>
              <w:tab/>
            </w:r>
            <w:r>
              <w:rPr>
                <w:noProof/>
                <w:webHidden/>
              </w:rPr>
              <w:fldChar w:fldCharType="begin"/>
            </w:r>
            <w:r>
              <w:rPr>
                <w:noProof/>
                <w:webHidden/>
              </w:rPr>
              <w:instrText xml:space="preserve"> PAGEREF _Toc23880319 \h </w:instrText>
            </w:r>
            <w:r>
              <w:rPr>
                <w:noProof/>
                <w:webHidden/>
              </w:rPr>
            </w:r>
            <w:r>
              <w:rPr>
                <w:noProof/>
                <w:webHidden/>
              </w:rPr>
              <w:fldChar w:fldCharType="separate"/>
            </w:r>
            <w:r>
              <w:rPr>
                <w:noProof/>
                <w:webHidden/>
              </w:rPr>
              <w:t>viii</w:t>
            </w:r>
            <w:r>
              <w:rPr>
                <w:noProof/>
                <w:webHidden/>
              </w:rPr>
              <w:fldChar w:fldCharType="end"/>
            </w:r>
          </w:hyperlink>
        </w:p>
        <w:p w14:paraId="7D997BCE" w14:textId="09885057" w:rsidR="00882BE8" w:rsidRDefault="00882BE8">
          <w:pPr>
            <w:pStyle w:val="TOC1"/>
            <w:tabs>
              <w:tab w:val="right" w:leader="dot" w:pos="7927"/>
            </w:tabs>
            <w:rPr>
              <w:rFonts w:asciiTheme="minorHAnsi" w:eastAsiaTheme="minorEastAsia" w:hAnsiTheme="minorHAnsi"/>
              <w:noProof/>
              <w:sz w:val="22"/>
            </w:rPr>
          </w:pPr>
          <w:hyperlink w:anchor="_Toc23880320" w:history="1">
            <w:r w:rsidRPr="008C09A4">
              <w:rPr>
                <w:rStyle w:val="Hyperlink"/>
                <w:noProof/>
              </w:rPr>
              <w:t>DAFTAR ISI</w:t>
            </w:r>
            <w:r>
              <w:rPr>
                <w:noProof/>
                <w:webHidden/>
              </w:rPr>
              <w:tab/>
            </w:r>
            <w:r>
              <w:rPr>
                <w:noProof/>
                <w:webHidden/>
              </w:rPr>
              <w:fldChar w:fldCharType="begin"/>
            </w:r>
            <w:r>
              <w:rPr>
                <w:noProof/>
                <w:webHidden/>
              </w:rPr>
              <w:instrText xml:space="preserve"> PAGEREF _Toc23880320 \h </w:instrText>
            </w:r>
            <w:r>
              <w:rPr>
                <w:noProof/>
                <w:webHidden/>
              </w:rPr>
            </w:r>
            <w:r>
              <w:rPr>
                <w:noProof/>
                <w:webHidden/>
              </w:rPr>
              <w:fldChar w:fldCharType="separate"/>
            </w:r>
            <w:r>
              <w:rPr>
                <w:noProof/>
                <w:webHidden/>
              </w:rPr>
              <w:t>ix</w:t>
            </w:r>
            <w:r>
              <w:rPr>
                <w:noProof/>
                <w:webHidden/>
              </w:rPr>
              <w:fldChar w:fldCharType="end"/>
            </w:r>
          </w:hyperlink>
        </w:p>
        <w:p w14:paraId="042F9B01" w14:textId="5DBA71E4" w:rsidR="00882BE8" w:rsidRDefault="00882BE8">
          <w:pPr>
            <w:pStyle w:val="TOC1"/>
            <w:tabs>
              <w:tab w:val="right" w:leader="dot" w:pos="7927"/>
            </w:tabs>
            <w:rPr>
              <w:rFonts w:asciiTheme="minorHAnsi" w:eastAsiaTheme="minorEastAsia" w:hAnsiTheme="minorHAnsi"/>
              <w:noProof/>
              <w:sz w:val="22"/>
            </w:rPr>
          </w:pPr>
          <w:hyperlink w:anchor="_Toc23880321" w:history="1">
            <w:r w:rsidRPr="008C09A4">
              <w:rPr>
                <w:rStyle w:val="Hyperlink"/>
                <w:noProof/>
              </w:rPr>
              <w:t>DAFTAR GAMBAR</w:t>
            </w:r>
            <w:r>
              <w:rPr>
                <w:noProof/>
                <w:webHidden/>
              </w:rPr>
              <w:tab/>
            </w:r>
            <w:r>
              <w:rPr>
                <w:noProof/>
                <w:webHidden/>
              </w:rPr>
              <w:fldChar w:fldCharType="begin"/>
            </w:r>
            <w:r>
              <w:rPr>
                <w:noProof/>
                <w:webHidden/>
              </w:rPr>
              <w:instrText xml:space="preserve"> PAGEREF _Toc23880321 \h </w:instrText>
            </w:r>
            <w:r>
              <w:rPr>
                <w:noProof/>
                <w:webHidden/>
              </w:rPr>
            </w:r>
            <w:r>
              <w:rPr>
                <w:noProof/>
                <w:webHidden/>
              </w:rPr>
              <w:fldChar w:fldCharType="separate"/>
            </w:r>
            <w:r>
              <w:rPr>
                <w:noProof/>
                <w:webHidden/>
              </w:rPr>
              <w:t>1</w:t>
            </w:r>
            <w:r>
              <w:rPr>
                <w:noProof/>
                <w:webHidden/>
              </w:rPr>
              <w:fldChar w:fldCharType="end"/>
            </w:r>
          </w:hyperlink>
        </w:p>
        <w:p w14:paraId="315A30EF" w14:textId="652552BE" w:rsidR="00882BE8" w:rsidRDefault="00882BE8">
          <w:pPr>
            <w:pStyle w:val="TOC1"/>
            <w:tabs>
              <w:tab w:val="right" w:leader="dot" w:pos="7927"/>
            </w:tabs>
            <w:rPr>
              <w:rFonts w:asciiTheme="minorHAnsi" w:eastAsiaTheme="minorEastAsia" w:hAnsiTheme="minorHAnsi"/>
              <w:noProof/>
              <w:sz w:val="22"/>
            </w:rPr>
          </w:pPr>
          <w:hyperlink w:anchor="_Toc23880322" w:history="1">
            <w:r w:rsidRPr="008C09A4">
              <w:rPr>
                <w:rStyle w:val="Hyperlink"/>
                <w:noProof/>
              </w:rPr>
              <w:t>DAFTAR TABEL</w:t>
            </w:r>
            <w:r>
              <w:rPr>
                <w:noProof/>
                <w:webHidden/>
              </w:rPr>
              <w:tab/>
            </w:r>
            <w:r>
              <w:rPr>
                <w:noProof/>
                <w:webHidden/>
              </w:rPr>
              <w:fldChar w:fldCharType="begin"/>
            </w:r>
            <w:r>
              <w:rPr>
                <w:noProof/>
                <w:webHidden/>
              </w:rPr>
              <w:instrText xml:space="preserve"> PAGEREF _Toc23880322 \h </w:instrText>
            </w:r>
            <w:r>
              <w:rPr>
                <w:noProof/>
                <w:webHidden/>
              </w:rPr>
            </w:r>
            <w:r>
              <w:rPr>
                <w:noProof/>
                <w:webHidden/>
              </w:rPr>
              <w:fldChar w:fldCharType="separate"/>
            </w:r>
            <w:r>
              <w:rPr>
                <w:noProof/>
                <w:webHidden/>
              </w:rPr>
              <w:t>4</w:t>
            </w:r>
            <w:r>
              <w:rPr>
                <w:noProof/>
                <w:webHidden/>
              </w:rPr>
              <w:fldChar w:fldCharType="end"/>
            </w:r>
          </w:hyperlink>
        </w:p>
        <w:p w14:paraId="6C1403CF" w14:textId="0A5D3DC5" w:rsidR="00882BE8" w:rsidRDefault="00882BE8">
          <w:pPr>
            <w:pStyle w:val="TOC1"/>
            <w:tabs>
              <w:tab w:val="right" w:leader="dot" w:pos="7927"/>
            </w:tabs>
            <w:rPr>
              <w:rFonts w:asciiTheme="minorHAnsi" w:eastAsiaTheme="minorEastAsia" w:hAnsiTheme="minorHAnsi"/>
              <w:noProof/>
              <w:sz w:val="22"/>
            </w:rPr>
          </w:pPr>
          <w:hyperlink w:anchor="_Toc23880323" w:history="1">
            <w:r w:rsidRPr="008C09A4">
              <w:rPr>
                <w:rStyle w:val="Hyperlink"/>
                <w:noProof/>
              </w:rPr>
              <w:t>BAB 1. PENDAHULUAN</w:t>
            </w:r>
            <w:r>
              <w:rPr>
                <w:noProof/>
                <w:webHidden/>
              </w:rPr>
              <w:tab/>
            </w:r>
            <w:r>
              <w:rPr>
                <w:noProof/>
                <w:webHidden/>
              </w:rPr>
              <w:fldChar w:fldCharType="begin"/>
            </w:r>
            <w:r>
              <w:rPr>
                <w:noProof/>
                <w:webHidden/>
              </w:rPr>
              <w:instrText xml:space="preserve"> PAGEREF _Toc23880323 \h </w:instrText>
            </w:r>
            <w:r>
              <w:rPr>
                <w:noProof/>
                <w:webHidden/>
              </w:rPr>
            </w:r>
            <w:r>
              <w:rPr>
                <w:noProof/>
                <w:webHidden/>
              </w:rPr>
              <w:fldChar w:fldCharType="separate"/>
            </w:r>
            <w:r>
              <w:rPr>
                <w:noProof/>
                <w:webHidden/>
              </w:rPr>
              <w:t>5</w:t>
            </w:r>
            <w:r>
              <w:rPr>
                <w:noProof/>
                <w:webHidden/>
              </w:rPr>
              <w:fldChar w:fldCharType="end"/>
            </w:r>
          </w:hyperlink>
        </w:p>
        <w:p w14:paraId="56E304DF" w14:textId="2A92D6E2" w:rsidR="00882BE8" w:rsidRDefault="00882BE8">
          <w:pPr>
            <w:pStyle w:val="TOC2"/>
            <w:tabs>
              <w:tab w:val="right" w:leader="dot" w:pos="7927"/>
            </w:tabs>
            <w:rPr>
              <w:rFonts w:asciiTheme="minorHAnsi" w:eastAsiaTheme="minorEastAsia" w:hAnsiTheme="minorHAnsi"/>
              <w:noProof/>
              <w:sz w:val="22"/>
            </w:rPr>
          </w:pPr>
          <w:hyperlink w:anchor="_Toc23880324" w:history="1">
            <w:r w:rsidRPr="008C09A4">
              <w:rPr>
                <w:rStyle w:val="Hyperlink"/>
                <w:rFonts w:cs="Times New Roman"/>
                <w:noProof/>
              </w:rPr>
              <w:t>1.1 Latar Belakang</w:t>
            </w:r>
            <w:r>
              <w:rPr>
                <w:noProof/>
                <w:webHidden/>
              </w:rPr>
              <w:tab/>
            </w:r>
            <w:r>
              <w:rPr>
                <w:noProof/>
                <w:webHidden/>
              </w:rPr>
              <w:fldChar w:fldCharType="begin"/>
            </w:r>
            <w:r>
              <w:rPr>
                <w:noProof/>
                <w:webHidden/>
              </w:rPr>
              <w:instrText xml:space="preserve"> PAGEREF _Toc23880324 \h </w:instrText>
            </w:r>
            <w:r>
              <w:rPr>
                <w:noProof/>
                <w:webHidden/>
              </w:rPr>
            </w:r>
            <w:r>
              <w:rPr>
                <w:noProof/>
                <w:webHidden/>
              </w:rPr>
              <w:fldChar w:fldCharType="separate"/>
            </w:r>
            <w:r>
              <w:rPr>
                <w:noProof/>
                <w:webHidden/>
              </w:rPr>
              <w:t>5</w:t>
            </w:r>
            <w:r>
              <w:rPr>
                <w:noProof/>
                <w:webHidden/>
              </w:rPr>
              <w:fldChar w:fldCharType="end"/>
            </w:r>
          </w:hyperlink>
        </w:p>
        <w:p w14:paraId="5E3ED5C6" w14:textId="594F5A04" w:rsidR="00882BE8" w:rsidRDefault="00882BE8">
          <w:pPr>
            <w:pStyle w:val="TOC2"/>
            <w:tabs>
              <w:tab w:val="right" w:leader="dot" w:pos="7927"/>
            </w:tabs>
            <w:rPr>
              <w:rFonts w:asciiTheme="minorHAnsi" w:eastAsiaTheme="minorEastAsia" w:hAnsiTheme="minorHAnsi"/>
              <w:noProof/>
              <w:sz w:val="22"/>
            </w:rPr>
          </w:pPr>
          <w:hyperlink w:anchor="_Toc23880325" w:history="1">
            <w:r w:rsidRPr="008C09A4">
              <w:rPr>
                <w:rStyle w:val="Hyperlink"/>
                <w:rFonts w:cs="Times New Roman"/>
                <w:noProof/>
              </w:rPr>
              <w:t>1.2 Rumusan Masalah</w:t>
            </w:r>
            <w:r>
              <w:rPr>
                <w:noProof/>
                <w:webHidden/>
              </w:rPr>
              <w:tab/>
            </w:r>
            <w:r>
              <w:rPr>
                <w:noProof/>
                <w:webHidden/>
              </w:rPr>
              <w:fldChar w:fldCharType="begin"/>
            </w:r>
            <w:r>
              <w:rPr>
                <w:noProof/>
                <w:webHidden/>
              </w:rPr>
              <w:instrText xml:space="preserve"> PAGEREF _Toc23880325 \h </w:instrText>
            </w:r>
            <w:r>
              <w:rPr>
                <w:noProof/>
                <w:webHidden/>
              </w:rPr>
            </w:r>
            <w:r>
              <w:rPr>
                <w:noProof/>
                <w:webHidden/>
              </w:rPr>
              <w:fldChar w:fldCharType="separate"/>
            </w:r>
            <w:r>
              <w:rPr>
                <w:noProof/>
                <w:webHidden/>
              </w:rPr>
              <w:t>7</w:t>
            </w:r>
            <w:r>
              <w:rPr>
                <w:noProof/>
                <w:webHidden/>
              </w:rPr>
              <w:fldChar w:fldCharType="end"/>
            </w:r>
          </w:hyperlink>
        </w:p>
        <w:p w14:paraId="2B9BE2F3" w14:textId="01D794F0" w:rsidR="00882BE8" w:rsidRDefault="00882BE8">
          <w:pPr>
            <w:pStyle w:val="TOC2"/>
            <w:tabs>
              <w:tab w:val="right" w:leader="dot" w:pos="7927"/>
            </w:tabs>
            <w:rPr>
              <w:rFonts w:asciiTheme="minorHAnsi" w:eastAsiaTheme="minorEastAsia" w:hAnsiTheme="minorHAnsi"/>
              <w:noProof/>
              <w:sz w:val="22"/>
            </w:rPr>
          </w:pPr>
          <w:hyperlink w:anchor="_Toc23880326" w:history="1">
            <w:r w:rsidRPr="008C09A4">
              <w:rPr>
                <w:rStyle w:val="Hyperlink"/>
                <w:rFonts w:cs="Times New Roman"/>
                <w:noProof/>
              </w:rPr>
              <w:t>1.3 Tujuan Penelitian</w:t>
            </w:r>
            <w:r>
              <w:rPr>
                <w:noProof/>
                <w:webHidden/>
              </w:rPr>
              <w:tab/>
            </w:r>
            <w:r>
              <w:rPr>
                <w:noProof/>
                <w:webHidden/>
              </w:rPr>
              <w:fldChar w:fldCharType="begin"/>
            </w:r>
            <w:r>
              <w:rPr>
                <w:noProof/>
                <w:webHidden/>
              </w:rPr>
              <w:instrText xml:space="preserve"> PAGEREF _Toc23880326 \h </w:instrText>
            </w:r>
            <w:r>
              <w:rPr>
                <w:noProof/>
                <w:webHidden/>
              </w:rPr>
            </w:r>
            <w:r>
              <w:rPr>
                <w:noProof/>
                <w:webHidden/>
              </w:rPr>
              <w:fldChar w:fldCharType="separate"/>
            </w:r>
            <w:r>
              <w:rPr>
                <w:noProof/>
                <w:webHidden/>
              </w:rPr>
              <w:t>7</w:t>
            </w:r>
            <w:r>
              <w:rPr>
                <w:noProof/>
                <w:webHidden/>
              </w:rPr>
              <w:fldChar w:fldCharType="end"/>
            </w:r>
          </w:hyperlink>
        </w:p>
        <w:p w14:paraId="165E4BD6" w14:textId="0F7753C7" w:rsidR="00882BE8" w:rsidRDefault="00882BE8">
          <w:pPr>
            <w:pStyle w:val="TOC2"/>
            <w:tabs>
              <w:tab w:val="right" w:leader="dot" w:pos="7927"/>
            </w:tabs>
            <w:rPr>
              <w:rFonts w:asciiTheme="minorHAnsi" w:eastAsiaTheme="minorEastAsia" w:hAnsiTheme="minorHAnsi"/>
              <w:noProof/>
              <w:sz w:val="22"/>
            </w:rPr>
          </w:pPr>
          <w:hyperlink w:anchor="_Toc23880327" w:history="1">
            <w:r w:rsidRPr="008C09A4">
              <w:rPr>
                <w:rStyle w:val="Hyperlink"/>
                <w:rFonts w:cs="Times New Roman"/>
                <w:noProof/>
              </w:rPr>
              <w:t>1.4 Manfaat Penelitian</w:t>
            </w:r>
            <w:r>
              <w:rPr>
                <w:noProof/>
                <w:webHidden/>
              </w:rPr>
              <w:tab/>
            </w:r>
            <w:r>
              <w:rPr>
                <w:noProof/>
                <w:webHidden/>
              </w:rPr>
              <w:fldChar w:fldCharType="begin"/>
            </w:r>
            <w:r>
              <w:rPr>
                <w:noProof/>
                <w:webHidden/>
              </w:rPr>
              <w:instrText xml:space="preserve"> PAGEREF _Toc23880327 \h </w:instrText>
            </w:r>
            <w:r>
              <w:rPr>
                <w:noProof/>
                <w:webHidden/>
              </w:rPr>
            </w:r>
            <w:r>
              <w:rPr>
                <w:noProof/>
                <w:webHidden/>
              </w:rPr>
              <w:fldChar w:fldCharType="separate"/>
            </w:r>
            <w:r>
              <w:rPr>
                <w:noProof/>
                <w:webHidden/>
              </w:rPr>
              <w:t>7</w:t>
            </w:r>
            <w:r>
              <w:rPr>
                <w:noProof/>
                <w:webHidden/>
              </w:rPr>
              <w:fldChar w:fldCharType="end"/>
            </w:r>
          </w:hyperlink>
        </w:p>
        <w:p w14:paraId="3A901620" w14:textId="377F9ED6" w:rsidR="00882BE8" w:rsidRDefault="00882BE8">
          <w:pPr>
            <w:pStyle w:val="TOC2"/>
            <w:tabs>
              <w:tab w:val="right" w:leader="dot" w:pos="7927"/>
            </w:tabs>
            <w:rPr>
              <w:rFonts w:asciiTheme="minorHAnsi" w:eastAsiaTheme="minorEastAsia" w:hAnsiTheme="minorHAnsi"/>
              <w:noProof/>
              <w:sz w:val="22"/>
            </w:rPr>
          </w:pPr>
          <w:hyperlink w:anchor="_Toc23880328" w:history="1">
            <w:r w:rsidRPr="008C09A4">
              <w:rPr>
                <w:rStyle w:val="Hyperlink"/>
                <w:rFonts w:cs="Times New Roman"/>
                <w:noProof/>
              </w:rPr>
              <w:t>1.5 Batasan Masalah</w:t>
            </w:r>
            <w:r>
              <w:rPr>
                <w:noProof/>
                <w:webHidden/>
              </w:rPr>
              <w:tab/>
            </w:r>
            <w:r>
              <w:rPr>
                <w:noProof/>
                <w:webHidden/>
              </w:rPr>
              <w:fldChar w:fldCharType="begin"/>
            </w:r>
            <w:r>
              <w:rPr>
                <w:noProof/>
                <w:webHidden/>
              </w:rPr>
              <w:instrText xml:space="preserve"> PAGEREF _Toc23880328 \h </w:instrText>
            </w:r>
            <w:r>
              <w:rPr>
                <w:noProof/>
                <w:webHidden/>
              </w:rPr>
            </w:r>
            <w:r>
              <w:rPr>
                <w:noProof/>
                <w:webHidden/>
              </w:rPr>
              <w:fldChar w:fldCharType="separate"/>
            </w:r>
            <w:r>
              <w:rPr>
                <w:noProof/>
                <w:webHidden/>
              </w:rPr>
              <w:t>8</w:t>
            </w:r>
            <w:r>
              <w:rPr>
                <w:noProof/>
                <w:webHidden/>
              </w:rPr>
              <w:fldChar w:fldCharType="end"/>
            </w:r>
          </w:hyperlink>
        </w:p>
        <w:p w14:paraId="44ADAB1B" w14:textId="35CA45C9" w:rsidR="00882BE8" w:rsidRDefault="00882BE8">
          <w:pPr>
            <w:pStyle w:val="TOC1"/>
            <w:tabs>
              <w:tab w:val="right" w:leader="dot" w:pos="7927"/>
            </w:tabs>
            <w:rPr>
              <w:rFonts w:asciiTheme="minorHAnsi" w:eastAsiaTheme="minorEastAsia" w:hAnsiTheme="minorHAnsi"/>
              <w:noProof/>
              <w:sz w:val="22"/>
            </w:rPr>
          </w:pPr>
          <w:hyperlink w:anchor="_Toc23880329" w:history="1">
            <w:r w:rsidRPr="008C09A4">
              <w:rPr>
                <w:rStyle w:val="Hyperlink"/>
                <w:noProof/>
              </w:rPr>
              <w:t>BAB 2. TINJAUAN PUSTAKA</w:t>
            </w:r>
            <w:r>
              <w:rPr>
                <w:noProof/>
                <w:webHidden/>
              </w:rPr>
              <w:tab/>
            </w:r>
            <w:r>
              <w:rPr>
                <w:noProof/>
                <w:webHidden/>
              </w:rPr>
              <w:fldChar w:fldCharType="begin"/>
            </w:r>
            <w:r>
              <w:rPr>
                <w:noProof/>
                <w:webHidden/>
              </w:rPr>
              <w:instrText xml:space="preserve"> PAGEREF _Toc23880329 \h </w:instrText>
            </w:r>
            <w:r>
              <w:rPr>
                <w:noProof/>
                <w:webHidden/>
              </w:rPr>
            </w:r>
            <w:r>
              <w:rPr>
                <w:noProof/>
                <w:webHidden/>
              </w:rPr>
              <w:fldChar w:fldCharType="separate"/>
            </w:r>
            <w:r>
              <w:rPr>
                <w:noProof/>
                <w:webHidden/>
              </w:rPr>
              <w:t>9</w:t>
            </w:r>
            <w:r>
              <w:rPr>
                <w:noProof/>
                <w:webHidden/>
              </w:rPr>
              <w:fldChar w:fldCharType="end"/>
            </w:r>
          </w:hyperlink>
        </w:p>
        <w:p w14:paraId="558A10B6" w14:textId="64E54D3B" w:rsidR="00882BE8" w:rsidRDefault="00882BE8">
          <w:pPr>
            <w:pStyle w:val="TOC2"/>
            <w:tabs>
              <w:tab w:val="right" w:leader="dot" w:pos="7927"/>
            </w:tabs>
            <w:rPr>
              <w:rFonts w:asciiTheme="minorHAnsi" w:eastAsiaTheme="minorEastAsia" w:hAnsiTheme="minorHAnsi"/>
              <w:noProof/>
              <w:sz w:val="22"/>
            </w:rPr>
          </w:pPr>
          <w:hyperlink w:anchor="_Toc23880330" w:history="1">
            <w:r w:rsidRPr="008C09A4">
              <w:rPr>
                <w:rStyle w:val="Hyperlink"/>
                <w:rFonts w:cs="Times New Roman"/>
                <w:noProof/>
              </w:rPr>
              <w:t>2.1 Penelitian Terdahulu</w:t>
            </w:r>
            <w:r>
              <w:rPr>
                <w:noProof/>
                <w:webHidden/>
              </w:rPr>
              <w:tab/>
            </w:r>
            <w:r>
              <w:rPr>
                <w:noProof/>
                <w:webHidden/>
              </w:rPr>
              <w:fldChar w:fldCharType="begin"/>
            </w:r>
            <w:r>
              <w:rPr>
                <w:noProof/>
                <w:webHidden/>
              </w:rPr>
              <w:instrText xml:space="preserve"> PAGEREF _Toc23880330 \h </w:instrText>
            </w:r>
            <w:r>
              <w:rPr>
                <w:noProof/>
                <w:webHidden/>
              </w:rPr>
            </w:r>
            <w:r>
              <w:rPr>
                <w:noProof/>
                <w:webHidden/>
              </w:rPr>
              <w:fldChar w:fldCharType="separate"/>
            </w:r>
            <w:r>
              <w:rPr>
                <w:noProof/>
                <w:webHidden/>
              </w:rPr>
              <w:t>9</w:t>
            </w:r>
            <w:r>
              <w:rPr>
                <w:noProof/>
                <w:webHidden/>
              </w:rPr>
              <w:fldChar w:fldCharType="end"/>
            </w:r>
          </w:hyperlink>
        </w:p>
        <w:p w14:paraId="2CAFF128" w14:textId="66C3BE23" w:rsidR="00882BE8" w:rsidRDefault="00882BE8">
          <w:pPr>
            <w:pStyle w:val="TOC2"/>
            <w:tabs>
              <w:tab w:val="right" w:leader="dot" w:pos="7927"/>
            </w:tabs>
            <w:rPr>
              <w:rFonts w:asciiTheme="minorHAnsi" w:eastAsiaTheme="minorEastAsia" w:hAnsiTheme="minorHAnsi"/>
              <w:noProof/>
              <w:sz w:val="22"/>
            </w:rPr>
          </w:pPr>
          <w:hyperlink w:anchor="_Toc23880331" w:history="1">
            <w:r w:rsidRPr="008C09A4">
              <w:rPr>
                <w:rStyle w:val="Hyperlink"/>
                <w:rFonts w:cs="Times New Roman"/>
                <w:noProof/>
              </w:rPr>
              <w:t>2.2 Panel Surya</w:t>
            </w:r>
            <w:r>
              <w:rPr>
                <w:noProof/>
                <w:webHidden/>
              </w:rPr>
              <w:tab/>
            </w:r>
            <w:r>
              <w:rPr>
                <w:noProof/>
                <w:webHidden/>
              </w:rPr>
              <w:fldChar w:fldCharType="begin"/>
            </w:r>
            <w:r>
              <w:rPr>
                <w:noProof/>
                <w:webHidden/>
              </w:rPr>
              <w:instrText xml:space="preserve"> PAGEREF _Toc23880331 \h </w:instrText>
            </w:r>
            <w:r>
              <w:rPr>
                <w:noProof/>
                <w:webHidden/>
              </w:rPr>
            </w:r>
            <w:r>
              <w:rPr>
                <w:noProof/>
                <w:webHidden/>
              </w:rPr>
              <w:fldChar w:fldCharType="separate"/>
            </w:r>
            <w:r>
              <w:rPr>
                <w:noProof/>
                <w:webHidden/>
              </w:rPr>
              <w:t>11</w:t>
            </w:r>
            <w:r>
              <w:rPr>
                <w:noProof/>
                <w:webHidden/>
              </w:rPr>
              <w:fldChar w:fldCharType="end"/>
            </w:r>
          </w:hyperlink>
        </w:p>
        <w:p w14:paraId="74C3599B" w14:textId="4BC9D5BB" w:rsidR="00882BE8" w:rsidRDefault="00882BE8">
          <w:pPr>
            <w:pStyle w:val="TOC2"/>
            <w:tabs>
              <w:tab w:val="right" w:leader="dot" w:pos="7927"/>
            </w:tabs>
            <w:rPr>
              <w:rFonts w:asciiTheme="minorHAnsi" w:eastAsiaTheme="minorEastAsia" w:hAnsiTheme="minorHAnsi"/>
              <w:noProof/>
              <w:sz w:val="22"/>
            </w:rPr>
          </w:pPr>
          <w:hyperlink w:anchor="_Toc23880332" w:history="1">
            <w:r w:rsidRPr="008C09A4">
              <w:rPr>
                <w:rStyle w:val="Hyperlink"/>
                <w:rFonts w:cs="Times New Roman"/>
                <w:noProof/>
              </w:rPr>
              <w:t>2.3 Light Dependent Resistor (LDR)</w:t>
            </w:r>
            <w:r>
              <w:rPr>
                <w:noProof/>
                <w:webHidden/>
              </w:rPr>
              <w:tab/>
            </w:r>
            <w:r>
              <w:rPr>
                <w:noProof/>
                <w:webHidden/>
              </w:rPr>
              <w:fldChar w:fldCharType="begin"/>
            </w:r>
            <w:r>
              <w:rPr>
                <w:noProof/>
                <w:webHidden/>
              </w:rPr>
              <w:instrText xml:space="preserve"> PAGEREF _Toc23880332 \h </w:instrText>
            </w:r>
            <w:r>
              <w:rPr>
                <w:noProof/>
                <w:webHidden/>
              </w:rPr>
            </w:r>
            <w:r>
              <w:rPr>
                <w:noProof/>
                <w:webHidden/>
              </w:rPr>
              <w:fldChar w:fldCharType="separate"/>
            </w:r>
            <w:r>
              <w:rPr>
                <w:noProof/>
                <w:webHidden/>
              </w:rPr>
              <w:t>12</w:t>
            </w:r>
            <w:r>
              <w:rPr>
                <w:noProof/>
                <w:webHidden/>
              </w:rPr>
              <w:fldChar w:fldCharType="end"/>
            </w:r>
          </w:hyperlink>
        </w:p>
        <w:p w14:paraId="0551737E" w14:textId="16AF3C5E" w:rsidR="00882BE8" w:rsidRDefault="00882BE8">
          <w:pPr>
            <w:pStyle w:val="TOC2"/>
            <w:tabs>
              <w:tab w:val="right" w:leader="dot" w:pos="7927"/>
            </w:tabs>
            <w:rPr>
              <w:rFonts w:asciiTheme="minorHAnsi" w:eastAsiaTheme="minorEastAsia" w:hAnsiTheme="minorHAnsi"/>
              <w:noProof/>
              <w:sz w:val="22"/>
            </w:rPr>
          </w:pPr>
          <w:hyperlink w:anchor="_Toc23880333" w:history="1">
            <w:r w:rsidRPr="008C09A4">
              <w:rPr>
                <w:rStyle w:val="Hyperlink"/>
                <w:rFonts w:cs="Times New Roman"/>
                <w:noProof/>
              </w:rPr>
              <w:t>2.4</w:t>
            </w:r>
            <w:r w:rsidRPr="008C09A4">
              <w:rPr>
                <w:rStyle w:val="Hyperlink"/>
                <w:rFonts w:cs="Times New Roman"/>
                <w:i/>
                <w:noProof/>
              </w:rPr>
              <w:t xml:space="preserve"> Solar Tracker</w:t>
            </w:r>
            <w:r>
              <w:rPr>
                <w:noProof/>
                <w:webHidden/>
              </w:rPr>
              <w:tab/>
            </w:r>
            <w:r>
              <w:rPr>
                <w:noProof/>
                <w:webHidden/>
              </w:rPr>
              <w:fldChar w:fldCharType="begin"/>
            </w:r>
            <w:r>
              <w:rPr>
                <w:noProof/>
                <w:webHidden/>
              </w:rPr>
              <w:instrText xml:space="preserve"> PAGEREF _Toc23880333 \h </w:instrText>
            </w:r>
            <w:r>
              <w:rPr>
                <w:noProof/>
                <w:webHidden/>
              </w:rPr>
            </w:r>
            <w:r>
              <w:rPr>
                <w:noProof/>
                <w:webHidden/>
              </w:rPr>
              <w:fldChar w:fldCharType="separate"/>
            </w:r>
            <w:r>
              <w:rPr>
                <w:noProof/>
                <w:webHidden/>
              </w:rPr>
              <w:t>12</w:t>
            </w:r>
            <w:r>
              <w:rPr>
                <w:noProof/>
                <w:webHidden/>
              </w:rPr>
              <w:fldChar w:fldCharType="end"/>
            </w:r>
          </w:hyperlink>
        </w:p>
        <w:p w14:paraId="20C856B5" w14:textId="748D81CF" w:rsidR="00882BE8" w:rsidRDefault="00882BE8">
          <w:pPr>
            <w:pStyle w:val="TOC2"/>
            <w:tabs>
              <w:tab w:val="right" w:leader="dot" w:pos="7927"/>
            </w:tabs>
            <w:rPr>
              <w:rFonts w:asciiTheme="minorHAnsi" w:eastAsiaTheme="minorEastAsia" w:hAnsiTheme="minorHAnsi"/>
              <w:noProof/>
              <w:sz w:val="22"/>
            </w:rPr>
          </w:pPr>
          <w:hyperlink w:anchor="_Toc23880334" w:history="1">
            <w:r w:rsidRPr="008C09A4">
              <w:rPr>
                <w:rStyle w:val="Hyperlink"/>
                <w:rFonts w:cs="Times New Roman"/>
                <w:noProof/>
              </w:rPr>
              <w:t>2.5</w:t>
            </w:r>
            <w:r w:rsidRPr="008C09A4">
              <w:rPr>
                <w:rStyle w:val="Hyperlink"/>
                <w:rFonts w:cs="Times New Roman"/>
                <w:i/>
                <w:noProof/>
              </w:rPr>
              <w:t xml:space="preserve"> Fuzyy Logic Control</w:t>
            </w:r>
            <w:r>
              <w:rPr>
                <w:noProof/>
                <w:webHidden/>
              </w:rPr>
              <w:tab/>
            </w:r>
            <w:r>
              <w:rPr>
                <w:noProof/>
                <w:webHidden/>
              </w:rPr>
              <w:fldChar w:fldCharType="begin"/>
            </w:r>
            <w:r>
              <w:rPr>
                <w:noProof/>
                <w:webHidden/>
              </w:rPr>
              <w:instrText xml:space="preserve"> PAGEREF _Toc23880334 \h </w:instrText>
            </w:r>
            <w:r>
              <w:rPr>
                <w:noProof/>
                <w:webHidden/>
              </w:rPr>
            </w:r>
            <w:r>
              <w:rPr>
                <w:noProof/>
                <w:webHidden/>
              </w:rPr>
              <w:fldChar w:fldCharType="separate"/>
            </w:r>
            <w:r>
              <w:rPr>
                <w:noProof/>
                <w:webHidden/>
              </w:rPr>
              <w:t>12</w:t>
            </w:r>
            <w:r>
              <w:rPr>
                <w:noProof/>
                <w:webHidden/>
              </w:rPr>
              <w:fldChar w:fldCharType="end"/>
            </w:r>
          </w:hyperlink>
        </w:p>
        <w:p w14:paraId="40B31E7E" w14:textId="70318986" w:rsidR="00882BE8" w:rsidRDefault="00882BE8">
          <w:pPr>
            <w:pStyle w:val="TOC3"/>
            <w:tabs>
              <w:tab w:val="right" w:leader="dot" w:pos="7927"/>
            </w:tabs>
            <w:rPr>
              <w:rFonts w:asciiTheme="minorHAnsi" w:eastAsiaTheme="minorEastAsia" w:hAnsiTheme="minorHAnsi"/>
              <w:noProof/>
              <w:sz w:val="22"/>
            </w:rPr>
          </w:pPr>
          <w:hyperlink w:anchor="_Toc23880335" w:history="1">
            <w:r w:rsidRPr="008C09A4">
              <w:rPr>
                <w:rStyle w:val="Hyperlink"/>
                <w:rFonts w:cs="Times New Roman"/>
                <w:noProof/>
              </w:rPr>
              <w:t>2.5.1</w:t>
            </w:r>
            <w:r w:rsidRPr="008C09A4">
              <w:rPr>
                <w:rStyle w:val="Hyperlink"/>
                <w:rFonts w:cs="Times New Roman"/>
                <w:i/>
                <w:noProof/>
              </w:rPr>
              <w:t xml:space="preserve"> Fuzzifikasi</w:t>
            </w:r>
            <w:r>
              <w:rPr>
                <w:noProof/>
                <w:webHidden/>
              </w:rPr>
              <w:tab/>
            </w:r>
            <w:r>
              <w:rPr>
                <w:noProof/>
                <w:webHidden/>
              </w:rPr>
              <w:fldChar w:fldCharType="begin"/>
            </w:r>
            <w:r>
              <w:rPr>
                <w:noProof/>
                <w:webHidden/>
              </w:rPr>
              <w:instrText xml:space="preserve"> PAGEREF _Toc23880335 \h </w:instrText>
            </w:r>
            <w:r>
              <w:rPr>
                <w:noProof/>
                <w:webHidden/>
              </w:rPr>
            </w:r>
            <w:r>
              <w:rPr>
                <w:noProof/>
                <w:webHidden/>
              </w:rPr>
              <w:fldChar w:fldCharType="separate"/>
            </w:r>
            <w:r>
              <w:rPr>
                <w:noProof/>
                <w:webHidden/>
              </w:rPr>
              <w:t>12</w:t>
            </w:r>
            <w:r>
              <w:rPr>
                <w:noProof/>
                <w:webHidden/>
              </w:rPr>
              <w:fldChar w:fldCharType="end"/>
            </w:r>
          </w:hyperlink>
        </w:p>
        <w:p w14:paraId="32A59F37" w14:textId="3F379C56" w:rsidR="00882BE8" w:rsidRDefault="00882BE8">
          <w:pPr>
            <w:pStyle w:val="TOC3"/>
            <w:tabs>
              <w:tab w:val="right" w:leader="dot" w:pos="7927"/>
            </w:tabs>
            <w:rPr>
              <w:rFonts w:asciiTheme="minorHAnsi" w:eastAsiaTheme="minorEastAsia" w:hAnsiTheme="minorHAnsi"/>
              <w:noProof/>
              <w:sz w:val="22"/>
            </w:rPr>
          </w:pPr>
          <w:hyperlink w:anchor="_Toc23880336" w:history="1">
            <w:r w:rsidRPr="008C09A4">
              <w:rPr>
                <w:rStyle w:val="Hyperlink"/>
                <w:rFonts w:eastAsia="Times New Roman" w:cs="Times New Roman"/>
                <w:noProof/>
                <w:lang w:val="id-ID" w:eastAsia="id-ID"/>
              </w:rPr>
              <w:t>2.5.2</w:t>
            </w:r>
            <w:r w:rsidRPr="008C09A4">
              <w:rPr>
                <w:rStyle w:val="Hyperlink"/>
                <w:rFonts w:eastAsia="Times New Roman" w:cs="Times New Roman"/>
                <w:i/>
                <w:noProof/>
                <w:lang w:val="id-ID" w:eastAsia="id-ID"/>
              </w:rPr>
              <w:t xml:space="preserve"> Control Rule Base</w:t>
            </w:r>
            <w:r>
              <w:rPr>
                <w:noProof/>
                <w:webHidden/>
              </w:rPr>
              <w:tab/>
            </w:r>
            <w:r>
              <w:rPr>
                <w:noProof/>
                <w:webHidden/>
              </w:rPr>
              <w:fldChar w:fldCharType="begin"/>
            </w:r>
            <w:r>
              <w:rPr>
                <w:noProof/>
                <w:webHidden/>
              </w:rPr>
              <w:instrText xml:space="preserve"> PAGEREF _Toc23880336 \h </w:instrText>
            </w:r>
            <w:r>
              <w:rPr>
                <w:noProof/>
                <w:webHidden/>
              </w:rPr>
            </w:r>
            <w:r>
              <w:rPr>
                <w:noProof/>
                <w:webHidden/>
              </w:rPr>
              <w:fldChar w:fldCharType="separate"/>
            </w:r>
            <w:r>
              <w:rPr>
                <w:noProof/>
                <w:webHidden/>
              </w:rPr>
              <w:t>13</w:t>
            </w:r>
            <w:r>
              <w:rPr>
                <w:noProof/>
                <w:webHidden/>
              </w:rPr>
              <w:fldChar w:fldCharType="end"/>
            </w:r>
          </w:hyperlink>
        </w:p>
        <w:p w14:paraId="16D9D9D9" w14:textId="1271A786" w:rsidR="00882BE8" w:rsidRDefault="00882BE8">
          <w:pPr>
            <w:pStyle w:val="TOC3"/>
            <w:tabs>
              <w:tab w:val="right" w:leader="dot" w:pos="7927"/>
            </w:tabs>
            <w:rPr>
              <w:rFonts w:asciiTheme="minorHAnsi" w:eastAsiaTheme="minorEastAsia" w:hAnsiTheme="minorHAnsi"/>
              <w:noProof/>
              <w:sz w:val="22"/>
            </w:rPr>
          </w:pPr>
          <w:hyperlink w:anchor="_Toc23880337" w:history="1">
            <w:r w:rsidRPr="008C09A4">
              <w:rPr>
                <w:rStyle w:val="Hyperlink"/>
                <w:rFonts w:cs="Times New Roman"/>
                <w:noProof/>
              </w:rPr>
              <w:t>2.5.3</w:t>
            </w:r>
            <w:r w:rsidRPr="008C09A4">
              <w:rPr>
                <w:rStyle w:val="Hyperlink"/>
                <w:rFonts w:cs="Times New Roman"/>
                <w:i/>
                <w:noProof/>
              </w:rPr>
              <w:t xml:space="preserve"> Defuzzifikasi</w:t>
            </w:r>
            <w:r>
              <w:rPr>
                <w:noProof/>
                <w:webHidden/>
              </w:rPr>
              <w:tab/>
            </w:r>
            <w:r>
              <w:rPr>
                <w:noProof/>
                <w:webHidden/>
              </w:rPr>
              <w:fldChar w:fldCharType="begin"/>
            </w:r>
            <w:r>
              <w:rPr>
                <w:noProof/>
                <w:webHidden/>
              </w:rPr>
              <w:instrText xml:space="preserve"> PAGEREF _Toc23880337 \h </w:instrText>
            </w:r>
            <w:r>
              <w:rPr>
                <w:noProof/>
                <w:webHidden/>
              </w:rPr>
            </w:r>
            <w:r>
              <w:rPr>
                <w:noProof/>
                <w:webHidden/>
              </w:rPr>
              <w:fldChar w:fldCharType="separate"/>
            </w:r>
            <w:r>
              <w:rPr>
                <w:noProof/>
                <w:webHidden/>
              </w:rPr>
              <w:t>13</w:t>
            </w:r>
            <w:r>
              <w:rPr>
                <w:noProof/>
                <w:webHidden/>
              </w:rPr>
              <w:fldChar w:fldCharType="end"/>
            </w:r>
          </w:hyperlink>
        </w:p>
        <w:p w14:paraId="3E871DA4" w14:textId="31358EC0" w:rsidR="00882BE8" w:rsidRDefault="00882BE8">
          <w:pPr>
            <w:pStyle w:val="TOC2"/>
            <w:tabs>
              <w:tab w:val="right" w:leader="dot" w:pos="7927"/>
            </w:tabs>
            <w:rPr>
              <w:rFonts w:asciiTheme="minorHAnsi" w:eastAsiaTheme="minorEastAsia" w:hAnsiTheme="minorHAnsi"/>
              <w:noProof/>
              <w:sz w:val="22"/>
            </w:rPr>
          </w:pPr>
          <w:hyperlink w:anchor="_Toc23880338" w:history="1">
            <w:r w:rsidRPr="008C09A4">
              <w:rPr>
                <w:rStyle w:val="Hyperlink"/>
                <w:rFonts w:cs="Times New Roman"/>
                <w:noProof/>
                <w:lang w:val="en-ID"/>
              </w:rPr>
              <w:t>2.6 Proportional Integral D</w:t>
            </w:r>
            <w:r w:rsidRPr="008C09A4">
              <w:rPr>
                <w:rStyle w:val="Hyperlink"/>
                <w:rFonts w:cs="Times New Roman"/>
                <w:noProof/>
                <w:lang w:val="id-ID"/>
              </w:rPr>
              <w:t>erivative</w:t>
            </w:r>
            <w:r w:rsidRPr="008C09A4">
              <w:rPr>
                <w:rStyle w:val="Hyperlink"/>
                <w:rFonts w:cs="Times New Roman"/>
                <w:noProof/>
                <w:lang w:val="en-ID"/>
              </w:rPr>
              <w:t xml:space="preserve"> (</w:t>
            </w:r>
            <w:r w:rsidRPr="008C09A4">
              <w:rPr>
                <w:rStyle w:val="Hyperlink"/>
                <w:rFonts w:cs="Times New Roman"/>
                <w:noProof/>
                <w:lang w:val="id-ID"/>
              </w:rPr>
              <w:t>PID</w:t>
            </w:r>
            <w:r w:rsidRPr="008C09A4">
              <w:rPr>
                <w:rStyle w:val="Hyperlink"/>
                <w:rFonts w:cs="Times New Roman"/>
                <w:noProof/>
                <w:lang w:val="en-ID"/>
              </w:rPr>
              <w:t>)</w:t>
            </w:r>
            <w:r>
              <w:rPr>
                <w:noProof/>
                <w:webHidden/>
              </w:rPr>
              <w:tab/>
            </w:r>
            <w:r>
              <w:rPr>
                <w:noProof/>
                <w:webHidden/>
              </w:rPr>
              <w:fldChar w:fldCharType="begin"/>
            </w:r>
            <w:r>
              <w:rPr>
                <w:noProof/>
                <w:webHidden/>
              </w:rPr>
              <w:instrText xml:space="preserve"> PAGEREF _Toc23880338 \h </w:instrText>
            </w:r>
            <w:r>
              <w:rPr>
                <w:noProof/>
                <w:webHidden/>
              </w:rPr>
            </w:r>
            <w:r>
              <w:rPr>
                <w:noProof/>
                <w:webHidden/>
              </w:rPr>
              <w:fldChar w:fldCharType="separate"/>
            </w:r>
            <w:r>
              <w:rPr>
                <w:noProof/>
                <w:webHidden/>
              </w:rPr>
              <w:t>13</w:t>
            </w:r>
            <w:r>
              <w:rPr>
                <w:noProof/>
                <w:webHidden/>
              </w:rPr>
              <w:fldChar w:fldCharType="end"/>
            </w:r>
          </w:hyperlink>
        </w:p>
        <w:p w14:paraId="6089052D" w14:textId="502F5DD0" w:rsidR="00882BE8" w:rsidRDefault="00882BE8">
          <w:pPr>
            <w:pStyle w:val="TOC2"/>
            <w:tabs>
              <w:tab w:val="right" w:leader="dot" w:pos="7927"/>
            </w:tabs>
            <w:rPr>
              <w:rFonts w:asciiTheme="minorHAnsi" w:eastAsiaTheme="minorEastAsia" w:hAnsiTheme="minorHAnsi"/>
              <w:noProof/>
              <w:sz w:val="22"/>
            </w:rPr>
          </w:pPr>
          <w:hyperlink w:anchor="_Toc23880339" w:history="1">
            <w:r w:rsidRPr="008C09A4">
              <w:rPr>
                <w:rStyle w:val="Hyperlink"/>
                <w:rFonts w:cs="Times New Roman"/>
                <w:noProof/>
                <w:lang w:val="en-ID"/>
              </w:rPr>
              <w:t>2.7 Database</w:t>
            </w:r>
            <w:r>
              <w:rPr>
                <w:noProof/>
                <w:webHidden/>
              </w:rPr>
              <w:tab/>
            </w:r>
            <w:r>
              <w:rPr>
                <w:noProof/>
                <w:webHidden/>
              </w:rPr>
              <w:fldChar w:fldCharType="begin"/>
            </w:r>
            <w:r>
              <w:rPr>
                <w:noProof/>
                <w:webHidden/>
              </w:rPr>
              <w:instrText xml:space="preserve"> PAGEREF _Toc23880339 \h </w:instrText>
            </w:r>
            <w:r>
              <w:rPr>
                <w:noProof/>
                <w:webHidden/>
              </w:rPr>
            </w:r>
            <w:r>
              <w:rPr>
                <w:noProof/>
                <w:webHidden/>
              </w:rPr>
              <w:fldChar w:fldCharType="separate"/>
            </w:r>
            <w:r>
              <w:rPr>
                <w:noProof/>
                <w:webHidden/>
              </w:rPr>
              <w:t>15</w:t>
            </w:r>
            <w:r>
              <w:rPr>
                <w:noProof/>
                <w:webHidden/>
              </w:rPr>
              <w:fldChar w:fldCharType="end"/>
            </w:r>
          </w:hyperlink>
        </w:p>
        <w:p w14:paraId="03987F12" w14:textId="6E8CE0D0" w:rsidR="00882BE8" w:rsidRDefault="00882BE8">
          <w:pPr>
            <w:pStyle w:val="TOC2"/>
            <w:tabs>
              <w:tab w:val="right" w:leader="dot" w:pos="7927"/>
            </w:tabs>
            <w:rPr>
              <w:rFonts w:asciiTheme="minorHAnsi" w:eastAsiaTheme="minorEastAsia" w:hAnsiTheme="minorHAnsi"/>
              <w:noProof/>
              <w:sz w:val="22"/>
            </w:rPr>
          </w:pPr>
          <w:hyperlink w:anchor="_Toc23880340" w:history="1">
            <w:r w:rsidRPr="008C09A4">
              <w:rPr>
                <w:rStyle w:val="Hyperlink"/>
                <w:rFonts w:cs="Times New Roman"/>
                <w:noProof/>
                <w:lang w:val="en-ID"/>
              </w:rPr>
              <w:t>2.8 Bahasa Pemrograman</w:t>
            </w:r>
            <w:r>
              <w:rPr>
                <w:noProof/>
                <w:webHidden/>
              </w:rPr>
              <w:tab/>
            </w:r>
            <w:r>
              <w:rPr>
                <w:noProof/>
                <w:webHidden/>
              </w:rPr>
              <w:fldChar w:fldCharType="begin"/>
            </w:r>
            <w:r>
              <w:rPr>
                <w:noProof/>
                <w:webHidden/>
              </w:rPr>
              <w:instrText xml:space="preserve"> PAGEREF _Toc23880340 \h </w:instrText>
            </w:r>
            <w:r>
              <w:rPr>
                <w:noProof/>
                <w:webHidden/>
              </w:rPr>
            </w:r>
            <w:r>
              <w:rPr>
                <w:noProof/>
                <w:webHidden/>
              </w:rPr>
              <w:fldChar w:fldCharType="separate"/>
            </w:r>
            <w:r>
              <w:rPr>
                <w:noProof/>
                <w:webHidden/>
              </w:rPr>
              <w:t>15</w:t>
            </w:r>
            <w:r>
              <w:rPr>
                <w:noProof/>
                <w:webHidden/>
              </w:rPr>
              <w:fldChar w:fldCharType="end"/>
            </w:r>
          </w:hyperlink>
        </w:p>
        <w:p w14:paraId="0C4F825A" w14:textId="1AD11AF4" w:rsidR="00882BE8" w:rsidRDefault="00882BE8">
          <w:pPr>
            <w:pStyle w:val="TOC2"/>
            <w:tabs>
              <w:tab w:val="right" w:leader="dot" w:pos="7927"/>
            </w:tabs>
            <w:rPr>
              <w:rFonts w:asciiTheme="minorHAnsi" w:eastAsiaTheme="minorEastAsia" w:hAnsiTheme="minorHAnsi"/>
              <w:noProof/>
              <w:sz w:val="22"/>
            </w:rPr>
          </w:pPr>
          <w:hyperlink w:anchor="_Toc23880341" w:history="1">
            <w:r w:rsidRPr="008C09A4">
              <w:rPr>
                <w:rStyle w:val="Hyperlink"/>
                <w:rFonts w:cs="Times New Roman"/>
                <w:noProof/>
                <w:lang w:val="id-ID"/>
              </w:rPr>
              <w:t>2.9</w:t>
            </w:r>
            <w:r w:rsidRPr="008C09A4">
              <w:rPr>
                <w:rStyle w:val="Hyperlink"/>
                <w:rFonts w:cs="Times New Roman"/>
                <w:noProof/>
              </w:rPr>
              <w:t xml:space="preserve"> Internet of Things (IOT)</w:t>
            </w:r>
            <w:r>
              <w:rPr>
                <w:noProof/>
                <w:webHidden/>
              </w:rPr>
              <w:tab/>
            </w:r>
            <w:r>
              <w:rPr>
                <w:noProof/>
                <w:webHidden/>
              </w:rPr>
              <w:fldChar w:fldCharType="begin"/>
            </w:r>
            <w:r>
              <w:rPr>
                <w:noProof/>
                <w:webHidden/>
              </w:rPr>
              <w:instrText xml:space="preserve"> PAGEREF _Toc23880341 \h </w:instrText>
            </w:r>
            <w:r>
              <w:rPr>
                <w:noProof/>
                <w:webHidden/>
              </w:rPr>
            </w:r>
            <w:r>
              <w:rPr>
                <w:noProof/>
                <w:webHidden/>
              </w:rPr>
              <w:fldChar w:fldCharType="separate"/>
            </w:r>
            <w:r>
              <w:rPr>
                <w:noProof/>
                <w:webHidden/>
              </w:rPr>
              <w:t>15</w:t>
            </w:r>
            <w:r>
              <w:rPr>
                <w:noProof/>
                <w:webHidden/>
              </w:rPr>
              <w:fldChar w:fldCharType="end"/>
            </w:r>
          </w:hyperlink>
        </w:p>
        <w:p w14:paraId="61485BA2" w14:textId="78E29EC1" w:rsidR="00882BE8" w:rsidRDefault="00882BE8">
          <w:pPr>
            <w:pStyle w:val="TOC1"/>
            <w:tabs>
              <w:tab w:val="right" w:leader="dot" w:pos="7927"/>
            </w:tabs>
            <w:rPr>
              <w:rFonts w:asciiTheme="minorHAnsi" w:eastAsiaTheme="minorEastAsia" w:hAnsiTheme="minorHAnsi"/>
              <w:noProof/>
              <w:sz w:val="22"/>
            </w:rPr>
          </w:pPr>
          <w:hyperlink w:anchor="_Toc23880342" w:history="1">
            <w:r w:rsidRPr="008C09A4">
              <w:rPr>
                <w:rStyle w:val="Hyperlink"/>
                <w:noProof/>
              </w:rPr>
              <w:t>BAB 3. METODOLOGI PENELITIAN</w:t>
            </w:r>
            <w:r>
              <w:rPr>
                <w:noProof/>
                <w:webHidden/>
              </w:rPr>
              <w:tab/>
            </w:r>
            <w:r>
              <w:rPr>
                <w:noProof/>
                <w:webHidden/>
              </w:rPr>
              <w:fldChar w:fldCharType="begin"/>
            </w:r>
            <w:r>
              <w:rPr>
                <w:noProof/>
                <w:webHidden/>
              </w:rPr>
              <w:instrText xml:space="preserve"> PAGEREF _Toc23880342 \h </w:instrText>
            </w:r>
            <w:r>
              <w:rPr>
                <w:noProof/>
                <w:webHidden/>
              </w:rPr>
            </w:r>
            <w:r>
              <w:rPr>
                <w:noProof/>
                <w:webHidden/>
              </w:rPr>
              <w:fldChar w:fldCharType="separate"/>
            </w:r>
            <w:r>
              <w:rPr>
                <w:noProof/>
                <w:webHidden/>
              </w:rPr>
              <w:t>16</w:t>
            </w:r>
            <w:r>
              <w:rPr>
                <w:noProof/>
                <w:webHidden/>
              </w:rPr>
              <w:fldChar w:fldCharType="end"/>
            </w:r>
          </w:hyperlink>
        </w:p>
        <w:p w14:paraId="2FF044BF" w14:textId="61A55897" w:rsidR="00882BE8" w:rsidRDefault="00882BE8">
          <w:pPr>
            <w:pStyle w:val="TOC2"/>
            <w:tabs>
              <w:tab w:val="right" w:leader="dot" w:pos="7927"/>
            </w:tabs>
            <w:rPr>
              <w:rFonts w:asciiTheme="minorHAnsi" w:eastAsiaTheme="minorEastAsia" w:hAnsiTheme="minorHAnsi"/>
              <w:noProof/>
              <w:sz w:val="22"/>
            </w:rPr>
          </w:pPr>
          <w:hyperlink w:anchor="_Toc23880343" w:history="1">
            <w:r w:rsidRPr="008C09A4">
              <w:rPr>
                <w:rStyle w:val="Hyperlink"/>
                <w:rFonts w:cs="Times New Roman"/>
                <w:noProof/>
              </w:rPr>
              <w:t>3.1 Objek Penelitian</w:t>
            </w:r>
            <w:r>
              <w:rPr>
                <w:noProof/>
                <w:webHidden/>
              </w:rPr>
              <w:tab/>
            </w:r>
            <w:r>
              <w:rPr>
                <w:noProof/>
                <w:webHidden/>
              </w:rPr>
              <w:fldChar w:fldCharType="begin"/>
            </w:r>
            <w:r>
              <w:rPr>
                <w:noProof/>
                <w:webHidden/>
              </w:rPr>
              <w:instrText xml:space="preserve"> PAGEREF _Toc23880343 \h </w:instrText>
            </w:r>
            <w:r>
              <w:rPr>
                <w:noProof/>
                <w:webHidden/>
              </w:rPr>
            </w:r>
            <w:r>
              <w:rPr>
                <w:noProof/>
                <w:webHidden/>
              </w:rPr>
              <w:fldChar w:fldCharType="separate"/>
            </w:r>
            <w:r>
              <w:rPr>
                <w:noProof/>
                <w:webHidden/>
              </w:rPr>
              <w:t>16</w:t>
            </w:r>
            <w:r>
              <w:rPr>
                <w:noProof/>
                <w:webHidden/>
              </w:rPr>
              <w:fldChar w:fldCharType="end"/>
            </w:r>
          </w:hyperlink>
        </w:p>
        <w:p w14:paraId="2F8A26A2" w14:textId="0F204C74" w:rsidR="00882BE8" w:rsidRDefault="00882BE8">
          <w:pPr>
            <w:pStyle w:val="TOC2"/>
            <w:tabs>
              <w:tab w:val="right" w:leader="dot" w:pos="7927"/>
            </w:tabs>
            <w:rPr>
              <w:rFonts w:asciiTheme="minorHAnsi" w:eastAsiaTheme="minorEastAsia" w:hAnsiTheme="minorHAnsi"/>
              <w:noProof/>
              <w:sz w:val="22"/>
            </w:rPr>
          </w:pPr>
          <w:hyperlink w:anchor="_Toc23880344" w:history="1">
            <w:r w:rsidRPr="008C09A4">
              <w:rPr>
                <w:rStyle w:val="Hyperlink"/>
                <w:rFonts w:cs="Times New Roman"/>
                <w:noProof/>
              </w:rPr>
              <w:t>3.2 Tempat dan Waktu Penelitian</w:t>
            </w:r>
            <w:r>
              <w:rPr>
                <w:noProof/>
                <w:webHidden/>
              </w:rPr>
              <w:tab/>
            </w:r>
            <w:r>
              <w:rPr>
                <w:noProof/>
                <w:webHidden/>
              </w:rPr>
              <w:fldChar w:fldCharType="begin"/>
            </w:r>
            <w:r>
              <w:rPr>
                <w:noProof/>
                <w:webHidden/>
              </w:rPr>
              <w:instrText xml:space="preserve"> PAGEREF _Toc23880344 \h </w:instrText>
            </w:r>
            <w:r>
              <w:rPr>
                <w:noProof/>
                <w:webHidden/>
              </w:rPr>
            </w:r>
            <w:r>
              <w:rPr>
                <w:noProof/>
                <w:webHidden/>
              </w:rPr>
              <w:fldChar w:fldCharType="separate"/>
            </w:r>
            <w:r>
              <w:rPr>
                <w:noProof/>
                <w:webHidden/>
              </w:rPr>
              <w:t>16</w:t>
            </w:r>
            <w:r>
              <w:rPr>
                <w:noProof/>
                <w:webHidden/>
              </w:rPr>
              <w:fldChar w:fldCharType="end"/>
            </w:r>
          </w:hyperlink>
        </w:p>
        <w:p w14:paraId="61F8E71F" w14:textId="3D345519" w:rsidR="00882BE8" w:rsidRDefault="00882BE8">
          <w:pPr>
            <w:pStyle w:val="TOC2"/>
            <w:tabs>
              <w:tab w:val="right" w:leader="dot" w:pos="7927"/>
            </w:tabs>
            <w:rPr>
              <w:rFonts w:asciiTheme="minorHAnsi" w:eastAsiaTheme="minorEastAsia" w:hAnsiTheme="minorHAnsi"/>
              <w:noProof/>
              <w:sz w:val="22"/>
            </w:rPr>
          </w:pPr>
          <w:hyperlink w:anchor="_Toc23880345" w:history="1">
            <w:r w:rsidRPr="008C09A4">
              <w:rPr>
                <w:rStyle w:val="Hyperlink"/>
                <w:rFonts w:cs="Times New Roman"/>
                <w:noProof/>
              </w:rPr>
              <w:t>3.3 Tahapan Penelitian</w:t>
            </w:r>
            <w:r>
              <w:rPr>
                <w:noProof/>
                <w:webHidden/>
              </w:rPr>
              <w:tab/>
            </w:r>
            <w:r>
              <w:rPr>
                <w:noProof/>
                <w:webHidden/>
              </w:rPr>
              <w:fldChar w:fldCharType="begin"/>
            </w:r>
            <w:r>
              <w:rPr>
                <w:noProof/>
                <w:webHidden/>
              </w:rPr>
              <w:instrText xml:space="preserve"> PAGEREF _Toc23880345 \h </w:instrText>
            </w:r>
            <w:r>
              <w:rPr>
                <w:noProof/>
                <w:webHidden/>
              </w:rPr>
            </w:r>
            <w:r>
              <w:rPr>
                <w:noProof/>
                <w:webHidden/>
              </w:rPr>
              <w:fldChar w:fldCharType="separate"/>
            </w:r>
            <w:r>
              <w:rPr>
                <w:noProof/>
                <w:webHidden/>
              </w:rPr>
              <w:t>16</w:t>
            </w:r>
            <w:r>
              <w:rPr>
                <w:noProof/>
                <w:webHidden/>
              </w:rPr>
              <w:fldChar w:fldCharType="end"/>
            </w:r>
          </w:hyperlink>
        </w:p>
        <w:p w14:paraId="24C77B09" w14:textId="1911A59E" w:rsidR="00882BE8" w:rsidRDefault="00882BE8">
          <w:pPr>
            <w:pStyle w:val="TOC3"/>
            <w:tabs>
              <w:tab w:val="right" w:leader="dot" w:pos="7927"/>
            </w:tabs>
            <w:rPr>
              <w:rFonts w:asciiTheme="minorHAnsi" w:eastAsiaTheme="minorEastAsia" w:hAnsiTheme="minorHAnsi"/>
              <w:noProof/>
              <w:sz w:val="22"/>
            </w:rPr>
          </w:pPr>
          <w:hyperlink w:anchor="_Toc23880346" w:history="1">
            <w:r w:rsidRPr="008C09A4">
              <w:rPr>
                <w:rStyle w:val="Hyperlink"/>
                <w:rFonts w:cs="Times New Roman"/>
                <w:noProof/>
              </w:rPr>
              <w:t>3.3.1 Analisa Kebutuhan</w:t>
            </w:r>
            <w:r>
              <w:rPr>
                <w:noProof/>
                <w:webHidden/>
              </w:rPr>
              <w:tab/>
            </w:r>
            <w:r>
              <w:rPr>
                <w:noProof/>
                <w:webHidden/>
              </w:rPr>
              <w:fldChar w:fldCharType="begin"/>
            </w:r>
            <w:r>
              <w:rPr>
                <w:noProof/>
                <w:webHidden/>
              </w:rPr>
              <w:instrText xml:space="preserve"> PAGEREF _Toc23880346 \h </w:instrText>
            </w:r>
            <w:r>
              <w:rPr>
                <w:noProof/>
                <w:webHidden/>
              </w:rPr>
            </w:r>
            <w:r>
              <w:rPr>
                <w:noProof/>
                <w:webHidden/>
              </w:rPr>
              <w:fldChar w:fldCharType="separate"/>
            </w:r>
            <w:r>
              <w:rPr>
                <w:noProof/>
                <w:webHidden/>
              </w:rPr>
              <w:t>17</w:t>
            </w:r>
            <w:r>
              <w:rPr>
                <w:noProof/>
                <w:webHidden/>
              </w:rPr>
              <w:fldChar w:fldCharType="end"/>
            </w:r>
          </w:hyperlink>
        </w:p>
        <w:p w14:paraId="13C7DBE4" w14:textId="49D5A8C7" w:rsidR="00882BE8" w:rsidRDefault="00882BE8">
          <w:pPr>
            <w:pStyle w:val="TOC3"/>
            <w:tabs>
              <w:tab w:val="right" w:leader="dot" w:pos="7927"/>
            </w:tabs>
            <w:rPr>
              <w:rFonts w:asciiTheme="minorHAnsi" w:eastAsiaTheme="minorEastAsia" w:hAnsiTheme="minorHAnsi"/>
              <w:noProof/>
              <w:sz w:val="22"/>
            </w:rPr>
          </w:pPr>
          <w:hyperlink w:anchor="_Toc23880347" w:history="1">
            <w:r w:rsidRPr="008C09A4">
              <w:rPr>
                <w:rStyle w:val="Hyperlink"/>
                <w:rFonts w:cs="Times New Roman"/>
                <w:noProof/>
              </w:rPr>
              <w:t>3.3.2 Desain sistem</w:t>
            </w:r>
            <w:r>
              <w:rPr>
                <w:noProof/>
                <w:webHidden/>
              </w:rPr>
              <w:tab/>
            </w:r>
            <w:r>
              <w:rPr>
                <w:noProof/>
                <w:webHidden/>
              </w:rPr>
              <w:fldChar w:fldCharType="begin"/>
            </w:r>
            <w:r>
              <w:rPr>
                <w:noProof/>
                <w:webHidden/>
              </w:rPr>
              <w:instrText xml:space="preserve"> PAGEREF _Toc23880347 \h </w:instrText>
            </w:r>
            <w:r>
              <w:rPr>
                <w:noProof/>
                <w:webHidden/>
              </w:rPr>
            </w:r>
            <w:r>
              <w:rPr>
                <w:noProof/>
                <w:webHidden/>
              </w:rPr>
              <w:fldChar w:fldCharType="separate"/>
            </w:r>
            <w:r>
              <w:rPr>
                <w:noProof/>
                <w:webHidden/>
              </w:rPr>
              <w:t>17</w:t>
            </w:r>
            <w:r>
              <w:rPr>
                <w:noProof/>
                <w:webHidden/>
              </w:rPr>
              <w:fldChar w:fldCharType="end"/>
            </w:r>
          </w:hyperlink>
        </w:p>
        <w:p w14:paraId="754B8893" w14:textId="194749C6" w:rsidR="00882BE8" w:rsidRDefault="00882BE8">
          <w:pPr>
            <w:pStyle w:val="TOC3"/>
            <w:tabs>
              <w:tab w:val="right" w:leader="dot" w:pos="7927"/>
            </w:tabs>
            <w:rPr>
              <w:rFonts w:asciiTheme="minorHAnsi" w:eastAsiaTheme="minorEastAsia" w:hAnsiTheme="minorHAnsi"/>
              <w:noProof/>
              <w:sz w:val="22"/>
            </w:rPr>
          </w:pPr>
          <w:hyperlink w:anchor="_Toc23880348" w:history="1">
            <w:r w:rsidRPr="008C09A4">
              <w:rPr>
                <w:rStyle w:val="Hyperlink"/>
                <w:rFonts w:cs="Times New Roman"/>
                <w:noProof/>
              </w:rPr>
              <w:t xml:space="preserve">3.3.3 Implementasi Desain </w:t>
            </w:r>
            <w:r w:rsidRPr="008C09A4">
              <w:rPr>
                <w:rStyle w:val="Hyperlink"/>
                <w:rFonts w:cs="Times New Roman"/>
                <w:i/>
                <w:noProof/>
              </w:rPr>
              <w:t>Hardware</w:t>
            </w:r>
            <w:r>
              <w:rPr>
                <w:noProof/>
                <w:webHidden/>
              </w:rPr>
              <w:tab/>
            </w:r>
            <w:r>
              <w:rPr>
                <w:noProof/>
                <w:webHidden/>
              </w:rPr>
              <w:fldChar w:fldCharType="begin"/>
            </w:r>
            <w:r>
              <w:rPr>
                <w:noProof/>
                <w:webHidden/>
              </w:rPr>
              <w:instrText xml:space="preserve"> PAGEREF _Toc23880348 \h </w:instrText>
            </w:r>
            <w:r>
              <w:rPr>
                <w:noProof/>
                <w:webHidden/>
              </w:rPr>
            </w:r>
            <w:r>
              <w:rPr>
                <w:noProof/>
                <w:webHidden/>
              </w:rPr>
              <w:fldChar w:fldCharType="separate"/>
            </w:r>
            <w:r>
              <w:rPr>
                <w:noProof/>
                <w:webHidden/>
              </w:rPr>
              <w:t>17</w:t>
            </w:r>
            <w:r>
              <w:rPr>
                <w:noProof/>
                <w:webHidden/>
              </w:rPr>
              <w:fldChar w:fldCharType="end"/>
            </w:r>
          </w:hyperlink>
        </w:p>
        <w:p w14:paraId="6DC36BEE" w14:textId="3711C17E" w:rsidR="00882BE8" w:rsidRDefault="00882BE8">
          <w:pPr>
            <w:pStyle w:val="TOC3"/>
            <w:tabs>
              <w:tab w:val="right" w:leader="dot" w:pos="7927"/>
            </w:tabs>
            <w:rPr>
              <w:rFonts w:asciiTheme="minorHAnsi" w:eastAsiaTheme="minorEastAsia" w:hAnsiTheme="minorHAnsi"/>
              <w:noProof/>
              <w:sz w:val="22"/>
            </w:rPr>
          </w:pPr>
          <w:hyperlink w:anchor="_Toc23880349" w:history="1">
            <w:r w:rsidRPr="008C09A4">
              <w:rPr>
                <w:rStyle w:val="Hyperlink"/>
                <w:rFonts w:cs="Times New Roman"/>
                <w:noProof/>
              </w:rPr>
              <w:t>3.3.4 Pengambilan Data Sensor</w:t>
            </w:r>
            <w:r>
              <w:rPr>
                <w:noProof/>
                <w:webHidden/>
              </w:rPr>
              <w:tab/>
            </w:r>
            <w:r>
              <w:rPr>
                <w:noProof/>
                <w:webHidden/>
              </w:rPr>
              <w:fldChar w:fldCharType="begin"/>
            </w:r>
            <w:r>
              <w:rPr>
                <w:noProof/>
                <w:webHidden/>
              </w:rPr>
              <w:instrText xml:space="preserve"> PAGEREF _Toc23880349 \h </w:instrText>
            </w:r>
            <w:r>
              <w:rPr>
                <w:noProof/>
                <w:webHidden/>
              </w:rPr>
            </w:r>
            <w:r>
              <w:rPr>
                <w:noProof/>
                <w:webHidden/>
              </w:rPr>
              <w:fldChar w:fldCharType="separate"/>
            </w:r>
            <w:r>
              <w:rPr>
                <w:noProof/>
                <w:webHidden/>
              </w:rPr>
              <w:t>18</w:t>
            </w:r>
            <w:r>
              <w:rPr>
                <w:noProof/>
                <w:webHidden/>
              </w:rPr>
              <w:fldChar w:fldCharType="end"/>
            </w:r>
          </w:hyperlink>
        </w:p>
        <w:p w14:paraId="7D108577" w14:textId="1F4EA5AD" w:rsidR="00882BE8" w:rsidRDefault="00882BE8">
          <w:pPr>
            <w:pStyle w:val="TOC3"/>
            <w:tabs>
              <w:tab w:val="right" w:leader="dot" w:pos="7927"/>
            </w:tabs>
            <w:rPr>
              <w:rFonts w:asciiTheme="minorHAnsi" w:eastAsiaTheme="minorEastAsia" w:hAnsiTheme="minorHAnsi"/>
              <w:noProof/>
              <w:sz w:val="22"/>
            </w:rPr>
          </w:pPr>
          <w:hyperlink w:anchor="_Toc23880350" w:history="1">
            <w:r w:rsidRPr="008C09A4">
              <w:rPr>
                <w:rStyle w:val="Hyperlink"/>
                <w:rFonts w:cs="Times New Roman"/>
                <w:noProof/>
              </w:rPr>
              <w:t xml:space="preserve">3.3.5 Implementasi Metode </w:t>
            </w:r>
            <w:r w:rsidRPr="008C09A4">
              <w:rPr>
                <w:rStyle w:val="Hyperlink"/>
                <w:rFonts w:cs="Times New Roman"/>
                <w:i/>
                <w:noProof/>
              </w:rPr>
              <w:t>Fuzyy</w:t>
            </w:r>
            <w:r>
              <w:rPr>
                <w:noProof/>
                <w:webHidden/>
              </w:rPr>
              <w:tab/>
            </w:r>
            <w:r>
              <w:rPr>
                <w:noProof/>
                <w:webHidden/>
              </w:rPr>
              <w:fldChar w:fldCharType="begin"/>
            </w:r>
            <w:r>
              <w:rPr>
                <w:noProof/>
                <w:webHidden/>
              </w:rPr>
              <w:instrText xml:space="preserve"> PAGEREF _Toc23880350 \h </w:instrText>
            </w:r>
            <w:r>
              <w:rPr>
                <w:noProof/>
                <w:webHidden/>
              </w:rPr>
            </w:r>
            <w:r>
              <w:rPr>
                <w:noProof/>
                <w:webHidden/>
              </w:rPr>
              <w:fldChar w:fldCharType="separate"/>
            </w:r>
            <w:r>
              <w:rPr>
                <w:noProof/>
                <w:webHidden/>
              </w:rPr>
              <w:t>19</w:t>
            </w:r>
            <w:r>
              <w:rPr>
                <w:noProof/>
                <w:webHidden/>
              </w:rPr>
              <w:fldChar w:fldCharType="end"/>
            </w:r>
          </w:hyperlink>
        </w:p>
        <w:p w14:paraId="7DDD17BE" w14:textId="2EDA58CC" w:rsidR="00882BE8" w:rsidRDefault="00882BE8">
          <w:pPr>
            <w:pStyle w:val="TOC3"/>
            <w:tabs>
              <w:tab w:val="right" w:leader="dot" w:pos="7927"/>
            </w:tabs>
            <w:rPr>
              <w:rFonts w:asciiTheme="minorHAnsi" w:eastAsiaTheme="minorEastAsia" w:hAnsiTheme="minorHAnsi"/>
              <w:noProof/>
              <w:sz w:val="22"/>
            </w:rPr>
          </w:pPr>
          <w:hyperlink w:anchor="_Toc23880351" w:history="1">
            <w:r w:rsidRPr="008C09A4">
              <w:rPr>
                <w:rStyle w:val="Hyperlink"/>
                <w:rFonts w:cs="Times New Roman"/>
                <w:noProof/>
                <w:lang w:val="id-ID"/>
              </w:rPr>
              <w:t xml:space="preserve">3.3.6 Implementasi </w:t>
            </w:r>
            <w:r w:rsidRPr="008C09A4">
              <w:rPr>
                <w:rStyle w:val="Hyperlink"/>
                <w:rFonts w:cs="Times New Roman"/>
                <w:i/>
                <w:noProof/>
                <w:lang w:val="id-ID"/>
              </w:rPr>
              <w:t>Solar</w:t>
            </w:r>
            <w:r w:rsidRPr="008C09A4">
              <w:rPr>
                <w:rStyle w:val="Hyperlink"/>
                <w:rFonts w:cs="Times New Roman"/>
                <w:noProof/>
                <w:lang w:val="id-ID"/>
              </w:rPr>
              <w:t xml:space="preserve"> </w:t>
            </w:r>
            <w:r w:rsidRPr="008C09A4">
              <w:rPr>
                <w:rStyle w:val="Hyperlink"/>
                <w:rFonts w:cs="Times New Roman"/>
                <w:i/>
                <w:noProof/>
                <w:lang w:val="id-ID"/>
              </w:rPr>
              <w:t>Tracker</w:t>
            </w:r>
            <w:r w:rsidRPr="008C09A4">
              <w:rPr>
                <w:rStyle w:val="Hyperlink"/>
                <w:rFonts w:cs="Times New Roman"/>
                <w:noProof/>
                <w:lang w:val="id-ID"/>
              </w:rPr>
              <w:t xml:space="preserve"> Tanpa Metode </w:t>
            </w:r>
            <w:r w:rsidRPr="008C09A4">
              <w:rPr>
                <w:rStyle w:val="Hyperlink"/>
                <w:rFonts w:cs="Times New Roman"/>
                <w:i/>
                <w:noProof/>
                <w:lang w:val="id-ID"/>
              </w:rPr>
              <w:t>Fuzyy</w:t>
            </w:r>
            <w:r>
              <w:rPr>
                <w:noProof/>
                <w:webHidden/>
              </w:rPr>
              <w:tab/>
            </w:r>
            <w:r>
              <w:rPr>
                <w:noProof/>
                <w:webHidden/>
              </w:rPr>
              <w:fldChar w:fldCharType="begin"/>
            </w:r>
            <w:r>
              <w:rPr>
                <w:noProof/>
                <w:webHidden/>
              </w:rPr>
              <w:instrText xml:space="preserve"> PAGEREF _Toc23880351 \h </w:instrText>
            </w:r>
            <w:r>
              <w:rPr>
                <w:noProof/>
                <w:webHidden/>
              </w:rPr>
            </w:r>
            <w:r>
              <w:rPr>
                <w:noProof/>
                <w:webHidden/>
              </w:rPr>
              <w:fldChar w:fldCharType="separate"/>
            </w:r>
            <w:r>
              <w:rPr>
                <w:noProof/>
                <w:webHidden/>
              </w:rPr>
              <w:t>25</w:t>
            </w:r>
            <w:r>
              <w:rPr>
                <w:noProof/>
                <w:webHidden/>
              </w:rPr>
              <w:fldChar w:fldCharType="end"/>
            </w:r>
          </w:hyperlink>
        </w:p>
        <w:p w14:paraId="25E4DB6C" w14:textId="4F307BFB" w:rsidR="00882BE8" w:rsidRDefault="00882BE8">
          <w:pPr>
            <w:pStyle w:val="TOC3"/>
            <w:tabs>
              <w:tab w:val="right" w:leader="dot" w:pos="7927"/>
            </w:tabs>
            <w:rPr>
              <w:rFonts w:asciiTheme="minorHAnsi" w:eastAsiaTheme="minorEastAsia" w:hAnsiTheme="minorHAnsi"/>
              <w:noProof/>
              <w:sz w:val="22"/>
            </w:rPr>
          </w:pPr>
          <w:hyperlink w:anchor="_Toc23880352" w:history="1">
            <w:r w:rsidRPr="008C09A4">
              <w:rPr>
                <w:rStyle w:val="Hyperlink"/>
                <w:rFonts w:cs="Times New Roman"/>
                <w:noProof/>
                <w:lang w:val="id-ID"/>
              </w:rPr>
              <w:t xml:space="preserve">3.3.7 Implementasi </w:t>
            </w:r>
            <w:r w:rsidRPr="008C09A4">
              <w:rPr>
                <w:rStyle w:val="Hyperlink"/>
                <w:rFonts w:cs="Times New Roman"/>
                <w:i/>
                <w:noProof/>
                <w:lang w:val="id-ID"/>
              </w:rPr>
              <w:t>Solar</w:t>
            </w:r>
            <w:r w:rsidRPr="008C09A4">
              <w:rPr>
                <w:rStyle w:val="Hyperlink"/>
                <w:rFonts w:cs="Times New Roman"/>
                <w:noProof/>
                <w:lang w:val="id-ID"/>
              </w:rPr>
              <w:t xml:space="preserve"> </w:t>
            </w:r>
            <w:r w:rsidRPr="008C09A4">
              <w:rPr>
                <w:rStyle w:val="Hyperlink"/>
                <w:rFonts w:cs="Times New Roman"/>
                <w:i/>
                <w:noProof/>
                <w:lang w:val="id-ID"/>
              </w:rPr>
              <w:t>Tracker</w:t>
            </w:r>
            <w:r w:rsidRPr="008C09A4">
              <w:rPr>
                <w:rStyle w:val="Hyperlink"/>
                <w:rFonts w:cs="Times New Roman"/>
                <w:noProof/>
                <w:lang w:val="id-ID"/>
              </w:rPr>
              <w:t xml:space="preserve"> Dengan Metode </w:t>
            </w:r>
            <w:r w:rsidRPr="008C09A4">
              <w:rPr>
                <w:rStyle w:val="Hyperlink"/>
                <w:rFonts w:cs="Times New Roman"/>
                <w:i/>
                <w:noProof/>
                <w:lang w:val="id-ID"/>
              </w:rPr>
              <w:t>Fuzyy</w:t>
            </w:r>
            <w:r>
              <w:rPr>
                <w:noProof/>
                <w:webHidden/>
              </w:rPr>
              <w:tab/>
            </w:r>
            <w:r>
              <w:rPr>
                <w:noProof/>
                <w:webHidden/>
              </w:rPr>
              <w:fldChar w:fldCharType="begin"/>
            </w:r>
            <w:r>
              <w:rPr>
                <w:noProof/>
                <w:webHidden/>
              </w:rPr>
              <w:instrText xml:space="preserve"> PAGEREF _Toc23880352 \h </w:instrText>
            </w:r>
            <w:r>
              <w:rPr>
                <w:noProof/>
                <w:webHidden/>
              </w:rPr>
            </w:r>
            <w:r>
              <w:rPr>
                <w:noProof/>
                <w:webHidden/>
              </w:rPr>
              <w:fldChar w:fldCharType="separate"/>
            </w:r>
            <w:r>
              <w:rPr>
                <w:noProof/>
                <w:webHidden/>
              </w:rPr>
              <w:t>26</w:t>
            </w:r>
            <w:r>
              <w:rPr>
                <w:noProof/>
                <w:webHidden/>
              </w:rPr>
              <w:fldChar w:fldCharType="end"/>
            </w:r>
          </w:hyperlink>
        </w:p>
        <w:p w14:paraId="57C27A67" w14:textId="787EECF7" w:rsidR="00882BE8" w:rsidRDefault="00882BE8">
          <w:pPr>
            <w:pStyle w:val="TOC3"/>
            <w:tabs>
              <w:tab w:val="right" w:leader="dot" w:pos="7927"/>
            </w:tabs>
            <w:rPr>
              <w:rFonts w:asciiTheme="minorHAnsi" w:eastAsiaTheme="minorEastAsia" w:hAnsiTheme="minorHAnsi"/>
              <w:noProof/>
              <w:sz w:val="22"/>
            </w:rPr>
          </w:pPr>
          <w:hyperlink w:anchor="_Toc23880353" w:history="1">
            <w:r w:rsidRPr="008C09A4">
              <w:rPr>
                <w:rStyle w:val="Hyperlink"/>
                <w:rFonts w:cs="Times New Roman"/>
                <w:noProof/>
              </w:rPr>
              <w:t>3.3.8 Implementasi Metode PID</w:t>
            </w:r>
            <w:r>
              <w:rPr>
                <w:noProof/>
                <w:webHidden/>
              </w:rPr>
              <w:tab/>
            </w:r>
            <w:r>
              <w:rPr>
                <w:noProof/>
                <w:webHidden/>
              </w:rPr>
              <w:fldChar w:fldCharType="begin"/>
            </w:r>
            <w:r>
              <w:rPr>
                <w:noProof/>
                <w:webHidden/>
              </w:rPr>
              <w:instrText xml:space="preserve"> PAGEREF _Toc23880353 \h </w:instrText>
            </w:r>
            <w:r>
              <w:rPr>
                <w:noProof/>
                <w:webHidden/>
              </w:rPr>
            </w:r>
            <w:r>
              <w:rPr>
                <w:noProof/>
                <w:webHidden/>
              </w:rPr>
              <w:fldChar w:fldCharType="separate"/>
            </w:r>
            <w:r>
              <w:rPr>
                <w:noProof/>
                <w:webHidden/>
              </w:rPr>
              <w:t>26</w:t>
            </w:r>
            <w:r>
              <w:rPr>
                <w:noProof/>
                <w:webHidden/>
              </w:rPr>
              <w:fldChar w:fldCharType="end"/>
            </w:r>
          </w:hyperlink>
        </w:p>
        <w:p w14:paraId="5ADE95C9" w14:textId="07D63F64" w:rsidR="00882BE8" w:rsidRDefault="00882BE8">
          <w:pPr>
            <w:pStyle w:val="TOC3"/>
            <w:tabs>
              <w:tab w:val="right" w:leader="dot" w:pos="7927"/>
            </w:tabs>
            <w:rPr>
              <w:rFonts w:asciiTheme="minorHAnsi" w:eastAsiaTheme="minorEastAsia" w:hAnsiTheme="minorHAnsi"/>
              <w:noProof/>
              <w:sz w:val="22"/>
            </w:rPr>
          </w:pPr>
          <w:hyperlink w:anchor="_Toc23880354" w:history="1">
            <w:r w:rsidRPr="008C09A4">
              <w:rPr>
                <w:rStyle w:val="Hyperlink"/>
                <w:rFonts w:cs="Times New Roman"/>
                <w:noProof/>
              </w:rPr>
              <w:t>3.3.9 Pembuatan Web Sistem</w:t>
            </w:r>
            <w:r>
              <w:rPr>
                <w:noProof/>
                <w:webHidden/>
              </w:rPr>
              <w:tab/>
            </w:r>
            <w:r>
              <w:rPr>
                <w:noProof/>
                <w:webHidden/>
              </w:rPr>
              <w:fldChar w:fldCharType="begin"/>
            </w:r>
            <w:r>
              <w:rPr>
                <w:noProof/>
                <w:webHidden/>
              </w:rPr>
              <w:instrText xml:space="preserve"> PAGEREF _Toc23880354 \h </w:instrText>
            </w:r>
            <w:r>
              <w:rPr>
                <w:noProof/>
                <w:webHidden/>
              </w:rPr>
            </w:r>
            <w:r>
              <w:rPr>
                <w:noProof/>
                <w:webHidden/>
              </w:rPr>
              <w:fldChar w:fldCharType="separate"/>
            </w:r>
            <w:r>
              <w:rPr>
                <w:noProof/>
                <w:webHidden/>
              </w:rPr>
              <w:t>27</w:t>
            </w:r>
            <w:r>
              <w:rPr>
                <w:noProof/>
                <w:webHidden/>
              </w:rPr>
              <w:fldChar w:fldCharType="end"/>
            </w:r>
          </w:hyperlink>
        </w:p>
        <w:p w14:paraId="28252E17" w14:textId="78A891B9" w:rsidR="00882BE8" w:rsidRDefault="00882BE8">
          <w:pPr>
            <w:pStyle w:val="TOC1"/>
            <w:tabs>
              <w:tab w:val="right" w:leader="dot" w:pos="7927"/>
            </w:tabs>
            <w:rPr>
              <w:rFonts w:asciiTheme="minorHAnsi" w:eastAsiaTheme="minorEastAsia" w:hAnsiTheme="minorHAnsi"/>
              <w:noProof/>
              <w:sz w:val="22"/>
            </w:rPr>
          </w:pPr>
          <w:hyperlink w:anchor="_Toc23880355" w:history="1">
            <w:r w:rsidRPr="008C09A4">
              <w:rPr>
                <w:rStyle w:val="Hyperlink"/>
                <w:noProof/>
              </w:rPr>
              <w:t>BAB 4. ANALISA DAN PERANCANGAN SISTEM</w:t>
            </w:r>
            <w:r>
              <w:rPr>
                <w:noProof/>
                <w:webHidden/>
              </w:rPr>
              <w:tab/>
            </w:r>
            <w:r>
              <w:rPr>
                <w:noProof/>
                <w:webHidden/>
              </w:rPr>
              <w:fldChar w:fldCharType="begin"/>
            </w:r>
            <w:r>
              <w:rPr>
                <w:noProof/>
                <w:webHidden/>
              </w:rPr>
              <w:instrText xml:space="preserve"> PAGEREF _Toc23880355 \h </w:instrText>
            </w:r>
            <w:r>
              <w:rPr>
                <w:noProof/>
                <w:webHidden/>
              </w:rPr>
            </w:r>
            <w:r>
              <w:rPr>
                <w:noProof/>
                <w:webHidden/>
              </w:rPr>
              <w:fldChar w:fldCharType="separate"/>
            </w:r>
            <w:r>
              <w:rPr>
                <w:noProof/>
                <w:webHidden/>
              </w:rPr>
              <w:t>28</w:t>
            </w:r>
            <w:r>
              <w:rPr>
                <w:noProof/>
                <w:webHidden/>
              </w:rPr>
              <w:fldChar w:fldCharType="end"/>
            </w:r>
          </w:hyperlink>
        </w:p>
        <w:p w14:paraId="3565FBAD" w14:textId="6A683F5C" w:rsidR="00882BE8" w:rsidRDefault="00882BE8">
          <w:pPr>
            <w:pStyle w:val="TOC2"/>
            <w:tabs>
              <w:tab w:val="right" w:leader="dot" w:pos="7927"/>
            </w:tabs>
            <w:rPr>
              <w:rFonts w:asciiTheme="minorHAnsi" w:eastAsiaTheme="minorEastAsia" w:hAnsiTheme="minorHAnsi"/>
              <w:noProof/>
              <w:sz w:val="22"/>
            </w:rPr>
          </w:pPr>
          <w:hyperlink w:anchor="_Toc23880356" w:history="1">
            <w:r w:rsidRPr="008C09A4">
              <w:rPr>
                <w:rStyle w:val="Hyperlink"/>
                <w:rFonts w:cs="Times New Roman"/>
                <w:noProof/>
              </w:rPr>
              <w:t>4.1 Analisa Kebutuhan</w:t>
            </w:r>
            <w:r>
              <w:rPr>
                <w:noProof/>
                <w:webHidden/>
              </w:rPr>
              <w:tab/>
            </w:r>
            <w:r>
              <w:rPr>
                <w:noProof/>
                <w:webHidden/>
              </w:rPr>
              <w:fldChar w:fldCharType="begin"/>
            </w:r>
            <w:r>
              <w:rPr>
                <w:noProof/>
                <w:webHidden/>
              </w:rPr>
              <w:instrText xml:space="preserve"> PAGEREF _Toc23880356 \h </w:instrText>
            </w:r>
            <w:r>
              <w:rPr>
                <w:noProof/>
                <w:webHidden/>
              </w:rPr>
            </w:r>
            <w:r>
              <w:rPr>
                <w:noProof/>
                <w:webHidden/>
              </w:rPr>
              <w:fldChar w:fldCharType="separate"/>
            </w:r>
            <w:r>
              <w:rPr>
                <w:noProof/>
                <w:webHidden/>
              </w:rPr>
              <w:t>28</w:t>
            </w:r>
            <w:r>
              <w:rPr>
                <w:noProof/>
                <w:webHidden/>
              </w:rPr>
              <w:fldChar w:fldCharType="end"/>
            </w:r>
          </w:hyperlink>
        </w:p>
        <w:p w14:paraId="2474F517" w14:textId="4D12D1AD" w:rsidR="00882BE8" w:rsidRDefault="00882BE8">
          <w:pPr>
            <w:pStyle w:val="TOC3"/>
            <w:tabs>
              <w:tab w:val="right" w:leader="dot" w:pos="7927"/>
            </w:tabs>
            <w:rPr>
              <w:rFonts w:asciiTheme="minorHAnsi" w:eastAsiaTheme="minorEastAsia" w:hAnsiTheme="minorHAnsi"/>
              <w:noProof/>
              <w:sz w:val="22"/>
            </w:rPr>
          </w:pPr>
          <w:hyperlink w:anchor="_Toc23880357" w:history="1">
            <w:r w:rsidRPr="008C09A4">
              <w:rPr>
                <w:rStyle w:val="Hyperlink"/>
                <w:rFonts w:cs="Times New Roman"/>
                <w:noProof/>
              </w:rPr>
              <w:t>4.1.1 Kebutuhan Fumgsional</w:t>
            </w:r>
            <w:r>
              <w:rPr>
                <w:noProof/>
                <w:webHidden/>
              </w:rPr>
              <w:tab/>
            </w:r>
            <w:r>
              <w:rPr>
                <w:noProof/>
                <w:webHidden/>
              </w:rPr>
              <w:fldChar w:fldCharType="begin"/>
            </w:r>
            <w:r>
              <w:rPr>
                <w:noProof/>
                <w:webHidden/>
              </w:rPr>
              <w:instrText xml:space="preserve"> PAGEREF _Toc23880357 \h </w:instrText>
            </w:r>
            <w:r>
              <w:rPr>
                <w:noProof/>
                <w:webHidden/>
              </w:rPr>
            </w:r>
            <w:r>
              <w:rPr>
                <w:noProof/>
                <w:webHidden/>
              </w:rPr>
              <w:fldChar w:fldCharType="separate"/>
            </w:r>
            <w:r>
              <w:rPr>
                <w:noProof/>
                <w:webHidden/>
              </w:rPr>
              <w:t>28</w:t>
            </w:r>
            <w:r>
              <w:rPr>
                <w:noProof/>
                <w:webHidden/>
              </w:rPr>
              <w:fldChar w:fldCharType="end"/>
            </w:r>
          </w:hyperlink>
        </w:p>
        <w:p w14:paraId="35EB33A5" w14:textId="6174F946" w:rsidR="00882BE8" w:rsidRDefault="00882BE8">
          <w:pPr>
            <w:pStyle w:val="TOC3"/>
            <w:tabs>
              <w:tab w:val="right" w:leader="dot" w:pos="7927"/>
            </w:tabs>
            <w:rPr>
              <w:rFonts w:asciiTheme="minorHAnsi" w:eastAsiaTheme="minorEastAsia" w:hAnsiTheme="minorHAnsi"/>
              <w:noProof/>
              <w:sz w:val="22"/>
            </w:rPr>
          </w:pPr>
          <w:hyperlink w:anchor="_Toc23880358" w:history="1">
            <w:r w:rsidRPr="008C09A4">
              <w:rPr>
                <w:rStyle w:val="Hyperlink"/>
                <w:rFonts w:cs="Times New Roman"/>
                <w:noProof/>
              </w:rPr>
              <w:t>4.1.2 Kebutuhan Non Fumgsional</w:t>
            </w:r>
            <w:r>
              <w:rPr>
                <w:noProof/>
                <w:webHidden/>
              </w:rPr>
              <w:tab/>
            </w:r>
            <w:r>
              <w:rPr>
                <w:noProof/>
                <w:webHidden/>
              </w:rPr>
              <w:fldChar w:fldCharType="begin"/>
            </w:r>
            <w:r>
              <w:rPr>
                <w:noProof/>
                <w:webHidden/>
              </w:rPr>
              <w:instrText xml:space="preserve"> PAGEREF _Toc23880358 \h </w:instrText>
            </w:r>
            <w:r>
              <w:rPr>
                <w:noProof/>
                <w:webHidden/>
              </w:rPr>
            </w:r>
            <w:r>
              <w:rPr>
                <w:noProof/>
                <w:webHidden/>
              </w:rPr>
              <w:fldChar w:fldCharType="separate"/>
            </w:r>
            <w:r>
              <w:rPr>
                <w:noProof/>
                <w:webHidden/>
              </w:rPr>
              <w:t>28</w:t>
            </w:r>
            <w:r>
              <w:rPr>
                <w:noProof/>
                <w:webHidden/>
              </w:rPr>
              <w:fldChar w:fldCharType="end"/>
            </w:r>
          </w:hyperlink>
        </w:p>
        <w:p w14:paraId="1B2914F0" w14:textId="278ECF4A" w:rsidR="00882BE8" w:rsidRDefault="00882BE8">
          <w:pPr>
            <w:pStyle w:val="TOC2"/>
            <w:tabs>
              <w:tab w:val="right" w:leader="dot" w:pos="7927"/>
            </w:tabs>
            <w:rPr>
              <w:rFonts w:asciiTheme="minorHAnsi" w:eastAsiaTheme="minorEastAsia" w:hAnsiTheme="minorHAnsi"/>
              <w:noProof/>
              <w:sz w:val="22"/>
            </w:rPr>
          </w:pPr>
          <w:hyperlink w:anchor="_Toc23880359" w:history="1">
            <w:r w:rsidRPr="008C09A4">
              <w:rPr>
                <w:rStyle w:val="Hyperlink"/>
                <w:rFonts w:cs="Times New Roman"/>
                <w:noProof/>
              </w:rPr>
              <w:t>4.2</w:t>
            </w:r>
            <w:r w:rsidRPr="008C09A4">
              <w:rPr>
                <w:rStyle w:val="Hyperlink"/>
                <w:rFonts w:cs="Times New Roman"/>
                <w:i/>
                <w:noProof/>
              </w:rPr>
              <w:t xml:space="preserve"> Business Process</w:t>
            </w:r>
            <w:r>
              <w:rPr>
                <w:noProof/>
                <w:webHidden/>
              </w:rPr>
              <w:tab/>
            </w:r>
            <w:r>
              <w:rPr>
                <w:noProof/>
                <w:webHidden/>
              </w:rPr>
              <w:fldChar w:fldCharType="begin"/>
            </w:r>
            <w:r>
              <w:rPr>
                <w:noProof/>
                <w:webHidden/>
              </w:rPr>
              <w:instrText xml:space="preserve"> PAGEREF _Toc23880359 \h </w:instrText>
            </w:r>
            <w:r>
              <w:rPr>
                <w:noProof/>
                <w:webHidden/>
              </w:rPr>
            </w:r>
            <w:r>
              <w:rPr>
                <w:noProof/>
                <w:webHidden/>
              </w:rPr>
              <w:fldChar w:fldCharType="separate"/>
            </w:r>
            <w:r>
              <w:rPr>
                <w:noProof/>
                <w:webHidden/>
              </w:rPr>
              <w:t>29</w:t>
            </w:r>
            <w:r>
              <w:rPr>
                <w:noProof/>
                <w:webHidden/>
              </w:rPr>
              <w:fldChar w:fldCharType="end"/>
            </w:r>
          </w:hyperlink>
        </w:p>
        <w:p w14:paraId="1215066B" w14:textId="2075FE30" w:rsidR="00882BE8" w:rsidRDefault="00882BE8">
          <w:pPr>
            <w:pStyle w:val="TOC2"/>
            <w:tabs>
              <w:tab w:val="right" w:leader="dot" w:pos="7927"/>
            </w:tabs>
            <w:rPr>
              <w:rFonts w:asciiTheme="minorHAnsi" w:eastAsiaTheme="minorEastAsia" w:hAnsiTheme="minorHAnsi"/>
              <w:noProof/>
              <w:sz w:val="22"/>
            </w:rPr>
          </w:pPr>
          <w:hyperlink w:anchor="_Toc23880360" w:history="1">
            <w:r w:rsidRPr="008C09A4">
              <w:rPr>
                <w:rStyle w:val="Hyperlink"/>
                <w:rFonts w:cs="Times New Roman"/>
                <w:noProof/>
              </w:rPr>
              <w:t>4.3</w:t>
            </w:r>
            <w:r w:rsidRPr="008C09A4">
              <w:rPr>
                <w:rStyle w:val="Hyperlink"/>
                <w:rFonts w:cs="Times New Roman"/>
                <w:i/>
                <w:noProof/>
              </w:rPr>
              <w:t xml:space="preserve"> Usecase Diagram</w:t>
            </w:r>
            <w:r>
              <w:rPr>
                <w:noProof/>
                <w:webHidden/>
              </w:rPr>
              <w:tab/>
            </w:r>
            <w:r>
              <w:rPr>
                <w:noProof/>
                <w:webHidden/>
              </w:rPr>
              <w:fldChar w:fldCharType="begin"/>
            </w:r>
            <w:r>
              <w:rPr>
                <w:noProof/>
                <w:webHidden/>
              </w:rPr>
              <w:instrText xml:space="preserve"> PAGEREF _Toc23880360 \h </w:instrText>
            </w:r>
            <w:r>
              <w:rPr>
                <w:noProof/>
                <w:webHidden/>
              </w:rPr>
            </w:r>
            <w:r>
              <w:rPr>
                <w:noProof/>
                <w:webHidden/>
              </w:rPr>
              <w:fldChar w:fldCharType="separate"/>
            </w:r>
            <w:r>
              <w:rPr>
                <w:noProof/>
                <w:webHidden/>
              </w:rPr>
              <w:t>30</w:t>
            </w:r>
            <w:r>
              <w:rPr>
                <w:noProof/>
                <w:webHidden/>
              </w:rPr>
              <w:fldChar w:fldCharType="end"/>
            </w:r>
          </w:hyperlink>
        </w:p>
        <w:p w14:paraId="4BA3F86F" w14:textId="7FB37B79" w:rsidR="00882BE8" w:rsidRDefault="00882BE8">
          <w:pPr>
            <w:pStyle w:val="TOC2"/>
            <w:tabs>
              <w:tab w:val="right" w:leader="dot" w:pos="7927"/>
            </w:tabs>
            <w:rPr>
              <w:rFonts w:asciiTheme="minorHAnsi" w:eastAsiaTheme="minorEastAsia" w:hAnsiTheme="minorHAnsi"/>
              <w:noProof/>
              <w:sz w:val="22"/>
            </w:rPr>
          </w:pPr>
          <w:hyperlink w:anchor="_Toc23880361" w:history="1">
            <w:r w:rsidRPr="008C09A4">
              <w:rPr>
                <w:rStyle w:val="Hyperlink"/>
                <w:rFonts w:cs="Times New Roman"/>
                <w:noProof/>
                <w:lang w:val="en-ID"/>
              </w:rPr>
              <w:t>4.4 Skenario</w:t>
            </w:r>
            <w:r>
              <w:rPr>
                <w:noProof/>
                <w:webHidden/>
              </w:rPr>
              <w:tab/>
            </w:r>
            <w:r>
              <w:rPr>
                <w:noProof/>
                <w:webHidden/>
              </w:rPr>
              <w:fldChar w:fldCharType="begin"/>
            </w:r>
            <w:r>
              <w:rPr>
                <w:noProof/>
                <w:webHidden/>
              </w:rPr>
              <w:instrText xml:space="preserve"> PAGEREF _Toc23880361 \h </w:instrText>
            </w:r>
            <w:r>
              <w:rPr>
                <w:noProof/>
                <w:webHidden/>
              </w:rPr>
            </w:r>
            <w:r>
              <w:rPr>
                <w:noProof/>
                <w:webHidden/>
              </w:rPr>
              <w:fldChar w:fldCharType="separate"/>
            </w:r>
            <w:r>
              <w:rPr>
                <w:noProof/>
                <w:webHidden/>
              </w:rPr>
              <w:t>32</w:t>
            </w:r>
            <w:r>
              <w:rPr>
                <w:noProof/>
                <w:webHidden/>
              </w:rPr>
              <w:fldChar w:fldCharType="end"/>
            </w:r>
          </w:hyperlink>
        </w:p>
        <w:p w14:paraId="6C7E91B0" w14:textId="6C594407" w:rsidR="00882BE8" w:rsidRDefault="00882BE8">
          <w:pPr>
            <w:pStyle w:val="TOC3"/>
            <w:tabs>
              <w:tab w:val="right" w:leader="dot" w:pos="7927"/>
            </w:tabs>
            <w:rPr>
              <w:rFonts w:asciiTheme="minorHAnsi" w:eastAsiaTheme="minorEastAsia" w:hAnsiTheme="minorHAnsi"/>
              <w:noProof/>
              <w:sz w:val="22"/>
            </w:rPr>
          </w:pPr>
          <w:hyperlink w:anchor="_Toc23880362" w:history="1">
            <w:r w:rsidRPr="008C09A4">
              <w:rPr>
                <w:rStyle w:val="Hyperlink"/>
                <w:rFonts w:cs="Times New Roman"/>
                <w:noProof/>
                <w:lang w:val="en-ID"/>
              </w:rPr>
              <w:t xml:space="preserve">4.4.1 Skenario </w:t>
            </w:r>
            <w:r w:rsidRPr="008C09A4">
              <w:rPr>
                <w:rStyle w:val="Hyperlink"/>
                <w:rFonts w:cs="Times New Roman"/>
                <w:i/>
                <w:noProof/>
                <w:lang w:val="en-ID"/>
              </w:rPr>
              <w:t>Log In</w:t>
            </w:r>
            <w:r>
              <w:rPr>
                <w:noProof/>
                <w:webHidden/>
              </w:rPr>
              <w:tab/>
            </w:r>
            <w:r>
              <w:rPr>
                <w:noProof/>
                <w:webHidden/>
              </w:rPr>
              <w:fldChar w:fldCharType="begin"/>
            </w:r>
            <w:r>
              <w:rPr>
                <w:noProof/>
                <w:webHidden/>
              </w:rPr>
              <w:instrText xml:space="preserve"> PAGEREF _Toc23880362 \h </w:instrText>
            </w:r>
            <w:r>
              <w:rPr>
                <w:noProof/>
                <w:webHidden/>
              </w:rPr>
            </w:r>
            <w:r>
              <w:rPr>
                <w:noProof/>
                <w:webHidden/>
              </w:rPr>
              <w:fldChar w:fldCharType="separate"/>
            </w:r>
            <w:r>
              <w:rPr>
                <w:noProof/>
                <w:webHidden/>
              </w:rPr>
              <w:t>32</w:t>
            </w:r>
            <w:r>
              <w:rPr>
                <w:noProof/>
                <w:webHidden/>
              </w:rPr>
              <w:fldChar w:fldCharType="end"/>
            </w:r>
          </w:hyperlink>
        </w:p>
        <w:p w14:paraId="4EA80532" w14:textId="25C2646E" w:rsidR="00882BE8" w:rsidRDefault="00882BE8">
          <w:pPr>
            <w:pStyle w:val="TOC3"/>
            <w:tabs>
              <w:tab w:val="right" w:leader="dot" w:pos="7927"/>
            </w:tabs>
            <w:rPr>
              <w:rFonts w:asciiTheme="minorHAnsi" w:eastAsiaTheme="minorEastAsia" w:hAnsiTheme="minorHAnsi"/>
              <w:noProof/>
              <w:sz w:val="22"/>
            </w:rPr>
          </w:pPr>
          <w:hyperlink w:anchor="_Toc23880363" w:history="1">
            <w:r w:rsidRPr="008C09A4">
              <w:rPr>
                <w:rStyle w:val="Hyperlink"/>
                <w:rFonts w:cs="Times New Roman"/>
                <w:noProof/>
                <w:lang w:val="en-ID"/>
              </w:rPr>
              <w:t>4.4.2 Skenario Tambah</w:t>
            </w:r>
            <w:r w:rsidRPr="008C09A4">
              <w:rPr>
                <w:rStyle w:val="Hyperlink"/>
                <w:rFonts w:cs="Times New Roman"/>
                <w:i/>
                <w:noProof/>
                <w:lang w:val="en-ID"/>
              </w:rPr>
              <w:t xml:space="preserve"> User</w:t>
            </w:r>
            <w:r>
              <w:rPr>
                <w:noProof/>
                <w:webHidden/>
              </w:rPr>
              <w:tab/>
            </w:r>
            <w:r>
              <w:rPr>
                <w:noProof/>
                <w:webHidden/>
              </w:rPr>
              <w:fldChar w:fldCharType="begin"/>
            </w:r>
            <w:r>
              <w:rPr>
                <w:noProof/>
                <w:webHidden/>
              </w:rPr>
              <w:instrText xml:space="preserve"> PAGEREF _Toc23880363 \h </w:instrText>
            </w:r>
            <w:r>
              <w:rPr>
                <w:noProof/>
                <w:webHidden/>
              </w:rPr>
            </w:r>
            <w:r>
              <w:rPr>
                <w:noProof/>
                <w:webHidden/>
              </w:rPr>
              <w:fldChar w:fldCharType="separate"/>
            </w:r>
            <w:r>
              <w:rPr>
                <w:noProof/>
                <w:webHidden/>
              </w:rPr>
              <w:t>32</w:t>
            </w:r>
            <w:r>
              <w:rPr>
                <w:noProof/>
                <w:webHidden/>
              </w:rPr>
              <w:fldChar w:fldCharType="end"/>
            </w:r>
          </w:hyperlink>
        </w:p>
        <w:p w14:paraId="1EDC3D89" w14:textId="790ED575" w:rsidR="00882BE8" w:rsidRDefault="00882BE8">
          <w:pPr>
            <w:pStyle w:val="TOC3"/>
            <w:tabs>
              <w:tab w:val="right" w:leader="dot" w:pos="7927"/>
            </w:tabs>
            <w:rPr>
              <w:rFonts w:asciiTheme="minorHAnsi" w:eastAsiaTheme="minorEastAsia" w:hAnsiTheme="minorHAnsi"/>
              <w:noProof/>
              <w:sz w:val="22"/>
            </w:rPr>
          </w:pPr>
          <w:hyperlink w:anchor="_Toc23880364" w:history="1">
            <w:r w:rsidRPr="008C09A4">
              <w:rPr>
                <w:rStyle w:val="Hyperlink"/>
                <w:rFonts w:cs="Times New Roman"/>
                <w:noProof/>
              </w:rPr>
              <w:t>4.4.3 Edit Us</w:t>
            </w:r>
            <w:r w:rsidRPr="008C09A4">
              <w:rPr>
                <w:rStyle w:val="Hyperlink"/>
                <w:rFonts w:cs="Times New Roman"/>
                <w:i/>
                <w:noProof/>
              </w:rPr>
              <w:t>er</w:t>
            </w:r>
            <w:r>
              <w:rPr>
                <w:noProof/>
                <w:webHidden/>
              </w:rPr>
              <w:tab/>
            </w:r>
            <w:r>
              <w:rPr>
                <w:noProof/>
                <w:webHidden/>
              </w:rPr>
              <w:fldChar w:fldCharType="begin"/>
            </w:r>
            <w:r>
              <w:rPr>
                <w:noProof/>
                <w:webHidden/>
              </w:rPr>
              <w:instrText xml:space="preserve"> PAGEREF _Toc23880364 \h </w:instrText>
            </w:r>
            <w:r>
              <w:rPr>
                <w:noProof/>
                <w:webHidden/>
              </w:rPr>
            </w:r>
            <w:r>
              <w:rPr>
                <w:noProof/>
                <w:webHidden/>
              </w:rPr>
              <w:fldChar w:fldCharType="separate"/>
            </w:r>
            <w:r>
              <w:rPr>
                <w:noProof/>
                <w:webHidden/>
              </w:rPr>
              <w:t>32</w:t>
            </w:r>
            <w:r>
              <w:rPr>
                <w:noProof/>
                <w:webHidden/>
              </w:rPr>
              <w:fldChar w:fldCharType="end"/>
            </w:r>
          </w:hyperlink>
        </w:p>
        <w:p w14:paraId="0231799B" w14:textId="4488B8CF" w:rsidR="00882BE8" w:rsidRDefault="00882BE8">
          <w:pPr>
            <w:pStyle w:val="TOC3"/>
            <w:tabs>
              <w:tab w:val="right" w:leader="dot" w:pos="7927"/>
            </w:tabs>
            <w:rPr>
              <w:rFonts w:asciiTheme="minorHAnsi" w:eastAsiaTheme="minorEastAsia" w:hAnsiTheme="minorHAnsi"/>
              <w:noProof/>
              <w:sz w:val="22"/>
            </w:rPr>
          </w:pPr>
          <w:hyperlink w:anchor="_Toc23880365" w:history="1">
            <w:r w:rsidRPr="008C09A4">
              <w:rPr>
                <w:rStyle w:val="Hyperlink"/>
                <w:rFonts w:cs="Times New Roman"/>
                <w:noProof/>
              </w:rPr>
              <w:t>4.4.4 History Log In</w:t>
            </w:r>
            <w:r>
              <w:rPr>
                <w:noProof/>
                <w:webHidden/>
              </w:rPr>
              <w:tab/>
            </w:r>
            <w:r>
              <w:rPr>
                <w:noProof/>
                <w:webHidden/>
              </w:rPr>
              <w:fldChar w:fldCharType="begin"/>
            </w:r>
            <w:r>
              <w:rPr>
                <w:noProof/>
                <w:webHidden/>
              </w:rPr>
              <w:instrText xml:space="preserve"> PAGEREF _Toc23880365 \h </w:instrText>
            </w:r>
            <w:r>
              <w:rPr>
                <w:noProof/>
                <w:webHidden/>
              </w:rPr>
            </w:r>
            <w:r>
              <w:rPr>
                <w:noProof/>
                <w:webHidden/>
              </w:rPr>
              <w:fldChar w:fldCharType="separate"/>
            </w:r>
            <w:r>
              <w:rPr>
                <w:noProof/>
                <w:webHidden/>
              </w:rPr>
              <w:t>32</w:t>
            </w:r>
            <w:r>
              <w:rPr>
                <w:noProof/>
                <w:webHidden/>
              </w:rPr>
              <w:fldChar w:fldCharType="end"/>
            </w:r>
          </w:hyperlink>
        </w:p>
        <w:p w14:paraId="3F12D1B3" w14:textId="6962EAA0" w:rsidR="00882BE8" w:rsidRDefault="00882BE8">
          <w:pPr>
            <w:pStyle w:val="TOC3"/>
            <w:tabs>
              <w:tab w:val="right" w:leader="dot" w:pos="7927"/>
            </w:tabs>
            <w:rPr>
              <w:rFonts w:asciiTheme="minorHAnsi" w:eastAsiaTheme="minorEastAsia" w:hAnsiTheme="minorHAnsi"/>
              <w:noProof/>
              <w:sz w:val="22"/>
            </w:rPr>
          </w:pPr>
          <w:hyperlink w:anchor="_Toc23880366" w:history="1">
            <w:r w:rsidRPr="008C09A4">
              <w:rPr>
                <w:rStyle w:val="Hyperlink"/>
                <w:rFonts w:cs="Times New Roman"/>
                <w:noProof/>
              </w:rPr>
              <w:t>4.4.5 Lihat Data</w:t>
            </w:r>
            <w:r w:rsidRPr="008C09A4">
              <w:rPr>
                <w:rStyle w:val="Hyperlink"/>
                <w:rFonts w:cs="Times New Roman"/>
                <w:i/>
                <w:noProof/>
              </w:rPr>
              <w:t xml:space="preserve"> History Tracker</w:t>
            </w:r>
            <w:r>
              <w:rPr>
                <w:noProof/>
                <w:webHidden/>
              </w:rPr>
              <w:tab/>
            </w:r>
            <w:r>
              <w:rPr>
                <w:noProof/>
                <w:webHidden/>
              </w:rPr>
              <w:fldChar w:fldCharType="begin"/>
            </w:r>
            <w:r>
              <w:rPr>
                <w:noProof/>
                <w:webHidden/>
              </w:rPr>
              <w:instrText xml:space="preserve"> PAGEREF _Toc23880366 \h </w:instrText>
            </w:r>
            <w:r>
              <w:rPr>
                <w:noProof/>
                <w:webHidden/>
              </w:rPr>
            </w:r>
            <w:r>
              <w:rPr>
                <w:noProof/>
                <w:webHidden/>
              </w:rPr>
              <w:fldChar w:fldCharType="separate"/>
            </w:r>
            <w:r>
              <w:rPr>
                <w:noProof/>
                <w:webHidden/>
              </w:rPr>
              <w:t>33</w:t>
            </w:r>
            <w:r>
              <w:rPr>
                <w:noProof/>
                <w:webHidden/>
              </w:rPr>
              <w:fldChar w:fldCharType="end"/>
            </w:r>
          </w:hyperlink>
        </w:p>
        <w:p w14:paraId="5003A82E" w14:textId="68D83675" w:rsidR="00882BE8" w:rsidRDefault="00882BE8">
          <w:pPr>
            <w:pStyle w:val="TOC3"/>
            <w:tabs>
              <w:tab w:val="right" w:leader="dot" w:pos="7927"/>
            </w:tabs>
            <w:rPr>
              <w:rFonts w:asciiTheme="minorHAnsi" w:eastAsiaTheme="minorEastAsia" w:hAnsiTheme="minorHAnsi"/>
              <w:noProof/>
              <w:sz w:val="22"/>
            </w:rPr>
          </w:pPr>
          <w:hyperlink w:anchor="_Toc23880367" w:history="1">
            <w:r w:rsidRPr="008C09A4">
              <w:rPr>
                <w:rStyle w:val="Hyperlink"/>
                <w:rFonts w:cs="Times New Roman"/>
                <w:noProof/>
              </w:rPr>
              <w:t>4.4.6 Lihat Data History Aktuator</w:t>
            </w:r>
            <w:r>
              <w:rPr>
                <w:noProof/>
                <w:webHidden/>
              </w:rPr>
              <w:tab/>
            </w:r>
            <w:r>
              <w:rPr>
                <w:noProof/>
                <w:webHidden/>
              </w:rPr>
              <w:fldChar w:fldCharType="begin"/>
            </w:r>
            <w:r>
              <w:rPr>
                <w:noProof/>
                <w:webHidden/>
              </w:rPr>
              <w:instrText xml:space="preserve"> PAGEREF _Toc23880367 \h </w:instrText>
            </w:r>
            <w:r>
              <w:rPr>
                <w:noProof/>
                <w:webHidden/>
              </w:rPr>
            </w:r>
            <w:r>
              <w:rPr>
                <w:noProof/>
                <w:webHidden/>
              </w:rPr>
              <w:fldChar w:fldCharType="separate"/>
            </w:r>
            <w:r>
              <w:rPr>
                <w:noProof/>
                <w:webHidden/>
              </w:rPr>
              <w:t>33</w:t>
            </w:r>
            <w:r>
              <w:rPr>
                <w:noProof/>
                <w:webHidden/>
              </w:rPr>
              <w:fldChar w:fldCharType="end"/>
            </w:r>
          </w:hyperlink>
        </w:p>
        <w:p w14:paraId="3757C99F" w14:textId="12440FFB" w:rsidR="00882BE8" w:rsidRDefault="00882BE8">
          <w:pPr>
            <w:pStyle w:val="TOC3"/>
            <w:tabs>
              <w:tab w:val="right" w:leader="dot" w:pos="7927"/>
            </w:tabs>
            <w:rPr>
              <w:rFonts w:asciiTheme="minorHAnsi" w:eastAsiaTheme="minorEastAsia" w:hAnsiTheme="minorHAnsi"/>
              <w:noProof/>
              <w:sz w:val="22"/>
            </w:rPr>
          </w:pPr>
          <w:hyperlink w:anchor="_Toc23880368" w:history="1">
            <w:r w:rsidRPr="008C09A4">
              <w:rPr>
                <w:rStyle w:val="Hyperlink"/>
                <w:rFonts w:cs="Times New Roman"/>
                <w:noProof/>
              </w:rPr>
              <w:t xml:space="preserve">4.4.7 Lihat </w:t>
            </w:r>
            <w:r w:rsidRPr="008C09A4">
              <w:rPr>
                <w:rStyle w:val="Hyperlink"/>
                <w:rFonts w:cs="Times New Roman"/>
                <w:i/>
                <w:noProof/>
              </w:rPr>
              <w:t>Grafik Sensor</w:t>
            </w:r>
            <w:r>
              <w:rPr>
                <w:noProof/>
                <w:webHidden/>
              </w:rPr>
              <w:tab/>
            </w:r>
            <w:r>
              <w:rPr>
                <w:noProof/>
                <w:webHidden/>
              </w:rPr>
              <w:fldChar w:fldCharType="begin"/>
            </w:r>
            <w:r>
              <w:rPr>
                <w:noProof/>
                <w:webHidden/>
              </w:rPr>
              <w:instrText xml:space="preserve"> PAGEREF _Toc23880368 \h </w:instrText>
            </w:r>
            <w:r>
              <w:rPr>
                <w:noProof/>
                <w:webHidden/>
              </w:rPr>
            </w:r>
            <w:r>
              <w:rPr>
                <w:noProof/>
                <w:webHidden/>
              </w:rPr>
              <w:fldChar w:fldCharType="separate"/>
            </w:r>
            <w:r>
              <w:rPr>
                <w:noProof/>
                <w:webHidden/>
              </w:rPr>
              <w:t>33</w:t>
            </w:r>
            <w:r>
              <w:rPr>
                <w:noProof/>
                <w:webHidden/>
              </w:rPr>
              <w:fldChar w:fldCharType="end"/>
            </w:r>
          </w:hyperlink>
        </w:p>
        <w:p w14:paraId="3DDEBB98" w14:textId="235BF738" w:rsidR="00882BE8" w:rsidRDefault="00882BE8">
          <w:pPr>
            <w:pStyle w:val="TOC3"/>
            <w:tabs>
              <w:tab w:val="right" w:leader="dot" w:pos="7927"/>
            </w:tabs>
            <w:rPr>
              <w:rFonts w:asciiTheme="minorHAnsi" w:eastAsiaTheme="minorEastAsia" w:hAnsiTheme="minorHAnsi"/>
              <w:noProof/>
              <w:sz w:val="22"/>
            </w:rPr>
          </w:pPr>
          <w:hyperlink w:anchor="_Toc23880369" w:history="1">
            <w:r w:rsidRPr="008C09A4">
              <w:rPr>
                <w:rStyle w:val="Hyperlink"/>
                <w:rFonts w:cs="Times New Roman"/>
                <w:noProof/>
              </w:rPr>
              <w:t>4.4.8 Lihat Nilai</w:t>
            </w:r>
            <w:r w:rsidRPr="008C09A4">
              <w:rPr>
                <w:rStyle w:val="Hyperlink"/>
                <w:rFonts w:cs="Times New Roman"/>
                <w:i/>
                <w:noProof/>
              </w:rPr>
              <w:t xml:space="preserve"> Setpoint</w:t>
            </w:r>
            <w:r>
              <w:rPr>
                <w:noProof/>
                <w:webHidden/>
              </w:rPr>
              <w:tab/>
            </w:r>
            <w:r>
              <w:rPr>
                <w:noProof/>
                <w:webHidden/>
              </w:rPr>
              <w:fldChar w:fldCharType="begin"/>
            </w:r>
            <w:r>
              <w:rPr>
                <w:noProof/>
                <w:webHidden/>
              </w:rPr>
              <w:instrText xml:space="preserve"> PAGEREF _Toc23880369 \h </w:instrText>
            </w:r>
            <w:r>
              <w:rPr>
                <w:noProof/>
                <w:webHidden/>
              </w:rPr>
            </w:r>
            <w:r>
              <w:rPr>
                <w:noProof/>
                <w:webHidden/>
              </w:rPr>
              <w:fldChar w:fldCharType="separate"/>
            </w:r>
            <w:r>
              <w:rPr>
                <w:noProof/>
                <w:webHidden/>
              </w:rPr>
              <w:t>33</w:t>
            </w:r>
            <w:r>
              <w:rPr>
                <w:noProof/>
                <w:webHidden/>
              </w:rPr>
              <w:fldChar w:fldCharType="end"/>
            </w:r>
          </w:hyperlink>
        </w:p>
        <w:p w14:paraId="24CF801A" w14:textId="617DBB42" w:rsidR="00882BE8" w:rsidRDefault="00882BE8">
          <w:pPr>
            <w:pStyle w:val="TOC3"/>
            <w:tabs>
              <w:tab w:val="right" w:leader="dot" w:pos="7927"/>
            </w:tabs>
            <w:rPr>
              <w:rFonts w:asciiTheme="minorHAnsi" w:eastAsiaTheme="minorEastAsia" w:hAnsiTheme="minorHAnsi"/>
              <w:noProof/>
              <w:sz w:val="22"/>
            </w:rPr>
          </w:pPr>
          <w:hyperlink w:anchor="_Toc23880370" w:history="1">
            <w:r w:rsidRPr="008C09A4">
              <w:rPr>
                <w:rStyle w:val="Hyperlink"/>
                <w:rFonts w:cs="Times New Roman"/>
                <w:noProof/>
              </w:rPr>
              <w:t>4.4.9 Lihat Grafik</w:t>
            </w:r>
            <w:r w:rsidRPr="008C09A4">
              <w:rPr>
                <w:rStyle w:val="Hyperlink"/>
                <w:rFonts w:cs="Times New Roman"/>
                <w:i/>
                <w:noProof/>
              </w:rPr>
              <w:t xml:space="preserve"> Tracker</w:t>
            </w:r>
            <w:r>
              <w:rPr>
                <w:noProof/>
                <w:webHidden/>
              </w:rPr>
              <w:tab/>
            </w:r>
            <w:r>
              <w:rPr>
                <w:noProof/>
                <w:webHidden/>
              </w:rPr>
              <w:fldChar w:fldCharType="begin"/>
            </w:r>
            <w:r>
              <w:rPr>
                <w:noProof/>
                <w:webHidden/>
              </w:rPr>
              <w:instrText xml:space="preserve"> PAGEREF _Toc23880370 \h </w:instrText>
            </w:r>
            <w:r>
              <w:rPr>
                <w:noProof/>
                <w:webHidden/>
              </w:rPr>
            </w:r>
            <w:r>
              <w:rPr>
                <w:noProof/>
                <w:webHidden/>
              </w:rPr>
              <w:fldChar w:fldCharType="separate"/>
            </w:r>
            <w:r>
              <w:rPr>
                <w:noProof/>
                <w:webHidden/>
              </w:rPr>
              <w:t>33</w:t>
            </w:r>
            <w:r>
              <w:rPr>
                <w:noProof/>
                <w:webHidden/>
              </w:rPr>
              <w:fldChar w:fldCharType="end"/>
            </w:r>
          </w:hyperlink>
        </w:p>
        <w:p w14:paraId="47721CAB" w14:textId="43625969" w:rsidR="00882BE8" w:rsidRDefault="00882BE8">
          <w:pPr>
            <w:pStyle w:val="TOC3"/>
            <w:tabs>
              <w:tab w:val="right" w:leader="dot" w:pos="7927"/>
            </w:tabs>
            <w:rPr>
              <w:rFonts w:asciiTheme="minorHAnsi" w:eastAsiaTheme="minorEastAsia" w:hAnsiTheme="minorHAnsi"/>
              <w:noProof/>
              <w:sz w:val="22"/>
            </w:rPr>
          </w:pPr>
          <w:hyperlink w:anchor="_Toc23880371" w:history="1">
            <w:r w:rsidRPr="008C09A4">
              <w:rPr>
                <w:rStyle w:val="Hyperlink"/>
                <w:rFonts w:cs="Times New Roman"/>
                <w:noProof/>
              </w:rPr>
              <w:t>4.4.10 Lihat Grafik Aktuator</w:t>
            </w:r>
            <w:r>
              <w:rPr>
                <w:noProof/>
                <w:webHidden/>
              </w:rPr>
              <w:tab/>
            </w:r>
            <w:r>
              <w:rPr>
                <w:noProof/>
                <w:webHidden/>
              </w:rPr>
              <w:fldChar w:fldCharType="begin"/>
            </w:r>
            <w:r>
              <w:rPr>
                <w:noProof/>
                <w:webHidden/>
              </w:rPr>
              <w:instrText xml:space="preserve"> PAGEREF _Toc23880371 \h </w:instrText>
            </w:r>
            <w:r>
              <w:rPr>
                <w:noProof/>
                <w:webHidden/>
              </w:rPr>
            </w:r>
            <w:r>
              <w:rPr>
                <w:noProof/>
                <w:webHidden/>
              </w:rPr>
              <w:fldChar w:fldCharType="separate"/>
            </w:r>
            <w:r>
              <w:rPr>
                <w:noProof/>
                <w:webHidden/>
              </w:rPr>
              <w:t>34</w:t>
            </w:r>
            <w:r>
              <w:rPr>
                <w:noProof/>
                <w:webHidden/>
              </w:rPr>
              <w:fldChar w:fldCharType="end"/>
            </w:r>
          </w:hyperlink>
        </w:p>
        <w:p w14:paraId="7FC2A0F0" w14:textId="13E9ABD4" w:rsidR="00882BE8" w:rsidRDefault="00882BE8">
          <w:pPr>
            <w:pStyle w:val="TOC3"/>
            <w:tabs>
              <w:tab w:val="right" w:leader="dot" w:pos="7927"/>
            </w:tabs>
            <w:rPr>
              <w:rFonts w:asciiTheme="minorHAnsi" w:eastAsiaTheme="minorEastAsia" w:hAnsiTheme="minorHAnsi"/>
              <w:noProof/>
              <w:sz w:val="22"/>
            </w:rPr>
          </w:pPr>
          <w:hyperlink w:anchor="_Toc23880372" w:history="1">
            <w:r w:rsidRPr="008C09A4">
              <w:rPr>
                <w:rStyle w:val="Hyperlink"/>
                <w:rFonts w:cs="Times New Roman"/>
                <w:noProof/>
              </w:rPr>
              <w:t>4.4.11 Log out</w:t>
            </w:r>
            <w:r>
              <w:rPr>
                <w:noProof/>
                <w:webHidden/>
              </w:rPr>
              <w:tab/>
            </w:r>
            <w:r>
              <w:rPr>
                <w:noProof/>
                <w:webHidden/>
              </w:rPr>
              <w:fldChar w:fldCharType="begin"/>
            </w:r>
            <w:r>
              <w:rPr>
                <w:noProof/>
                <w:webHidden/>
              </w:rPr>
              <w:instrText xml:space="preserve"> PAGEREF _Toc23880372 \h </w:instrText>
            </w:r>
            <w:r>
              <w:rPr>
                <w:noProof/>
                <w:webHidden/>
              </w:rPr>
            </w:r>
            <w:r>
              <w:rPr>
                <w:noProof/>
                <w:webHidden/>
              </w:rPr>
              <w:fldChar w:fldCharType="separate"/>
            </w:r>
            <w:r>
              <w:rPr>
                <w:noProof/>
                <w:webHidden/>
              </w:rPr>
              <w:t>34</w:t>
            </w:r>
            <w:r>
              <w:rPr>
                <w:noProof/>
                <w:webHidden/>
              </w:rPr>
              <w:fldChar w:fldCharType="end"/>
            </w:r>
          </w:hyperlink>
        </w:p>
        <w:p w14:paraId="68A508B4" w14:textId="6CD1352A" w:rsidR="00882BE8" w:rsidRDefault="00882BE8">
          <w:pPr>
            <w:pStyle w:val="TOC2"/>
            <w:tabs>
              <w:tab w:val="right" w:leader="dot" w:pos="7927"/>
            </w:tabs>
            <w:rPr>
              <w:rFonts w:asciiTheme="minorHAnsi" w:eastAsiaTheme="minorEastAsia" w:hAnsiTheme="minorHAnsi"/>
              <w:noProof/>
              <w:sz w:val="22"/>
            </w:rPr>
          </w:pPr>
          <w:hyperlink w:anchor="_Toc23880373" w:history="1">
            <w:r w:rsidRPr="008C09A4">
              <w:rPr>
                <w:rStyle w:val="Hyperlink"/>
                <w:rFonts w:cs="Times New Roman"/>
                <w:noProof/>
              </w:rPr>
              <w:t>4.5 Activity Diagram</w:t>
            </w:r>
            <w:r>
              <w:rPr>
                <w:noProof/>
                <w:webHidden/>
              </w:rPr>
              <w:tab/>
            </w:r>
            <w:r>
              <w:rPr>
                <w:noProof/>
                <w:webHidden/>
              </w:rPr>
              <w:fldChar w:fldCharType="begin"/>
            </w:r>
            <w:r>
              <w:rPr>
                <w:noProof/>
                <w:webHidden/>
              </w:rPr>
              <w:instrText xml:space="preserve"> PAGEREF _Toc23880373 \h </w:instrText>
            </w:r>
            <w:r>
              <w:rPr>
                <w:noProof/>
                <w:webHidden/>
              </w:rPr>
            </w:r>
            <w:r>
              <w:rPr>
                <w:noProof/>
                <w:webHidden/>
              </w:rPr>
              <w:fldChar w:fldCharType="separate"/>
            </w:r>
            <w:r>
              <w:rPr>
                <w:noProof/>
                <w:webHidden/>
              </w:rPr>
              <w:t>34</w:t>
            </w:r>
            <w:r>
              <w:rPr>
                <w:noProof/>
                <w:webHidden/>
              </w:rPr>
              <w:fldChar w:fldCharType="end"/>
            </w:r>
          </w:hyperlink>
        </w:p>
        <w:p w14:paraId="1E4BC26D" w14:textId="098076BC" w:rsidR="00882BE8" w:rsidRDefault="00882BE8">
          <w:pPr>
            <w:pStyle w:val="TOC3"/>
            <w:tabs>
              <w:tab w:val="right" w:leader="dot" w:pos="7927"/>
            </w:tabs>
            <w:rPr>
              <w:rFonts w:asciiTheme="minorHAnsi" w:eastAsiaTheme="minorEastAsia" w:hAnsiTheme="minorHAnsi"/>
              <w:noProof/>
              <w:sz w:val="22"/>
            </w:rPr>
          </w:pPr>
          <w:hyperlink w:anchor="_Toc23880374" w:history="1">
            <w:r w:rsidRPr="008C09A4">
              <w:rPr>
                <w:rStyle w:val="Hyperlink"/>
                <w:rFonts w:cs="Times New Roman"/>
                <w:noProof/>
              </w:rPr>
              <w:t>4.5.1 Log in</w:t>
            </w:r>
            <w:r>
              <w:rPr>
                <w:noProof/>
                <w:webHidden/>
              </w:rPr>
              <w:tab/>
            </w:r>
            <w:r>
              <w:rPr>
                <w:noProof/>
                <w:webHidden/>
              </w:rPr>
              <w:fldChar w:fldCharType="begin"/>
            </w:r>
            <w:r>
              <w:rPr>
                <w:noProof/>
                <w:webHidden/>
              </w:rPr>
              <w:instrText xml:space="preserve"> PAGEREF _Toc23880374 \h </w:instrText>
            </w:r>
            <w:r>
              <w:rPr>
                <w:noProof/>
                <w:webHidden/>
              </w:rPr>
            </w:r>
            <w:r>
              <w:rPr>
                <w:noProof/>
                <w:webHidden/>
              </w:rPr>
              <w:fldChar w:fldCharType="separate"/>
            </w:r>
            <w:r>
              <w:rPr>
                <w:noProof/>
                <w:webHidden/>
              </w:rPr>
              <w:t>34</w:t>
            </w:r>
            <w:r>
              <w:rPr>
                <w:noProof/>
                <w:webHidden/>
              </w:rPr>
              <w:fldChar w:fldCharType="end"/>
            </w:r>
          </w:hyperlink>
        </w:p>
        <w:p w14:paraId="5B6E8BB0" w14:textId="3E57B241" w:rsidR="00882BE8" w:rsidRDefault="00882BE8">
          <w:pPr>
            <w:pStyle w:val="TOC3"/>
            <w:tabs>
              <w:tab w:val="right" w:leader="dot" w:pos="7927"/>
            </w:tabs>
            <w:rPr>
              <w:rFonts w:asciiTheme="minorHAnsi" w:eastAsiaTheme="minorEastAsia" w:hAnsiTheme="minorHAnsi"/>
              <w:noProof/>
              <w:sz w:val="22"/>
            </w:rPr>
          </w:pPr>
          <w:hyperlink w:anchor="_Toc23880375" w:history="1">
            <w:r w:rsidRPr="008C09A4">
              <w:rPr>
                <w:rStyle w:val="Hyperlink"/>
                <w:rFonts w:cs="Times New Roman"/>
                <w:noProof/>
              </w:rPr>
              <w:t>4.5.2 Tambah user</w:t>
            </w:r>
            <w:r>
              <w:rPr>
                <w:noProof/>
                <w:webHidden/>
              </w:rPr>
              <w:tab/>
            </w:r>
            <w:r>
              <w:rPr>
                <w:noProof/>
                <w:webHidden/>
              </w:rPr>
              <w:fldChar w:fldCharType="begin"/>
            </w:r>
            <w:r>
              <w:rPr>
                <w:noProof/>
                <w:webHidden/>
              </w:rPr>
              <w:instrText xml:space="preserve"> PAGEREF _Toc23880375 \h </w:instrText>
            </w:r>
            <w:r>
              <w:rPr>
                <w:noProof/>
                <w:webHidden/>
              </w:rPr>
            </w:r>
            <w:r>
              <w:rPr>
                <w:noProof/>
                <w:webHidden/>
              </w:rPr>
              <w:fldChar w:fldCharType="separate"/>
            </w:r>
            <w:r>
              <w:rPr>
                <w:noProof/>
                <w:webHidden/>
              </w:rPr>
              <w:t>34</w:t>
            </w:r>
            <w:r>
              <w:rPr>
                <w:noProof/>
                <w:webHidden/>
              </w:rPr>
              <w:fldChar w:fldCharType="end"/>
            </w:r>
          </w:hyperlink>
        </w:p>
        <w:p w14:paraId="3AF1D2B4" w14:textId="1D433E08" w:rsidR="00882BE8" w:rsidRDefault="00882BE8">
          <w:pPr>
            <w:pStyle w:val="TOC3"/>
            <w:tabs>
              <w:tab w:val="right" w:leader="dot" w:pos="7927"/>
            </w:tabs>
            <w:rPr>
              <w:rFonts w:asciiTheme="minorHAnsi" w:eastAsiaTheme="minorEastAsia" w:hAnsiTheme="minorHAnsi"/>
              <w:noProof/>
              <w:sz w:val="22"/>
            </w:rPr>
          </w:pPr>
          <w:hyperlink w:anchor="_Toc23880376" w:history="1">
            <w:r w:rsidRPr="008C09A4">
              <w:rPr>
                <w:rStyle w:val="Hyperlink"/>
                <w:rFonts w:cs="Times New Roman"/>
                <w:noProof/>
              </w:rPr>
              <w:t xml:space="preserve">4.5.3 Edit </w:t>
            </w:r>
            <w:r w:rsidRPr="008C09A4">
              <w:rPr>
                <w:rStyle w:val="Hyperlink"/>
                <w:rFonts w:cs="Times New Roman"/>
                <w:i/>
                <w:noProof/>
              </w:rPr>
              <w:t>user</w:t>
            </w:r>
            <w:r>
              <w:rPr>
                <w:noProof/>
                <w:webHidden/>
              </w:rPr>
              <w:tab/>
            </w:r>
            <w:r>
              <w:rPr>
                <w:noProof/>
                <w:webHidden/>
              </w:rPr>
              <w:fldChar w:fldCharType="begin"/>
            </w:r>
            <w:r>
              <w:rPr>
                <w:noProof/>
                <w:webHidden/>
              </w:rPr>
              <w:instrText xml:space="preserve"> PAGEREF _Toc23880376 \h </w:instrText>
            </w:r>
            <w:r>
              <w:rPr>
                <w:noProof/>
                <w:webHidden/>
              </w:rPr>
            </w:r>
            <w:r>
              <w:rPr>
                <w:noProof/>
                <w:webHidden/>
              </w:rPr>
              <w:fldChar w:fldCharType="separate"/>
            </w:r>
            <w:r>
              <w:rPr>
                <w:noProof/>
                <w:webHidden/>
              </w:rPr>
              <w:t>35</w:t>
            </w:r>
            <w:r>
              <w:rPr>
                <w:noProof/>
                <w:webHidden/>
              </w:rPr>
              <w:fldChar w:fldCharType="end"/>
            </w:r>
          </w:hyperlink>
        </w:p>
        <w:p w14:paraId="6A2D0F37" w14:textId="5F4075C6" w:rsidR="00882BE8" w:rsidRDefault="00882BE8">
          <w:pPr>
            <w:pStyle w:val="TOC3"/>
            <w:tabs>
              <w:tab w:val="right" w:leader="dot" w:pos="7927"/>
            </w:tabs>
            <w:rPr>
              <w:rFonts w:asciiTheme="minorHAnsi" w:eastAsiaTheme="minorEastAsia" w:hAnsiTheme="minorHAnsi"/>
              <w:noProof/>
              <w:sz w:val="22"/>
            </w:rPr>
          </w:pPr>
          <w:hyperlink w:anchor="_Toc23880377" w:history="1">
            <w:r w:rsidRPr="008C09A4">
              <w:rPr>
                <w:rStyle w:val="Hyperlink"/>
                <w:rFonts w:cs="Times New Roman"/>
                <w:noProof/>
              </w:rPr>
              <w:t>4.5.4 History login</w:t>
            </w:r>
            <w:r>
              <w:rPr>
                <w:noProof/>
                <w:webHidden/>
              </w:rPr>
              <w:tab/>
            </w:r>
            <w:r>
              <w:rPr>
                <w:noProof/>
                <w:webHidden/>
              </w:rPr>
              <w:fldChar w:fldCharType="begin"/>
            </w:r>
            <w:r>
              <w:rPr>
                <w:noProof/>
                <w:webHidden/>
              </w:rPr>
              <w:instrText xml:space="preserve"> PAGEREF _Toc23880377 \h </w:instrText>
            </w:r>
            <w:r>
              <w:rPr>
                <w:noProof/>
                <w:webHidden/>
              </w:rPr>
            </w:r>
            <w:r>
              <w:rPr>
                <w:noProof/>
                <w:webHidden/>
              </w:rPr>
              <w:fldChar w:fldCharType="separate"/>
            </w:r>
            <w:r>
              <w:rPr>
                <w:noProof/>
                <w:webHidden/>
              </w:rPr>
              <w:t>35</w:t>
            </w:r>
            <w:r>
              <w:rPr>
                <w:noProof/>
                <w:webHidden/>
              </w:rPr>
              <w:fldChar w:fldCharType="end"/>
            </w:r>
          </w:hyperlink>
        </w:p>
        <w:p w14:paraId="5DADAA4A" w14:textId="7E9E2687" w:rsidR="00882BE8" w:rsidRDefault="00882BE8">
          <w:pPr>
            <w:pStyle w:val="TOC3"/>
            <w:tabs>
              <w:tab w:val="right" w:leader="dot" w:pos="7927"/>
            </w:tabs>
            <w:rPr>
              <w:rFonts w:asciiTheme="minorHAnsi" w:eastAsiaTheme="minorEastAsia" w:hAnsiTheme="minorHAnsi"/>
              <w:noProof/>
              <w:sz w:val="22"/>
            </w:rPr>
          </w:pPr>
          <w:hyperlink w:anchor="_Toc23880378" w:history="1">
            <w:r w:rsidRPr="008C09A4">
              <w:rPr>
                <w:rStyle w:val="Hyperlink"/>
                <w:rFonts w:cs="Times New Roman"/>
                <w:noProof/>
              </w:rPr>
              <w:t>4.5.5 Lihat Data History Aktuator</w:t>
            </w:r>
            <w:r>
              <w:rPr>
                <w:noProof/>
                <w:webHidden/>
              </w:rPr>
              <w:tab/>
            </w:r>
            <w:r>
              <w:rPr>
                <w:noProof/>
                <w:webHidden/>
              </w:rPr>
              <w:fldChar w:fldCharType="begin"/>
            </w:r>
            <w:r>
              <w:rPr>
                <w:noProof/>
                <w:webHidden/>
              </w:rPr>
              <w:instrText xml:space="preserve"> PAGEREF _Toc23880378 \h </w:instrText>
            </w:r>
            <w:r>
              <w:rPr>
                <w:noProof/>
                <w:webHidden/>
              </w:rPr>
            </w:r>
            <w:r>
              <w:rPr>
                <w:noProof/>
                <w:webHidden/>
              </w:rPr>
              <w:fldChar w:fldCharType="separate"/>
            </w:r>
            <w:r>
              <w:rPr>
                <w:noProof/>
                <w:webHidden/>
              </w:rPr>
              <w:t>35</w:t>
            </w:r>
            <w:r>
              <w:rPr>
                <w:noProof/>
                <w:webHidden/>
              </w:rPr>
              <w:fldChar w:fldCharType="end"/>
            </w:r>
          </w:hyperlink>
        </w:p>
        <w:p w14:paraId="6A6AB5A4" w14:textId="01704745" w:rsidR="00882BE8" w:rsidRDefault="00882BE8">
          <w:pPr>
            <w:pStyle w:val="TOC3"/>
            <w:tabs>
              <w:tab w:val="right" w:leader="dot" w:pos="7927"/>
            </w:tabs>
            <w:rPr>
              <w:rFonts w:asciiTheme="minorHAnsi" w:eastAsiaTheme="minorEastAsia" w:hAnsiTheme="minorHAnsi"/>
              <w:noProof/>
              <w:sz w:val="22"/>
            </w:rPr>
          </w:pPr>
          <w:hyperlink w:anchor="_Toc23880379" w:history="1">
            <w:r w:rsidRPr="008C09A4">
              <w:rPr>
                <w:rStyle w:val="Hyperlink"/>
                <w:rFonts w:cs="Times New Roman"/>
                <w:noProof/>
              </w:rPr>
              <w:t>4.5.6 Lihat Data</w:t>
            </w:r>
            <w:r w:rsidRPr="008C09A4">
              <w:rPr>
                <w:rStyle w:val="Hyperlink"/>
                <w:rFonts w:cs="Times New Roman"/>
                <w:i/>
                <w:noProof/>
              </w:rPr>
              <w:t xml:space="preserve"> History Tracker</w:t>
            </w:r>
            <w:r>
              <w:rPr>
                <w:noProof/>
                <w:webHidden/>
              </w:rPr>
              <w:tab/>
            </w:r>
            <w:r>
              <w:rPr>
                <w:noProof/>
                <w:webHidden/>
              </w:rPr>
              <w:fldChar w:fldCharType="begin"/>
            </w:r>
            <w:r>
              <w:rPr>
                <w:noProof/>
                <w:webHidden/>
              </w:rPr>
              <w:instrText xml:space="preserve"> PAGEREF _Toc23880379 \h </w:instrText>
            </w:r>
            <w:r>
              <w:rPr>
                <w:noProof/>
                <w:webHidden/>
              </w:rPr>
            </w:r>
            <w:r>
              <w:rPr>
                <w:noProof/>
                <w:webHidden/>
              </w:rPr>
              <w:fldChar w:fldCharType="separate"/>
            </w:r>
            <w:r>
              <w:rPr>
                <w:noProof/>
                <w:webHidden/>
              </w:rPr>
              <w:t>35</w:t>
            </w:r>
            <w:r>
              <w:rPr>
                <w:noProof/>
                <w:webHidden/>
              </w:rPr>
              <w:fldChar w:fldCharType="end"/>
            </w:r>
          </w:hyperlink>
        </w:p>
        <w:p w14:paraId="1AC74FD6" w14:textId="141A7940" w:rsidR="00882BE8" w:rsidRDefault="00882BE8">
          <w:pPr>
            <w:pStyle w:val="TOC3"/>
            <w:tabs>
              <w:tab w:val="right" w:leader="dot" w:pos="7927"/>
            </w:tabs>
            <w:rPr>
              <w:rFonts w:asciiTheme="minorHAnsi" w:eastAsiaTheme="minorEastAsia" w:hAnsiTheme="minorHAnsi"/>
              <w:noProof/>
              <w:sz w:val="22"/>
            </w:rPr>
          </w:pPr>
          <w:hyperlink w:anchor="_Toc23880380" w:history="1">
            <w:r w:rsidRPr="008C09A4">
              <w:rPr>
                <w:rStyle w:val="Hyperlink"/>
                <w:rFonts w:cs="Times New Roman"/>
                <w:noProof/>
              </w:rPr>
              <w:t>4.5.7 Lihat Grafik Sensor</w:t>
            </w:r>
            <w:r>
              <w:rPr>
                <w:noProof/>
                <w:webHidden/>
              </w:rPr>
              <w:tab/>
            </w:r>
            <w:r>
              <w:rPr>
                <w:noProof/>
                <w:webHidden/>
              </w:rPr>
              <w:fldChar w:fldCharType="begin"/>
            </w:r>
            <w:r>
              <w:rPr>
                <w:noProof/>
                <w:webHidden/>
              </w:rPr>
              <w:instrText xml:space="preserve"> PAGEREF _Toc23880380 \h </w:instrText>
            </w:r>
            <w:r>
              <w:rPr>
                <w:noProof/>
                <w:webHidden/>
              </w:rPr>
            </w:r>
            <w:r>
              <w:rPr>
                <w:noProof/>
                <w:webHidden/>
              </w:rPr>
              <w:fldChar w:fldCharType="separate"/>
            </w:r>
            <w:r>
              <w:rPr>
                <w:noProof/>
                <w:webHidden/>
              </w:rPr>
              <w:t>35</w:t>
            </w:r>
            <w:r>
              <w:rPr>
                <w:noProof/>
                <w:webHidden/>
              </w:rPr>
              <w:fldChar w:fldCharType="end"/>
            </w:r>
          </w:hyperlink>
        </w:p>
        <w:p w14:paraId="6B4E96DC" w14:textId="2827C658" w:rsidR="00882BE8" w:rsidRDefault="00882BE8">
          <w:pPr>
            <w:pStyle w:val="TOC3"/>
            <w:tabs>
              <w:tab w:val="right" w:leader="dot" w:pos="7927"/>
            </w:tabs>
            <w:rPr>
              <w:rFonts w:asciiTheme="minorHAnsi" w:eastAsiaTheme="minorEastAsia" w:hAnsiTheme="minorHAnsi"/>
              <w:noProof/>
              <w:sz w:val="22"/>
            </w:rPr>
          </w:pPr>
          <w:hyperlink w:anchor="_Toc23880381" w:history="1">
            <w:r w:rsidRPr="008C09A4">
              <w:rPr>
                <w:rStyle w:val="Hyperlink"/>
                <w:rFonts w:cs="Times New Roman"/>
                <w:noProof/>
              </w:rPr>
              <w:t>4.5.8 Lihat Nilai Setpoint</w:t>
            </w:r>
            <w:r>
              <w:rPr>
                <w:noProof/>
                <w:webHidden/>
              </w:rPr>
              <w:tab/>
            </w:r>
            <w:r>
              <w:rPr>
                <w:noProof/>
                <w:webHidden/>
              </w:rPr>
              <w:fldChar w:fldCharType="begin"/>
            </w:r>
            <w:r>
              <w:rPr>
                <w:noProof/>
                <w:webHidden/>
              </w:rPr>
              <w:instrText xml:space="preserve"> PAGEREF _Toc23880381 \h </w:instrText>
            </w:r>
            <w:r>
              <w:rPr>
                <w:noProof/>
                <w:webHidden/>
              </w:rPr>
            </w:r>
            <w:r>
              <w:rPr>
                <w:noProof/>
                <w:webHidden/>
              </w:rPr>
              <w:fldChar w:fldCharType="separate"/>
            </w:r>
            <w:r>
              <w:rPr>
                <w:noProof/>
                <w:webHidden/>
              </w:rPr>
              <w:t>36</w:t>
            </w:r>
            <w:r>
              <w:rPr>
                <w:noProof/>
                <w:webHidden/>
              </w:rPr>
              <w:fldChar w:fldCharType="end"/>
            </w:r>
          </w:hyperlink>
        </w:p>
        <w:p w14:paraId="40FE791F" w14:textId="1DDF3C7C" w:rsidR="00882BE8" w:rsidRDefault="00882BE8">
          <w:pPr>
            <w:pStyle w:val="TOC3"/>
            <w:tabs>
              <w:tab w:val="right" w:leader="dot" w:pos="7927"/>
            </w:tabs>
            <w:rPr>
              <w:rFonts w:asciiTheme="minorHAnsi" w:eastAsiaTheme="minorEastAsia" w:hAnsiTheme="minorHAnsi"/>
              <w:noProof/>
              <w:sz w:val="22"/>
            </w:rPr>
          </w:pPr>
          <w:hyperlink w:anchor="_Toc23880382" w:history="1">
            <w:r w:rsidRPr="008C09A4">
              <w:rPr>
                <w:rStyle w:val="Hyperlink"/>
                <w:rFonts w:cs="Times New Roman"/>
                <w:noProof/>
              </w:rPr>
              <w:t xml:space="preserve">4.5.9 Lihat Grafik </w:t>
            </w:r>
            <w:r w:rsidRPr="008C09A4">
              <w:rPr>
                <w:rStyle w:val="Hyperlink"/>
                <w:rFonts w:cs="Times New Roman"/>
                <w:i/>
                <w:noProof/>
              </w:rPr>
              <w:t>Tracker</w:t>
            </w:r>
            <w:r>
              <w:rPr>
                <w:noProof/>
                <w:webHidden/>
              </w:rPr>
              <w:tab/>
            </w:r>
            <w:r>
              <w:rPr>
                <w:noProof/>
                <w:webHidden/>
              </w:rPr>
              <w:fldChar w:fldCharType="begin"/>
            </w:r>
            <w:r>
              <w:rPr>
                <w:noProof/>
                <w:webHidden/>
              </w:rPr>
              <w:instrText xml:space="preserve"> PAGEREF _Toc23880382 \h </w:instrText>
            </w:r>
            <w:r>
              <w:rPr>
                <w:noProof/>
                <w:webHidden/>
              </w:rPr>
            </w:r>
            <w:r>
              <w:rPr>
                <w:noProof/>
                <w:webHidden/>
              </w:rPr>
              <w:fldChar w:fldCharType="separate"/>
            </w:r>
            <w:r>
              <w:rPr>
                <w:noProof/>
                <w:webHidden/>
              </w:rPr>
              <w:t>36</w:t>
            </w:r>
            <w:r>
              <w:rPr>
                <w:noProof/>
                <w:webHidden/>
              </w:rPr>
              <w:fldChar w:fldCharType="end"/>
            </w:r>
          </w:hyperlink>
        </w:p>
        <w:p w14:paraId="7D797632" w14:textId="73837CB4" w:rsidR="00882BE8" w:rsidRDefault="00882BE8">
          <w:pPr>
            <w:pStyle w:val="TOC3"/>
            <w:tabs>
              <w:tab w:val="right" w:leader="dot" w:pos="7927"/>
            </w:tabs>
            <w:rPr>
              <w:rFonts w:asciiTheme="minorHAnsi" w:eastAsiaTheme="minorEastAsia" w:hAnsiTheme="minorHAnsi"/>
              <w:noProof/>
              <w:sz w:val="22"/>
            </w:rPr>
          </w:pPr>
          <w:hyperlink w:anchor="_Toc23880383" w:history="1">
            <w:r w:rsidRPr="008C09A4">
              <w:rPr>
                <w:rStyle w:val="Hyperlink"/>
                <w:rFonts w:cs="Times New Roman"/>
                <w:noProof/>
              </w:rPr>
              <w:t>4.5.10 Lihat Grafik Aktuator</w:t>
            </w:r>
            <w:r>
              <w:rPr>
                <w:noProof/>
                <w:webHidden/>
              </w:rPr>
              <w:tab/>
            </w:r>
            <w:r>
              <w:rPr>
                <w:noProof/>
                <w:webHidden/>
              </w:rPr>
              <w:fldChar w:fldCharType="begin"/>
            </w:r>
            <w:r>
              <w:rPr>
                <w:noProof/>
                <w:webHidden/>
              </w:rPr>
              <w:instrText xml:space="preserve"> PAGEREF _Toc23880383 \h </w:instrText>
            </w:r>
            <w:r>
              <w:rPr>
                <w:noProof/>
                <w:webHidden/>
              </w:rPr>
            </w:r>
            <w:r>
              <w:rPr>
                <w:noProof/>
                <w:webHidden/>
              </w:rPr>
              <w:fldChar w:fldCharType="separate"/>
            </w:r>
            <w:r>
              <w:rPr>
                <w:noProof/>
                <w:webHidden/>
              </w:rPr>
              <w:t>36</w:t>
            </w:r>
            <w:r>
              <w:rPr>
                <w:noProof/>
                <w:webHidden/>
              </w:rPr>
              <w:fldChar w:fldCharType="end"/>
            </w:r>
          </w:hyperlink>
        </w:p>
        <w:p w14:paraId="37B8577F" w14:textId="63394809" w:rsidR="00882BE8" w:rsidRDefault="00882BE8">
          <w:pPr>
            <w:pStyle w:val="TOC3"/>
            <w:tabs>
              <w:tab w:val="right" w:leader="dot" w:pos="7927"/>
            </w:tabs>
            <w:rPr>
              <w:rFonts w:asciiTheme="minorHAnsi" w:eastAsiaTheme="minorEastAsia" w:hAnsiTheme="minorHAnsi"/>
              <w:noProof/>
              <w:sz w:val="22"/>
            </w:rPr>
          </w:pPr>
          <w:hyperlink w:anchor="_Toc23880384" w:history="1">
            <w:r w:rsidRPr="008C09A4">
              <w:rPr>
                <w:rStyle w:val="Hyperlink"/>
                <w:rFonts w:cs="Times New Roman"/>
                <w:noProof/>
              </w:rPr>
              <w:t>4.5.11 Log out</w:t>
            </w:r>
            <w:r>
              <w:rPr>
                <w:noProof/>
                <w:webHidden/>
              </w:rPr>
              <w:tab/>
            </w:r>
            <w:r>
              <w:rPr>
                <w:noProof/>
                <w:webHidden/>
              </w:rPr>
              <w:fldChar w:fldCharType="begin"/>
            </w:r>
            <w:r>
              <w:rPr>
                <w:noProof/>
                <w:webHidden/>
              </w:rPr>
              <w:instrText xml:space="preserve"> PAGEREF _Toc23880384 \h </w:instrText>
            </w:r>
            <w:r>
              <w:rPr>
                <w:noProof/>
                <w:webHidden/>
              </w:rPr>
            </w:r>
            <w:r>
              <w:rPr>
                <w:noProof/>
                <w:webHidden/>
              </w:rPr>
              <w:fldChar w:fldCharType="separate"/>
            </w:r>
            <w:r>
              <w:rPr>
                <w:noProof/>
                <w:webHidden/>
              </w:rPr>
              <w:t>36</w:t>
            </w:r>
            <w:r>
              <w:rPr>
                <w:noProof/>
                <w:webHidden/>
              </w:rPr>
              <w:fldChar w:fldCharType="end"/>
            </w:r>
          </w:hyperlink>
        </w:p>
        <w:p w14:paraId="36017C61" w14:textId="7D9FC9B1" w:rsidR="00882BE8" w:rsidRDefault="00882BE8">
          <w:pPr>
            <w:pStyle w:val="TOC2"/>
            <w:tabs>
              <w:tab w:val="right" w:leader="dot" w:pos="7927"/>
            </w:tabs>
            <w:rPr>
              <w:rFonts w:asciiTheme="minorHAnsi" w:eastAsiaTheme="minorEastAsia" w:hAnsiTheme="minorHAnsi"/>
              <w:noProof/>
              <w:sz w:val="22"/>
            </w:rPr>
          </w:pPr>
          <w:hyperlink w:anchor="_Toc23880385" w:history="1">
            <w:r w:rsidRPr="008C09A4">
              <w:rPr>
                <w:rStyle w:val="Hyperlink"/>
                <w:rFonts w:cs="Times New Roman"/>
                <w:noProof/>
              </w:rPr>
              <w:t>4.6 Sequence Diagram</w:t>
            </w:r>
            <w:r>
              <w:rPr>
                <w:noProof/>
                <w:webHidden/>
              </w:rPr>
              <w:tab/>
            </w:r>
            <w:r>
              <w:rPr>
                <w:noProof/>
                <w:webHidden/>
              </w:rPr>
              <w:fldChar w:fldCharType="begin"/>
            </w:r>
            <w:r>
              <w:rPr>
                <w:noProof/>
                <w:webHidden/>
              </w:rPr>
              <w:instrText xml:space="preserve"> PAGEREF _Toc23880385 \h </w:instrText>
            </w:r>
            <w:r>
              <w:rPr>
                <w:noProof/>
                <w:webHidden/>
              </w:rPr>
            </w:r>
            <w:r>
              <w:rPr>
                <w:noProof/>
                <w:webHidden/>
              </w:rPr>
              <w:fldChar w:fldCharType="separate"/>
            </w:r>
            <w:r>
              <w:rPr>
                <w:noProof/>
                <w:webHidden/>
              </w:rPr>
              <w:t>36</w:t>
            </w:r>
            <w:r>
              <w:rPr>
                <w:noProof/>
                <w:webHidden/>
              </w:rPr>
              <w:fldChar w:fldCharType="end"/>
            </w:r>
          </w:hyperlink>
        </w:p>
        <w:p w14:paraId="720D5586" w14:textId="6F7D0C72" w:rsidR="00882BE8" w:rsidRDefault="00882BE8">
          <w:pPr>
            <w:pStyle w:val="TOC3"/>
            <w:tabs>
              <w:tab w:val="right" w:leader="dot" w:pos="7927"/>
            </w:tabs>
            <w:rPr>
              <w:rFonts w:asciiTheme="minorHAnsi" w:eastAsiaTheme="minorEastAsia" w:hAnsiTheme="minorHAnsi"/>
              <w:noProof/>
              <w:sz w:val="22"/>
            </w:rPr>
          </w:pPr>
          <w:hyperlink w:anchor="_Toc23880386" w:history="1">
            <w:r w:rsidRPr="008C09A4">
              <w:rPr>
                <w:rStyle w:val="Hyperlink"/>
                <w:rFonts w:cs="Times New Roman"/>
                <w:noProof/>
              </w:rPr>
              <w:t>4.6.1 Log In</w:t>
            </w:r>
            <w:r>
              <w:rPr>
                <w:noProof/>
                <w:webHidden/>
              </w:rPr>
              <w:tab/>
            </w:r>
            <w:r>
              <w:rPr>
                <w:noProof/>
                <w:webHidden/>
              </w:rPr>
              <w:fldChar w:fldCharType="begin"/>
            </w:r>
            <w:r>
              <w:rPr>
                <w:noProof/>
                <w:webHidden/>
              </w:rPr>
              <w:instrText xml:space="preserve"> PAGEREF _Toc23880386 \h </w:instrText>
            </w:r>
            <w:r>
              <w:rPr>
                <w:noProof/>
                <w:webHidden/>
              </w:rPr>
            </w:r>
            <w:r>
              <w:rPr>
                <w:noProof/>
                <w:webHidden/>
              </w:rPr>
              <w:fldChar w:fldCharType="separate"/>
            </w:r>
            <w:r>
              <w:rPr>
                <w:noProof/>
                <w:webHidden/>
              </w:rPr>
              <w:t>36</w:t>
            </w:r>
            <w:r>
              <w:rPr>
                <w:noProof/>
                <w:webHidden/>
              </w:rPr>
              <w:fldChar w:fldCharType="end"/>
            </w:r>
          </w:hyperlink>
        </w:p>
        <w:p w14:paraId="0496F00B" w14:textId="1B1FCAD5" w:rsidR="00882BE8" w:rsidRDefault="00882BE8">
          <w:pPr>
            <w:pStyle w:val="TOC3"/>
            <w:tabs>
              <w:tab w:val="right" w:leader="dot" w:pos="7927"/>
            </w:tabs>
            <w:rPr>
              <w:rFonts w:asciiTheme="minorHAnsi" w:eastAsiaTheme="minorEastAsia" w:hAnsiTheme="minorHAnsi"/>
              <w:noProof/>
              <w:sz w:val="22"/>
            </w:rPr>
          </w:pPr>
          <w:hyperlink w:anchor="_Toc23880387" w:history="1">
            <w:r w:rsidRPr="008C09A4">
              <w:rPr>
                <w:rStyle w:val="Hyperlink"/>
                <w:rFonts w:cs="Times New Roman"/>
                <w:noProof/>
              </w:rPr>
              <w:t>4.6.2 Tambah User</w:t>
            </w:r>
            <w:r>
              <w:rPr>
                <w:noProof/>
                <w:webHidden/>
              </w:rPr>
              <w:tab/>
            </w:r>
            <w:r>
              <w:rPr>
                <w:noProof/>
                <w:webHidden/>
              </w:rPr>
              <w:fldChar w:fldCharType="begin"/>
            </w:r>
            <w:r>
              <w:rPr>
                <w:noProof/>
                <w:webHidden/>
              </w:rPr>
              <w:instrText xml:space="preserve"> PAGEREF _Toc23880387 \h </w:instrText>
            </w:r>
            <w:r>
              <w:rPr>
                <w:noProof/>
                <w:webHidden/>
              </w:rPr>
            </w:r>
            <w:r>
              <w:rPr>
                <w:noProof/>
                <w:webHidden/>
              </w:rPr>
              <w:fldChar w:fldCharType="separate"/>
            </w:r>
            <w:r>
              <w:rPr>
                <w:noProof/>
                <w:webHidden/>
              </w:rPr>
              <w:t>37</w:t>
            </w:r>
            <w:r>
              <w:rPr>
                <w:noProof/>
                <w:webHidden/>
              </w:rPr>
              <w:fldChar w:fldCharType="end"/>
            </w:r>
          </w:hyperlink>
        </w:p>
        <w:p w14:paraId="2D837AF0" w14:textId="5D922E72" w:rsidR="00882BE8" w:rsidRDefault="00882BE8">
          <w:pPr>
            <w:pStyle w:val="TOC3"/>
            <w:tabs>
              <w:tab w:val="right" w:leader="dot" w:pos="7927"/>
            </w:tabs>
            <w:rPr>
              <w:rFonts w:asciiTheme="minorHAnsi" w:eastAsiaTheme="minorEastAsia" w:hAnsiTheme="minorHAnsi"/>
              <w:noProof/>
              <w:sz w:val="22"/>
            </w:rPr>
          </w:pPr>
          <w:hyperlink w:anchor="_Toc23880388" w:history="1">
            <w:r w:rsidRPr="008C09A4">
              <w:rPr>
                <w:rStyle w:val="Hyperlink"/>
                <w:rFonts w:cs="Times New Roman"/>
                <w:noProof/>
              </w:rPr>
              <w:t>4.6.3 Edit user</w:t>
            </w:r>
            <w:r>
              <w:rPr>
                <w:noProof/>
                <w:webHidden/>
              </w:rPr>
              <w:tab/>
            </w:r>
            <w:r>
              <w:rPr>
                <w:noProof/>
                <w:webHidden/>
              </w:rPr>
              <w:fldChar w:fldCharType="begin"/>
            </w:r>
            <w:r>
              <w:rPr>
                <w:noProof/>
                <w:webHidden/>
              </w:rPr>
              <w:instrText xml:space="preserve"> PAGEREF _Toc23880388 \h </w:instrText>
            </w:r>
            <w:r>
              <w:rPr>
                <w:noProof/>
                <w:webHidden/>
              </w:rPr>
            </w:r>
            <w:r>
              <w:rPr>
                <w:noProof/>
                <w:webHidden/>
              </w:rPr>
              <w:fldChar w:fldCharType="separate"/>
            </w:r>
            <w:r>
              <w:rPr>
                <w:noProof/>
                <w:webHidden/>
              </w:rPr>
              <w:t>37</w:t>
            </w:r>
            <w:r>
              <w:rPr>
                <w:noProof/>
                <w:webHidden/>
              </w:rPr>
              <w:fldChar w:fldCharType="end"/>
            </w:r>
          </w:hyperlink>
        </w:p>
        <w:p w14:paraId="281011B8" w14:textId="436A137A" w:rsidR="00882BE8" w:rsidRDefault="00882BE8">
          <w:pPr>
            <w:pStyle w:val="TOC3"/>
            <w:tabs>
              <w:tab w:val="right" w:leader="dot" w:pos="7927"/>
            </w:tabs>
            <w:rPr>
              <w:rFonts w:asciiTheme="minorHAnsi" w:eastAsiaTheme="minorEastAsia" w:hAnsiTheme="minorHAnsi"/>
              <w:noProof/>
              <w:sz w:val="22"/>
            </w:rPr>
          </w:pPr>
          <w:hyperlink w:anchor="_Toc23880389" w:history="1">
            <w:r w:rsidRPr="008C09A4">
              <w:rPr>
                <w:rStyle w:val="Hyperlink"/>
                <w:rFonts w:cs="Times New Roman"/>
                <w:noProof/>
              </w:rPr>
              <w:t>4.6.4 History Login</w:t>
            </w:r>
            <w:r>
              <w:rPr>
                <w:noProof/>
                <w:webHidden/>
              </w:rPr>
              <w:tab/>
            </w:r>
            <w:r>
              <w:rPr>
                <w:noProof/>
                <w:webHidden/>
              </w:rPr>
              <w:fldChar w:fldCharType="begin"/>
            </w:r>
            <w:r>
              <w:rPr>
                <w:noProof/>
                <w:webHidden/>
              </w:rPr>
              <w:instrText xml:space="preserve"> PAGEREF _Toc23880389 \h </w:instrText>
            </w:r>
            <w:r>
              <w:rPr>
                <w:noProof/>
                <w:webHidden/>
              </w:rPr>
            </w:r>
            <w:r>
              <w:rPr>
                <w:noProof/>
                <w:webHidden/>
              </w:rPr>
              <w:fldChar w:fldCharType="separate"/>
            </w:r>
            <w:r>
              <w:rPr>
                <w:noProof/>
                <w:webHidden/>
              </w:rPr>
              <w:t>37</w:t>
            </w:r>
            <w:r>
              <w:rPr>
                <w:noProof/>
                <w:webHidden/>
              </w:rPr>
              <w:fldChar w:fldCharType="end"/>
            </w:r>
          </w:hyperlink>
        </w:p>
        <w:p w14:paraId="0B849318" w14:textId="4DFB16E0" w:rsidR="00882BE8" w:rsidRDefault="00882BE8">
          <w:pPr>
            <w:pStyle w:val="TOC3"/>
            <w:tabs>
              <w:tab w:val="right" w:leader="dot" w:pos="7927"/>
            </w:tabs>
            <w:rPr>
              <w:rFonts w:asciiTheme="minorHAnsi" w:eastAsiaTheme="minorEastAsia" w:hAnsiTheme="minorHAnsi"/>
              <w:noProof/>
              <w:sz w:val="22"/>
            </w:rPr>
          </w:pPr>
          <w:hyperlink w:anchor="_Toc23880390" w:history="1">
            <w:r w:rsidRPr="008C09A4">
              <w:rPr>
                <w:rStyle w:val="Hyperlink"/>
                <w:rFonts w:cs="Times New Roman"/>
                <w:noProof/>
              </w:rPr>
              <w:t xml:space="preserve">4.6.5 Lihat Data </w:t>
            </w:r>
            <w:r w:rsidRPr="008C09A4">
              <w:rPr>
                <w:rStyle w:val="Hyperlink"/>
                <w:rFonts w:cs="Times New Roman"/>
                <w:i/>
                <w:noProof/>
              </w:rPr>
              <w:t>History</w:t>
            </w:r>
            <w:r w:rsidRPr="008C09A4">
              <w:rPr>
                <w:rStyle w:val="Hyperlink"/>
                <w:rFonts w:cs="Times New Roman"/>
                <w:noProof/>
              </w:rPr>
              <w:t xml:space="preserve"> Aktuator</w:t>
            </w:r>
            <w:r>
              <w:rPr>
                <w:noProof/>
                <w:webHidden/>
              </w:rPr>
              <w:tab/>
            </w:r>
            <w:r>
              <w:rPr>
                <w:noProof/>
                <w:webHidden/>
              </w:rPr>
              <w:fldChar w:fldCharType="begin"/>
            </w:r>
            <w:r>
              <w:rPr>
                <w:noProof/>
                <w:webHidden/>
              </w:rPr>
              <w:instrText xml:space="preserve"> PAGEREF _Toc23880390 \h </w:instrText>
            </w:r>
            <w:r>
              <w:rPr>
                <w:noProof/>
                <w:webHidden/>
              </w:rPr>
            </w:r>
            <w:r>
              <w:rPr>
                <w:noProof/>
                <w:webHidden/>
              </w:rPr>
              <w:fldChar w:fldCharType="separate"/>
            </w:r>
            <w:r>
              <w:rPr>
                <w:noProof/>
                <w:webHidden/>
              </w:rPr>
              <w:t>37</w:t>
            </w:r>
            <w:r>
              <w:rPr>
                <w:noProof/>
                <w:webHidden/>
              </w:rPr>
              <w:fldChar w:fldCharType="end"/>
            </w:r>
          </w:hyperlink>
        </w:p>
        <w:p w14:paraId="780BABA0" w14:textId="52BEE8A9" w:rsidR="00882BE8" w:rsidRDefault="00882BE8">
          <w:pPr>
            <w:pStyle w:val="TOC3"/>
            <w:tabs>
              <w:tab w:val="right" w:leader="dot" w:pos="7927"/>
            </w:tabs>
            <w:rPr>
              <w:rFonts w:asciiTheme="minorHAnsi" w:eastAsiaTheme="minorEastAsia" w:hAnsiTheme="minorHAnsi"/>
              <w:noProof/>
              <w:sz w:val="22"/>
            </w:rPr>
          </w:pPr>
          <w:hyperlink w:anchor="_Toc23880391" w:history="1">
            <w:r w:rsidRPr="008C09A4">
              <w:rPr>
                <w:rStyle w:val="Hyperlink"/>
                <w:rFonts w:cs="Times New Roman"/>
                <w:noProof/>
              </w:rPr>
              <w:t xml:space="preserve">4.6.6 Lihat Data </w:t>
            </w:r>
            <w:r w:rsidRPr="008C09A4">
              <w:rPr>
                <w:rStyle w:val="Hyperlink"/>
                <w:rFonts w:cs="Times New Roman"/>
                <w:i/>
                <w:noProof/>
              </w:rPr>
              <w:t>History Tracker</w:t>
            </w:r>
            <w:r>
              <w:rPr>
                <w:noProof/>
                <w:webHidden/>
              </w:rPr>
              <w:tab/>
            </w:r>
            <w:r>
              <w:rPr>
                <w:noProof/>
                <w:webHidden/>
              </w:rPr>
              <w:fldChar w:fldCharType="begin"/>
            </w:r>
            <w:r>
              <w:rPr>
                <w:noProof/>
                <w:webHidden/>
              </w:rPr>
              <w:instrText xml:space="preserve"> PAGEREF _Toc23880391 \h </w:instrText>
            </w:r>
            <w:r>
              <w:rPr>
                <w:noProof/>
                <w:webHidden/>
              </w:rPr>
            </w:r>
            <w:r>
              <w:rPr>
                <w:noProof/>
                <w:webHidden/>
              </w:rPr>
              <w:fldChar w:fldCharType="separate"/>
            </w:r>
            <w:r>
              <w:rPr>
                <w:noProof/>
                <w:webHidden/>
              </w:rPr>
              <w:t>38</w:t>
            </w:r>
            <w:r>
              <w:rPr>
                <w:noProof/>
                <w:webHidden/>
              </w:rPr>
              <w:fldChar w:fldCharType="end"/>
            </w:r>
          </w:hyperlink>
        </w:p>
        <w:p w14:paraId="72C403E5" w14:textId="66A5BEEC" w:rsidR="00882BE8" w:rsidRDefault="00882BE8">
          <w:pPr>
            <w:pStyle w:val="TOC3"/>
            <w:tabs>
              <w:tab w:val="right" w:leader="dot" w:pos="7927"/>
            </w:tabs>
            <w:rPr>
              <w:rFonts w:asciiTheme="minorHAnsi" w:eastAsiaTheme="minorEastAsia" w:hAnsiTheme="minorHAnsi"/>
              <w:noProof/>
              <w:sz w:val="22"/>
            </w:rPr>
          </w:pPr>
          <w:hyperlink w:anchor="_Toc23880392" w:history="1">
            <w:r w:rsidRPr="008C09A4">
              <w:rPr>
                <w:rStyle w:val="Hyperlink"/>
                <w:rFonts w:cs="Times New Roman"/>
                <w:noProof/>
              </w:rPr>
              <w:t>4.6.7 Lihat Grafik Sensor</w:t>
            </w:r>
            <w:r>
              <w:rPr>
                <w:noProof/>
                <w:webHidden/>
              </w:rPr>
              <w:tab/>
            </w:r>
            <w:r>
              <w:rPr>
                <w:noProof/>
                <w:webHidden/>
              </w:rPr>
              <w:fldChar w:fldCharType="begin"/>
            </w:r>
            <w:r>
              <w:rPr>
                <w:noProof/>
                <w:webHidden/>
              </w:rPr>
              <w:instrText xml:space="preserve"> PAGEREF _Toc23880392 \h </w:instrText>
            </w:r>
            <w:r>
              <w:rPr>
                <w:noProof/>
                <w:webHidden/>
              </w:rPr>
            </w:r>
            <w:r>
              <w:rPr>
                <w:noProof/>
                <w:webHidden/>
              </w:rPr>
              <w:fldChar w:fldCharType="separate"/>
            </w:r>
            <w:r>
              <w:rPr>
                <w:noProof/>
                <w:webHidden/>
              </w:rPr>
              <w:t>38</w:t>
            </w:r>
            <w:r>
              <w:rPr>
                <w:noProof/>
                <w:webHidden/>
              </w:rPr>
              <w:fldChar w:fldCharType="end"/>
            </w:r>
          </w:hyperlink>
        </w:p>
        <w:p w14:paraId="64D6623F" w14:textId="42763BC5" w:rsidR="00882BE8" w:rsidRDefault="00882BE8">
          <w:pPr>
            <w:pStyle w:val="TOC3"/>
            <w:tabs>
              <w:tab w:val="right" w:leader="dot" w:pos="7927"/>
            </w:tabs>
            <w:rPr>
              <w:rFonts w:asciiTheme="minorHAnsi" w:eastAsiaTheme="minorEastAsia" w:hAnsiTheme="minorHAnsi"/>
              <w:noProof/>
              <w:sz w:val="22"/>
            </w:rPr>
          </w:pPr>
          <w:hyperlink w:anchor="_Toc23880393" w:history="1">
            <w:r w:rsidRPr="008C09A4">
              <w:rPr>
                <w:rStyle w:val="Hyperlink"/>
                <w:rFonts w:cs="Times New Roman"/>
                <w:noProof/>
              </w:rPr>
              <w:t xml:space="preserve">4.6.8 Lihat Nilai </w:t>
            </w:r>
            <w:r w:rsidRPr="008C09A4">
              <w:rPr>
                <w:rStyle w:val="Hyperlink"/>
                <w:rFonts w:cs="Times New Roman"/>
                <w:i/>
                <w:noProof/>
              </w:rPr>
              <w:t>Setpoint</w:t>
            </w:r>
            <w:r>
              <w:rPr>
                <w:noProof/>
                <w:webHidden/>
              </w:rPr>
              <w:tab/>
            </w:r>
            <w:r>
              <w:rPr>
                <w:noProof/>
                <w:webHidden/>
              </w:rPr>
              <w:fldChar w:fldCharType="begin"/>
            </w:r>
            <w:r>
              <w:rPr>
                <w:noProof/>
                <w:webHidden/>
              </w:rPr>
              <w:instrText xml:space="preserve"> PAGEREF _Toc23880393 \h </w:instrText>
            </w:r>
            <w:r>
              <w:rPr>
                <w:noProof/>
                <w:webHidden/>
              </w:rPr>
            </w:r>
            <w:r>
              <w:rPr>
                <w:noProof/>
                <w:webHidden/>
              </w:rPr>
              <w:fldChar w:fldCharType="separate"/>
            </w:r>
            <w:r>
              <w:rPr>
                <w:noProof/>
                <w:webHidden/>
              </w:rPr>
              <w:t>38</w:t>
            </w:r>
            <w:r>
              <w:rPr>
                <w:noProof/>
                <w:webHidden/>
              </w:rPr>
              <w:fldChar w:fldCharType="end"/>
            </w:r>
          </w:hyperlink>
        </w:p>
        <w:p w14:paraId="0F84070C" w14:textId="1231E603" w:rsidR="00882BE8" w:rsidRDefault="00882BE8">
          <w:pPr>
            <w:pStyle w:val="TOC3"/>
            <w:tabs>
              <w:tab w:val="right" w:leader="dot" w:pos="7927"/>
            </w:tabs>
            <w:rPr>
              <w:rFonts w:asciiTheme="minorHAnsi" w:eastAsiaTheme="minorEastAsia" w:hAnsiTheme="minorHAnsi"/>
              <w:noProof/>
              <w:sz w:val="22"/>
            </w:rPr>
          </w:pPr>
          <w:hyperlink w:anchor="_Toc23880394" w:history="1">
            <w:r w:rsidRPr="008C09A4">
              <w:rPr>
                <w:rStyle w:val="Hyperlink"/>
                <w:rFonts w:cs="Times New Roman"/>
                <w:noProof/>
              </w:rPr>
              <w:t>4.6.9 Lihat Grafik</w:t>
            </w:r>
            <w:r w:rsidRPr="008C09A4">
              <w:rPr>
                <w:rStyle w:val="Hyperlink"/>
                <w:rFonts w:cs="Times New Roman"/>
                <w:i/>
                <w:noProof/>
              </w:rPr>
              <w:t xml:space="preserve"> Tracker</w:t>
            </w:r>
            <w:r>
              <w:rPr>
                <w:noProof/>
                <w:webHidden/>
              </w:rPr>
              <w:tab/>
            </w:r>
            <w:r>
              <w:rPr>
                <w:noProof/>
                <w:webHidden/>
              </w:rPr>
              <w:fldChar w:fldCharType="begin"/>
            </w:r>
            <w:r>
              <w:rPr>
                <w:noProof/>
                <w:webHidden/>
              </w:rPr>
              <w:instrText xml:space="preserve"> PAGEREF _Toc23880394 \h </w:instrText>
            </w:r>
            <w:r>
              <w:rPr>
                <w:noProof/>
                <w:webHidden/>
              </w:rPr>
            </w:r>
            <w:r>
              <w:rPr>
                <w:noProof/>
                <w:webHidden/>
              </w:rPr>
              <w:fldChar w:fldCharType="separate"/>
            </w:r>
            <w:r>
              <w:rPr>
                <w:noProof/>
                <w:webHidden/>
              </w:rPr>
              <w:t>39</w:t>
            </w:r>
            <w:r>
              <w:rPr>
                <w:noProof/>
                <w:webHidden/>
              </w:rPr>
              <w:fldChar w:fldCharType="end"/>
            </w:r>
          </w:hyperlink>
        </w:p>
        <w:p w14:paraId="570F0A03" w14:textId="714E20D8" w:rsidR="00882BE8" w:rsidRDefault="00882BE8">
          <w:pPr>
            <w:pStyle w:val="TOC3"/>
            <w:tabs>
              <w:tab w:val="right" w:leader="dot" w:pos="7927"/>
            </w:tabs>
            <w:rPr>
              <w:rFonts w:asciiTheme="minorHAnsi" w:eastAsiaTheme="minorEastAsia" w:hAnsiTheme="minorHAnsi"/>
              <w:noProof/>
              <w:sz w:val="22"/>
            </w:rPr>
          </w:pPr>
          <w:hyperlink w:anchor="_Toc23880395" w:history="1">
            <w:r w:rsidRPr="008C09A4">
              <w:rPr>
                <w:rStyle w:val="Hyperlink"/>
                <w:rFonts w:cs="Times New Roman"/>
                <w:noProof/>
              </w:rPr>
              <w:t>4.6.10 Lihat Grafik</w:t>
            </w:r>
            <w:r w:rsidRPr="008C09A4">
              <w:rPr>
                <w:rStyle w:val="Hyperlink"/>
                <w:rFonts w:cs="Times New Roman"/>
                <w:i/>
                <w:noProof/>
              </w:rPr>
              <w:t xml:space="preserve"> </w:t>
            </w:r>
            <w:r w:rsidRPr="008C09A4">
              <w:rPr>
                <w:rStyle w:val="Hyperlink"/>
                <w:rFonts w:cs="Times New Roman"/>
                <w:noProof/>
              </w:rPr>
              <w:t>Aktuator</w:t>
            </w:r>
            <w:r>
              <w:rPr>
                <w:noProof/>
                <w:webHidden/>
              </w:rPr>
              <w:tab/>
            </w:r>
            <w:r>
              <w:rPr>
                <w:noProof/>
                <w:webHidden/>
              </w:rPr>
              <w:fldChar w:fldCharType="begin"/>
            </w:r>
            <w:r>
              <w:rPr>
                <w:noProof/>
                <w:webHidden/>
              </w:rPr>
              <w:instrText xml:space="preserve"> PAGEREF _Toc23880395 \h </w:instrText>
            </w:r>
            <w:r>
              <w:rPr>
                <w:noProof/>
                <w:webHidden/>
              </w:rPr>
            </w:r>
            <w:r>
              <w:rPr>
                <w:noProof/>
                <w:webHidden/>
              </w:rPr>
              <w:fldChar w:fldCharType="separate"/>
            </w:r>
            <w:r>
              <w:rPr>
                <w:noProof/>
                <w:webHidden/>
              </w:rPr>
              <w:t>39</w:t>
            </w:r>
            <w:r>
              <w:rPr>
                <w:noProof/>
                <w:webHidden/>
              </w:rPr>
              <w:fldChar w:fldCharType="end"/>
            </w:r>
          </w:hyperlink>
        </w:p>
        <w:p w14:paraId="76FFE6D5" w14:textId="10A01C1C" w:rsidR="00882BE8" w:rsidRDefault="00882BE8">
          <w:pPr>
            <w:pStyle w:val="TOC3"/>
            <w:tabs>
              <w:tab w:val="right" w:leader="dot" w:pos="7927"/>
            </w:tabs>
            <w:rPr>
              <w:rFonts w:asciiTheme="minorHAnsi" w:eastAsiaTheme="minorEastAsia" w:hAnsiTheme="minorHAnsi"/>
              <w:noProof/>
              <w:sz w:val="22"/>
            </w:rPr>
          </w:pPr>
          <w:hyperlink w:anchor="_Toc23880396" w:history="1">
            <w:r w:rsidRPr="008C09A4">
              <w:rPr>
                <w:rStyle w:val="Hyperlink"/>
                <w:rFonts w:cs="Times New Roman"/>
                <w:noProof/>
              </w:rPr>
              <w:t>4.6.11 Log out</w:t>
            </w:r>
            <w:r>
              <w:rPr>
                <w:noProof/>
                <w:webHidden/>
              </w:rPr>
              <w:tab/>
            </w:r>
            <w:r>
              <w:rPr>
                <w:noProof/>
                <w:webHidden/>
              </w:rPr>
              <w:fldChar w:fldCharType="begin"/>
            </w:r>
            <w:r>
              <w:rPr>
                <w:noProof/>
                <w:webHidden/>
              </w:rPr>
              <w:instrText xml:space="preserve"> PAGEREF _Toc23880396 \h </w:instrText>
            </w:r>
            <w:r>
              <w:rPr>
                <w:noProof/>
                <w:webHidden/>
              </w:rPr>
            </w:r>
            <w:r>
              <w:rPr>
                <w:noProof/>
                <w:webHidden/>
              </w:rPr>
              <w:fldChar w:fldCharType="separate"/>
            </w:r>
            <w:r>
              <w:rPr>
                <w:noProof/>
                <w:webHidden/>
              </w:rPr>
              <w:t>39</w:t>
            </w:r>
            <w:r>
              <w:rPr>
                <w:noProof/>
                <w:webHidden/>
              </w:rPr>
              <w:fldChar w:fldCharType="end"/>
            </w:r>
          </w:hyperlink>
        </w:p>
        <w:p w14:paraId="52478019" w14:textId="7E19B98F" w:rsidR="00882BE8" w:rsidRDefault="00882BE8">
          <w:pPr>
            <w:pStyle w:val="TOC2"/>
            <w:tabs>
              <w:tab w:val="right" w:leader="dot" w:pos="7927"/>
            </w:tabs>
            <w:rPr>
              <w:rFonts w:asciiTheme="minorHAnsi" w:eastAsiaTheme="minorEastAsia" w:hAnsiTheme="minorHAnsi"/>
              <w:noProof/>
              <w:sz w:val="22"/>
            </w:rPr>
          </w:pPr>
          <w:hyperlink w:anchor="_Toc23880397" w:history="1">
            <w:r w:rsidRPr="008C09A4">
              <w:rPr>
                <w:rStyle w:val="Hyperlink"/>
                <w:rFonts w:cs="Times New Roman"/>
                <w:noProof/>
              </w:rPr>
              <w:t>4.7</w:t>
            </w:r>
            <w:r w:rsidRPr="008C09A4">
              <w:rPr>
                <w:rStyle w:val="Hyperlink"/>
                <w:rFonts w:cs="Times New Roman"/>
                <w:i/>
                <w:noProof/>
              </w:rPr>
              <w:t xml:space="preserve"> Entity Relationship Diagram</w:t>
            </w:r>
            <w:r w:rsidRPr="008C09A4">
              <w:rPr>
                <w:rStyle w:val="Hyperlink"/>
                <w:rFonts w:cs="Times New Roman"/>
                <w:noProof/>
              </w:rPr>
              <w:t xml:space="preserve"> (ERD)</w:t>
            </w:r>
            <w:r>
              <w:rPr>
                <w:noProof/>
                <w:webHidden/>
              </w:rPr>
              <w:tab/>
            </w:r>
            <w:r>
              <w:rPr>
                <w:noProof/>
                <w:webHidden/>
              </w:rPr>
              <w:fldChar w:fldCharType="begin"/>
            </w:r>
            <w:r>
              <w:rPr>
                <w:noProof/>
                <w:webHidden/>
              </w:rPr>
              <w:instrText xml:space="preserve"> PAGEREF _Toc23880397 \h </w:instrText>
            </w:r>
            <w:r>
              <w:rPr>
                <w:noProof/>
                <w:webHidden/>
              </w:rPr>
            </w:r>
            <w:r>
              <w:rPr>
                <w:noProof/>
                <w:webHidden/>
              </w:rPr>
              <w:fldChar w:fldCharType="separate"/>
            </w:r>
            <w:r>
              <w:rPr>
                <w:noProof/>
                <w:webHidden/>
              </w:rPr>
              <w:t>40</w:t>
            </w:r>
            <w:r>
              <w:rPr>
                <w:noProof/>
                <w:webHidden/>
              </w:rPr>
              <w:fldChar w:fldCharType="end"/>
            </w:r>
          </w:hyperlink>
        </w:p>
        <w:p w14:paraId="1C0A2FB4" w14:textId="54FF50A7" w:rsidR="00882BE8" w:rsidRDefault="00882BE8">
          <w:pPr>
            <w:pStyle w:val="TOC2"/>
            <w:tabs>
              <w:tab w:val="right" w:leader="dot" w:pos="7927"/>
            </w:tabs>
            <w:rPr>
              <w:rFonts w:asciiTheme="minorHAnsi" w:eastAsiaTheme="minorEastAsia" w:hAnsiTheme="minorHAnsi"/>
              <w:noProof/>
              <w:sz w:val="22"/>
            </w:rPr>
          </w:pPr>
          <w:hyperlink w:anchor="_Toc23880398" w:history="1">
            <w:r w:rsidRPr="008C09A4">
              <w:rPr>
                <w:rStyle w:val="Hyperlink"/>
                <w:rFonts w:cs="Times New Roman"/>
                <w:noProof/>
              </w:rPr>
              <w:t>4.8</w:t>
            </w:r>
            <w:r w:rsidRPr="008C09A4">
              <w:rPr>
                <w:rStyle w:val="Hyperlink"/>
                <w:rFonts w:cs="Times New Roman"/>
                <w:i/>
                <w:noProof/>
              </w:rPr>
              <w:t xml:space="preserve"> Class Diagram</w:t>
            </w:r>
            <w:r>
              <w:rPr>
                <w:noProof/>
                <w:webHidden/>
              </w:rPr>
              <w:tab/>
            </w:r>
            <w:r>
              <w:rPr>
                <w:noProof/>
                <w:webHidden/>
              </w:rPr>
              <w:fldChar w:fldCharType="begin"/>
            </w:r>
            <w:r>
              <w:rPr>
                <w:noProof/>
                <w:webHidden/>
              </w:rPr>
              <w:instrText xml:space="preserve"> PAGEREF _Toc23880398 \h </w:instrText>
            </w:r>
            <w:r>
              <w:rPr>
                <w:noProof/>
                <w:webHidden/>
              </w:rPr>
            </w:r>
            <w:r>
              <w:rPr>
                <w:noProof/>
                <w:webHidden/>
              </w:rPr>
              <w:fldChar w:fldCharType="separate"/>
            </w:r>
            <w:r>
              <w:rPr>
                <w:noProof/>
                <w:webHidden/>
              </w:rPr>
              <w:t>40</w:t>
            </w:r>
            <w:r>
              <w:rPr>
                <w:noProof/>
                <w:webHidden/>
              </w:rPr>
              <w:fldChar w:fldCharType="end"/>
            </w:r>
          </w:hyperlink>
        </w:p>
        <w:p w14:paraId="4DD4C017" w14:textId="738F67D0" w:rsidR="00882BE8" w:rsidRDefault="00882BE8">
          <w:pPr>
            <w:pStyle w:val="TOC2"/>
            <w:tabs>
              <w:tab w:val="right" w:leader="dot" w:pos="7927"/>
            </w:tabs>
            <w:rPr>
              <w:rFonts w:asciiTheme="minorHAnsi" w:eastAsiaTheme="minorEastAsia" w:hAnsiTheme="minorHAnsi"/>
              <w:noProof/>
              <w:sz w:val="22"/>
            </w:rPr>
          </w:pPr>
          <w:hyperlink w:anchor="_Toc23880399" w:history="1">
            <w:r w:rsidRPr="008C09A4">
              <w:rPr>
                <w:rStyle w:val="Hyperlink"/>
                <w:rFonts w:cs="Times New Roman"/>
                <w:noProof/>
              </w:rPr>
              <w:t xml:space="preserve">4.9 Desain </w:t>
            </w:r>
            <w:r w:rsidRPr="008C09A4">
              <w:rPr>
                <w:rStyle w:val="Hyperlink"/>
                <w:rFonts w:cs="Times New Roman"/>
                <w:i/>
                <w:noProof/>
              </w:rPr>
              <w:t xml:space="preserve">User Interface </w:t>
            </w:r>
            <w:r w:rsidRPr="008C09A4">
              <w:rPr>
                <w:rStyle w:val="Hyperlink"/>
                <w:rFonts w:cs="Times New Roman"/>
                <w:noProof/>
              </w:rPr>
              <w:t>(UI)</w:t>
            </w:r>
            <w:r>
              <w:rPr>
                <w:noProof/>
                <w:webHidden/>
              </w:rPr>
              <w:tab/>
            </w:r>
            <w:r>
              <w:rPr>
                <w:noProof/>
                <w:webHidden/>
              </w:rPr>
              <w:fldChar w:fldCharType="begin"/>
            </w:r>
            <w:r>
              <w:rPr>
                <w:noProof/>
                <w:webHidden/>
              </w:rPr>
              <w:instrText xml:space="preserve"> PAGEREF _Toc23880399 \h </w:instrText>
            </w:r>
            <w:r>
              <w:rPr>
                <w:noProof/>
                <w:webHidden/>
              </w:rPr>
            </w:r>
            <w:r>
              <w:rPr>
                <w:noProof/>
                <w:webHidden/>
              </w:rPr>
              <w:fldChar w:fldCharType="separate"/>
            </w:r>
            <w:r>
              <w:rPr>
                <w:noProof/>
                <w:webHidden/>
              </w:rPr>
              <w:t>41</w:t>
            </w:r>
            <w:r>
              <w:rPr>
                <w:noProof/>
                <w:webHidden/>
              </w:rPr>
              <w:fldChar w:fldCharType="end"/>
            </w:r>
          </w:hyperlink>
        </w:p>
        <w:p w14:paraId="75DA18EE" w14:textId="53D69369" w:rsidR="00882BE8" w:rsidRDefault="00882BE8">
          <w:pPr>
            <w:pStyle w:val="TOC3"/>
            <w:tabs>
              <w:tab w:val="right" w:leader="dot" w:pos="7927"/>
            </w:tabs>
            <w:rPr>
              <w:rFonts w:asciiTheme="minorHAnsi" w:eastAsiaTheme="minorEastAsia" w:hAnsiTheme="minorHAnsi"/>
              <w:noProof/>
              <w:sz w:val="22"/>
            </w:rPr>
          </w:pPr>
          <w:hyperlink w:anchor="_Toc23880400" w:history="1">
            <w:r w:rsidRPr="008C09A4">
              <w:rPr>
                <w:rStyle w:val="Hyperlink"/>
                <w:rFonts w:cs="Times New Roman"/>
                <w:noProof/>
              </w:rPr>
              <w:t>4.9.1</w:t>
            </w:r>
            <w:r w:rsidRPr="008C09A4">
              <w:rPr>
                <w:rStyle w:val="Hyperlink"/>
                <w:rFonts w:cs="Times New Roman"/>
                <w:i/>
                <w:noProof/>
              </w:rPr>
              <w:t xml:space="preserve"> User Interface Log In</w:t>
            </w:r>
            <w:r>
              <w:rPr>
                <w:noProof/>
                <w:webHidden/>
              </w:rPr>
              <w:tab/>
            </w:r>
            <w:r>
              <w:rPr>
                <w:noProof/>
                <w:webHidden/>
              </w:rPr>
              <w:fldChar w:fldCharType="begin"/>
            </w:r>
            <w:r>
              <w:rPr>
                <w:noProof/>
                <w:webHidden/>
              </w:rPr>
              <w:instrText xml:space="preserve"> PAGEREF _Toc23880400 \h </w:instrText>
            </w:r>
            <w:r>
              <w:rPr>
                <w:noProof/>
                <w:webHidden/>
              </w:rPr>
            </w:r>
            <w:r>
              <w:rPr>
                <w:noProof/>
                <w:webHidden/>
              </w:rPr>
              <w:fldChar w:fldCharType="separate"/>
            </w:r>
            <w:r>
              <w:rPr>
                <w:noProof/>
                <w:webHidden/>
              </w:rPr>
              <w:t>41</w:t>
            </w:r>
            <w:r>
              <w:rPr>
                <w:noProof/>
                <w:webHidden/>
              </w:rPr>
              <w:fldChar w:fldCharType="end"/>
            </w:r>
          </w:hyperlink>
        </w:p>
        <w:p w14:paraId="4AFB55DA" w14:textId="61F639AD" w:rsidR="00882BE8" w:rsidRDefault="00882BE8">
          <w:pPr>
            <w:pStyle w:val="TOC3"/>
            <w:tabs>
              <w:tab w:val="right" w:leader="dot" w:pos="7927"/>
            </w:tabs>
            <w:rPr>
              <w:rFonts w:asciiTheme="minorHAnsi" w:eastAsiaTheme="minorEastAsia" w:hAnsiTheme="minorHAnsi"/>
              <w:noProof/>
              <w:sz w:val="22"/>
            </w:rPr>
          </w:pPr>
          <w:hyperlink w:anchor="_Toc23880401" w:history="1">
            <w:r w:rsidRPr="008C09A4">
              <w:rPr>
                <w:rStyle w:val="Hyperlink"/>
                <w:rFonts w:cs="Times New Roman"/>
                <w:noProof/>
              </w:rPr>
              <w:t>4.9.2</w:t>
            </w:r>
            <w:r w:rsidRPr="008C09A4">
              <w:rPr>
                <w:rStyle w:val="Hyperlink"/>
                <w:rFonts w:cs="Times New Roman"/>
                <w:i/>
                <w:noProof/>
              </w:rPr>
              <w:t xml:space="preserve"> User Interface</w:t>
            </w:r>
            <w:r w:rsidRPr="008C09A4">
              <w:rPr>
                <w:rStyle w:val="Hyperlink"/>
                <w:rFonts w:cs="Times New Roman"/>
                <w:noProof/>
              </w:rPr>
              <w:t xml:space="preserve"> Tambah User</w:t>
            </w:r>
            <w:r>
              <w:rPr>
                <w:noProof/>
                <w:webHidden/>
              </w:rPr>
              <w:tab/>
            </w:r>
            <w:r>
              <w:rPr>
                <w:noProof/>
                <w:webHidden/>
              </w:rPr>
              <w:fldChar w:fldCharType="begin"/>
            </w:r>
            <w:r>
              <w:rPr>
                <w:noProof/>
                <w:webHidden/>
              </w:rPr>
              <w:instrText xml:space="preserve"> PAGEREF _Toc23880401 \h </w:instrText>
            </w:r>
            <w:r>
              <w:rPr>
                <w:noProof/>
                <w:webHidden/>
              </w:rPr>
            </w:r>
            <w:r>
              <w:rPr>
                <w:noProof/>
                <w:webHidden/>
              </w:rPr>
              <w:fldChar w:fldCharType="separate"/>
            </w:r>
            <w:r>
              <w:rPr>
                <w:noProof/>
                <w:webHidden/>
              </w:rPr>
              <w:t>41</w:t>
            </w:r>
            <w:r>
              <w:rPr>
                <w:noProof/>
                <w:webHidden/>
              </w:rPr>
              <w:fldChar w:fldCharType="end"/>
            </w:r>
          </w:hyperlink>
        </w:p>
        <w:p w14:paraId="27195B8C" w14:textId="104B0241" w:rsidR="00882BE8" w:rsidRDefault="00882BE8">
          <w:pPr>
            <w:pStyle w:val="TOC3"/>
            <w:tabs>
              <w:tab w:val="right" w:leader="dot" w:pos="7927"/>
            </w:tabs>
            <w:rPr>
              <w:rFonts w:asciiTheme="minorHAnsi" w:eastAsiaTheme="minorEastAsia" w:hAnsiTheme="minorHAnsi"/>
              <w:noProof/>
              <w:sz w:val="22"/>
            </w:rPr>
          </w:pPr>
          <w:hyperlink w:anchor="_Toc23880402" w:history="1">
            <w:r w:rsidRPr="008C09A4">
              <w:rPr>
                <w:rStyle w:val="Hyperlink"/>
                <w:rFonts w:cs="Times New Roman"/>
                <w:noProof/>
              </w:rPr>
              <w:t>4.9.3</w:t>
            </w:r>
            <w:r w:rsidRPr="008C09A4">
              <w:rPr>
                <w:rStyle w:val="Hyperlink"/>
                <w:rFonts w:cs="Times New Roman"/>
                <w:i/>
                <w:noProof/>
              </w:rPr>
              <w:t xml:space="preserve"> User Interface </w:t>
            </w:r>
            <w:r w:rsidRPr="008C09A4">
              <w:rPr>
                <w:rStyle w:val="Hyperlink"/>
                <w:rFonts w:cs="Times New Roman"/>
                <w:noProof/>
              </w:rPr>
              <w:t>Edit User</w:t>
            </w:r>
            <w:r>
              <w:rPr>
                <w:noProof/>
                <w:webHidden/>
              </w:rPr>
              <w:tab/>
            </w:r>
            <w:r>
              <w:rPr>
                <w:noProof/>
                <w:webHidden/>
              </w:rPr>
              <w:fldChar w:fldCharType="begin"/>
            </w:r>
            <w:r>
              <w:rPr>
                <w:noProof/>
                <w:webHidden/>
              </w:rPr>
              <w:instrText xml:space="preserve"> PAGEREF _Toc23880402 \h </w:instrText>
            </w:r>
            <w:r>
              <w:rPr>
                <w:noProof/>
                <w:webHidden/>
              </w:rPr>
            </w:r>
            <w:r>
              <w:rPr>
                <w:noProof/>
                <w:webHidden/>
              </w:rPr>
              <w:fldChar w:fldCharType="separate"/>
            </w:r>
            <w:r>
              <w:rPr>
                <w:noProof/>
                <w:webHidden/>
              </w:rPr>
              <w:t>41</w:t>
            </w:r>
            <w:r>
              <w:rPr>
                <w:noProof/>
                <w:webHidden/>
              </w:rPr>
              <w:fldChar w:fldCharType="end"/>
            </w:r>
          </w:hyperlink>
        </w:p>
        <w:p w14:paraId="12D9CB0D" w14:textId="776F1FF4" w:rsidR="00882BE8" w:rsidRDefault="00882BE8">
          <w:pPr>
            <w:pStyle w:val="TOC3"/>
            <w:tabs>
              <w:tab w:val="right" w:leader="dot" w:pos="7927"/>
            </w:tabs>
            <w:rPr>
              <w:rFonts w:asciiTheme="minorHAnsi" w:eastAsiaTheme="minorEastAsia" w:hAnsiTheme="minorHAnsi"/>
              <w:noProof/>
              <w:sz w:val="22"/>
            </w:rPr>
          </w:pPr>
          <w:hyperlink w:anchor="_Toc23880403" w:history="1">
            <w:r w:rsidRPr="008C09A4">
              <w:rPr>
                <w:rStyle w:val="Hyperlink"/>
                <w:rFonts w:cs="Times New Roman"/>
                <w:noProof/>
              </w:rPr>
              <w:t>4.9.4</w:t>
            </w:r>
            <w:r w:rsidRPr="008C09A4">
              <w:rPr>
                <w:rStyle w:val="Hyperlink"/>
                <w:rFonts w:cs="Times New Roman"/>
                <w:i/>
                <w:noProof/>
              </w:rPr>
              <w:t xml:space="preserve"> User Interface History Log in</w:t>
            </w:r>
            <w:r>
              <w:rPr>
                <w:noProof/>
                <w:webHidden/>
              </w:rPr>
              <w:tab/>
            </w:r>
            <w:r>
              <w:rPr>
                <w:noProof/>
                <w:webHidden/>
              </w:rPr>
              <w:fldChar w:fldCharType="begin"/>
            </w:r>
            <w:r>
              <w:rPr>
                <w:noProof/>
                <w:webHidden/>
              </w:rPr>
              <w:instrText xml:space="preserve"> PAGEREF _Toc23880403 \h </w:instrText>
            </w:r>
            <w:r>
              <w:rPr>
                <w:noProof/>
                <w:webHidden/>
              </w:rPr>
            </w:r>
            <w:r>
              <w:rPr>
                <w:noProof/>
                <w:webHidden/>
              </w:rPr>
              <w:fldChar w:fldCharType="separate"/>
            </w:r>
            <w:r>
              <w:rPr>
                <w:noProof/>
                <w:webHidden/>
              </w:rPr>
              <w:t>42</w:t>
            </w:r>
            <w:r>
              <w:rPr>
                <w:noProof/>
                <w:webHidden/>
              </w:rPr>
              <w:fldChar w:fldCharType="end"/>
            </w:r>
          </w:hyperlink>
        </w:p>
        <w:p w14:paraId="484F663F" w14:textId="40D9B784" w:rsidR="00882BE8" w:rsidRDefault="00882BE8">
          <w:pPr>
            <w:pStyle w:val="TOC3"/>
            <w:tabs>
              <w:tab w:val="right" w:leader="dot" w:pos="7927"/>
            </w:tabs>
            <w:rPr>
              <w:rFonts w:asciiTheme="minorHAnsi" w:eastAsiaTheme="minorEastAsia" w:hAnsiTheme="minorHAnsi"/>
              <w:noProof/>
              <w:sz w:val="22"/>
            </w:rPr>
          </w:pPr>
          <w:hyperlink w:anchor="_Toc23880404" w:history="1">
            <w:r w:rsidRPr="008C09A4">
              <w:rPr>
                <w:rStyle w:val="Hyperlink"/>
                <w:rFonts w:cs="Times New Roman"/>
                <w:noProof/>
              </w:rPr>
              <w:t>4.9.5</w:t>
            </w:r>
            <w:r w:rsidRPr="008C09A4">
              <w:rPr>
                <w:rStyle w:val="Hyperlink"/>
                <w:rFonts w:cs="Times New Roman"/>
                <w:i/>
                <w:noProof/>
              </w:rPr>
              <w:t xml:space="preserve"> User Interface History Tracker</w:t>
            </w:r>
            <w:r>
              <w:rPr>
                <w:noProof/>
                <w:webHidden/>
              </w:rPr>
              <w:tab/>
            </w:r>
            <w:r>
              <w:rPr>
                <w:noProof/>
                <w:webHidden/>
              </w:rPr>
              <w:fldChar w:fldCharType="begin"/>
            </w:r>
            <w:r>
              <w:rPr>
                <w:noProof/>
                <w:webHidden/>
              </w:rPr>
              <w:instrText xml:space="preserve"> PAGEREF _Toc23880404 \h </w:instrText>
            </w:r>
            <w:r>
              <w:rPr>
                <w:noProof/>
                <w:webHidden/>
              </w:rPr>
            </w:r>
            <w:r>
              <w:rPr>
                <w:noProof/>
                <w:webHidden/>
              </w:rPr>
              <w:fldChar w:fldCharType="separate"/>
            </w:r>
            <w:r>
              <w:rPr>
                <w:noProof/>
                <w:webHidden/>
              </w:rPr>
              <w:t>42</w:t>
            </w:r>
            <w:r>
              <w:rPr>
                <w:noProof/>
                <w:webHidden/>
              </w:rPr>
              <w:fldChar w:fldCharType="end"/>
            </w:r>
          </w:hyperlink>
        </w:p>
        <w:p w14:paraId="29126564" w14:textId="547CDB22" w:rsidR="00882BE8" w:rsidRDefault="00882BE8">
          <w:pPr>
            <w:pStyle w:val="TOC3"/>
            <w:tabs>
              <w:tab w:val="right" w:leader="dot" w:pos="7927"/>
            </w:tabs>
            <w:rPr>
              <w:rFonts w:asciiTheme="minorHAnsi" w:eastAsiaTheme="minorEastAsia" w:hAnsiTheme="minorHAnsi"/>
              <w:noProof/>
              <w:sz w:val="22"/>
            </w:rPr>
          </w:pPr>
          <w:hyperlink w:anchor="_Toc23880405" w:history="1">
            <w:r w:rsidRPr="008C09A4">
              <w:rPr>
                <w:rStyle w:val="Hyperlink"/>
                <w:rFonts w:cs="Times New Roman"/>
                <w:noProof/>
              </w:rPr>
              <w:t>4.9.6</w:t>
            </w:r>
            <w:r w:rsidRPr="008C09A4">
              <w:rPr>
                <w:rStyle w:val="Hyperlink"/>
                <w:rFonts w:cs="Times New Roman"/>
                <w:i/>
                <w:noProof/>
              </w:rPr>
              <w:t xml:space="preserve"> User Interface History </w:t>
            </w:r>
            <w:r w:rsidRPr="008C09A4">
              <w:rPr>
                <w:rStyle w:val="Hyperlink"/>
                <w:rFonts w:cs="Times New Roman"/>
                <w:noProof/>
              </w:rPr>
              <w:t>Aktuator</w:t>
            </w:r>
            <w:r>
              <w:rPr>
                <w:noProof/>
                <w:webHidden/>
              </w:rPr>
              <w:tab/>
            </w:r>
            <w:r>
              <w:rPr>
                <w:noProof/>
                <w:webHidden/>
              </w:rPr>
              <w:fldChar w:fldCharType="begin"/>
            </w:r>
            <w:r>
              <w:rPr>
                <w:noProof/>
                <w:webHidden/>
              </w:rPr>
              <w:instrText xml:space="preserve"> PAGEREF _Toc23880405 \h </w:instrText>
            </w:r>
            <w:r>
              <w:rPr>
                <w:noProof/>
                <w:webHidden/>
              </w:rPr>
            </w:r>
            <w:r>
              <w:rPr>
                <w:noProof/>
                <w:webHidden/>
              </w:rPr>
              <w:fldChar w:fldCharType="separate"/>
            </w:r>
            <w:r>
              <w:rPr>
                <w:noProof/>
                <w:webHidden/>
              </w:rPr>
              <w:t>42</w:t>
            </w:r>
            <w:r>
              <w:rPr>
                <w:noProof/>
                <w:webHidden/>
              </w:rPr>
              <w:fldChar w:fldCharType="end"/>
            </w:r>
          </w:hyperlink>
        </w:p>
        <w:p w14:paraId="41C87363" w14:textId="3AED2673" w:rsidR="00882BE8" w:rsidRDefault="00882BE8">
          <w:pPr>
            <w:pStyle w:val="TOC3"/>
            <w:tabs>
              <w:tab w:val="right" w:leader="dot" w:pos="7927"/>
            </w:tabs>
            <w:rPr>
              <w:rFonts w:asciiTheme="minorHAnsi" w:eastAsiaTheme="minorEastAsia" w:hAnsiTheme="minorHAnsi"/>
              <w:noProof/>
              <w:sz w:val="22"/>
            </w:rPr>
          </w:pPr>
          <w:hyperlink w:anchor="_Toc23880406" w:history="1">
            <w:r w:rsidRPr="008C09A4">
              <w:rPr>
                <w:rStyle w:val="Hyperlink"/>
                <w:rFonts w:cs="Times New Roman"/>
                <w:noProof/>
              </w:rPr>
              <w:t>4.9.7</w:t>
            </w:r>
            <w:r w:rsidRPr="008C09A4">
              <w:rPr>
                <w:rStyle w:val="Hyperlink"/>
                <w:rFonts w:cs="Times New Roman"/>
                <w:i/>
                <w:noProof/>
              </w:rPr>
              <w:t xml:space="preserve"> User Interface </w:t>
            </w:r>
            <w:r w:rsidRPr="008C09A4">
              <w:rPr>
                <w:rStyle w:val="Hyperlink"/>
                <w:rFonts w:cs="Times New Roman"/>
                <w:noProof/>
              </w:rPr>
              <w:t>Grafik Sensor</w:t>
            </w:r>
            <w:r>
              <w:rPr>
                <w:noProof/>
                <w:webHidden/>
              </w:rPr>
              <w:tab/>
            </w:r>
            <w:r>
              <w:rPr>
                <w:noProof/>
                <w:webHidden/>
              </w:rPr>
              <w:fldChar w:fldCharType="begin"/>
            </w:r>
            <w:r>
              <w:rPr>
                <w:noProof/>
                <w:webHidden/>
              </w:rPr>
              <w:instrText xml:space="preserve"> PAGEREF _Toc23880406 \h </w:instrText>
            </w:r>
            <w:r>
              <w:rPr>
                <w:noProof/>
                <w:webHidden/>
              </w:rPr>
            </w:r>
            <w:r>
              <w:rPr>
                <w:noProof/>
                <w:webHidden/>
              </w:rPr>
              <w:fldChar w:fldCharType="separate"/>
            </w:r>
            <w:r>
              <w:rPr>
                <w:noProof/>
                <w:webHidden/>
              </w:rPr>
              <w:t>42</w:t>
            </w:r>
            <w:r>
              <w:rPr>
                <w:noProof/>
                <w:webHidden/>
              </w:rPr>
              <w:fldChar w:fldCharType="end"/>
            </w:r>
          </w:hyperlink>
        </w:p>
        <w:p w14:paraId="41FF706F" w14:textId="1D55BC6D" w:rsidR="00882BE8" w:rsidRDefault="00882BE8">
          <w:pPr>
            <w:pStyle w:val="TOC3"/>
            <w:tabs>
              <w:tab w:val="right" w:leader="dot" w:pos="7927"/>
            </w:tabs>
            <w:rPr>
              <w:rFonts w:asciiTheme="minorHAnsi" w:eastAsiaTheme="minorEastAsia" w:hAnsiTheme="minorHAnsi"/>
              <w:noProof/>
              <w:sz w:val="22"/>
            </w:rPr>
          </w:pPr>
          <w:hyperlink w:anchor="_Toc23880407" w:history="1">
            <w:r w:rsidRPr="008C09A4">
              <w:rPr>
                <w:rStyle w:val="Hyperlink"/>
                <w:rFonts w:cs="Times New Roman"/>
                <w:noProof/>
              </w:rPr>
              <w:t>4.9.8</w:t>
            </w:r>
            <w:r w:rsidRPr="008C09A4">
              <w:rPr>
                <w:rStyle w:val="Hyperlink"/>
                <w:rFonts w:cs="Times New Roman"/>
                <w:i/>
                <w:noProof/>
              </w:rPr>
              <w:t xml:space="preserve"> User Interface</w:t>
            </w:r>
            <w:r w:rsidRPr="008C09A4">
              <w:rPr>
                <w:rStyle w:val="Hyperlink"/>
                <w:rFonts w:cs="Times New Roman"/>
                <w:noProof/>
              </w:rPr>
              <w:t xml:space="preserve"> Nilai </w:t>
            </w:r>
            <w:r w:rsidRPr="008C09A4">
              <w:rPr>
                <w:rStyle w:val="Hyperlink"/>
                <w:rFonts w:cs="Times New Roman"/>
                <w:i/>
                <w:noProof/>
              </w:rPr>
              <w:t>Setpoint</w:t>
            </w:r>
            <w:r>
              <w:rPr>
                <w:noProof/>
                <w:webHidden/>
              </w:rPr>
              <w:tab/>
            </w:r>
            <w:r>
              <w:rPr>
                <w:noProof/>
                <w:webHidden/>
              </w:rPr>
              <w:fldChar w:fldCharType="begin"/>
            </w:r>
            <w:r>
              <w:rPr>
                <w:noProof/>
                <w:webHidden/>
              </w:rPr>
              <w:instrText xml:space="preserve"> PAGEREF _Toc23880407 \h </w:instrText>
            </w:r>
            <w:r>
              <w:rPr>
                <w:noProof/>
                <w:webHidden/>
              </w:rPr>
            </w:r>
            <w:r>
              <w:rPr>
                <w:noProof/>
                <w:webHidden/>
              </w:rPr>
              <w:fldChar w:fldCharType="separate"/>
            </w:r>
            <w:r>
              <w:rPr>
                <w:noProof/>
                <w:webHidden/>
              </w:rPr>
              <w:t>42</w:t>
            </w:r>
            <w:r>
              <w:rPr>
                <w:noProof/>
                <w:webHidden/>
              </w:rPr>
              <w:fldChar w:fldCharType="end"/>
            </w:r>
          </w:hyperlink>
        </w:p>
        <w:p w14:paraId="7F89397F" w14:textId="4B8D9CCF" w:rsidR="00882BE8" w:rsidRDefault="00882BE8">
          <w:pPr>
            <w:pStyle w:val="TOC3"/>
            <w:tabs>
              <w:tab w:val="right" w:leader="dot" w:pos="7927"/>
            </w:tabs>
            <w:rPr>
              <w:rFonts w:asciiTheme="minorHAnsi" w:eastAsiaTheme="minorEastAsia" w:hAnsiTheme="minorHAnsi"/>
              <w:noProof/>
              <w:sz w:val="22"/>
            </w:rPr>
          </w:pPr>
          <w:hyperlink w:anchor="_Toc23880408" w:history="1">
            <w:r w:rsidRPr="008C09A4">
              <w:rPr>
                <w:rStyle w:val="Hyperlink"/>
                <w:rFonts w:cs="Times New Roman"/>
                <w:noProof/>
              </w:rPr>
              <w:t>4.9.9</w:t>
            </w:r>
            <w:r w:rsidRPr="008C09A4">
              <w:rPr>
                <w:rStyle w:val="Hyperlink"/>
                <w:rFonts w:cs="Times New Roman"/>
                <w:i/>
                <w:noProof/>
              </w:rPr>
              <w:t xml:space="preserve"> User Interface </w:t>
            </w:r>
            <w:r w:rsidRPr="008C09A4">
              <w:rPr>
                <w:rStyle w:val="Hyperlink"/>
                <w:rFonts w:cs="Times New Roman"/>
                <w:noProof/>
              </w:rPr>
              <w:t>Grafik</w:t>
            </w:r>
            <w:r w:rsidRPr="008C09A4">
              <w:rPr>
                <w:rStyle w:val="Hyperlink"/>
                <w:rFonts w:cs="Times New Roman"/>
                <w:i/>
                <w:noProof/>
              </w:rPr>
              <w:t xml:space="preserve"> Tracker</w:t>
            </w:r>
            <w:r>
              <w:rPr>
                <w:noProof/>
                <w:webHidden/>
              </w:rPr>
              <w:tab/>
            </w:r>
            <w:r>
              <w:rPr>
                <w:noProof/>
                <w:webHidden/>
              </w:rPr>
              <w:fldChar w:fldCharType="begin"/>
            </w:r>
            <w:r>
              <w:rPr>
                <w:noProof/>
                <w:webHidden/>
              </w:rPr>
              <w:instrText xml:space="preserve"> PAGEREF _Toc23880408 \h </w:instrText>
            </w:r>
            <w:r>
              <w:rPr>
                <w:noProof/>
                <w:webHidden/>
              </w:rPr>
            </w:r>
            <w:r>
              <w:rPr>
                <w:noProof/>
                <w:webHidden/>
              </w:rPr>
              <w:fldChar w:fldCharType="separate"/>
            </w:r>
            <w:r>
              <w:rPr>
                <w:noProof/>
                <w:webHidden/>
              </w:rPr>
              <w:t>43</w:t>
            </w:r>
            <w:r>
              <w:rPr>
                <w:noProof/>
                <w:webHidden/>
              </w:rPr>
              <w:fldChar w:fldCharType="end"/>
            </w:r>
          </w:hyperlink>
        </w:p>
        <w:p w14:paraId="4E6FC1E9" w14:textId="7F91D360" w:rsidR="00882BE8" w:rsidRDefault="00882BE8">
          <w:pPr>
            <w:pStyle w:val="TOC3"/>
            <w:tabs>
              <w:tab w:val="right" w:leader="dot" w:pos="7927"/>
            </w:tabs>
            <w:rPr>
              <w:rFonts w:asciiTheme="minorHAnsi" w:eastAsiaTheme="minorEastAsia" w:hAnsiTheme="minorHAnsi"/>
              <w:noProof/>
              <w:sz w:val="22"/>
            </w:rPr>
          </w:pPr>
          <w:hyperlink w:anchor="_Toc23880409" w:history="1">
            <w:r w:rsidRPr="008C09A4">
              <w:rPr>
                <w:rStyle w:val="Hyperlink"/>
                <w:rFonts w:cs="Times New Roman"/>
                <w:noProof/>
              </w:rPr>
              <w:t>4.9.10</w:t>
            </w:r>
            <w:r w:rsidRPr="008C09A4">
              <w:rPr>
                <w:rStyle w:val="Hyperlink"/>
                <w:rFonts w:cs="Times New Roman"/>
                <w:i/>
                <w:noProof/>
              </w:rPr>
              <w:t xml:space="preserve"> User Interface </w:t>
            </w:r>
            <w:r w:rsidRPr="008C09A4">
              <w:rPr>
                <w:rStyle w:val="Hyperlink"/>
                <w:rFonts w:cs="Times New Roman"/>
                <w:noProof/>
              </w:rPr>
              <w:t>Grafik Aktuator</w:t>
            </w:r>
            <w:r>
              <w:rPr>
                <w:noProof/>
                <w:webHidden/>
              </w:rPr>
              <w:tab/>
            </w:r>
            <w:r>
              <w:rPr>
                <w:noProof/>
                <w:webHidden/>
              </w:rPr>
              <w:fldChar w:fldCharType="begin"/>
            </w:r>
            <w:r>
              <w:rPr>
                <w:noProof/>
                <w:webHidden/>
              </w:rPr>
              <w:instrText xml:space="preserve"> PAGEREF _Toc23880409 \h </w:instrText>
            </w:r>
            <w:r>
              <w:rPr>
                <w:noProof/>
                <w:webHidden/>
              </w:rPr>
            </w:r>
            <w:r>
              <w:rPr>
                <w:noProof/>
                <w:webHidden/>
              </w:rPr>
              <w:fldChar w:fldCharType="separate"/>
            </w:r>
            <w:r>
              <w:rPr>
                <w:noProof/>
                <w:webHidden/>
              </w:rPr>
              <w:t>43</w:t>
            </w:r>
            <w:r>
              <w:rPr>
                <w:noProof/>
                <w:webHidden/>
              </w:rPr>
              <w:fldChar w:fldCharType="end"/>
            </w:r>
          </w:hyperlink>
        </w:p>
        <w:p w14:paraId="306EDC64" w14:textId="247D01E5" w:rsidR="00882BE8" w:rsidRDefault="00882BE8">
          <w:pPr>
            <w:pStyle w:val="TOC3"/>
            <w:tabs>
              <w:tab w:val="right" w:leader="dot" w:pos="7927"/>
            </w:tabs>
            <w:rPr>
              <w:rFonts w:asciiTheme="minorHAnsi" w:eastAsiaTheme="minorEastAsia" w:hAnsiTheme="minorHAnsi"/>
              <w:noProof/>
              <w:sz w:val="22"/>
            </w:rPr>
          </w:pPr>
          <w:hyperlink w:anchor="_Toc23880410" w:history="1">
            <w:r w:rsidRPr="008C09A4">
              <w:rPr>
                <w:rStyle w:val="Hyperlink"/>
                <w:rFonts w:cs="Times New Roman"/>
                <w:noProof/>
              </w:rPr>
              <w:t>4.9.11</w:t>
            </w:r>
            <w:r w:rsidRPr="008C09A4">
              <w:rPr>
                <w:rStyle w:val="Hyperlink"/>
                <w:rFonts w:cs="Times New Roman"/>
                <w:i/>
                <w:noProof/>
              </w:rPr>
              <w:t xml:space="preserve"> User Interface Log Out</w:t>
            </w:r>
            <w:r>
              <w:rPr>
                <w:noProof/>
                <w:webHidden/>
              </w:rPr>
              <w:tab/>
            </w:r>
            <w:r>
              <w:rPr>
                <w:noProof/>
                <w:webHidden/>
              </w:rPr>
              <w:fldChar w:fldCharType="begin"/>
            </w:r>
            <w:r>
              <w:rPr>
                <w:noProof/>
                <w:webHidden/>
              </w:rPr>
              <w:instrText xml:space="preserve"> PAGEREF _Toc23880410 \h </w:instrText>
            </w:r>
            <w:r>
              <w:rPr>
                <w:noProof/>
                <w:webHidden/>
              </w:rPr>
            </w:r>
            <w:r>
              <w:rPr>
                <w:noProof/>
                <w:webHidden/>
              </w:rPr>
              <w:fldChar w:fldCharType="separate"/>
            </w:r>
            <w:r>
              <w:rPr>
                <w:noProof/>
                <w:webHidden/>
              </w:rPr>
              <w:t>43</w:t>
            </w:r>
            <w:r>
              <w:rPr>
                <w:noProof/>
                <w:webHidden/>
              </w:rPr>
              <w:fldChar w:fldCharType="end"/>
            </w:r>
          </w:hyperlink>
        </w:p>
        <w:p w14:paraId="2809AC84" w14:textId="28B7C0DD" w:rsidR="00882BE8" w:rsidRDefault="00882BE8">
          <w:pPr>
            <w:pStyle w:val="TOC2"/>
            <w:tabs>
              <w:tab w:val="right" w:leader="dot" w:pos="7927"/>
            </w:tabs>
            <w:rPr>
              <w:rFonts w:asciiTheme="minorHAnsi" w:eastAsiaTheme="minorEastAsia" w:hAnsiTheme="minorHAnsi"/>
              <w:noProof/>
              <w:sz w:val="22"/>
            </w:rPr>
          </w:pPr>
          <w:hyperlink w:anchor="_Toc23880411" w:history="1">
            <w:r w:rsidRPr="008C09A4">
              <w:rPr>
                <w:rStyle w:val="Hyperlink"/>
                <w:rFonts w:cs="Times New Roman"/>
                <w:noProof/>
              </w:rPr>
              <w:t>4.10 Pengujian Sistem</w:t>
            </w:r>
            <w:r>
              <w:rPr>
                <w:noProof/>
                <w:webHidden/>
              </w:rPr>
              <w:tab/>
            </w:r>
            <w:r>
              <w:rPr>
                <w:noProof/>
                <w:webHidden/>
              </w:rPr>
              <w:fldChar w:fldCharType="begin"/>
            </w:r>
            <w:r>
              <w:rPr>
                <w:noProof/>
                <w:webHidden/>
              </w:rPr>
              <w:instrText xml:space="preserve"> PAGEREF _Toc23880411 \h </w:instrText>
            </w:r>
            <w:r>
              <w:rPr>
                <w:noProof/>
                <w:webHidden/>
              </w:rPr>
            </w:r>
            <w:r>
              <w:rPr>
                <w:noProof/>
                <w:webHidden/>
              </w:rPr>
              <w:fldChar w:fldCharType="separate"/>
            </w:r>
            <w:r>
              <w:rPr>
                <w:noProof/>
                <w:webHidden/>
              </w:rPr>
              <w:t>43</w:t>
            </w:r>
            <w:r>
              <w:rPr>
                <w:noProof/>
                <w:webHidden/>
              </w:rPr>
              <w:fldChar w:fldCharType="end"/>
            </w:r>
          </w:hyperlink>
        </w:p>
        <w:p w14:paraId="162C02AC" w14:textId="7ABA3F58" w:rsidR="00882BE8" w:rsidRDefault="00882BE8">
          <w:pPr>
            <w:pStyle w:val="TOC3"/>
            <w:tabs>
              <w:tab w:val="right" w:leader="dot" w:pos="7927"/>
            </w:tabs>
            <w:rPr>
              <w:rFonts w:asciiTheme="minorHAnsi" w:eastAsiaTheme="minorEastAsia" w:hAnsiTheme="minorHAnsi"/>
              <w:noProof/>
              <w:sz w:val="22"/>
            </w:rPr>
          </w:pPr>
          <w:hyperlink w:anchor="_Toc23880412" w:history="1">
            <w:r w:rsidRPr="008C09A4">
              <w:rPr>
                <w:rStyle w:val="Hyperlink"/>
                <w:rFonts w:cs="Times New Roman"/>
                <w:noProof/>
              </w:rPr>
              <w:t xml:space="preserve">4.10.1 Pengujian </w:t>
            </w:r>
            <w:r w:rsidRPr="008C09A4">
              <w:rPr>
                <w:rStyle w:val="Hyperlink"/>
                <w:rFonts w:cs="Times New Roman"/>
                <w:i/>
                <w:noProof/>
              </w:rPr>
              <w:t xml:space="preserve">Solar Tracker </w:t>
            </w:r>
            <w:r w:rsidRPr="008C09A4">
              <w:rPr>
                <w:rStyle w:val="Hyperlink"/>
                <w:rFonts w:cs="Times New Roman"/>
                <w:noProof/>
              </w:rPr>
              <w:t>Tanpa Metode</w:t>
            </w:r>
            <w:r w:rsidRPr="008C09A4">
              <w:rPr>
                <w:rStyle w:val="Hyperlink"/>
                <w:rFonts w:cs="Times New Roman"/>
                <w:i/>
                <w:noProof/>
              </w:rPr>
              <w:t xml:space="preserve"> Fuzzy</w:t>
            </w:r>
            <w:r>
              <w:rPr>
                <w:noProof/>
                <w:webHidden/>
              </w:rPr>
              <w:tab/>
            </w:r>
            <w:r>
              <w:rPr>
                <w:noProof/>
                <w:webHidden/>
              </w:rPr>
              <w:fldChar w:fldCharType="begin"/>
            </w:r>
            <w:r>
              <w:rPr>
                <w:noProof/>
                <w:webHidden/>
              </w:rPr>
              <w:instrText xml:space="preserve"> PAGEREF _Toc23880412 \h </w:instrText>
            </w:r>
            <w:r>
              <w:rPr>
                <w:noProof/>
                <w:webHidden/>
              </w:rPr>
            </w:r>
            <w:r>
              <w:rPr>
                <w:noProof/>
                <w:webHidden/>
              </w:rPr>
              <w:fldChar w:fldCharType="separate"/>
            </w:r>
            <w:r>
              <w:rPr>
                <w:noProof/>
                <w:webHidden/>
              </w:rPr>
              <w:t>43</w:t>
            </w:r>
            <w:r>
              <w:rPr>
                <w:noProof/>
                <w:webHidden/>
              </w:rPr>
              <w:fldChar w:fldCharType="end"/>
            </w:r>
          </w:hyperlink>
        </w:p>
        <w:p w14:paraId="316F353C" w14:textId="5D3FB27B" w:rsidR="00882BE8" w:rsidRDefault="00882BE8">
          <w:pPr>
            <w:pStyle w:val="TOC3"/>
            <w:tabs>
              <w:tab w:val="right" w:leader="dot" w:pos="7927"/>
            </w:tabs>
            <w:rPr>
              <w:rFonts w:asciiTheme="minorHAnsi" w:eastAsiaTheme="minorEastAsia" w:hAnsiTheme="minorHAnsi"/>
              <w:noProof/>
              <w:sz w:val="22"/>
            </w:rPr>
          </w:pPr>
          <w:hyperlink w:anchor="_Toc23880413" w:history="1">
            <w:r w:rsidRPr="008C09A4">
              <w:rPr>
                <w:rStyle w:val="Hyperlink"/>
                <w:rFonts w:cs="Times New Roman"/>
                <w:noProof/>
              </w:rPr>
              <w:t xml:space="preserve">4.10.2 Pengujian </w:t>
            </w:r>
            <w:r w:rsidRPr="008C09A4">
              <w:rPr>
                <w:rStyle w:val="Hyperlink"/>
                <w:rFonts w:cs="Times New Roman"/>
                <w:i/>
                <w:noProof/>
              </w:rPr>
              <w:t xml:space="preserve">Solar Tracker </w:t>
            </w:r>
            <w:r w:rsidRPr="008C09A4">
              <w:rPr>
                <w:rStyle w:val="Hyperlink"/>
                <w:rFonts w:cs="Times New Roman"/>
                <w:noProof/>
              </w:rPr>
              <w:t>dengan Metode</w:t>
            </w:r>
            <w:r w:rsidRPr="008C09A4">
              <w:rPr>
                <w:rStyle w:val="Hyperlink"/>
                <w:rFonts w:cs="Times New Roman"/>
                <w:i/>
                <w:noProof/>
              </w:rPr>
              <w:t xml:space="preserve"> Fuzzy</w:t>
            </w:r>
            <w:r>
              <w:rPr>
                <w:noProof/>
                <w:webHidden/>
              </w:rPr>
              <w:tab/>
            </w:r>
            <w:r>
              <w:rPr>
                <w:noProof/>
                <w:webHidden/>
              </w:rPr>
              <w:fldChar w:fldCharType="begin"/>
            </w:r>
            <w:r>
              <w:rPr>
                <w:noProof/>
                <w:webHidden/>
              </w:rPr>
              <w:instrText xml:space="preserve"> PAGEREF _Toc23880413 \h </w:instrText>
            </w:r>
            <w:r>
              <w:rPr>
                <w:noProof/>
                <w:webHidden/>
              </w:rPr>
            </w:r>
            <w:r>
              <w:rPr>
                <w:noProof/>
                <w:webHidden/>
              </w:rPr>
              <w:fldChar w:fldCharType="separate"/>
            </w:r>
            <w:r>
              <w:rPr>
                <w:noProof/>
                <w:webHidden/>
              </w:rPr>
              <w:t>44</w:t>
            </w:r>
            <w:r>
              <w:rPr>
                <w:noProof/>
                <w:webHidden/>
              </w:rPr>
              <w:fldChar w:fldCharType="end"/>
            </w:r>
          </w:hyperlink>
        </w:p>
        <w:p w14:paraId="125A13D8" w14:textId="51FED389" w:rsidR="00882BE8" w:rsidRDefault="00882BE8">
          <w:pPr>
            <w:pStyle w:val="TOC3"/>
            <w:tabs>
              <w:tab w:val="right" w:leader="dot" w:pos="7927"/>
            </w:tabs>
            <w:rPr>
              <w:rFonts w:asciiTheme="minorHAnsi" w:eastAsiaTheme="minorEastAsia" w:hAnsiTheme="minorHAnsi"/>
              <w:noProof/>
              <w:sz w:val="22"/>
            </w:rPr>
          </w:pPr>
          <w:hyperlink w:anchor="_Toc23880414" w:history="1">
            <w:r w:rsidRPr="008C09A4">
              <w:rPr>
                <w:rStyle w:val="Hyperlink"/>
                <w:rFonts w:cs="Times New Roman"/>
                <w:noProof/>
              </w:rPr>
              <w:t xml:space="preserve">4.10.3 Pengujian Aktuator </w:t>
            </w:r>
            <w:r w:rsidRPr="008C09A4">
              <w:rPr>
                <w:rStyle w:val="Hyperlink"/>
                <w:rFonts w:cs="Times New Roman"/>
                <w:i/>
                <w:noProof/>
              </w:rPr>
              <w:t xml:space="preserve"> </w:t>
            </w:r>
            <w:r w:rsidRPr="008C09A4">
              <w:rPr>
                <w:rStyle w:val="Hyperlink"/>
                <w:rFonts w:cs="Times New Roman"/>
                <w:noProof/>
              </w:rPr>
              <w:t>dengan Metode</w:t>
            </w:r>
            <w:r w:rsidRPr="008C09A4">
              <w:rPr>
                <w:rStyle w:val="Hyperlink"/>
                <w:rFonts w:cs="Times New Roman"/>
                <w:i/>
                <w:noProof/>
              </w:rPr>
              <w:t xml:space="preserve"> </w:t>
            </w:r>
            <w:r w:rsidRPr="008C09A4">
              <w:rPr>
                <w:rStyle w:val="Hyperlink"/>
                <w:rFonts w:cs="Times New Roman"/>
                <w:noProof/>
              </w:rPr>
              <w:t>PID</w:t>
            </w:r>
            <w:r>
              <w:rPr>
                <w:noProof/>
                <w:webHidden/>
              </w:rPr>
              <w:tab/>
            </w:r>
            <w:r>
              <w:rPr>
                <w:noProof/>
                <w:webHidden/>
              </w:rPr>
              <w:fldChar w:fldCharType="begin"/>
            </w:r>
            <w:r>
              <w:rPr>
                <w:noProof/>
                <w:webHidden/>
              </w:rPr>
              <w:instrText xml:space="preserve"> PAGEREF _Toc23880414 \h </w:instrText>
            </w:r>
            <w:r>
              <w:rPr>
                <w:noProof/>
                <w:webHidden/>
              </w:rPr>
            </w:r>
            <w:r>
              <w:rPr>
                <w:noProof/>
                <w:webHidden/>
              </w:rPr>
              <w:fldChar w:fldCharType="separate"/>
            </w:r>
            <w:r>
              <w:rPr>
                <w:noProof/>
                <w:webHidden/>
              </w:rPr>
              <w:t>44</w:t>
            </w:r>
            <w:r>
              <w:rPr>
                <w:noProof/>
                <w:webHidden/>
              </w:rPr>
              <w:fldChar w:fldCharType="end"/>
            </w:r>
          </w:hyperlink>
        </w:p>
        <w:p w14:paraId="24B7FF2A" w14:textId="6F1F7C82" w:rsidR="00882BE8" w:rsidRDefault="00882BE8">
          <w:pPr>
            <w:pStyle w:val="TOC3"/>
            <w:tabs>
              <w:tab w:val="right" w:leader="dot" w:pos="7927"/>
            </w:tabs>
            <w:rPr>
              <w:rFonts w:asciiTheme="minorHAnsi" w:eastAsiaTheme="minorEastAsia" w:hAnsiTheme="minorHAnsi"/>
              <w:noProof/>
              <w:sz w:val="22"/>
            </w:rPr>
          </w:pPr>
          <w:hyperlink w:anchor="_Toc23880415" w:history="1">
            <w:r w:rsidRPr="008C09A4">
              <w:rPr>
                <w:rStyle w:val="Hyperlink"/>
                <w:rFonts w:cs="Times New Roman"/>
                <w:noProof/>
              </w:rPr>
              <w:t>4.10.4 Pengujian Aktuator dengan Metode</w:t>
            </w:r>
            <w:r w:rsidRPr="008C09A4">
              <w:rPr>
                <w:rStyle w:val="Hyperlink"/>
                <w:rFonts w:cs="Times New Roman"/>
                <w:i/>
                <w:noProof/>
              </w:rPr>
              <w:t xml:space="preserve"> </w:t>
            </w:r>
            <w:r w:rsidRPr="008C09A4">
              <w:rPr>
                <w:rStyle w:val="Hyperlink"/>
                <w:rFonts w:cs="Times New Roman"/>
                <w:noProof/>
              </w:rPr>
              <w:t>PID</w:t>
            </w:r>
            <w:r>
              <w:rPr>
                <w:noProof/>
                <w:webHidden/>
              </w:rPr>
              <w:tab/>
            </w:r>
            <w:r>
              <w:rPr>
                <w:noProof/>
                <w:webHidden/>
              </w:rPr>
              <w:fldChar w:fldCharType="begin"/>
            </w:r>
            <w:r>
              <w:rPr>
                <w:noProof/>
                <w:webHidden/>
              </w:rPr>
              <w:instrText xml:space="preserve"> PAGEREF _Toc23880415 \h </w:instrText>
            </w:r>
            <w:r>
              <w:rPr>
                <w:noProof/>
                <w:webHidden/>
              </w:rPr>
            </w:r>
            <w:r>
              <w:rPr>
                <w:noProof/>
                <w:webHidden/>
              </w:rPr>
              <w:fldChar w:fldCharType="separate"/>
            </w:r>
            <w:r>
              <w:rPr>
                <w:noProof/>
                <w:webHidden/>
              </w:rPr>
              <w:t>45</w:t>
            </w:r>
            <w:r>
              <w:rPr>
                <w:noProof/>
                <w:webHidden/>
              </w:rPr>
              <w:fldChar w:fldCharType="end"/>
            </w:r>
          </w:hyperlink>
        </w:p>
        <w:p w14:paraId="41C4C2DA" w14:textId="63A9C5B9" w:rsidR="00882BE8" w:rsidRDefault="00882BE8">
          <w:pPr>
            <w:pStyle w:val="TOC1"/>
            <w:tabs>
              <w:tab w:val="right" w:leader="dot" w:pos="7927"/>
            </w:tabs>
            <w:rPr>
              <w:rFonts w:asciiTheme="minorHAnsi" w:eastAsiaTheme="minorEastAsia" w:hAnsiTheme="minorHAnsi"/>
              <w:noProof/>
              <w:sz w:val="22"/>
            </w:rPr>
          </w:pPr>
          <w:hyperlink w:anchor="_Toc23880416" w:history="1">
            <w:r w:rsidRPr="008C09A4">
              <w:rPr>
                <w:rStyle w:val="Hyperlink"/>
                <w:noProof/>
              </w:rPr>
              <w:t>BAB 5. HASIL DAN PEMBAHASAN</w:t>
            </w:r>
            <w:r>
              <w:rPr>
                <w:noProof/>
                <w:webHidden/>
              </w:rPr>
              <w:tab/>
            </w:r>
            <w:r>
              <w:rPr>
                <w:noProof/>
                <w:webHidden/>
              </w:rPr>
              <w:fldChar w:fldCharType="begin"/>
            </w:r>
            <w:r>
              <w:rPr>
                <w:noProof/>
                <w:webHidden/>
              </w:rPr>
              <w:instrText xml:space="preserve"> PAGEREF _Toc23880416 \h </w:instrText>
            </w:r>
            <w:r>
              <w:rPr>
                <w:noProof/>
                <w:webHidden/>
              </w:rPr>
            </w:r>
            <w:r>
              <w:rPr>
                <w:noProof/>
                <w:webHidden/>
              </w:rPr>
              <w:fldChar w:fldCharType="separate"/>
            </w:r>
            <w:r>
              <w:rPr>
                <w:noProof/>
                <w:webHidden/>
              </w:rPr>
              <w:t>46</w:t>
            </w:r>
            <w:r>
              <w:rPr>
                <w:noProof/>
                <w:webHidden/>
              </w:rPr>
              <w:fldChar w:fldCharType="end"/>
            </w:r>
          </w:hyperlink>
        </w:p>
        <w:p w14:paraId="347401CF" w14:textId="366EC3D2" w:rsidR="00882BE8" w:rsidRDefault="00882BE8">
          <w:pPr>
            <w:pStyle w:val="TOC2"/>
            <w:tabs>
              <w:tab w:val="right" w:leader="dot" w:pos="7927"/>
            </w:tabs>
            <w:rPr>
              <w:rFonts w:asciiTheme="minorHAnsi" w:eastAsiaTheme="minorEastAsia" w:hAnsiTheme="minorHAnsi"/>
              <w:noProof/>
              <w:sz w:val="22"/>
            </w:rPr>
          </w:pPr>
          <w:hyperlink w:anchor="_Toc23880417" w:history="1">
            <w:r w:rsidRPr="008C09A4">
              <w:rPr>
                <w:rStyle w:val="Hyperlink"/>
                <w:rFonts w:cs="Times New Roman"/>
                <w:noProof/>
              </w:rPr>
              <w:t xml:space="preserve">5.1 Hasil Implementasi </w:t>
            </w:r>
            <w:r w:rsidRPr="008C09A4">
              <w:rPr>
                <w:rStyle w:val="Hyperlink"/>
                <w:rFonts w:cs="Times New Roman"/>
                <w:i/>
                <w:noProof/>
              </w:rPr>
              <w:t>Hardware</w:t>
            </w:r>
            <w:r>
              <w:rPr>
                <w:noProof/>
                <w:webHidden/>
              </w:rPr>
              <w:tab/>
            </w:r>
            <w:r>
              <w:rPr>
                <w:noProof/>
                <w:webHidden/>
              </w:rPr>
              <w:fldChar w:fldCharType="begin"/>
            </w:r>
            <w:r>
              <w:rPr>
                <w:noProof/>
                <w:webHidden/>
              </w:rPr>
              <w:instrText xml:space="preserve"> PAGEREF _Toc23880417 \h </w:instrText>
            </w:r>
            <w:r>
              <w:rPr>
                <w:noProof/>
                <w:webHidden/>
              </w:rPr>
            </w:r>
            <w:r>
              <w:rPr>
                <w:noProof/>
                <w:webHidden/>
              </w:rPr>
              <w:fldChar w:fldCharType="separate"/>
            </w:r>
            <w:r>
              <w:rPr>
                <w:noProof/>
                <w:webHidden/>
              </w:rPr>
              <w:t>46</w:t>
            </w:r>
            <w:r>
              <w:rPr>
                <w:noProof/>
                <w:webHidden/>
              </w:rPr>
              <w:fldChar w:fldCharType="end"/>
            </w:r>
          </w:hyperlink>
        </w:p>
        <w:p w14:paraId="61762928" w14:textId="4E8924AA" w:rsidR="00882BE8" w:rsidRDefault="00882BE8">
          <w:pPr>
            <w:pStyle w:val="TOC2"/>
            <w:tabs>
              <w:tab w:val="right" w:leader="dot" w:pos="7927"/>
            </w:tabs>
            <w:rPr>
              <w:rFonts w:asciiTheme="minorHAnsi" w:eastAsiaTheme="minorEastAsia" w:hAnsiTheme="minorHAnsi"/>
              <w:noProof/>
              <w:sz w:val="22"/>
            </w:rPr>
          </w:pPr>
          <w:hyperlink w:anchor="_Toc23880418" w:history="1">
            <w:r w:rsidRPr="008C09A4">
              <w:rPr>
                <w:rStyle w:val="Hyperlink"/>
                <w:rFonts w:cs="Times New Roman"/>
                <w:noProof/>
              </w:rPr>
              <w:t>5.2 Hasil Pembangunan Sistem</w:t>
            </w:r>
            <w:r>
              <w:rPr>
                <w:noProof/>
                <w:webHidden/>
              </w:rPr>
              <w:tab/>
            </w:r>
            <w:r>
              <w:rPr>
                <w:noProof/>
                <w:webHidden/>
              </w:rPr>
              <w:fldChar w:fldCharType="begin"/>
            </w:r>
            <w:r>
              <w:rPr>
                <w:noProof/>
                <w:webHidden/>
              </w:rPr>
              <w:instrText xml:space="preserve"> PAGEREF _Toc23880418 \h </w:instrText>
            </w:r>
            <w:r>
              <w:rPr>
                <w:noProof/>
                <w:webHidden/>
              </w:rPr>
            </w:r>
            <w:r>
              <w:rPr>
                <w:noProof/>
                <w:webHidden/>
              </w:rPr>
              <w:fldChar w:fldCharType="separate"/>
            </w:r>
            <w:r>
              <w:rPr>
                <w:noProof/>
                <w:webHidden/>
              </w:rPr>
              <w:t>47</w:t>
            </w:r>
            <w:r>
              <w:rPr>
                <w:noProof/>
                <w:webHidden/>
              </w:rPr>
              <w:fldChar w:fldCharType="end"/>
            </w:r>
          </w:hyperlink>
        </w:p>
        <w:p w14:paraId="0D15BDE6" w14:textId="582DC6E3" w:rsidR="00882BE8" w:rsidRDefault="00882BE8">
          <w:pPr>
            <w:pStyle w:val="TOC3"/>
            <w:tabs>
              <w:tab w:val="right" w:leader="dot" w:pos="7927"/>
            </w:tabs>
            <w:rPr>
              <w:rFonts w:asciiTheme="minorHAnsi" w:eastAsiaTheme="minorEastAsia" w:hAnsiTheme="minorHAnsi"/>
              <w:noProof/>
              <w:sz w:val="22"/>
            </w:rPr>
          </w:pPr>
          <w:hyperlink w:anchor="_Toc23880419" w:history="1">
            <w:r w:rsidRPr="008C09A4">
              <w:rPr>
                <w:rStyle w:val="Hyperlink"/>
                <w:rFonts w:cs="Times New Roman"/>
                <w:noProof/>
              </w:rPr>
              <w:t xml:space="preserve">5.2.1 Fitur </w:t>
            </w:r>
            <w:r w:rsidRPr="008C09A4">
              <w:rPr>
                <w:rStyle w:val="Hyperlink"/>
                <w:rFonts w:cs="Times New Roman"/>
                <w:i/>
                <w:noProof/>
              </w:rPr>
              <w:t>Log In</w:t>
            </w:r>
            <w:r>
              <w:rPr>
                <w:noProof/>
                <w:webHidden/>
              </w:rPr>
              <w:tab/>
            </w:r>
            <w:r>
              <w:rPr>
                <w:noProof/>
                <w:webHidden/>
              </w:rPr>
              <w:fldChar w:fldCharType="begin"/>
            </w:r>
            <w:r>
              <w:rPr>
                <w:noProof/>
                <w:webHidden/>
              </w:rPr>
              <w:instrText xml:space="preserve"> PAGEREF _Toc23880419 \h </w:instrText>
            </w:r>
            <w:r>
              <w:rPr>
                <w:noProof/>
                <w:webHidden/>
              </w:rPr>
            </w:r>
            <w:r>
              <w:rPr>
                <w:noProof/>
                <w:webHidden/>
              </w:rPr>
              <w:fldChar w:fldCharType="separate"/>
            </w:r>
            <w:r>
              <w:rPr>
                <w:noProof/>
                <w:webHidden/>
              </w:rPr>
              <w:t>47</w:t>
            </w:r>
            <w:r>
              <w:rPr>
                <w:noProof/>
                <w:webHidden/>
              </w:rPr>
              <w:fldChar w:fldCharType="end"/>
            </w:r>
          </w:hyperlink>
        </w:p>
        <w:p w14:paraId="1622D648" w14:textId="62D9A63E" w:rsidR="00882BE8" w:rsidRDefault="00882BE8">
          <w:pPr>
            <w:pStyle w:val="TOC3"/>
            <w:tabs>
              <w:tab w:val="right" w:leader="dot" w:pos="7927"/>
            </w:tabs>
            <w:rPr>
              <w:rFonts w:asciiTheme="minorHAnsi" w:eastAsiaTheme="minorEastAsia" w:hAnsiTheme="minorHAnsi"/>
              <w:noProof/>
              <w:sz w:val="22"/>
            </w:rPr>
          </w:pPr>
          <w:hyperlink w:anchor="_Toc23880420" w:history="1">
            <w:r w:rsidRPr="008C09A4">
              <w:rPr>
                <w:rStyle w:val="Hyperlink"/>
                <w:rFonts w:cs="Times New Roman"/>
                <w:noProof/>
              </w:rPr>
              <w:t>5.2.2 Fitur Tambah User</w:t>
            </w:r>
            <w:r>
              <w:rPr>
                <w:noProof/>
                <w:webHidden/>
              </w:rPr>
              <w:tab/>
            </w:r>
            <w:r>
              <w:rPr>
                <w:noProof/>
                <w:webHidden/>
              </w:rPr>
              <w:fldChar w:fldCharType="begin"/>
            </w:r>
            <w:r>
              <w:rPr>
                <w:noProof/>
                <w:webHidden/>
              </w:rPr>
              <w:instrText xml:space="preserve"> PAGEREF _Toc23880420 \h </w:instrText>
            </w:r>
            <w:r>
              <w:rPr>
                <w:noProof/>
                <w:webHidden/>
              </w:rPr>
            </w:r>
            <w:r>
              <w:rPr>
                <w:noProof/>
                <w:webHidden/>
              </w:rPr>
              <w:fldChar w:fldCharType="separate"/>
            </w:r>
            <w:r>
              <w:rPr>
                <w:noProof/>
                <w:webHidden/>
              </w:rPr>
              <w:t>48</w:t>
            </w:r>
            <w:r>
              <w:rPr>
                <w:noProof/>
                <w:webHidden/>
              </w:rPr>
              <w:fldChar w:fldCharType="end"/>
            </w:r>
          </w:hyperlink>
        </w:p>
        <w:p w14:paraId="518344B3" w14:textId="172A340B" w:rsidR="00882BE8" w:rsidRDefault="00882BE8">
          <w:pPr>
            <w:pStyle w:val="TOC3"/>
            <w:tabs>
              <w:tab w:val="right" w:leader="dot" w:pos="7927"/>
            </w:tabs>
            <w:rPr>
              <w:rFonts w:asciiTheme="minorHAnsi" w:eastAsiaTheme="minorEastAsia" w:hAnsiTheme="minorHAnsi"/>
              <w:noProof/>
              <w:sz w:val="22"/>
            </w:rPr>
          </w:pPr>
          <w:hyperlink w:anchor="_Toc23880421" w:history="1">
            <w:r w:rsidRPr="008C09A4">
              <w:rPr>
                <w:rStyle w:val="Hyperlink"/>
                <w:rFonts w:cs="Times New Roman"/>
                <w:noProof/>
              </w:rPr>
              <w:t>5.2.3 Fitur Edit User</w:t>
            </w:r>
            <w:r>
              <w:rPr>
                <w:noProof/>
                <w:webHidden/>
              </w:rPr>
              <w:tab/>
            </w:r>
            <w:r>
              <w:rPr>
                <w:noProof/>
                <w:webHidden/>
              </w:rPr>
              <w:fldChar w:fldCharType="begin"/>
            </w:r>
            <w:r>
              <w:rPr>
                <w:noProof/>
                <w:webHidden/>
              </w:rPr>
              <w:instrText xml:space="preserve"> PAGEREF _Toc23880421 \h </w:instrText>
            </w:r>
            <w:r>
              <w:rPr>
                <w:noProof/>
                <w:webHidden/>
              </w:rPr>
            </w:r>
            <w:r>
              <w:rPr>
                <w:noProof/>
                <w:webHidden/>
              </w:rPr>
              <w:fldChar w:fldCharType="separate"/>
            </w:r>
            <w:r>
              <w:rPr>
                <w:noProof/>
                <w:webHidden/>
              </w:rPr>
              <w:t>49</w:t>
            </w:r>
            <w:r>
              <w:rPr>
                <w:noProof/>
                <w:webHidden/>
              </w:rPr>
              <w:fldChar w:fldCharType="end"/>
            </w:r>
          </w:hyperlink>
        </w:p>
        <w:p w14:paraId="33EF57E0" w14:textId="5118CCC2" w:rsidR="00882BE8" w:rsidRDefault="00882BE8">
          <w:pPr>
            <w:pStyle w:val="TOC3"/>
            <w:tabs>
              <w:tab w:val="right" w:leader="dot" w:pos="7927"/>
            </w:tabs>
            <w:rPr>
              <w:rFonts w:asciiTheme="minorHAnsi" w:eastAsiaTheme="minorEastAsia" w:hAnsiTheme="minorHAnsi"/>
              <w:noProof/>
              <w:sz w:val="22"/>
            </w:rPr>
          </w:pPr>
          <w:hyperlink w:anchor="_Toc23880422" w:history="1">
            <w:r w:rsidRPr="008C09A4">
              <w:rPr>
                <w:rStyle w:val="Hyperlink"/>
                <w:rFonts w:cs="Times New Roman"/>
                <w:noProof/>
              </w:rPr>
              <w:t xml:space="preserve">5.2.4 Fitur </w:t>
            </w:r>
            <w:r w:rsidRPr="008C09A4">
              <w:rPr>
                <w:rStyle w:val="Hyperlink"/>
                <w:rFonts w:cs="Times New Roman"/>
                <w:i/>
                <w:noProof/>
              </w:rPr>
              <w:t>History Log in</w:t>
            </w:r>
            <w:r>
              <w:rPr>
                <w:noProof/>
                <w:webHidden/>
              </w:rPr>
              <w:tab/>
            </w:r>
            <w:r>
              <w:rPr>
                <w:noProof/>
                <w:webHidden/>
              </w:rPr>
              <w:fldChar w:fldCharType="begin"/>
            </w:r>
            <w:r>
              <w:rPr>
                <w:noProof/>
                <w:webHidden/>
              </w:rPr>
              <w:instrText xml:space="preserve"> PAGEREF _Toc23880422 \h </w:instrText>
            </w:r>
            <w:r>
              <w:rPr>
                <w:noProof/>
                <w:webHidden/>
              </w:rPr>
            </w:r>
            <w:r>
              <w:rPr>
                <w:noProof/>
                <w:webHidden/>
              </w:rPr>
              <w:fldChar w:fldCharType="separate"/>
            </w:r>
            <w:r>
              <w:rPr>
                <w:noProof/>
                <w:webHidden/>
              </w:rPr>
              <w:t>49</w:t>
            </w:r>
            <w:r>
              <w:rPr>
                <w:noProof/>
                <w:webHidden/>
              </w:rPr>
              <w:fldChar w:fldCharType="end"/>
            </w:r>
          </w:hyperlink>
        </w:p>
        <w:p w14:paraId="000B05D8" w14:textId="44894FFE" w:rsidR="00882BE8" w:rsidRDefault="00882BE8">
          <w:pPr>
            <w:pStyle w:val="TOC3"/>
            <w:tabs>
              <w:tab w:val="right" w:leader="dot" w:pos="7927"/>
            </w:tabs>
            <w:rPr>
              <w:rFonts w:asciiTheme="minorHAnsi" w:eastAsiaTheme="minorEastAsia" w:hAnsiTheme="minorHAnsi"/>
              <w:noProof/>
              <w:sz w:val="22"/>
            </w:rPr>
          </w:pPr>
          <w:hyperlink w:anchor="_Toc23880423" w:history="1">
            <w:r w:rsidRPr="008C09A4">
              <w:rPr>
                <w:rStyle w:val="Hyperlink"/>
                <w:rFonts w:cs="Times New Roman"/>
                <w:noProof/>
              </w:rPr>
              <w:t xml:space="preserve">5.2.5 Fitur </w:t>
            </w:r>
            <w:r w:rsidRPr="008C09A4">
              <w:rPr>
                <w:rStyle w:val="Hyperlink"/>
                <w:rFonts w:cs="Times New Roman"/>
                <w:i/>
                <w:noProof/>
              </w:rPr>
              <w:t>History Tracker</w:t>
            </w:r>
            <w:r>
              <w:rPr>
                <w:noProof/>
                <w:webHidden/>
              </w:rPr>
              <w:tab/>
            </w:r>
            <w:r>
              <w:rPr>
                <w:noProof/>
                <w:webHidden/>
              </w:rPr>
              <w:fldChar w:fldCharType="begin"/>
            </w:r>
            <w:r>
              <w:rPr>
                <w:noProof/>
                <w:webHidden/>
              </w:rPr>
              <w:instrText xml:space="preserve"> PAGEREF _Toc23880423 \h </w:instrText>
            </w:r>
            <w:r>
              <w:rPr>
                <w:noProof/>
                <w:webHidden/>
              </w:rPr>
            </w:r>
            <w:r>
              <w:rPr>
                <w:noProof/>
                <w:webHidden/>
              </w:rPr>
              <w:fldChar w:fldCharType="separate"/>
            </w:r>
            <w:r>
              <w:rPr>
                <w:noProof/>
                <w:webHidden/>
              </w:rPr>
              <w:t>50</w:t>
            </w:r>
            <w:r>
              <w:rPr>
                <w:noProof/>
                <w:webHidden/>
              </w:rPr>
              <w:fldChar w:fldCharType="end"/>
            </w:r>
          </w:hyperlink>
        </w:p>
        <w:p w14:paraId="41EBDE4D" w14:textId="4E6604CC" w:rsidR="00882BE8" w:rsidRDefault="00882BE8">
          <w:pPr>
            <w:pStyle w:val="TOC3"/>
            <w:tabs>
              <w:tab w:val="right" w:leader="dot" w:pos="7927"/>
            </w:tabs>
            <w:rPr>
              <w:rFonts w:asciiTheme="minorHAnsi" w:eastAsiaTheme="minorEastAsia" w:hAnsiTheme="minorHAnsi"/>
              <w:noProof/>
              <w:sz w:val="22"/>
            </w:rPr>
          </w:pPr>
          <w:hyperlink w:anchor="_Toc23880424" w:history="1">
            <w:r w:rsidRPr="008C09A4">
              <w:rPr>
                <w:rStyle w:val="Hyperlink"/>
                <w:rFonts w:cs="Times New Roman"/>
                <w:noProof/>
              </w:rPr>
              <w:t xml:space="preserve">5.2.6 Fitur </w:t>
            </w:r>
            <w:r w:rsidRPr="008C09A4">
              <w:rPr>
                <w:rStyle w:val="Hyperlink"/>
                <w:rFonts w:cs="Times New Roman"/>
                <w:i/>
                <w:noProof/>
              </w:rPr>
              <w:t xml:space="preserve">History </w:t>
            </w:r>
            <w:r w:rsidRPr="008C09A4">
              <w:rPr>
                <w:rStyle w:val="Hyperlink"/>
                <w:rFonts w:cs="Times New Roman"/>
                <w:noProof/>
              </w:rPr>
              <w:t>Aktuator</w:t>
            </w:r>
            <w:r>
              <w:rPr>
                <w:noProof/>
                <w:webHidden/>
              </w:rPr>
              <w:tab/>
            </w:r>
            <w:r>
              <w:rPr>
                <w:noProof/>
                <w:webHidden/>
              </w:rPr>
              <w:fldChar w:fldCharType="begin"/>
            </w:r>
            <w:r>
              <w:rPr>
                <w:noProof/>
                <w:webHidden/>
              </w:rPr>
              <w:instrText xml:space="preserve"> PAGEREF _Toc23880424 \h </w:instrText>
            </w:r>
            <w:r>
              <w:rPr>
                <w:noProof/>
                <w:webHidden/>
              </w:rPr>
            </w:r>
            <w:r>
              <w:rPr>
                <w:noProof/>
                <w:webHidden/>
              </w:rPr>
              <w:fldChar w:fldCharType="separate"/>
            </w:r>
            <w:r>
              <w:rPr>
                <w:noProof/>
                <w:webHidden/>
              </w:rPr>
              <w:t>50</w:t>
            </w:r>
            <w:r>
              <w:rPr>
                <w:noProof/>
                <w:webHidden/>
              </w:rPr>
              <w:fldChar w:fldCharType="end"/>
            </w:r>
          </w:hyperlink>
        </w:p>
        <w:p w14:paraId="10BBF79C" w14:textId="22087CA4" w:rsidR="00882BE8" w:rsidRDefault="00882BE8">
          <w:pPr>
            <w:pStyle w:val="TOC3"/>
            <w:tabs>
              <w:tab w:val="right" w:leader="dot" w:pos="7927"/>
            </w:tabs>
            <w:rPr>
              <w:rFonts w:asciiTheme="minorHAnsi" w:eastAsiaTheme="minorEastAsia" w:hAnsiTheme="minorHAnsi"/>
              <w:noProof/>
              <w:sz w:val="22"/>
            </w:rPr>
          </w:pPr>
          <w:hyperlink w:anchor="_Toc23880425" w:history="1">
            <w:r w:rsidRPr="008C09A4">
              <w:rPr>
                <w:rStyle w:val="Hyperlink"/>
                <w:rFonts w:cs="Times New Roman"/>
                <w:noProof/>
              </w:rPr>
              <w:t>5.2.7 Fitur Grafik Sensor</w:t>
            </w:r>
            <w:r>
              <w:rPr>
                <w:noProof/>
                <w:webHidden/>
              </w:rPr>
              <w:tab/>
            </w:r>
            <w:r>
              <w:rPr>
                <w:noProof/>
                <w:webHidden/>
              </w:rPr>
              <w:fldChar w:fldCharType="begin"/>
            </w:r>
            <w:r>
              <w:rPr>
                <w:noProof/>
                <w:webHidden/>
              </w:rPr>
              <w:instrText xml:space="preserve"> PAGEREF _Toc23880425 \h </w:instrText>
            </w:r>
            <w:r>
              <w:rPr>
                <w:noProof/>
                <w:webHidden/>
              </w:rPr>
            </w:r>
            <w:r>
              <w:rPr>
                <w:noProof/>
                <w:webHidden/>
              </w:rPr>
              <w:fldChar w:fldCharType="separate"/>
            </w:r>
            <w:r>
              <w:rPr>
                <w:noProof/>
                <w:webHidden/>
              </w:rPr>
              <w:t>51</w:t>
            </w:r>
            <w:r>
              <w:rPr>
                <w:noProof/>
                <w:webHidden/>
              </w:rPr>
              <w:fldChar w:fldCharType="end"/>
            </w:r>
          </w:hyperlink>
        </w:p>
        <w:p w14:paraId="1616CF4D" w14:textId="2EEDC05D" w:rsidR="00882BE8" w:rsidRDefault="00882BE8">
          <w:pPr>
            <w:pStyle w:val="TOC3"/>
            <w:tabs>
              <w:tab w:val="right" w:leader="dot" w:pos="7927"/>
            </w:tabs>
            <w:rPr>
              <w:rFonts w:asciiTheme="minorHAnsi" w:eastAsiaTheme="minorEastAsia" w:hAnsiTheme="minorHAnsi"/>
              <w:noProof/>
              <w:sz w:val="22"/>
            </w:rPr>
          </w:pPr>
          <w:hyperlink w:anchor="_Toc23880426" w:history="1">
            <w:r w:rsidRPr="008C09A4">
              <w:rPr>
                <w:rStyle w:val="Hyperlink"/>
                <w:rFonts w:cs="Times New Roman"/>
                <w:noProof/>
              </w:rPr>
              <w:t xml:space="preserve">5.2.8 Fitur Nilai </w:t>
            </w:r>
            <w:r w:rsidRPr="008C09A4">
              <w:rPr>
                <w:rStyle w:val="Hyperlink"/>
                <w:rFonts w:cs="Times New Roman"/>
                <w:i/>
                <w:noProof/>
              </w:rPr>
              <w:t>Setpoint</w:t>
            </w:r>
            <w:r>
              <w:rPr>
                <w:noProof/>
                <w:webHidden/>
              </w:rPr>
              <w:tab/>
            </w:r>
            <w:r>
              <w:rPr>
                <w:noProof/>
                <w:webHidden/>
              </w:rPr>
              <w:fldChar w:fldCharType="begin"/>
            </w:r>
            <w:r>
              <w:rPr>
                <w:noProof/>
                <w:webHidden/>
              </w:rPr>
              <w:instrText xml:space="preserve"> PAGEREF _Toc23880426 \h </w:instrText>
            </w:r>
            <w:r>
              <w:rPr>
                <w:noProof/>
                <w:webHidden/>
              </w:rPr>
            </w:r>
            <w:r>
              <w:rPr>
                <w:noProof/>
                <w:webHidden/>
              </w:rPr>
              <w:fldChar w:fldCharType="separate"/>
            </w:r>
            <w:r>
              <w:rPr>
                <w:noProof/>
                <w:webHidden/>
              </w:rPr>
              <w:t>51</w:t>
            </w:r>
            <w:r>
              <w:rPr>
                <w:noProof/>
                <w:webHidden/>
              </w:rPr>
              <w:fldChar w:fldCharType="end"/>
            </w:r>
          </w:hyperlink>
        </w:p>
        <w:p w14:paraId="041B7639" w14:textId="340E4EC9" w:rsidR="00882BE8" w:rsidRDefault="00882BE8">
          <w:pPr>
            <w:pStyle w:val="TOC3"/>
            <w:tabs>
              <w:tab w:val="right" w:leader="dot" w:pos="7927"/>
            </w:tabs>
            <w:rPr>
              <w:rFonts w:asciiTheme="minorHAnsi" w:eastAsiaTheme="minorEastAsia" w:hAnsiTheme="minorHAnsi"/>
              <w:noProof/>
              <w:sz w:val="22"/>
            </w:rPr>
          </w:pPr>
          <w:hyperlink w:anchor="_Toc23880427" w:history="1">
            <w:r w:rsidRPr="008C09A4">
              <w:rPr>
                <w:rStyle w:val="Hyperlink"/>
                <w:rFonts w:cs="Times New Roman"/>
                <w:noProof/>
              </w:rPr>
              <w:t>5.2.9 Fitur Grafik</w:t>
            </w:r>
            <w:r w:rsidRPr="008C09A4">
              <w:rPr>
                <w:rStyle w:val="Hyperlink"/>
                <w:rFonts w:cs="Times New Roman"/>
                <w:i/>
                <w:noProof/>
              </w:rPr>
              <w:t xml:space="preserve"> Tracker</w:t>
            </w:r>
            <w:r>
              <w:rPr>
                <w:noProof/>
                <w:webHidden/>
              </w:rPr>
              <w:tab/>
            </w:r>
            <w:r>
              <w:rPr>
                <w:noProof/>
                <w:webHidden/>
              </w:rPr>
              <w:fldChar w:fldCharType="begin"/>
            </w:r>
            <w:r>
              <w:rPr>
                <w:noProof/>
                <w:webHidden/>
              </w:rPr>
              <w:instrText xml:space="preserve"> PAGEREF _Toc23880427 \h </w:instrText>
            </w:r>
            <w:r>
              <w:rPr>
                <w:noProof/>
                <w:webHidden/>
              </w:rPr>
            </w:r>
            <w:r>
              <w:rPr>
                <w:noProof/>
                <w:webHidden/>
              </w:rPr>
              <w:fldChar w:fldCharType="separate"/>
            </w:r>
            <w:r>
              <w:rPr>
                <w:noProof/>
                <w:webHidden/>
              </w:rPr>
              <w:t>52</w:t>
            </w:r>
            <w:r>
              <w:rPr>
                <w:noProof/>
                <w:webHidden/>
              </w:rPr>
              <w:fldChar w:fldCharType="end"/>
            </w:r>
          </w:hyperlink>
        </w:p>
        <w:p w14:paraId="2C93137E" w14:textId="1E4AFC47" w:rsidR="00882BE8" w:rsidRDefault="00882BE8">
          <w:pPr>
            <w:pStyle w:val="TOC3"/>
            <w:tabs>
              <w:tab w:val="right" w:leader="dot" w:pos="7927"/>
            </w:tabs>
            <w:rPr>
              <w:rFonts w:asciiTheme="minorHAnsi" w:eastAsiaTheme="minorEastAsia" w:hAnsiTheme="minorHAnsi"/>
              <w:noProof/>
              <w:sz w:val="22"/>
            </w:rPr>
          </w:pPr>
          <w:hyperlink w:anchor="_Toc23880428" w:history="1">
            <w:r w:rsidRPr="008C09A4">
              <w:rPr>
                <w:rStyle w:val="Hyperlink"/>
                <w:rFonts w:cs="Times New Roman"/>
                <w:noProof/>
              </w:rPr>
              <w:t>5.2.10 Fitur Grafik Aktuator</w:t>
            </w:r>
            <w:r>
              <w:rPr>
                <w:noProof/>
                <w:webHidden/>
              </w:rPr>
              <w:tab/>
            </w:r>
            <w:r>
              <w:rPr>
                <w:noProof/>
                <w:webHidden/>
              </w:rPr>
              <w:fldChar w:fldCharType="begin"/>
            </w:r>
            <w:r>
              <w:rPr>
                <w:noProof/>
                <w:webHidden/>
              </w:rPr>
              <w:instrText xml:space="preserve"> PAGEREF _Toc23880428 \h </w:instrText>
            </w:r>
            <w:r>
              <w:rPr>
                <w:noProof/>
                <w:webHidden/>
              </w:rPr>
            </w:r>
            <w:r>
              <w:rPr>
                <w:noProof/>
                <w:webHidden/>
              </w:rPr>
              <w:fldChar w:fldCharType="separate"/>
            </w:r>
            <w:r>
              <w:rPr>
                <w:noProof/>
                <w:webHidden/>
              </w:rPr>
              <w:t>52</w:t>
            </w:r>
            <w:r>
              <w:rPr>
                <w:noProof/>
                <w:webHidden/>
              </w:rPr>
              <w:fldChar w:fldCharType="end"/>
            </w:r>
          </w:hyperlink>
        </w:p>
        <w:p w14:paraId="215F97C0" w14:textId="7CD8EE4A" w:rsidR="00882BE8" w:rsidRDefault="00882BE8">
          <w:pPr>
            <w:pStyle w:val="TOC3"/>
            <w:tabs>
              <w:tab w:val="right" w:leader="dot" w:pos="7927"/>
            </w:tabs>
            <w:rPr>
              <w:rFonts w:asciiTheme="minorHAnsi" w:eastAsiaTheme="minorEastAsia" w:hAnsiTheme="minorHAnsi"/>
              <w:noProof/>
              <w:sz w:val="22"/>
            </w:rPr>
          </w:pPr>
          <w:hyperlink w:anchor="_Toc23880429" w:history="1">
            <w:r w:rsidRPr="008C09A4">
              <w:rPr>
                <w:rStyle w:val="Hyperlink"/>
                <w:rFonts w:cs="Times New Roman"/>
                <w:noProof/>
              </w:rPr>
              <w:t xml:space="preserve">5.2.11 Fitur </w:t>
            </w:r>
            <w:r w:rsidRPr="008C09A4">
              <w:rPr>
                <w:rStyle w:val="Hyperlink"/>
                <w:rFonts w:cs="Times New Roman"/>
                <w:i/>
                <w:noProof/>
              </w:rPr>
              <w:t>Log Out</w:t>
            </w:r>
            <w:r>
              <w:rPr>
                <w:noProof/>
                <w:webHidden/>
              </w:rPr>
              <w:tab/>
            </w:r>
            <w:r>
              <w:rPr>
                <w:noProof/>
                <w:webHidden/>
              </w:rPr>
              <w:fldChar w:fldCharType="begin"/>
            </w:r>
            <w:r>
              <w:rPr>
                <w:noProof/>
                <w:webHidden/>
              </w:rPr>
              <w:instrText xml:space="preserve"> PAGEREF _Toc23880429 \h </w:instrText>
            </w:r>
            <w:r>
              <w:rPr>
                <w:noProof/>
                <w:webHidden/>
              </w:rPr>
            </w:r>
            <w:r>
              <w:rPr>
                <w:noProof/>
                <w:webHidden/>
              </w:rPr>
              <w:fldChar w:fldCharType="separate"/>
            </w:r>
            <w:r>
              <w:rPr>
                <w:noProof/>
                <w:webHidden/>
              </w:rPr>
              <w:t>53</w:t>
            </w:r>
            <w:r>
              <w:rPr>
                <w:noProof/>
                <w:webHidden/>
              </w:rPr>
              <w:fldChar w:fldCharType="end"/>
            </w:r>
          </w:hyperlink>
        </w:p>
        <w:p w14:paraId="6B4D6575" w14:textId="4749AC6B" w:rsidR="00882BE8" w:rsidRDefault="00882BE8">
          <w:pPr>
            <w:pStyle w:val="TOC2"/>
            <w:tabs>
              <w:tab w:val="right" w:leader="dot" w:pos="7927"/>
            </w:tabs>
            <w:rPr>
              <w:rFonts w:asciiTheme="minorHAnsi" w:eastAsiaTheme="minorEastAsia" w:hAnsiTheme="minorHAnsi"/>
              <w:noProof/>
              <w:sz w:val="22"/>
            </w:rPr>
          </w:pPr>
          <w:hyperlink w:anchor="_Toc23880430" w:history="1">
            <w:r w:rsidRPr="008C09A4">
              <w:rPr>
                <w:rStyle w:val="Hyperlink"/>
                <w:rFonts w:cs="Times New Roman"/>
                <w:noProof/>
              </w:rPr>
              <w:t xml:space="preserve">5.3 Hasil Implementasi Solar Tracker dengan Metode </w:t>
            </w:r>
            <w:r w:rsidRPr="008C09A4">
              <w:rPr>
                <w:rStyle w:val="Hyperlink"/>
                <w:rFonts w:cs="Times New Roman"/>
                <w:i/>
                <w:noProof/>
              </w:rPr>
              <w:t>Fuzzy</w:t>
            </w:r>
            <w:r>
              <w:rPr>
                <w:noProof/>
                <w:webHidden/>
              </w:rPr>
              <w:tab/>
            </w:r>
            <w:r>
              <w:rPr>
                <w:noProof/>
                <w:webHidden/>
              </w:rPr>
              <w:fldChar w:fldCharType="begin"/>
            </w:r>
            <w:r>
              <w:rPr>
                <w:noProof/>
                <w:webHidden/>
              </w:rPr>
              <w:instrText xml:space="preserve"> PAGEREF _Toc23880430 \h </w:instrText>
            </w:r>
            <w:r>
              <w:rPr>
                <w:noProof/>
                <w:webHidden/>
              </w:rPr>
            </w:r>
            <w:r>
              <w:rPr>
                <w:noProof/>
                <w:webHidden/>
              </w:rPr>
              <w:fldChar w:fldCharType="separate"/>
            </w:r>
            <w:r>
              <w:rPr>
                <w:noProof/>
                <w:webHidden/>
              </w:rPr>
              <w:t>54</w:t>
            </w:r>
            <w:r>
              <w:rPr>
                <w:noProof/>
                <w:webHidden/>
              </w:rPr>
              <w:fldChar w:fldCharType="end"/>
            </w:r>
          </w:hyperlink>
        </w:p>
        <w:p w14:paraId="133A2900" w14:textId="1F459230" w:rsidR="00882BE8" w:rsidRDefault="00882BE8">
          <w:pPr>
            <w:pStyle w:val="TOC3"/>
            <w:tabs>
              <w:tab w:val="right" w:leader="dot" w:pos="7927"/>
            </w:tabs>
            <w:rPr>
              <w:rFonts w:asciiTheme="minorHAnsi" w:eastAsiaTheme="minorEastAsia" w:hAnsiTheme="minorHAnsi"/>
              <w:noProof/>
              <w:sz w:val="22"/>
            </w:rPr>
          </w:pPr>
          <w:hyperlink w:anchor="_Toc23880431" w:history="1">
            <w:r w:rsidRPr="008C09A4">
              <w:rPr>
                <w:rStyle w:val="Hyperlink"/>
                <w:noProof/>
              </w:rPr>
              <w:t>5.3.1 Fuzzifikasi</w:t>
            </w:r>
            <w:r>
              <w:rPr>
                <w:noProof/>
                <w:webHidden/>
              </w:rPr>
              <w:tab/>
            </w:r>
            <w:r>
              <w:rPr>
                <w:noProof/>
                <w:webHidden/>
              </w:rPr>
              <w:fldChar w:fldCharType="begin"/>
            </w:r>
            <w:r>
              <w:rPr>
                <w:noProof/>
                <w:webHidden/>
              </w:rPr>
              <w:instrText xml:space="preserve"> PAGEREF _Toc23880431 \h </w:instrText>
            </w:r>
            <w:r>
              <w:rPr>
                <w:noProof/>
                <w:webHidden/>
              </w:rPr>
            </w:r>
            <w:r>
              <w:rPr>
                <w:noProof/>
                <w:webHidden/>
              </w:rPr>
              <w:fldChar w:fldCharType="separate"/>
            </w:r>
            <w:r>
              <w:rPr>
                <w:noProof/>
                <w:webHidden/>
              </w:rPr>
              <w:t>55</w:t>
            </w:r>
            <w:r>
              <w:rPr>
                <w:noProof/>
                <w:webHidden/>
              </w:rPr>
              <w:fldChar w:fldCharType="end"/>
            </w:r>
          </w:hyperlink>
        </w:p>
        <w:p w14:paraId="3943A344" w14:textId="25824966" w:rsidR="00882BE8" w:rsidRDefault="00882BE8">
          <w:pPr>
            <w:pStyle w:val="TOC3"/>
            <w:tabs>
              <w:tab w:val="right" w:leader="dot" w:pos="7927"/>
            </w:tabs>
            <w:rPr>
              <w:rFonts w:asciiTheme="minorHAnsi" w:eastAsiaTheme="minorEastAsia" w:hAnsiTheme="minorHAnsi"/>
              <w:noProof/>
              <w:sz w:val="22"/>
            </w:rPr>
          </w:pPr>
          <w:hyperlink w:anchor="_Toc23880432" w:history="1">
            <w:r w:rsidRPr="008C09A4">
              <w:rPr>
                <w:rStyle w:val="Hyperlink"/>
                <w:noProof/>
              </w:rPr>
              <w:t>5.3.2 Control Rule Base</w:t>
            </w:r>
            <w:r>
              <w:rPr>
                <w:noProof/>
                <w:webHidden/>
              </w:rPr>
              <w:tab/>
            </w:r>
            <w:r>
              <w:rPr>
                <w:noProof/>
                <w:webHidden/>
              </w:rPr>
              <w:fldChar w:fldCharType="begin"/>
            </w:r>
            <w:r>
              <w:rPr>
                <w:noProof/>
                <w:webHidden/>
              </w:rPr>
              <w:instrText xml:space="preserve"> PAGEREF _Toc23880432 \h </w:instrText>
            </w:r>
            <w:r>
              <w:rPr>
                <w:noProof/>
                <w:webHidden/>
              </w:rPr>
            </w:r>
            <w:r>
              <w:rPr>
                <w:noProof/>
                <w:webHidden/>
              </w:rPr>
              <w:fldChar w:fldCharType="separate"/>
            </w:r>
            <w:r>
              <w:rPr>
                <w:noProof/>
                <w:webHidden/>
              </w:rPr>
              <w:t>55</w:t>
            </w:r>
            <w:r>
              <w:rPr>
                <w:noProof/>
                <w:webHidden/>
              </w:rPr>
              <w:fldChar w:fldCharType="end"/>
            </w:r>
          </w:hyperlink>
        </w:p>
        <w:p w14:paraId="72DB3F5E" w14:textId="7FA0BF7D" w:rsidR="00882BE8" w:rsidRDefault="00882BE8">
          <w:pPr>
            <w:pStyle w:val="TOC3"/>
            <w:tabs>
              <w:tab w:val="right" w:leader="dot" w:pos="7927"/>
            </w:tabs>
            <w:rPr>
              <w:rFonts w:asciiTheme="minorHAnsi" w:eastAsiaTheme="minorEastAsia" w:hAnsiTheme="minorHAnsi"/>
              <w:noProof/>
              <w:sz w:val="22"/>
            </w:rPr>
          </w:pPr>
          <w:hyperlink w:anchor="_Toc23880433" w:history="1">
            <w:r w:rsidRPr="008C09A4">
              <w:rPr>
                <w:rStyle w:val="Hyperlink"/>
                <w:noProof/>
              </w:rPr>
              <w:t>5.3.3 Deffuzifikasi</w:t>
            </w:r>
            <w:r>
              <w:rPr>
                <w:noProof/>
                <w:webHidden/>
              </w:rPr>
              <w:tab/>
            </w:r>
            <w:r>
              <w:rPr>
                <w:noProof/>
                <w:webHidden/>
              </w:rPr>
              <w:fldChar w:fldCharType="begin"/>
            </w:r>
            <w:r>
              <w:rPr>
                <w:noProof/>
                <w:webHidden/>
              </w:rPr>
              <w:instrText xml:space="preserve"> PAGEREF _Toc23880433 \h </w:instrText>
            </w:r>
            <w:r>
              <w:rPr>
                <w:noProof/>
                <w:webHidden/>
              </w:rPr>
            </w:r>
            <w:r>
              <w:rPr>
                <w:noProof/>
                <w:webHidden/>
              </w:rPr>
              <w:fldChar w:fldCharType="separate"/>
            </w:r>
            <w:r>
              <w:rPr>
                <w:noProof/>
                <w:webHidden/>
              </w:rPr>
              <w:t>56</w:t>
            </w:r>
            <w:r>
              <w:rPr>
                <w:noProof/>
                <w:webHidden/>
              </w:rPr>
              <w:fldChar w:fldCharType="end"/>
            </w:r>
          </w:hyperlink>
        </w:p>
        <w:p w14:paraId="601AE6EB" w14:textId="457EF434" w:rsidR="00882BE8" w:rsidRDefault="00882BE8">
          <w:pPr>
            <w:pStyle w:val="TOC2"/>
            <w:tabs>
              <w:tab w:val="right" w:leader="dot" w:pos="7927"/>
            </w:tabs>
            <w:rPr>
              <w:rFonts w:asciiTheme="minorHAnsi" w:eastAsiaTheme="minorEastAsia" w:hAnsiTheme="minorHAnsi"/>
              <w:noProof/>
              <w:sz w:val="22"/>
            </w:rPr>
          </w:pPr>
          <w:hyperlink w:anchor="_Toc23880434" w:history="1">
            <w:r w:rsidRPr="008C09A4">
              <w:rPr>
                <w:rStyle w:val="Hyperlink"/>
                <w:rFonts w:cs="Times New Roman"/>
                <w:noProof/>
              </w:rPr>
              <w:t>5.4 Hasil Implementasi Aktuator dengan Metode PID</w:t>
            </w:r>
            <w:r>
              <w:rPr>
                <w:noProof/>
                <w:webHidden/>
              </w:rPr>
              <w:tab/>
            </w:r>
            <w:r>
              <w:rPr>
                <w:noProof/>
                <w:webHidden/>
              </w:rPr>
              <w:fldChar w:fldCharType="begin"/>
            </w:r>
            <w:r>
              <w:rPr>
                <w:noProof/>
                <w:webHidden/>
              </w:rPr>
              <w:instrText xml:space="preserve"> PAGEREF _Toc23880434 \h </w:instrText>
            </w:r>
            <w:r>
              <w:rPr>
                <w:noProof/>
                <w:webHidden/>
              </w:rPr>
            </w:r>
            <w:r>
              <w:rPr>
                <w:noProof/>
                <w:webHidden/>
              </w:rPr>
              <w:fldChar w:fldCharType="separate"/>
            </w:r>
            <w:r>
              <w:rPr>
                <w:noProof/>
                <w:webHidden/>
              </w:rPr>
              <w:t>57</w:t>
            </w:r>
            <w:r>
              <w:rPr>
                <w:noProof/>
                <w:webHidden/>
              </w:rPr>
              <w:fldChar w:fldCharType="end"/>
            </w:r>
          </w:hyperlink>
        </w:p>
        <w:p w14:paraId="0319A343" w14:textId="07007677" w:rsidR="00882BE8" w:rsidRDefault="00882BE8">
          <w:pPr>
            <w:pStyle w:val="TOC1"/>
            <w:tabs>
              <w:tab w:val="right" w:leader="dot" w:pos="7927"/>
            </w:tabs>
            <w:rPr>
              <w:rFonts w:asciiTheme="minorHAnsi" w:eastAsiaTheme="minorEastAsia" w:hAnsiTheme="minorHAnsi"/>
              <w:noProof/>
              <w:sz w:val="22"/>
            </w:rPr>
          </w:pPr>
          <w:hyperlink w:anchor="_Toc23880435" w:history="1">
            <w:r w:rsidRPr="008C09A4">
              <w:rPr>
                <w:rStyle w:val="Hyperlink"/>
                <w:noProof/>
              </w:rPr>
              <w:t>BAB 6. KESIMPULAN</w:t>
            </w:r>
            <w:r>
              <w:rPr>
                <w:noProof/>
                <w:webHidden/>
              </w:rPr>
              <w:tab/>
            </w:r>
            <w:r>
              <w:rPr>
                <w:noProof/>
                <w:webHidden/>
              </w:rPr>
              <w:fldChar w:fldCharType="begin"/>
            </w:r>
            <w:r>
              <w:rPr>
                <w:noProof/>
                <w:webHidden/>
              </w:rPr>
              <w:instrText xml:space="preserve"> PAGEREF _Toc23880435 \h </w:instrText>
            </w:r>
            <w:r>
              <w:rPr>
                <w:noProof/>
                <w:webHidden/>
              </w:rPr>
            </w:r>
            <w:r>
              <w:rPr>
                <w:noProof/>
                <w:webHidden/>
              </w:rPr>
              <w:fldChar w:fldCharType="separate"/>
            </w:r>
            <w:r>
              <w:rPr>
                <w:noProof/>
                <w:webHidden/>
              </w:rPr>
              <w:t>59</w:t>
            </w:r>
            <w:r>
              <w:rPr>
                <w:noProof/>
                <w:webHidden/>
              </w:rPr>
              <w:fldChar w:fldCharType="end"/>
            </w:r>
          </w:hyperlink>
        </w:p>
        <w:p w14:paraId="0998E54F" w14:textId="113C1862" w:rsidR="00882BE8" w:rsidRDefault="00882BE8">
          <w:pPr>
            <w:pStyle w:val="TOC2"/>
            <w:tabs>
              <w:tab w:val="right" w:leader="dot" w:pos="7927"/>
            </w:tabs>
            <w:rPr>
              <w:rFonts w:asciiTheme="minorHAnsi" w:eastAsiaTheme="minorEastAsia" w:hAnsiTheme="minorHAnsi"/>
              <w:noProof/>
              <w:sz w:val="22"/>
            </w:rPr>
          </w:pPr>
          <w:hyperlink w:anchor="_Toc23881718" w:history="1">
            <w:r w:rsidRPr="008C09A4">
              <w:rPr>
                <w:rStyle w:val="Hyperlink"/>
                <w:rFonts w:cs="Times New Roman"/>
                <w:noProof/>
              </w:rPr>
              <w:t>6.1 Kesimpulan</w:t>
            </w:r>
            <w:r>
              <w:rPr>
                <w:noProof/>
                <w:webHidden/>
              </w:rPr>
              <w:tab/>
            </w:r>
            <w:r>
              <w:rPr>
                <w:noProof/>
                <w:webHidden/>
              </w:rPr>
              <w:fldChar w:fldCharType="begin"/>
            </w:r>
            <w:r>
              <w:rPr>
                <w:noProof/>
                <w:webHidden/>
              </w:rPr>
              <w:instrText xml:space="preserve"> PAGEREF _Toc23881718 \h </w:instrText>
            </w:r>
            <w:r>
              <w:rPr>
                <w:noProof/>
                <w:webHidden/>
              </w:rPr>
            </w:r>
            <w:r>
              <w:rPr>
                <w:noProof/>
                <w:webHidden/>
              </w:rPr>
              <w:fldChar w:fldCharType="separate"/>
            </w:r>
            <w:r>
              <w:rPr>
                <w:noProof/>
                <w:webHidden/>
              </w:rPr>
              <w:t>59</w:t>
            </w:r>
            <w:r>
              <w:rPr>
                <w:noProof/>
                <w:webHidden/>
              </w:rPr>
              <w:fldChar w:fldCharType="end"/>
            </w:r>
          </w:hyperlink>
        </w:p>
        <w:p w14:paraId="49A1C25F" w14:textId="4C17FFA1" w:rsidR="00882BE8" w:rsidRDefault="00882BE8">
          <w:pPr>
            <w:pStyle w:val="TOC2"/>
            <w:tabs>
              <w:tab w:val="right" w:leader="dot" w:pos="7927"/>
            </w:tabs>
            <w:rPr>
              <w:rFonts w:asciiTheme="minorHAnsi" w:eastAsiaTheme="minorEastAsia" w:hAnsiTheme="minorHAnsi"/>
              <w:noProof/>
              <w:sz w:val="22"/>
            </w:rPr>
          </w:pPr>
          <w:hyperlink w:anchor="_Toc23881719" w:history="1">
            <w:r w:rsidRPr="008C09A4">
              <w:rPr>
                <w:rStyle w:val="Hyperlink"/>
                <w:rFonts w:cs="Times New Roman"/>
                <w:noProof/>
              </w:rPr>
              <w:t>6.2 Saran</w:t>
            </w:r>
            <w:r>
              <w:rPr>
                <w:noProof/>
                <w:webHidden/>
              </w:rPr>
              <w:tab/>
            </w:r>
            <w:r>
              <w:rPr>
                <w:noProof/>
                <w:webHidden/>
              </w:rPr>
              <w:fldChar w:fldCharType="begin"/>
            </w:r>
            <w:r>
              <w:rPr>
                <w:noProof/>
                <w:webHidden/>
              </w:rPr>
              <w:instrText xml:space="preserve"> PAGEREF _Toc23881719 \h </w:instrText>
            </w:r>
            <w:r>
              <w:rPr>
                <w:noProof/>
                <w:webHidden/>
              </w:rPr>
            </w:r>
            <w:r>
              <w:rPr>
                <w:noProof/>
                <w:webHidden/>
              </w:rPr>
              <w:fldChar w:fldCharType="separate"/>
            </w:r>
            <w:r>
              <w:rPr>
                <w:noProof/>
                <w:webHidden/>
              </w:rPr>
              <w:t>61</w:t>
            </w:r>
            <w:r>
              <w:rPr>
                <w:noProof/>
                <w:webHidden/>
              </w:rPr>
              <w:fldChar w:fldCharType="end"/>
            </w:r>
          </w:hyperlink>
        </w:p>
        <w:p w14:paraId="5DAA8999" w14:textId="2AB001EF" w:rsidR="00882BE8" w:rsidRDefault="00882BE8">
          <w:pPr>
            <w:pStyle w:val="TOC1"/>
            <w:tabs>
              <w:tab w:val="right" w:leader="dot" w:pos="7927"/>
            </w:tabs>
            <w:rPr>
              <w:rFonts w:asciiTheme="minorHAnsi" w:eastAsiaTheme="minorEastAsia" w:hAnsiTheme="minorHAnsi"/>
              <w:noProof/>
              <w:sz w:val="22"/>
            </w:rPr>
          </w:pPr>
          <w:hyperlink w:anchor="_Toc23881720" w:history="1">
            <w:r w:rsidRPr="008C09A4">
              <w:rPr>
                <w:rStyle w:val="Hyperlink"/>
                <w:noProof/>
              </w:rPr>
              <w:t>Daftar Pustaka</w:t>
            </w:r>
            <w:r>
              <w:rPr>
                <w:noProof/>
                <w:webHidden/>
              </w:rPr>
              <w:tab/>
            </w:r>
            <w:r>
              <w:rPr>
                <w:noProof/>
                <w:webHidden/>
              </w:rPr>
              <w:fldChar w:fldCharType="begin"/>
            </w:r>
            <w:r>
              <w:rPr>
                <w:noProof/>
                <w:webHidden/>
              </w:rPr>
              <w:instrText xml:space="preserve"> PAGEREF _Toc23881720 \h </w:instrText>
            </w:r>
            <w:r>
              <w:rPr>
                <w:noProof/>
                <w:webHidden/>
              </w:rPr>
            </w:r>
            <w:r>
              <w:rPr>
                <w:noProof/>
                <w:webHidden/>
              </w:rPr>
              <w:fldChar w:fldCharType="separate"/>
            </w:r>
            <w:r>
              <w:rPr>
                <w:noProof/>
                <w:webHidden/>
              </w:rPr>
              <w:t>62</w:t>
            </w:r>
            <w:r>
              <w:rPr>
                <w:noProof/>
                <w:webHidden/>
              </w:rPr>
              <w:fldChar w:fldCharType="end"/>
            </w:r>
          </w:hyperlink>
        </w:p>
        <w:p w14:paraId="726D8DFE" w14:textId="67F47C58" w:rsidR="00882BE8" w:rsidRDefault="00882BE8">
          <w:pPr>
            <w:pStyle w:val="TOC1"/>
            <w:tabs>
              <w:tab w:val="right" w:leader="dot" w:pos="7927"/>
            </w:tabs>
            <w:rPr>
              <w:rFonts w:asciiTheme="minorHAnsi" w:eastAsiaTheme="minorEastAsia" w:hAnsiTheme="minorHAnsi"/>
              <w:noProof/>
              <w:sz w:val="22"/>
            </w:rPr>
          </w:pPr>
          <w:hyperlink w:anchor="_Toc23881721" w:history="1">
            <w:r w:rsidRPr="008C09A4">
              <w:rPr>
                <w:rStyle w:val="Hyperlink"/>
                <w:noProof/>
              </w:rPr>
              <w:t>LAMPIRAN</w:t>
            </w:r>
            <w:r>
              <w:rPr>
                <w:noProof/>
                <w:webHidden/>
              </w:rPr>
              <w:tab/>
            </w:r>
            <w:r>
              <w:rPr>
                <w:noProof/>
                <w:webHidden/>
              </w:rPr>
              <w:fldChar w:fldCharType="begin"/>
            </w:r>
            <w:r>
              <w:rPr>
                <w:noProof/>
                <w:webHidden/>
              </w:rPr>
              <w:instrText xml:space="preserve"> PAGEREF _Toc23881721 \h </w:instrText>
            </w:r>
            <w:r>
              <w:rPr>
                <w:noProof/>
                <w:webHidden/>
              </w:rPr>
            </w:r>
            <w:r>
              <w:rPr>
                <w:noProof/>
                <w:webHidden/>
              </w:rPr>
              <w:fldChar w:fldCharType="separate"/>
            </w:r>
            <w:r>
              <w:rPr>
                <w:noProof/>
                <w:webHidden/>
              </w:rPr>
              <w:t>64</w:t>
            </w:r>
            <w:r>
              <w:rPr>
                <w:noProof/>
                <w:webHidden/>
              </w:rPr>
              <w:fldChar w:fldCharType="end"/>
            </w:r>
          </w:hyperlink>
        </w:p>
        <w:p w14:paraId="6FED3A30" w14:textId="4CA41629" w:rsidR="00882BE8" w:rsidRDefault="00882BE8">
          <w:pPr>
            <w:pStyle w:val="TOC1"/>
            <w:tabs>
              <w:tab w:val="left" w:pos="480"/>
              <w:tab w:val="right" w:leader="dot" w:pos="7927"/>
            </w:tabs>
            <w:rPr>
              <w:rFonts w:asciiTheme="minorHAnsi" w:eastAsiaTheme="minorEastAsia" w:hAnsiTheme="minorHAnsi"/>
              <w:noProof/>
              <w:sz w:val="22"/>
            </w:rPr>
          </w:pPr>
          <w:hyperlink w:anchor="_Toc23881722" w:history="1">
            <w:r w:rsidRPr="008C09A4">
              <w:rPr>
                <w:rStyle w:val="Hyperlink"/>
                <w:noProof/>
              </w:rPr>
              <w:t>A.</w:t>
            </w:r>
            <w:r>
              <w:rPr>
                <w:rFonts w:asciiTheme="minorHAnsi" w:eastAsiaTheme="minorEastAsia" w:hAnsiTheme="minorHAnsi"/>
                <w:noProof/>
                <w:sz w:val="22"/>
              </w:rPr>
              <w:tab/>
            </w:r>
            <w:r w:rsidRPr="008C09A4">
              <w:rPr>
                <w:rStyle w:val="Hyperlink"/>
                <w:noProof/>
              </w:rPr>
              <w:t>Skenario</w:t>
            </w:r>
            <w:r>
              <w:rPr>
                <w:noProof/>
                <w:webHidden/>
              </w:rPr>
              <w:tab/>
            </w:r>
            <w:r>
              <w:rPr>
                <w:noProof/>
                <w:webHidden/>
              </w:rPr>
              <w:fldChar w:fldCharType="begin"/>
            </w:r>
            <w:r>
              <w:rPr>
                <w:noProof/>
                <w:webHidden/>
              </w:rPr>
              <w:instrText xml:space="preserve"> PAGEREF _Toc23881722 \h </w:instrText>
            </w:r>
            <w:r>
              <w:rPr>
                <w:noProof/>
                <w:webHidden/>
              </w:rPr>
            </w:r>
            <w:r>
              <w:rPr>
                <w:noProof/>
                <w:webHidden/>
              </w:rPr>
              <w:fldChar w:fldCharType="separate"/>
            </w:r>
            <w:r>
              <w:rPr>
                <w:noProof/>
                <w:webHidden/>
              </w:rPr>
              <w:t>64</w:t>
            </w:r>
            <w:r>
              <w:rPr>
                <w:noProof/>
                <w:webHidden/>
              </w:rPr>
              <w:fldChar w:fldCharType="end"/>
            </w:r>
          </w:hyperlink>
        </w:p>
        <w:p w14:paraId="7ADE3972" w14:textId="2D6747F8" w:rsidR="00882BE8" w:rsidRDefault="00882BE8">
          <w:pPr>
            <w:pStyle w:val="TOC1"/>
            <w:tabs>
              <w:tab w:val="left" w:pos="480"/>
              <w:tab w:val="right" w:leader="dot" w:pos="7927"/>
            </w:tabs>
            <w:rPr>
              <w:rFonts w:asciiTheme="minorHAnsi" w:eastAsiaTheme="minorEastAsia" w:hAnsiTheme="minorHAnsi"/>
              <w:noProof/>
              <w:sz w:val="22"/>
            </w:rPr>
          </w:pPr>
          <w:hyperlink w:anchor="_Toc23881723" w:history="1">
            <w:r w:rsidRPr="008C09A4">
              <w:rPr>
                <w:rStyle w:val="Hyperlink"/>
                <w:noProof/>
              </w:rPr>
              <w:t>B.</w:t>
            </w:r>
            <w:r>
              <w:rPr>
                <w:rFonts w:asciiTheme="minorHAnsi" w:eastAsiaTheme="minorEastAsia" w:hAnsiTheme="minorHAnsi"/>
                <w:noProof/>
                <w:sz w:val="22"/>
              </w:rPr>
              <w:tab/>
            </w:r>
            <w:r w:rsidRPr="008C09A4">
              <w:rPr>
                <w:rStyle w:val="Hyperlink"/>
                <w:i/>
                <w:noProof/>
              </w:rPr>
              <w:t>Activity Diagram</w:t>
            </w:r>
            <w:r>
              <w:rPr>
                <w:noProof/>
                <w:webHidden/>
              </w:rPr>
              <w:tab/>
            </w:r>
            <w:r>
              <w:rPr>
                <w:noProof/>
                <w:webHidden/>
              </w:rPr>
              <w:fldChar w:fldCharType="begin"/>
            </w:r>
            <w:r>
              <w:rPr>
                <w:noProof/>
                <w:webHidden/>
              </w:rPr>
              <w:instrText xml:space="preserve"> PAGEREF _Toc23881723 \h </w:instrText>
            </w:r>
            <w:r>
              <w:rPr>
                <w:noProof/>
                <w:webHidden/>
              </w:rPr>
            </w:r>
            <w:r>
              <w:rPr>
                <w:noProof/>
                <w:webHidden/>
              </w:rPr>
              <w:fldChar w:fldCharType="separate"/>
            </w:r>
            <w:r>
              <w:rPr>
                <w:noProof/>
                <w:webHidden/>
              </w:rPr>
              <w:t>72</w:t>
            </w:r>
            <w:r>
              <w:rPr>
                <w:noProof/>
                <w:webHidden/>
              </w:rPr>
              <w:fldChar w:fldCharType="end"/>
            </w:r>
          </w:hyperlink>
        </w:p>
        <w:p w14:paraId="3A4ECDEA" w14:textId="56078825" w:rsidR="00882BE8" w:rsidRDefault="00882BE8">
          <w:pPr>
            <w:pStyle w:val="TOC1"/>
            <w:tabs>
              <w:tab w:val="left" w:pos="480"/>
              <w:tab w:val="right" w:leader="dot" w:pos="7927"/>
            </w:tabs>
            <w:rPr>
              <w:rFonts w:asciiTheme="minorHAnsi" w:eastAsiaTheme="minorEastAsia" w:hAnsiTheme="minorHAnsi"/>
              <w:noProof/>
              <w:sz w:val="22"/>
            </w:rPr>
          </w:pPr>
          <w:hyperlink w:anchor="_Toc23881724" w:history="1">
            <w:r w:rsidRPr="008C09A4">
              <w:rPr>
                <w:rStyle w:val="Hyperlink"/>
                <w:noProof/>
              </w:rPr>
              <w:t>C.</w:t>
            </w:r>
            <w:r>
              <w:rPr>
                <w:rFonts w:asciiTheme="minorHAnsi" w:eastAsiaTheme="minorEastAsia" w:hAnsiTheme="minorHAnsi"/>
                <w:noProof/>
                <w:sz w:val="22"/>
              </w:rPr>
              <w:tab/>
            </w:r>
            <w:r w:rsidRPr="008C09A4">
              <w:rPr>
                <w:rStyle w:val="Hyperlink"/>
                <w:i/>
                <w:noProof/>
              </w:rPr>
              <w:t>Sequence Diagram</w:t>
            </w:r>
            <w:r>
              <w:rPr>
                <w:noProof/>
                <w:webHidden/>
              </w:rPr>
              <w:tab/>
            </w:r>
            <w:r>
              <w:rPr>
                <w:noProof/>
                <w:webHidden/>
              </w:rPr>
              <w:fldChar w:fldCharType="begin"/>
            </w:r>
            <w:r>
              <w:rPr>
                <w:noProof/>
                <w:webHidden/>
              </w:rPr>
              <w:instrText xml:space="preserve"> PAGEREF _Toc23881724 \h </w:instrText>
            </w:r>
            <w:r>
              <w:rPr>
                <w:noProof/>
                <w:webHidden/>
              </w:rPr>
            </w:r>
            <w:r>
              <w:rPr>
                <w:noProof/>
                <w:webHidden/>
              </w:rPr>
              <w:fldChar w:fldCharType="separate"/>
            </w:r>
            <w:r>
              <w:rPr>
                <w:noProof/>
                <w:webHidden/>
              </w:rPr>
              <w:t>76</w:t>
            </w:r>
            <w:r>
              <w:rPr>
                <w:noProof/>
                <w:webHidden/>
              </w:rPr>
              <w:fldChar w:fldCharType="end"/>
            </w:r>
          </w:hyperlink>
        </w:p>
        <w:p w14:paraId="7C3E5B74" w14:textId="05DBCF05" w:rsidR="00882BE8" w:rsidRDefault="00882BE8">
          <w:pPr>
            <w:pStyle w:val="TOC1"/>
            <w:tabs>
              <w:tab w:val="left" w:pos="480"/>
              <w:tab w:val="right" w:leader="dot" w:pos="7927"/>
            </w:tabs>
            <w:rPr>
              <w:rFonts w:asciiTheme="minorHAnsi" w:eastAsiaTheme="minorEastAsia" w:hAnsiTheme="minorHAnsi"/>
              <w:noProof/>
              <w:sz w:val="22"/>
            </w:rPr>
          </w:pPr>
          <w:hyperlink w:anchor="_Toc23881725" w:history="1">
            <w:r w:rsidRPr="008C09A4">
              <w:rPr>
                <w:rStyle w:val="Hyperlink"/>
                <w:noProof/>
              </w:rPr>
              <w:t>D.</w:t>
            </w:r>
            <w:r>
              <w:rPr>
                <w:rFonts w:asciiTheme="minorHAnsi" w:eastAsiaTheme="minorEastAsia" w:hAnsiTheme="minorHAnsi"/>
                <w:noProof/>
                <w:sz w:val="22"/>
              </w:rPr>
              <w:tab/>
            </w:r>
            <w:r w:rsidRPr="008C09A4">
              <w:rPr>
                <w:rStyle w:val="Hyperlink"/>
                <w:noProof/>
              </w:rPr>
              <w:t>Desain</w:t>
            </w:r>
            <w:r w:rsidRPr="008C09A4">
              <w:rPr>
                <w:rStyle w:val="Hyperlink"/>
                <w:i/>
                <w:noProof/>
              </w:rPr>
              <w:t xml:space="preserve"> User Interface</w:t>
            </w:r>
            <w:r>
              <w:rPr>
                <w:noProof/>
                <w:webHidden/>
              </w:rPr>
              <w:tab/>
            </w:r>
            <w:r>
              <w:rPr>
                <w:noProof/>
                <w:webHidden/>
              </w:rPr>
              <w:fldChar w:fldCharType="begin"/>
            </w:r>
            <w:r>
              <w:rPr>
                <w:noProof/>
                <w:webHidden/>
              </w:rPr>
              <w:instrText xml:space="preserve"> PAGEREF _Toc23881725 \h </w:instrText>
            </w:r>
            <w:r>
              <w:rPr>
                <w:noProof/>
                <w:webHidden/>
              </w:rPr>
            </w:r>
            <w:r>
              <w:rPr>
                <w:noProof/>
                <w:webHidden/>
              </w:rPr>
              <w:fldChar w:fldCharType="separate"/>
            </w:r>
            <w:r>
              <w:rPr>
                <w:noProof/>
                <w:webHidden/>
              </w:rPr>
              <w:t>80</w:t>
            </w:r>
            <w:r>
              <w:rPr>
                <w:noProof/>
                <w:webHidden/>
              </w:rPr>
              <w:fldChar w:fldCharType="end"/>
            </w:r>
          </w:hyperlink>
        </w:p>
        <w:p w14:paraId="7F475BFC" w14:textId="2B93803C" w:rsidR="00882BE8" w:rsidRDefault="00882BE8">
          <w:pPr>
            <w:pStyle w:val="TOC1"/>
            <w:tabs>
              <w:tab w:val="left" w:pos="480"/>
              <w:tab w:val="right" w:leader="dot" w:pos="7927"/>
            </w:tabs>
            <w:rPr>
              <w:rFonts w:asciiTheme="minorHAnsi" w:eastAsiaTheme="minorEastAsia" w:hAnsiTheme="minorHAnsi"/>
              <w:noProof/>
              <w:sz w:val="22"/>
            </w:rPr>
          </w:pPr>
          <w:hyperlink w:anchor="_Toc23881726" w:history="1">
            <w:r w:rsidRPr="008C09A4">
              <w:rPr>
                <w:rStyle w:val="Hyperlink"/>
                <w:noProof/>
              </w:rPr>
              <w:t>E.</w:t>
            </w:r>
            <w:r>
              <w:rPr>
                <w:rFonts w:asciiTheme="minorHAnsi" w:eastAsiaTheme="minorEastAsia" w:hAnsiTheme="minorHAnsi"/>
                <w:noProof/>
                <w:sz w:val="22"/>
              </w:rPr>
              <w:tab/>
            </w:r>
            <w:r w:rsidRPr="008C09A4">
              <w:rPr>
                <w:rStyle w:val="Hyperlink"/>
                <w:noProof/>
              </w:rPr>
              <w:t>Hasil Pengkodean</w:t>
            </w:r>
            <w:r>
              <w:rPr>
                <w:noProof/>
                <w:webHidden/>
              </w:rPr>
              <w:tab/>
            </w:r>
            <w:r>
              <w:rPr>
                <w:noProof/>
                <w:webHidden/>
              </w:rPr>
              <w:fldChar w:fldCharType="begin"/>
            </w:r>
            <w:r>
              <w:rPr>
                <w:noProof/>
                <w:webHidden/>
              </w:rPr>
              <w:instrText xml:space="preserve"> PAGEREF _Toc23881726 \h </w:instrText>
            </w:r>
            <w:r>
              <w:rPr>
                <w:noProof/>
                <w:webHidden/>
              </w:rPr>
            </w:r>
            <w:r>
              <w:rPr>
                <w:noProof/>
                <w:webHidden/>
              </w:rPr>
              <w:fldChar w:fldCharType="separate"/>
            </w:r>
            <w:r>
              <w:rPr>
                <w:noProof/>
                <w:webHidden/>
              </w:rPr>
              <w:t>84</w:t>
            </w:r>
            <w:r>
              <w:rPr>
                <w:noProof/>
                <w:webHidden/>
              </w:rPr>
              <w:fldChar w:fldCharType="end"/>
            </w:r>
          </w:hyperlink>
        </w:p>
        <w:p w14:paraId="6FA0D3A5" w14:textId="586C01D8" w:rsidR="00882BE8" w:rsidRDefault="00882BE8">
          <w:pPr>
            <w:pStyle w:val="TOC1"/>
            <w:tabs>
              <w:tab w:val="left" w:pos="480"/>
              <w:tab w:val="right" w:leader="dot" w:pos="7927"/>
            </w:tabs>
            <w:rPr>
              <w:rFonts w:asciiTheme="minorHAnsi" w:eastAsiaTheme="minorEastAsia" w:hAnsiTheme="minorHAnsi"/>
              <w:noProof/>
              <w:sz w:val="22"/>
            </w:rPr>
          </w:pPr>
          <w:hyperlink w:anchor="_Toc23881727" w:history="1">
            <w:r w:rsidRPr="008C09A4">
              <w:rPr>
                <w:rStyle w:val="Hyperlink"/>
                <w:noProof/>
              </w:rPr>
              <w:t>F.</w:t>
            </w:r>
            <w:r>
              <w:rPr>
                <w:rFonts w:asciiTheme="minorHAnsi" w:eastAsiaTheme="minorEastAsia" w:hAnsiTheme="minorHAnsi"/>
                <w:noProof/>
                <w:sz w:val="22"/>
              </w:rPr>
              <w:tab/>
            </w:r>
            <w:r w:rsidRPr="008C09A4">
              <w:rPr>
                <w:rStyle w:val="Hyperlink"/>
                <w:noProof/>
              </w:rPr>
              <w:t>Hasil Pengujian</w:t>
            </w:r>
            <w:r>
              <w:rPr>
                <w:noProof/>
                <w:webHidden/>
              </w:rPr>
              <w:tab/>
            </w:r>
            <w:r>
              <w:rPr>
                <w:noProof/>
                <w:webHidden/>
              </w:rPr>
              <w:fldChar w:fldCharType="begin"/>
            </w:r>
            <w:r>
              <w:rPr>
                <w:noProof/>
                <w:webHidden/>
              </w:rPr>
              <w:instrText xml:space="preserve"> PAGEREF _Toc23881727 \h </w:instrText>
            </w:r>
            <w:r>
              <w:rPr>
                <w:noProof/>
                <w:webHidden/>
              </w:rPr>
            </w:r>
            <w:r>
              <w:rPr>
                <w:noProof/>
                <w:webHidden/>
              </w:rPr>
              <w:fldChar w:fldCharType="separate"/>
            </w:r>
            <w:r>
              <w:rPr>
                <w:noProof/>
                <w:webHidden/>
              </w:rPr>
              <w:t>84</w:t>
            </w:r>
            <w:r>
              <w:rPr>
                <w:noProof/>
                <w:webHidden/>
              </w:rPr>
              <w:fldChar w:fldCharType="end"/>
            </w:r>
          </w:hyperlink>
        </w:p>
        <w:p w14:paraId="5DEBE6A6" w14:textId="784EFF6B" w:rsidR="00472698" w:rsidRPr="0033182C" w:rsidRDefault="00472698" w:rsidP="00472698">
          <w:pPr>
            <w:rPr>
              <w:rFonts w:cs="Times New Roman"/>
            </w:rPr>
          </w:pPr>
          <w:r w:rsidRPr="0033182C">
            <w:rPr>
              <w:rFonts w:cs="Times New Roman"/>
              <w:b/>
              <w:bCs/>
            </w:rPr>
            <w:fldChar w:fldCharType="end"/>
          </w:r>
        </w:p>
      </w:sdtContent>
    </w:sdt>
    <w:p w14:paraId="3DFC533C" w14:textId="77777777" w:rsidR="00472698" w:rsidRPr="0033182C" w:rsidRDefault="00472698" w:rsidP="00472698">
      <w:pPr>
        <w:rPr>
          <w:rFonts w:cs="Times New Roman"/>
          <w:lang w:val="id-ID" w:eastAsia="id-ID"/>
        </w:rPr>
        <w:sectPr w:rsidR="00472698" w:rsidRPr="0033182C" w:rsidSect="00CF5B06">
          <w:pgSz w:w="11906" w:h="16838" w:code="9"/>
          <w:pgMar w:top="2268" w:right="1701" w:bottom="1701" w:left="2268" w:header="720" w:footer="720" w:gutter="0"/>
          <w:pgNumType w:fmt="lowerRoman" w:start="1"/>
          <w:cols w:space="720"/>
          <w:docGrid w:linePitch="360"/>
        </w:sectPr>
      </w:pPr>
    </w:p>
    <w:p w14:paraId="51FBFFBC" w14:textId="77777777" w:rsidR="00472698" w:rsidRPr="0033182C" w:rsidRDefault="00472698" w:rsidP="00472698">
      <w:pPr>
        <w:pStyle w:val="Heading1"/>
        <w:numPr>
          <w:ilvl w:val="0"/>
          <w:numId w:val="0"/>
        </w:numPr>
        <w:ind w:left="357"/>
      </w:pPr>
      <w:bookmarkStart w:id="14" w:name="_Toc23880321"/>
      <w:bookmarkStart w:id="15" w:name="_GoBack"/>
      <w:bookmarkEnd w:id="15"/>
      <w:r w:rsidRPr="0033182C">
        <w:lastRenderedPageBreak/>
        <w:t>DAFTAR GAMBAR</w:t>
      </w:r>
      <w:bookmarkEnd w:id="14"/>
    </w:p>
    <w:p w14:paraId="3D8DC8C3" w14:textId="1C8FEDD2" w:rsidR="00882BE8" w:rsidRDefault="00472698">
      <w:pPr>
        <w:pStyle w:val="TableofFigures"/>
        <w:tabs>
          <w:tab w:val="right" w:leader="dot" w:pos="7927"/>
        </w:tabs>
        <w:rPr>
          <w:rFonts w:asciiTheme="minorHAnsi" w:eastAsiaTheme="minorEastAsia" w:hAnsiTheme="minorHAnsi"/>
          <w:noProof/>
          <w:sz w:val="22"/>
        </w:rPr>
      </w:pPr>
      <w:r w:rsidRPr="0033182C">
        <w:rPr>
          <w:rFonts w:cs="Times New Roman"/>
          <w:lang w:val="en-ID" w:eastAsia="id-ID"/>
        </w:rPr>
        <w:fldChar w:fldCharType="begin"/>
      </w:r>
      <w:r w:rsidRPr="0033182C">
        <w:rPr>
          <w:rFonts w:cs="Times New Roman"/>
          <w:lang w:val="en-ID" w:eastAsia="id-ID"/>
        </w:rPr>
        <w:instrText xml:space="preserve"> TOC \h \z \c "Gambar" </w:instrText>
      </w:r>
      <w:r w:rsidRPr="0033182C">
        <w:rPr>
          <w:rFonts w:cs="Times New Roman"/>
          <w:lang w:val="en-ID" w:eastAsia="id-ID"/>
        </w:rPr>
        <w:fldChar w:fldCharType="separate"/>
      </w:r>
      <w:hyperlink w:anchor="_Toc23880239" w:history="1">
        <w:r w:rsidR="00882BE8" w:rsidRPr="00533887">
          <w:rPr>
            <w:rStyle w:val="Hyperlink"/>
            <w:rFonts w:cs="Times New Roman"/>
            <w:noProof/>
          </w:rPr>
          <w:t>Gambar 2.1 skema PID</w:t>
        </w:r>
        <w:r w:rsidR="00882BE8">
          <w:rPr>
            <w:noProof/>
            <w:webHidden/>
          </w:rPr>
          <w:tab/>
        </w:r>
        <w:r w:rsidR="00882BE8">
          <w:rPr>
            <w:noProof/>
            <w:webHidden/>
          </w:rPr>
          <w:fldChar w:fldCharType="begin"/>
        </w:r>
        <w:r w:rsidR="00882BE8">
          <w:rPr>
            <w:noProof/>
            <w:webHidden/>
          </w:rPr>
          <w:instrText xml:space="preserve"> PAGEREF _Toc23880239 \h </w:instrText>
        </w:r>
        <w:r w:rsidR="00882BE8">
          <w:rPr>
            <w:noProof/>
            <w:webHidden/>
          </w:rPr>
        </w:r>
        <w:r w:rsidR="00882BE8">
          <w:rPr>
            <w:noProof/>
            <w:webHidden/>
          </w:rPr>
          <w:fldChar w:fldCharType="separate"/>
        </w:r>
        <w:r w:rsidR="00882BE8">
          <w:rPr>
            <w:noProof/>
            <w:webHidden/>
          </w:rPr>
          <w:t>14</w:t>
        </w:r>
        <w:r w:rsidR="00882BE8">
          <w:rPr>
            <w:noProof/>
            <w:webHidden/>
          </w:rPr>
          <w:fldChar w:fldCharType="end"/>
        </w:r>
      </w:hyperlink>
    </w:p>
    <w:p w14:paraId="035BA58E" w14:textId="2AF40F62" w:rsidR="00882BE8" w:rsidRDefault="00882BE8">
      <w:pPr>
        <w:pStyle w:val="TableofFigures"/>
        <w:tabs>
          <w:tab w:val="right" w:leader="dot" w:pos="7927"/>
        </w:tabs>
        <w:rPr>
          <w:rFonts w:asciiTheme="minorHAnsi" w:eastAsiaTheme="minorEastAsia" w:hAnsiTheme="minorHAnsi"/>
          <w:noProof/>
          <w:sz w:val="22"/>
        </w:rPr>
      </w:pPr>
      <w:hyperlink w:anchor="_Toc23880240" w:history="1">
        <w:r w:rsidRPr="00533887">
          <w:rPr>
            <w:rStyle w:val="Hyperlink"/>
            <w:rFonts w:cs="Times New Roman"/>
            <w:noProof/>
          </w:rPr>
          <w:t>Gambar 3.1 Tahapan Penelitian</w:t>
        </w:r>
        <w:r>
          <w:rPr>
            <w:noProof/>
            <w:webHidden/>
          </w:rPr>
          <w:tab/>
        </w:r>
        <w:r>
          <w:rPr>
            <w:noProof/>
            <w:webHidden/>
          </w:rPr>
          <w:fldChar w:fldCharType="begin"/>
        </w:r>
        <w:r>
          <w:rPr>
            <w:noProof/>
            <w:webHidden/>
          </w:rPr>
          <w:instrText xml:space="preserve"> PAGEREF _Toc23880240 \h </w:instrText>
        </w:r>
        <w:r>
          <w:rPr>
            <w:noProof/>
            <w:webHidden/>
          </w:rPr>
        </w:r>
        <w:r>
          <w:rPr>
            <w:noProof/>
            <w:webHidden/>
          </w:rPr>
          <w:fldChar w:fldCharType="separate"/>
        </w:r>
        <w:r>
          <w:rPr>
            <w:noProof/>
            <w:webHidden/>
          </w:rPr>
          <w:t>16</w:t>
        </w:r>
        <w:r>
          <w:rPr>
            <w:noProof/>
            <w:webHidden/>
          </w:rPr>
          <w:fldChar w:fldCharType="end"/>
        </w:r>
      </w:hyperlink>
    </w:p>
    <w:p w14:paraId="6DEADB5A" w14:textId="3B8F26B2" w:rsidR="00882BE8" w:rsidRDefault="00882BE8">
      <w:pPr>
        <w:pStyle w:val="TableofFigures"/>
        <w:tabs>
          <w:tab w:val="right" w:leader="dot" w:pos="7927"/>
        </w:tabs>
        <w:rPr>
          <w:rFonts w:asciiTheme="minorHAnsi" w:eastAsiaTheme="minorEastAsia" w:hAnsiTheme="minorHAnsi"/>
          <w:noProof/>
          <w:sz w:val="22"/>
        </w:rPr>
      </w:pPr>
      <w:hyperlink w:anchor="_Toc23880241" w:history="1">
        <w:r w:rsidRPr="00533887">
          <w:rPr>
            <w:rStyle w:val="Hyperlink"/>
            <w:noProof/>
          </w:rPr>
          <w:t>Gambar 3.2 Desain Hardware</w:t>
        </w:r>
        <w:r>
          <w:rPr>
            <w:noProof/>
            <w:webHidden/>
          </w:rPr>
          <w:tab/>
        </w:r>
        <w:r>
          <w:rPr>
            <w:noProof/>
            <w:webHidden/>
          </w:rPr>
          <w:fldChar w:fldCharType="begin"/>
        </w:r>
        <w:r>
          <w:rPr>
            <w:noProof/>
            <w:webHidden/>
          </w:rPr>
          <w:instrText xml:space="preserve"> PAGEREF _Toc23880241 \h </w:instrText>
        </w:r>
        <w:r>
          <w:rPr>
            <w:noProof/>
            <w:webHidden/>
          </w:rPr>
        </w:r>
        <w:r>
          <w:rPr>
            <w:noProof/>
            <w:webHidden/>
          </w:rPr>
          <w:fldChar w:fldCharType="separate"/>
        </w:r>
        <w:r>
          <w:rPr>
            <w:noProof/>
            <w:webHidden/>
          </w:rPr>
          <w:t>17</w:t>
        </w:r>
        <w:r>
          <w:rPr>
            <w:noProof/>
            <w:webHidden/>
          </w:rPr>
          <w:fldChar w:fldCharType="end"/>
        </w:r>
      </w:hyperlink>
    </w:p>
    <w:p w14:paraId="65EDF052" w14:textId="16DB02CE" w:rsidR="00882BE8" w:rsidRDefault="00882BE8">
      <w:pPr>
        <w:pStyle w:val="TableofFigures"/>
        <w:tabs>
          <w:tab w:val="right" w:leader="dot" w:pos="7927"/>
        </w:tabs>
        <w:rPr>
          <w:rFonts w:asciiTheme="minorHAnsi" w:eastAsiaTheme="minorEastAsia" w:hAnsiTheme="minorHAnsi"/>
          <w:noProof/>
          <w:sz w:val="22"/>
        </w:rPr>
      </w:pPr>
      <w:hyperlink r:id="rId12" w:anchor="_Toc23880242" w:history="1">
        <w:r w:rsidRPr="00533887">
          <w:rPr>
            <w:rStyle w:val="Hyperlink"/>
            <w:noProof/>
          </w:rPr>
          <w:t>Gambar 3.3 Penempatan Sensor LDR</w:t>
        </w:r>
        <w:r>
          <w:rPr>
            <w:noProof/>
            <w:webHidden/>
          </w:rPr>
          <w:tab/>
        </w:r>
        <w:r>
          <w:rPr>
            <w:noProof/>
            <w:webHidden/>
          </w:rPr>
          <w:fldChar w:fldCharType="begin"/>
        </w:r>
        <w:r>
          <w:rPr>
            <w:noProof/>
            <w:webHidden/>
          </w:rPr>
          <w:instrText xml:space="preserve"> PAGEREF _Toc23880242 \h </w:instrText>
        </w:r>
        <w:r>
          <w:rPr>
            <w:noProof/>
            <w:webHidden/>
          </w:rPr>
        </w:r>
        <w:r>
          <w:rPr>
            <w:noProof/>
            <w:webHidden/>
          </w:rPr>
          <w:fldChar w:fldCharType="separate"/>
        </w:r>
        <w:r>
          <w:rPr>
            <w:noProof/>
            <w:webHidden/>
          </w:rPr>
          <w:t>18</w:t>
        </w:r>
        <w:r>
          <w:rPr>
            <w:noProof/>
            <w:webHidden/>
          </w:rPr>
          <w:fldChar w:fldCharType="end"/>
        </w:r>
      </w:hyperlink>
    </w:p>
    <w:p w14:paraId="742977E4" w14:textId="65E8D91E" w:rsidR="00882BE8" w:rsidRDefault="00882BE8">
      <w:pPr>
        <w:pStyle w:val="TableofFigures"/>
        <w:tabs>
          <w:tab w:val="right" w:leader="dot" w:pos="7927"/>
        </w:tabs>
        <w:rPr>
          <w:rFonts w:asciiTheme="minorHAnsi" w:eastAsiaTheme="minorEastAsia" w:hAnsiTheme="minorHAnsi"/>
          <w:noProof/>
          <w:sz w:val="22"/>
        </w:rPr>
      </w:pPr>
      <w:hyperlink w:anchor="_Toc23880243" w:history="1">
        <w:r w:rsidRPr="00533887">
          <w:rPr>
            <w:rStyle w:val="Hyperlink"/>
            <w:rFonts w:cs="Times New Roman"/>
            <w:noProof/>
          </w:rPr>
          <w:t>Gambar 3.4 Range error V</w:t>
        </w:r>
        <w:r>
          <w:rPr>
            <w:noProof/>
            <w:webHidden/>
          </w:rPr>
          <w:tab/>
        </w:r>
        <w:r>
          <w:rPr>
            <w:noProof/>
            <w:webHidden/>
          </w:rPr>
          <w:fldChar w:fldCharType="begin"/>
        </w:r>
        <w:r>
          <w:rPr>
            <w:noProof/>
            <w:webHidden/>
          </w:rPr>
          <w:instrText xml:space="preserve"> PAGEREF _Toc23880243 \h </w:instrText>
        </w:r>
        <w:r>
          <w:rPr>
            <w:noProof/>
            <w:webHidden/>
          </w:rPr>
        </w:r>
        <w:r>
          <w:rPr>
            <w:noProof/>
            <w:webHidden/>
          </w:rPr>
          <w:fldChar w:fldCharType="separate"/>
        </w:r>
        <w:r>
          <w:rPr>
            <w:noProof/>
            <w:webHidden/>
          </w:rPr>
          <w:t>19</w:t>
        </w:r>
        <w:r>
          <w:rPr>
            <w:noProof/>
            <w:webHidden/>
          </w:rPr>
          <w:fldChar w:fldCharType="end"/>
        </w:r>
      </w:hyperlink>
    </w:p>
    <w:p w14:paraId="75E95A90" w14:textId="58586DC0" w:rsidR="00882BE8" w:rsidRDefault="00882BE8">
      <w:pPr>
        <w:pStyle w:val="TableofFigures"/>
        <w:tabs>
          <w:tab w:val="right" w:leader="dot" w:pos="7927"/>
        </w:tabs>
        <w:rPr>
          <w:rFonts w:asciiTheme="minorHAnsi" w:eastAsiaTheme="minorEastAsia" w:hAnsiTheme="minorHAnsi"/>
          <w:noProof/>
          <w:sz w:val="22"/>
        </w:rPr>
      </w:pPr>
      <w:hyperlink r:id="rId13" w:anchor="_Toc23880244" w:history="1">
        <w:r w:rsidRPr="00533887">
          <w:rPr>
            <w:rStyle w:val="Hyperlink"/>
            <w:noProof/>
          </w:rPr>
          <w:t>Gambar 3.5 Range error H</w:t>
        </w:r>
        <w:r>
          <w:rPr>
            <w:noProof/>
            <w:webHidden/>
          </w:rPr>
          <w:tab/>
        </w:r>
        <w:r>
          <w:rPr>
            <w:noProof/>
            <w:webHidden/>
          </w:rPr>
          <w:fldChar w:fldCharType="begin"/>
        </w:r>
        <w:r>
          <w:rPr>
            <w:noProof/>
            <w:webHidden/>
          </w:rPr>
          <w:instrText xml:space="preserve"> PAGEREF _Toc23880244 \h </w:instrText>
        </w:r>
        <w:r>
          <w:rPr>
            <w:noProof/>
            <w:webHidden/>
          </w:rPr>
        </w:r>
        <w:r>
          <w:rPr>
            <w:noProof/>
            <w:webHidden/>
          </w:rPr>
          <w:fldChar w:fldCharType="separate"/>
        </w:r>
        <w:r>
          <w:rPr>
            <w:noProof/>
            <w:webHidden/>
          </w:rPr>
          <w:t>20</w:t>
        </w:r>
        <w:r>
          <w:rPr>
            <w:noProof/>
            <w:webHidden/>
          </w:rPr>
          <w:fldChar w:fldCharType="end"/>
        </w:r>
      </w:hyperlink>
    </w:p>
    <w:p w14:paraId="14444685" w14:textId="7C89C653" w:rsidR="00882BE8" w:rsidRDefault="00882BE8">
      <w:pPr>
        <w:pStyle w:val="TableofFigures"/>
        <w:tabs>
          <w:tab w:val="right" w:leader="dot" w:pos="7927"/>
        </w:tabs>
        <w:rPr>
          <w:rFonts w:asciiTheme="minorHAnsi" w:eastAsiaTheme="minorEastAsia" w:hAnsiTheme="minorHAnsi"/>
          <w:noProof/>
          <w:sz w:val="22"/>
        </w:rPr>
      </w:pPr>
      <w:hyperlink w:anchor="_Toc23880245" w:history="1">
        <w:r w:rsidRPr="00533887">
          <w:rPr>
            <w:rStyle w:val="Hyperlink"/>
            <w:rFonts w:cs="Times New Roman"/>
            <w:noProof/>
          </w:rPr>
          <w:t>Gambar 3.6 Flowchart</w:t>
        </w:r>
        <w:r>
          <w:rPr>
            <w:noProof/>
            <w:webHidden/>
          </w:rPr>
          <w:tab/>
        </w:r>
        <w:r>
          <w:rPr>
            <w:noProof/>
            <w:webHidden/>
          </w:rPr>
          <w:fldChar w:fldCharType="begin"/>
        </w:r>
        <w:r>
          <w:rPr>
            <w:noProof/>
            <w:webHidden/>
          </w:rPr>
          <w:instrText xml:space="preserve"> PAGEREF _Toc23880245 \h </w:instrText>
        </w:r>
        <w:r>
          <w:rPr>
            <w:noProof/>
            <w:webHidden/>
          </w:rPr>
        </w:r>
        <w:r>
          <w:rPr>
            <w:noProof/>
            <w:webHidden/>
          </w:rPr>
          <w:fldChar w:fldCharType="separate"/>
        </w:r>
        <w:r>
          <w:rPr>
            <w:noProof/>
            <w:webHidden/>
          </w:rPr>
          <w:t>20</w:t>
        </w:r>
        <w:r>
          <w:rPr>
            <w:noProof/>
            <w:webHidden/>
          </w:rPr>
          <w:fldChar w:fldCharType="end"/>
        </w:r>
      </w:hyperlink>
    </w:p>
    <w:p w14:paraId="1A5207B4" w14:textId="6F55DA90" w:rsidR="00882BE8" w:rsidRDefault="00882BE8">
      <w:pPr>
        <w:pStyle w:val="TableofFigures"/>
        <w:tabs>
          <w:tab w:val="right" w:leader="dot" w:pos="7927"/>
        </w:tabs>
        <w:rPr>
          <w:rFonts w:asciiTheme="minorHAnsi" w:eastAsiaTheme="minorEastAsia" w:hAnsiTheme="minorHAnsi"/>
          <w:noProof/>
          <w:sz w:val="22"/>
        </w:rPr>
      </w:pPr>
      <w:hyperlink w:anchor="_Toc23880246" w:history="1">
        <w:r w:rsidRPr="00533887">
          <w:rPr>
            <w:rStyle w:val="Hyperlink"/>
            <w:noProof/>
          </w:rPr>
          <w:t>Gambar 3.7 Flowchart Logika Fuzzy</w:t>
        </w:r>
        <w:r>
          <w:rPr>
            <w:noProof/>
            <w:webHidden/>
          </w:rPr>
          <w:tab/>
        </w:r>
        <w:r>
          <w:rPr>
            <w:noProof/>
            <w:webHidden/>
          </w:rPr>
          <w:fldChar w:fldCharType="begin"/>
        </w:r>
        <w:r>
          <w:rPr>
            <w:noProof/>
            <w:webHidden/>
          </w:rPr>
          <w:instrText xml:space="preserve"> PAGEREF _Toc23880246 \h </w:instrText>
        </w:r>
        <w:r>
          <w:rPr>
            <w:noProof/>
            <w:webHidden/>
          </w:rPr>
        </w:r>
        <w:r>
          <w:rPr>
            <w:noProof/>
            <w:webHidden/>
          </w:rPr>
          <w:fldChar w:fldCharType="separate"/>
        </w:r>
        <w:r>
          <w:rPr>
            <w:noProof/>
            <w:webHidden/>
          </w:rPr>
          <w:t>20</w:t>
        </w:r>
        <w:r>
          <w:rPr>
            <w:noProof/>
            <w:webHidden/>
          </w:rPr>
          <w:fldChar w:fldCharType="end"/>
        </w:r>
      </w:hyperlink>
    </w:p>
    <w:p w14:paraId="57FE3E62" w14:textId="1487AAC8" w:rsidR="00882BE8" w:rsidRDefault="00882BE8">
      <w:pPr>
        <w:pStyle w:val="TableofFigures"/>
        <w:tabs>
          <w:tab w:val="right" w:leader="dot" w:pos="7927"/>
        </w:tabs>
        <w:rPr>
          <w:rFonts w:asciiTheme="minorHAnsi" w:eastAsiaTheme="minorEastAsia" w:hAnsiTheme="minorHAnsi"/>
          <w:noProof/>
          <w:sz w:val="22"/>
        </w:rPr>
      </w:pPr>
      <w:hyperlink w:anchor="_Toc23880247" w:history="1">
        <w:r w:rsidRPr="00533887">
          <w:rPr>
            <w:rStyle w:val="Hyperlink"/>
            <w:rFonts w:cs="Times New Roman"/>
            <w:noProof/>
          </w:rPr>
          <w:t>Gambar 3.8 Drajat Keanggotaan</w:t>
        </w:r>
        <w:r>
          <w:rPr>
            <w:noProof/>
            <w:webHidden/>
          </w:rPr>
          <w:tab/>
        </w:r>
        <w:r>
          <w:rPr>
            <w:noProof/>
            <w:webHidden/>
          </w:rPr>
          <w:fldChar w:fldCharType="begin"/>
        </w:r>
        <w:r>
          <w:rPr>
            <w:noProof/>
            <w:webHidden/>
          </w:rPr>
          <w:instrText xml:space="preserve"> PAGEREF _Toc23880247 \h </w:instrText>
        </w:r>
        <w:r>
          <w:rPr>
            <w:noProof/>
            <w:webHidden/>
          </w:rPr>
        </w:r>
        <w:r>
          <w:rPr>
            <w:noProof/>
            <w:webHidden/>
          </w:rPr>
          <w:fldChar w:fldCharType="separate"/>
        </w:r>
        <w:r>
          <w:rPr>
            <w:noProof/>
            <w:webHidden/>
          </w:rPr>
          <w:t>21</w:t>
        </w:r>
        <w:r>
          <w:rPr>
            <w:noProof/>
            <w:webHidden/>
          </w:rPr>
          <w:fldChar w:fldCharType="end"/>
        </w:r>
      </w:hyperlink>
    </w:p>
    <w:p w14:paraId="4FAC2611" w14:textId="01264175" w:rsidR="00882BE8" w:rsidRDefault="00882BE8">
      <w:pPr>
        <w:pStyle w:val="TableofFigures"/>
        <w:tabs>
          <w:tab w:val="right" w:leader="dot" w:pos="7927"/>
        </w:tabs>
        <w:rPr>
          <w:rFonts w:asciiTheme="minorHAnsi" w:eastAsiaTheme="minorEastAsia" w:hAnsiTheme="minorHAnsi"/>
          <w:noProof/>
          <w:sz w:val="22"/>
        </w:rPr>
      </w:pPr>
      <w:hyperlink w:anchor="_Toc23880248" w:history="1">
        <w:r w:rsidRPr="00533887">
          <w:rPr>
            <w:rStyle w:val="Hyperlink"/>
            <w:rFonts w:cs="Times New Roman"/>
            <w:noProof/>
          </w:rPr>
          <w:t>Gambar 4.1 Business Process</w:t>
        </w:r>
        <w:r>
          <w:rPr>
            <w:noProof/>
            <w:webHidden/>
          </w:rPr>
          <w:tab/>
        </w:r>
        <w:r>
          <w:rPr>
            <w:noProof/>
            <w:webHidden/>
          </w:rPr>
          <w:fldChar w:fldCharType="begin"/>
        </w:r>
        <w:r>
          <w:rPr>
            <w:noProof/>
            <w:webHidden/>
          </w:rPr>
          <w:instrText xml:space="preserve"> PAGEREF _Toc23880248 \h </w:instrText>
        </w:r>
        <w:r>
          <w:rPr>
            <w:noProof/>
            <w:webHidden/>
          </w:rPr>
        </w:r>
        <w:r>
          <w:rPr>
            <w:noProof/>
            <w:webHidden/>
          </w:rPr>
          <w:fldChar w:fldCharType="separate"/>
        </w:r>
        <w:r>
          <w:rPr>
            <w:noProof/>
            <w:webHidden/>
          </w:rPr>
          <w:t>29</w:t>
        </w:r>
        <w:r>
          <w:rPr>
            <w:noProof/>
            <w:webHidden/>
          </w:rPr>
          <w:fldChar w:fldCharType="end"/>
        </w:r>
      </w:hyperlink>
    </w:p>
    <w:p w14:paraId="1A3D4CAB" w14:textId="494FBDF0" w:rsidR="00882BE8" w:rsidRDefault="00882BE8">
      <w:pPr>
        <w:pStyle w:val="TableofFigures"/>
        <w:tabs>
          <w:tab w:val="right" w:leader="dot" w:pos="7927"/>
        </w:tabs>
        <w:rPr>
          <w:rFonts w:asciiTheme="minorHAnsi" w:eastAsiaTheme="minorEastAsia" w:hAnsiTheme="minorHAnsi"/>
          <w:noProof/>
          <w:sz w:val="22"/>
        </w:rPr>
      </w:pPr>
      <w:hyperlink w:anchor="_Toc23880249" w:history="1">
        <w:r w:rsidRPr="00533887">
          <w:rPr>
            <w:rStyle w:val="Hyperlink"/>
            <w:rFonts w:cs="Times New Roman"/>
            <w:noProof/>
          </w:rPr>
          <w:t>Gambar 4.2 Usecase Diagram</w:t>
        </w:r>
        <w:r>
          <w:rPr>
            <w:noProof/>
            <w:webHidden/>
          </w:rPr>
          <w:tab/>
        </w:r>
        <w:r>
          <w:rPr>
            <w:noProof/>
            <w:webHidden/>
          </w:rPr>
          <w:fldChar w:fldCharType="begin"/>
        </w:r>
        <w:r>
          <w:rPr>
            <w:noProof/>
            <w:webHidden/>
          </w:rPr>
          <w:instrText xml:space="preserve"> PAGEREF _Toc23880249 \h </w:instrText>
        </w:r>
        <w:r>
          <w:rPr>
            <w:noProof/>
            <w:webHidden/>
          </w:rPr>
        </w:r>
        <w:r>
          <w:rPr>
            <w:noProof/>
            <w:webHidden/>
          </w:rPr>
          <w:fldChar w:fldCharType="separate"/>
        </w:r>
        <w:r>
          <w:rPr>
            <w:noProof/>
            <w:webHidden/>
          </w:rPr>
          <w:t>31</w:t>
        </w:r>
        <w:r>
          <w:rPr>
            <w:noProof/>
            <w:webHidden/>
          </w:rPr>
          <w:fldChar w:fldCharType="end"/>
        </w:r>
      </w:hyperlink>
    </w:p>
    <w:p w14:paraId="3CB30494" w14:textId="74033211" w:rsidR="00882BE8" w:rsidRDefault="00882BE8">
      <w:pPr>
        <w:pStyle w:val="TableofFigures"/>
        <w:tabs>
          <w:tab w:val="right" w:leader="dot" w:pos="7927"/>
        </w:tabs>
        <w:rPr>
          <w:rFonts w:asciiTheme="minorHAnsi" w:eastAsiaTheme="minorEastAsia" w:hAnsiTheme="minorHAnsi"/>
          <w:noProof/>
          <w:sz w:val="22"/>
        </w:rPr>
      </w:pPr>
      <w:hyperlink w:anchor="_Toc23880250" w:history="1">
        <w:r w:rsidRPr="00533887">
          <w:rPr>
            <w:rStyle w:val="Hyperlink"/>
            <w:rFonts w:cs="Times New Roman"/>
            <w:noProof/>
          </w:rPr>
          <w:t>Gambar 4.3 ERD</w:t>
        </w:r>
        <w:r>
          <w:rPr>
            <w:noProof/>
            <w:webHidden/>
          </w:rPr>
          <w:tab/>
        </w:r>
        <w:r>
          <w:rPr>
            <w:noProof/>
            <w:webHidden/>
          </w:rPr>
          <w:fldChar w:fldCharType="begin"/>
        </w:r>
        <w:r>
          <w:rPr>
            <w:noProof/>
            <w:webHidden/>
          </w:rPr>
          <w:instrText xml:space="preserve"> PAGEREF _Toc23880250 \h </w:instrText>
        </w:r>
        <w:r>
          <w:rPr>
            <w:noProof/>
            <w:webHidden/>
          </w:rPr>
        </w:r>
        <w:r>
          <w:rPr>
            <w:noProof/>
            <w:webHidden/>
          </w:rPr>
          <w:fldChar w:fldCharType="separate"/>
        </w:r>
        <w:r>
          <w:rPr>
            <w:noProof/>
            <w:webHidden/>
          </w:rPr>
          <w:t>40</w:t>
        </w:r>
        <w:r>
          <w:rPr>
            <w:noProof/>
            <w:webHidden/>
          </w:rPr>
          <w:fldChar w:fldCharType="end"/>
        </w:r>
      </w:hyperlink>
    </w:p>
    <w:p w14:paraId="3AC36E0B" w14:textId="21AA5CBC" w:rsidR="00882BE8" w:rsidRDefault="00882BE8">
      <w:pPr>
        <w:pStyle w:val="TableofFigures"/>
        <w:tabs>
          <w:tab w:val="right" w:leader="dot" w:pos="7927"/>
        </w:tabs>
        <w:rPr>
          <w:rFonts w:asciiTheme="minorHAnsi" w:eastAsiaTheme="minorEastAsia" w:hAnsiTheme="minorHAnsi"/>
          <w:noProof/>
          <w:sz w:val="22"/>
        </w:rPr>
      </w:pPr>
      <w:hyperlink w:anchor="_Toc23880251" w:history="1">
        <w:r w:rsidRPr="00533887">
          <w:rPr>
            <w:rStyle w:val="Hyperlink"/>
            <w:rFonts w:cs="Times New Roman"/>
            <w:noProof/>
          </w:rPr>
          <w:t>Gambar 4.4 Class Diagram</w:t>
        </w:r>
        <w:r>
          <w:rPr>
            <w:noProof/>
            <w:webHidden/>
          </w:rPr>
          <w:tab/>
        </w:r>
        <w:r>
          <w:rPr>
            <w:noProof/>
            <w:webHidden/>
          </w:rPr>
          <w:fldChar w:fldCharType="begin"/>
        </w:r>
        <w:r>
          <w:rPr>
            <w:noProof/>
            <w:webHidden/>
          </w:rPr>
          <w:instrText xml:space="preserve"> PAGEREF _Toc23880251 \h </w:instrText>
        </w:r>
        <w:r>
          <w:rPr>
            <w:noProof/>
            <w:webHidden/>
          </w:rPr>
        </w:r>
        <w:r>
          <w:rPr>
            <w:noProof/>
            <w:webHidden/>
          </w:rPr>
          <w:fldChar w:fldCharType="separate"/>
        </w:r>
        <w:r>
          <w:rPr>
            <w:noProof/>
            <w:webHidden/>
          </w:rPr>
          <w:t>40</w:t>
        </w:r>
        <w:r>
          <w:rPr>
            <w:noProof/>
            <w:webHidden/>
          </w:rPr>
          <w:fldChar w:fldCharType="end"/>
        </w:r>
      </w:hyperlink>
    </w:p>
    <w:p w14:paraId="76617263" w14:textId="38AE64AA" w:rsidR="00882BE8" w:rsidRDefault="00882BE8">
      <w:pPr>
        <w:pStyle w:val="TableofFigures"/>
        <w:tabs>
          <w:tab w:val="right" w:leader="dot" w:pos="7927"/>
        </w:tabs>
        <w:rPr>
          <w:rFonts w:asciiTheme="minorHAnsi" w:eastAsiaTheme="minorEastAsia" w:hAnsiTheme="minorHAnsi"/>
          <w:noProof/>
          <w:sz w:val="22"/>
        </w:rPr>
      </w:pPr>
      <w:hyperlink w:anchor="_Toc23880252" w:history="1">
        <w:r w:rsidRPr="00533887">
          <w:rPr>
            <w:rStyle w:val="Hyperlink"/>
            <w:noProof/>
          </w:rPr>
          <w:t>Gambar 4.5 Flowchart Request Setpoint</w:t>
        </w:r>
        <w:r>
          <w:rPr>
            <w:noProof/>
            <w:webHidden/>
          </w:rPr>
          <w:tab/>
        </w:r>
        <w:r>
          <w:rPr>
            <w:noProof/>
            <w:webHidden/>
          </w:rPr>
          <w:fldChar w:fldCharType="begin"/>
        </w:r>
        <w:r>
          <w:rPr>
            <w:noProof/>
            <w:webHidden/>
          </w:rPr>
          <w:instrText xml:space="preserve"> PAGEREF _Toc23880252 \h </w:instrText>
        </w:r>
        <w:r>
          <w:rPr>
            <w:noProof/>
            <w:webHidden/>
          </w:rPr>
        </w:r>
        <w:r>
          <w:rPr>
            <w:noProof/>
            <w:webHidden/>
          </w:rPr>
          <w:fldChar w:fldCharType="separate"/>
        </w:r>
        <w:r>
          <w:rPr>
            <w:noProof/>
            <w:webHidden/>
          </w:rPr>
          <w:t>45</w:t>
        </w:r>
        <w:r>
          <w:rPr>
            <w:noProof/>
            <w:webHidden/>
          </w:rPr>
          <w:fldChar w:fldCharType="end"/>
        </w:r>
      </w:hyperlink>
    </w:p>
    <w:p w14:paraId="136E2A5E" w14:textId="1A8E8979" w:rsidR="00882BE8" w:rsidRDefault="00882BE8">
      <w:pPr>
        <w:pStyle w:val="TableofFigures"/>
        <w:tabs>
          <w:tab w:val="right" w:leader="dot" w:pos="7927"/>
        </w:tabs>
        <w:rPr>
          <w:rFonts w:asciiTheme="minorHAnsi" w:eastAsiaTheme="minorEastAsia" w:hAnsiTheme="minorHAnsi"/>
          <w:noProof/>
          <w:sz w:val="22"/>
        </w:rPr>
      </w:pPr>
      <w:hyperlink w:anchor="_Toc23880253" w:history="1">
        <w:r w:rsidRPr="00533887">
          <w:rPr>
            <w:rStyle w:val="Hyperlink"/>
            <w:noProof/>
          </w:rPr>
          <w:t>Gambar 5.1 Implementasi Hardware</w:t>
        </w:r>
        <w:r>
          <w:rPr>
            <w:noProof/>
            <w:webHidden/>
          </w:rPr>
          <w:tab/>
        </w:r>
        <w:r>
          <w:rPr>
            <w:noProof/>
            <w:webHidden/>
          </w:rPr>
          <w:fldChar w:fldCharType="begin"/>
        </w:r>
        <w:r>
          <w:rPr>
            <w:noProof/>
            <w:webHidden/>
          </w:rPr>
          <w:instrText xml:space="preserve"> PAGEREF _Toc23880253 \h </w:instrText>
        </w:r>
        <w:r>
          <w:rPr>
            <w:noProof/>
            <w:webHidden/>
          </w:rPr>
        </w:r>
        <w:r>
          <w:rPr>
            <w:noProof/>
            <w:webHidden/>
          </w:rPr>
          <w:fldChar w:fldCharType="separate"/>
        </w:r>
        <w:r>
          <w:rPr>
            <w:noProof/>
            <w:webHidden/>
          </w:rPr>
          <w:t>46</w:t>
        </w:r>
        <w:r>
          <w:rPr>
            <w:noProof/>
            <w:webHidden/>
          </w:rPr>
          <w:fldChar w:fldCharType="end"/>
        </w:r>
      </w:hyperlink>
    </w:p>
    <w:p w14:paraId="045C08EE" w14:textId="0C8A2180" w:rsidR="00882BE8" w:rsidRDefault="00882BE8">
      <w:pPr>
        <w:pStyle w:val="TableofFigures"/>
        <w:tabs>
          <w:tab w:val="right" w:leader="dot" w:pos="7927"/>
        </w:tabs>
        <w:rPr>
          <w:rFonts w:asciiTheme="minorHAnsi" w:eastAsiaTheme="minorEastAsia" w:hAnsiTheme="minorHAnsi"/>
          <w:noProof/>
          <w:sz w:val="22"/>
        </w:rPr>
      </w:pPr>
      <w:hyperlink w:anchor="_Toc23880254" w:history="1">
        <w:r w:rsidRPr="00533887">
          <w:rPr>
            <w:rStyle w:val="Hyperlink"/>
            <w:rFonts w:cs="Times New Roman"/>
            <w:noProof/>
          </w:rPr>
          <w:t>Gambar 5.2 Halaman Log In</w:t>
        </w:r>
        <w:r>
          <w:rPr>
            <w:noProof/>
            <w:webHidden/>
          </w:rPr>
          <w:tab/>
        </w:r>
        <w:r>
          <w:rPr>
            <w:noProof/>
            <w:webHidden/>
          </w:rPr>
          <w:fldChar w:fldCharType="begin"/>
        </w:r>
        <w:r>
          <w:rPr>
            <w:noProof/>
            <w:webHidden/>
          </w:rPr>
          <w:instrText xml:space="preserve"> PAGEREF _Toc23880254 \h </w:instrText>
        </w:r>
        <w:r>
          <w:rPr>
            <w:noProof/>
            <w:webHidden/>
          </w:rPr>
        </w:r>
        <w:r>
          <w:rPr>
            <w:noProof/>
            <w:webHidden/>
          </w:rPr>
          <w:fldChar w:fldCharType="separate"/>
        </w:r>
        <w:r>
          <w:rPr>
            <w:noProof/>
            <w:webHidden/>
          </w:rPr>
          <w:t>48</w:t>
        </w:r>
        <w:r>
          <w:rPr>
            <w:noProof/>
            <w:webHidden/>
          </w:rPr>
          <w:fldChar w:fldCharType="end"/>
        </w:r>
      </w:hyperlink>
    </w:p>
    <w:p w14:paraId="59CF4F74" w14:textId="0A505D78" w:rsidR="00882BE8" w:rsidRDefault="00882BE8">
      <w:pPr>
        <w:pStyle w:val="TableofFigures"/>
        <w:tabs>
          <w:tab w:val="right" w:leader="dot" w:pos="7927"/>
        </w:tabs>
        <w:rPr>
          <w:rFonts w:asciiTheme="minorHAnsi" w:eastAsiaTheme="minorEastAsia" w:hAnsiTheme="minorHAnsi"/>
          <w:noProof/>
          <w:sz w:val="22"/>
        </w:rPr>
      </w:pPr>
      <w:hyperlink w:anchor="_Toc23880255" w:history="1">
        <w:r w:rsidRPr="00533887">
          <w:rPr>
            <w:rStyle w:val="Hyperlink"/>
            <w:noProof/>
          </w:rPr>
          <w:t>Gambar 5.3 User Interface Tambah User</w:t>
        </w:r>
        <w:r>
          <w:rPr>
            <w:noProof/>
            <w:webHidden/>
          </w:rPr>
          <w:tab/>
        </w:r>
        <w:r>
          <w:rPr>
            <w:noProof/>
            <w:webHidden/>
          </w:rPr>
          <w:fldChar w:fldCharType="begin"/>
        </w:r>
        <w:r>
          <w:rPr>
            <w:noProof/>
            <w:webHidden/>
          </w:rPr>
          <w:instrText xml:space="preserve"> PAGEREF _Toc23880255 \h </w:instrText>
        </w:r>
        <w:r>
          <w:rPr>
            <w:noProof/>
            <w:webHidden/>
          </w:rPr>
        </w:r>
        <w:r>
          <w:rPr>
            <w:noProof/>
            <w:webHidden/>
          </w:rPr>
          <w:fldChar w:fldCharType="separate"/>
        </w:r>
        <w:r>
          <w:rPr>
            <w:noProof/>
            <w:webHidden/>
          </w:rPr>
          <w:t>48</w:t>
        </w:r>
        <w:r>
          <w:rPr>
            <w:noProof/>
            <w:webHidden/>
          </w:rPr>
          <w:fldChar w:fldCharType="end"/>
        </w:r>
      </w:hyperlink>
    </w:p>
    <w:p w14:paraId="0127E970" w14:textId="19B7BC46" w:rsidR="00882BE8" w:rsidRDefault="00882BE8">
      <w:pPr>
        <w:pStyle w:val="TableofFigures"/>
        <w:tabs>
          <w:tab w:val="right" w:leader="dot" w:pos="7927"/>
        </w:tabs>
        <w:rPr>
          <w:rFonts w:asciiTheme="minorHAnsi" w:eastAsiaTheme="minorEastAsia" w:hAnsiTheme="minorHAnsi"/>
          <w:noProof/>
          <w:sz w:val="22"/>
        </w:rPr>
      </w:pPr>
      <w:hyperlink w:anchor="_Toc23880256" w:history="1">
        <w:r w:rsidRPr="00533887">
          <w:rPr>
            <w:rStyle w:val="Hyperlink"/>
            <w:noProof/>
          </w:rPr>
          <w:t>Gambar 5.4 User Interface Edit User</w:t>
        </w:r>
        <w:r>
          <w:rPr>
            <w:noProof/>
            <w:webHidden/>
          </w:rPr>
          <w:tab/>
        </w:r>
        <w:r>
          <w:rPr>
            <w:noProof/>
            <w:webHidden/>
          </w:rPr>
          <w:fldChar w:fldCharType="begin"/>
        </w:r>
        <w:r>
          <w:rPr>
            <w:noProof/>
            <w:webHidden/>
          </w:rPr>
          <w:instrText xml:space="preserve"> PAGEREF _Toc23880256 \h </w:instrText>
        </w:r>
        <w:r>
          <w:rPr>
            <w:noProof/>
            <w:webHidden/>
          </w:rPr>
        </w:r>
        <w:r>
          <w:rPr>
            <w:noProof/>
            <w:webHidden/>
          </w:rPr>
          <w:fldChar w:fldCharType="separate"/>
        </w:r>
        <w:r>
          <w:rPr>
            <w:noProof/>
            <w:webHidden/>
          </w:rPr>
          <w:t>49</w:t>
        </w:r>
        <w:r>
          <w:rPr>
            <w:noProof/>
            <w:webHidden/>
          </w:rPr>
          <w:fldChar w:fldCharType="end"/>
        </w:r>
      </w:hyperlink>
    </w:p>
    <w:p w14:paraId="73332E6C" w14:textId="63CB3667" w:rsidR="00882BE8" w:rsidRDefault="00882BE8">
      <w:pPr>
        <w:pStyle w:val="TableofFigures"/>
        <w:tabs>
          <w:tab w:val="right" w:leader="dot" w:pos="7927"/>
        </w:tabs>
        <w:rPr>
          <w:rFonts w:asciiTheme="minorHAnsi" w:eastAsiaTheme="minorEastAsia" w:hAnsiTheme="minorHAnsi"/>
          <w:noProof/>
          <w:sz w:val="22"/>
        </w:rPr>
      </w:pPr>
      <w:hyperlink w:anchor="_Toc23880257" w:history="1">
        <w:r w:rsidRPr="00533887">
          <w:rPr>
            <w:rStyle w:val="Hyperlink"/>
            <w:noProof/>
          </w:rPr>
          <w:t>Gambar 5.5 User Interface History Log In</w:t>
        </w:r>
        <w:r>
          <w:rPr>
            <w:noProof/>
            <w:webHidden/>
          </w:rPr>
          <w:tab/>
        </w:r>
        <w:r>
          <w:rPr>
            <w:noProof/>
            <w:webHidden/>
          </w:rPr>
          <w:fldChar w:fldCharType="begin"/>
        </w:r>
        <w:r>
          <w:rPr>
            <w:noProof/>
            <w:webHidden/>
          </w:rPr>
          <w:instrText xml:space="preserve"> PAGEREF _Toc23880257 \h </w:instrText>
        </w:r>
        <w:r>
          <w:rPr>
            <w:noProof/>
            <w:webHidden/>
          </w:rPr>
        </w:r>
        <w:r>
          <w:rPr>
            <w:noProof/>
            <w:webHidden/>
          </w:rPr>
          <w:fldChar w:fldCharType="separate"/>
        </w:r>
        <w:r>
          <w:rPr>
            <w:noProof/>
            <w:webHidden/>
          </w:rPr>
          <w:t>49</w:t>
        </w:r>
        <w:r>
          <w:rPr>
            <w:noProof/>
            <w:webHidden/>
          </w:rPr>
          <w:fldChar w:fldCharType="end"/>
        </w:r>
      </w:hyperlink>
    </w:p>
    <w:p w14:paraId="0D88E30B" w14:textId="31EA3CE4" w:rsidR="00882BE8" w:rsidRDefault="00882BE8">
      <w:pPr>
        <w:pStyle w:val="TableofFigures"/>
        <w:tabs>
          <w:tab w:val="right" w:leader="dot" w:pos="7927"/>
        </w:tabs>
        <w:rPr>
          <w:rFonts w:asciiTheme="minorHAnsi" w:eastAsiaTheme="minorEastAsia" w:hAnsiTheme="minorHAnsi"/>
          <w:noProof/>
          <w:sz w:val="22"/>
        </w:rPr>
      </w:pPr>
      <w:hyperlink w:anchor="_Toc23880258" w:history="1">
        <w:r w:rsidRPr="00533887">
          <w:rPr>
            <w:rStyle w:val="Hyperlink"/>
            <w:noProof/>
          </w:rPr>
          <w:t>Gambar 5.6  User Interface History Tracker</w:t>
        </w:r>
        <w:r>
          <w:rPr>
            <w:noProof/>
            <w:webHidden/>
          </w:rPr>
          <w:tab/>
        </w:r>
        <w:r>
          <w:rPr>
            <w:noProof/>
            <w:webHidden/>
          </w:rPr>
          <w:fldChar w:fldCharType="begin"/>
        </w:r>
        <w:r>
          <w:rPr>
            <w:noProof/>
            <w:webHidden/>
          </w:rPr>
          <w:instrText xml:space="preserve"> PAGEREF _Toc23880258 \h </w:instrText>
        </w:r>
        <w:r>
          <w:rPr>
            <w:noProof/>
            <w:webHidden/>
          </w:rPr>
        </w:r>
        <w:r>
          <w:rPr>
            <w:noProof/>
            <w:webHidden/>
          </w:rPr>
          <w:fldChar w:fldCharType="separate"/>
        </w:r>
        <w:r>
          <w:rPr>
            <w:noProof/>
            <w:webHidden/>
          </w:rPr>
          <w:t>50</w:t>
        </w:r>
        <w:r>
          <w:rPr>
            <w:noProof/>
            <w:webHidden/>
          </w:rPr>
          <w:fldChar w:fldCharType="end"/>
        </w:r>
      </w:hyperlink>
    </w:p>
    <w:p w14:paraId="577ADB1C" w14:textId="74E86047" w:rsidR="00882BE8" w:rsidRDefault="00882BE8">
      <w:pPr>
        <w:pStyle w:val="TableofFigures"/>
        <w:tabs>
          <w:tab w:val="right" w:leader="dot" w:pos="7927"/>
        </w:tabs>
        <w:rPr>
          <w:rFonts w:asciiTheme="minorHAnsi" w:eastAsiaTheme="minorEastAsia" w:hAnsiTheme="minorHAnsi"/>
          <w:noProof/>
          <w:sz w:val="22"/>
        </w:rPr>
      </w:pPr>
      <w:hyperlink w:anchor="_Toc23880259" w:history="1">
        <w:r w:rsidRPr="00533887">
          <w:rPr>
            <w:rStyle w:val="Hyperlink"/>
            <w:noProof/>
          </w:rPr>
          <w:t>Gambar 5.7 User Interface History Aktuator</w:t>
        </w:r>
        <w:r>
          <w:rPr>
            <w:noProof/>
            <w:webHidden/>
          </w:rPr>
          <w:tab/>
        </w:r>
        <w:r>
          <w:rPr>
            <w:noProof/>
            <w:webHidden/>
          </w:rPr>
          <w:fldChar w:fldCharType="begin"/>
        </w:r>
        <w:r>
          <w:rPr>
            <w:noProof/>
            <w:webHidden/>
          </w:rPr>
          <w:instrText xml:space="preserve"> PAGEREF _Toc23880259 \h </w:instrText>
        </w:r>
        <w:r>
          <w:rPr>
            <w:noProof/>
            <w:webHidden/>
          </w:rPr>
        </w:r>
        <w:r>
          <w:rPr>
            <w:noProof/>
            <w:webHidden/>
          </w:rPr>
          <w:fldChar w:fldCharType="separate"/>
        </w:r>
        <w:r>
          <w:rPr>
            <w:noProof/>
            <w:webHidden/>
          </w:rPr>
          <w:t>51</w:t>
        </w:r>
        <w:r>
          <w:rPr>
            <w:noProof/>
            <w:webHidden/>
          </w:rPr>
          <w:fldChar w:fldCharType="end"/>
        </w:r>
      </w:hyperlink>
    </w:p>
    <w:p w14:paraId="1F34B144" w14:textId="7A3FDAAD" w:rsidR="00882BE8" w:rsidRDefault="00882BE8">
      <w:pPr>
        <w:pStyle w:val="TableofFigures"/>
        <w:tabs>
          <w:tab w:val="right" w:leader="dot" w:pos="7927"/>
        </w:tabs>
        <w:rPr>
          <w:rFonts w:asciiTheme="minorHAnsi" w:eastAsiaTheme="minorEastAsia" w:hAnsiTheme="minorHAnsi"/>
          <w:noProof/>
          <w:sz w:val="22"/>
        </w:rPr>
      </w:pPr>
      <w:hyperlink w:anchor="_Toc23880260" w:history="1">
        <w:r w:rsidRPr="00533887">
          <w:rPr>
            <w:rStyle w:val="Hyperlink"/>
            <w:noProof/>
          </w:rPr>
          <w:t>Gambar 5.8 User Interface Grafik Sensor</w:t>
        </w:r>
        <w:r>
          <w:rPr>
            <w:noProof/>
            <w:webHidden/>
          </w:rPr>
          <w:tab/>
        </w:r>
        <w:r>
          <w:rPr>
            <w:noProof/>
            <w:webHidden/>
          </w:rPr>
          <w:fldChar w:fldCharType="begin"/>
        </w:r>
        <w:r>
          <w:rPr>
            <w:noProof/>
            <w:webHidden/>
          </w:rPr>
          <w:instrText xml:space="preserve"> PAGEREF _Toc23880260 \h </w:instrText>
        </w:r>
        <w:r>
          <w:rPr>
            <w:noProof/>
            <w:webHidden/>
          </w:rPr>
        </w:r>
        <w:r>
          <w:rPr>
            <w:noProof/>
            <w:webHidden/>
          </w:rPr>
          <w:fldChar w:fldCharType="separate"/>
        </w:r>
        <w:r>
          <w:rPr>
            <w:noProof/>
            <w:webHidden/>
          </w:rPr>
          <w:t>51</w:t>
        </w:r>
        <w:r>
          <w:rPr>
            <w:noProof/>
            <w:webHidden/>
          </w:rPr>
          <w:fldChar w:fldCharType="end"/>
        </w:r>
      </w:hyperlink>
    </w:p>
    <w:p w14:paraId="43814D5A" w14:textId="78EFAB70" w:rsidR="00882BE8" w:rsidRDefault="00882BE8">
      <w:pPr>
        <w:pStyle w:val="TableofFigures"/>
        <w:tabs>
          <w:tab w:val="right" w:leader="dot" w:pos="7927"/>
        </w:tabs>
        <w:rPr>
          <w:rFonts w:asciiTheme="minorHAnsi" w:eastAsiaTheme="minorEastAsia" w:hAnsiTheme="minorHAnsi"/>
          <w:noProof/>
          <w:sz w:val="22"/>
        </w:rPr>
      </w:pPr>
      <w:hyperlink w:anchor="_Toc23880261" w:history="1">
        <w:r w:rsidRPr="00533887">
          <w:rPr>
            <w:rStyle w:val="Hyperlink"/>
            <w:noProof/>
          </w:rPr>
          <w:t>Gambar 5.9  User Interface Nilai Setpoint</w:t>
        </w:r>
        <w:r>
          <w:rPr>
            <w:noProof/>
            <w:webHidden/>
          </w:rPr>
          <w:tab/>
        </w:r>
        <w:r>
          <w:rPr>
            <w:noProof/>
            <w:webHidden/>
          </w:rPr>
          <w:fldChar w:fldCharType="begin"/>
        </w:r>
        <w:r>
          <w:rPr>
            <w:noProof/>
            <w:webHidden/>
          </w:rPr>
          <w:instrText xml:space="preserve"> PAGEREF _Toc23880261 \h </w:instrText>
        </w:r>
        <w:r>
          <w:rPr>
            <w:noProof/>
            <w:webHidden/>
          </w:rPr>
        </w:r>
        <w:r>
          <w:rPr>
            <w:noProof/>
            <w:webHidden/>
          </w:rPr>
          <w:fldChar w:fldCharType="separate"/>
        </w:r>
        <w:r>
          <w:rPr>
            <w:noProof/>
            <w:webHidden/>
          </w:rPr>
          <w:t>52</w:t>
        </w:r>
        <w:r>
          <w:rPr>
            <w:noProof/>
            <w:webHidden/>
          </w:rPr>
          <w:fldChar w:fldCharType="end"/>
        </w:r>
      </w:hyperlink>
    </w:p>
    <w:p w14:paraId="528152C1" w14:textId="5AEB677C" w:rsidR="00882BE8" w:rsidRDefault="00882BE8">
      <w:pPr>
        <w:pStyle w:val="TableofFigures"/>
        <w:tabs>
          <w:tab w:val="right" w:leader="dot" w:pos="7927"/>
        </w:tabs>
        <w:rPr>
          <w:rFonts w:asciiTheme="minorHAnsi" w:eastAsiaTheme="minorEastAsia" w:hAnsiTheme="minorHAnsi"/>
          <w:noProof/>
          <w:sz w:val="22"/>
        </w:rPr>
      </w:pPr>
      <w:hyperlink w:anchor="_Toc23880262" w:history="1">
        <w:r w:rsidRPr="00533887">
          <w:rPr>
            <w:rStyle w:val="Hyperlink"/>
            <w:noProof/>
          </w:rPr>
          <w:t>Gambar 5.10  User Interface Grafik Tracker</w:t>
        </w:r>
        <w:r>
          <w:rPr>
            <w:noProof/>
            <w:webHidden/>
          </w:rPr>
          <w:tab/>
        </w:r>
        <w:r>
          <w:rPr>
            <w:noProof/>
            <w:webHidden/>
          </w:rPr>
          <w:fldChar w:fldCharType="begin"/>
        </w:r>
        <w:r>
          <w:rPr>
            <w:noProof/>
            <w:webHidden/>
          </w:rPr>
          <w:instrText xml:space="preserve"> PAGEREF _Toc23880262 \h </w:instrText>
        </w:r>
        <w:r>
          <w:rPr>
            <w:noProof/>
            <w:webHidden/>
          </w:rPr>
        </w:r>
        <w:r>
          <w:rPr>
            <w:noProof/>
            <w:webHidden/>
          </w:rPr>
          <w:fldChar w:fldCharType="separate"/>
        </w:r>
        <w:r>
          <w:rPr>
            <w:noProof/>
            <w:webHidden/>
          </w:rPr>
          <w:t>52</w:t>
        </w:r>
        <w:r>
          <w:rPr>
            <w:noProof/>
            <w:webHidden/>
          </w:rPr>
          <w:fldChar w:fldCharType="end"/>
        </w:r>
      </w:hyperlink>
    </w:p>
    <w:p w14:paraId="4650A6E1" w14:textId="2AC4DC82" w:rsidR="00882BE8" w:rsidRDefault="00882BE8">
      <w:pPr>
        <w:pStyle w:val="TableofFigures"/>
        <w:tabs>
          <w:tab w:val="right" w:leader="dot" w:pos="7927"/>
        </w:tabs>
        <w:rPr>
          <w:rFonts w:asciiTheme="minorHAnsi" w:eastAsiaTheme="minorEastAsia" w:hAnsiTheme="minorHAnsi"/>
          <w:noProof/>
          <w:sz w:val="22"/>
        </w:rPr>
      </w:pPr>
      <w:hyperlink w:anchor="_Toc23880263" w:history="1">
        <w:r w:rsidRPr="00533887">
          <w:rPr>
            <w:rStyle w:val="Hyperlink"/>
            <w:noProof/>
          </w:rPr>
          <w:t>Gambar 5.11 User Interface Grafik Aktuator</w:t>
        </w:r>
        <w:r>
          <w:rPr>
            <w:noProof/>
            <w:webHidden/>
          </w:rPr>
          <w:tab/>
        </w:r>
        <w:r>
          <w:rPr>
            <w:noProof/>
            <w:webHidden/>
          </w:rPr>
          <w:fldChar w:fldCharType="begin"/>
        </w:r>
        <w:r>
          <w:rPr>
            <w:noProof/>
            <w:webHidden/>
          </w:rPr>
          <w:instrText xml:space="preserve"> PAGEREF _Toc23880263 \h </w:instrText>
        </w:r>
        <w:r>
          <w:rPr>
            <w:noProof/>
            <w:webHidden/>
          </w:rPr>
        </w:r>
        <w:r>
          <w:rPr>
            <w:noProof/>
            <w:webHidden/>
          </w:rPr>
          <w:fldChar w:fldCharType="separate"/>
        </w:r>
        <w:r>
          <w:rPr>
            <w:noProof/>
            <w:webHidden/>
          </w:rPr>
          <w:t>53</w:t>
        </w:r>
        <w:r>
          <w:rPr>
            <w:noProof/>
            <w:webHidden/>
          </w:rPr>
          <w:fldChar w:fldCharType="end"/>
        </w:r>
      </w:hyperlink>
    </w:p>
    <w:p w14:paraId="1F1EEDBE" w14:textId="230E544A" w:rsidR="00882BE8" w:rsidRDefault="00882BE8">
      <w:pPr>
        <w:pStyle w:val="TableofFigures"/>
        <w:tabs>
          <w:tab w:val="right" w:leader="dot" w:pos="7927"/>
        </w:tabs>
        <w:rPr>
          <w:rFonts w:asciiTheme="minorHAnsi" w:eastAsiaTheme="minorEastAsia" w:hAnsiTheme="minorHAnsi"/>
          <w:noProof/>
          <w:sz w:val="22"/>
        </w:rPr>
      </w:pPr>
      <w:hyperlink w:anchor="_Toc23880264" w:history="1">
        <w:r w:rsidRPr="00533887">
          <w:rPr>
            <w:rStyle w:val="Hyperlink"/>
            <w:noProof/>
          </w:rPr>
          <w:t>Gambar 5.12 User Interface Log Out</w:t>
        </w:r>
        <w:r>
          <w:rPr>
            <w:noProof/>
            <w:webHidden/>
          </w:rPr>
          <w:tab/>
        </w:r>
        <w:r>
          <w:rPr>
            <w:noProof/>
            <w:webHidden/>
          </w:rPr>
          <w:fldChar w:fldCharType="begin"/>
        </w:r>
        <w:r>
          <w:rPr>
            <w:noProof/>
            <w:webHidden/>
          </w:rPr>
          <w:instrText xml:space="preserve"> PAGEREF _Toc23880264 \h </w:instrText>
        </w:r>
        <w:r>
          <w:rPr>
            <w:noProof/>
            <w:webHidden/>
          </w:rPr>
        </w:r>
        <w:r>
          <w:rPr>
            <w:noProof/>
            <w:webHidden/>
          </w:rPr>
          <w:fldChar w:fldCharType="separate"/>
        </w:r>
        <w:r>
          <w:rPr>
            <w:noProof/>
            <w:webHidden/>
          </w:rPr>
          <w:t>53</w:t>
        </w:r>
        <w:r>
          <w:rPr>
            <w:noProof/>
            <w:webHidden/>
          </w:rPr>
          <w:fldChar w:fldCharType="end"/>
        </w:r>
      </w:hyperlink>
    </w:p>
    <w:p w14:paraId="00934A00" w14:textId="48ABFFAD" w:rsidR="00882BE8" w:rsidRDefault="00882BE8">
      <w:pPr>
        <w:pStyle w:val="TableofFigures"/>
        <w:tabs>
          <w:tab w:val="right" w:leader="dot" w:pos="7927"/>
        </w:tabs>
        <w:rPr>
          <w:rFonts w:asciiTheme="minorHAnsi" w:eastAsiaTheme="minorEastAsia" w:hAnsiTheme="minorHAnsi"/>
          <w:noProof/>
          <w:sz w:val="22"/>
        </w:rPr>
      </w:pPr>
      <w:hyperlink w:anchor="_Toc23880265" w:history="1">
        <w:r w:rsidRPr="00533887">
          <w:rPr>
            <w:rStyle w:val="Hyperlink"/>
            <w:noProof/>
          </w:rPr>
          <w:t>Gambar 5.13 Perbandingan Grafik Penggunaan Fuzzy</w:t>
        </w:r>
        <w:r>
          <w:rPr>
            <w:noProof/>
            <w:webHidden/>
          </w:rPr>
          <w:tab/>
        </w:r>
        <w:r>
          <w:rPr>
            <w:noProof/>
            <w:webHidden/>
          </w:rPr>
          <w:fldChar w:fldCharType="begin"/>
        </w:r>
        <w:r>
          <w:rPr>
            <w:noProof/>
            <w:webHidden/>
          </w:rPr>
          <w:instrText xml:space="preserve"> PAGEREF _Toc23880265 \h </w:instrText>
        </w:r>
        <w:r>
          <w:rPr>
            <w:noProof/>
            <w:webHidden/>
          </w:rPr>
        </w:r>
        <w:r>
          <w:rPr>
            <w:noProof/>
            <w:webHidden/>
          </w:rPr>
          <w:fldChar w:fldCharType="separate"/>
        </w:r>
        <w:r>
          <w:rPr>
            <w:noProof/>
            <w:webHidden/>
          </w:rPr>
          <w:t>54</w:t>
        </w:r>
        <w:r>
          <w:rPr>
            <w:noProof/>
            <w:webHidden/>
          </w:rPr>
          <w:fldChar w:fldCharType="end"/>
        </w:r>
      </w:hyperlink>
    </w:p>
    <w:p w14:paraId="2D8A896A" w14:textId="3713F9B5" w:rsidR="00882BE8" w:rsidRDefault="00882BE8">
      <w:pPr>
        <w:pStyle w:val="TableofFigures"/>
        <w:tabs>
          <w:tab w:val="right" w:leader="dot" w:pos="7927"/>
        </w:tabs>
        <w:rPr>
          <w:rFonts w:asciiTheme="minorHAnsi" w:eastAsiaTheme="minorEastAsia" w:hAnsiTheme="minorHAnsi"/>
          <w:noProof/>
          <w:sz w:val="22"/>
        </w:rPr>
      </w:pPr>
      <w:hyperlink w:anchor="_Toc23880266" w:history="1">
        <w:r w:rsidRPr="00533887">
          <w:rPr>
            <w:rStyle w:val="Hyperlink"/>
            <w:noProof/>
          </w:rPr>
          <w:t>Gambar 5.14 Perbandingan Grafik Pergerakan Dengan Fuzzy dan Tanpa Fuzzy</w:t>
        </w:r>
        <w:r>
          <w:rPr>
            <w:noProof/>
            <w:webHidden/>
          </w:rPr>
          <w:tab/>
        </w:r>
        <w:r>
          <w:rPr>
            <w:noProof/>
            <w:webHidden/>
          </w:rPr>
          <w:fldChar w:fldCharType="begin"/>
        </w:r>
        <w:r>
          <w:rPr>
            <w:noProof/>
            <w:webHidden/>
          </w:rPr>
          <w:instrText xml:space="preserve"> PAGEREF _Toc23880266 \h </w:instrText>
        </w:r>
        <w:r>
          <w:rPr>
            <w:noProof/>
            <w:webHidden/>
          </w:rPr>
        </w:r>
        <w:r>
          <w:rPr>
            <w:noProof/>
            <w:webHidden/>
          </w:rPr>
          <w:fldChar w:fldCharType="separate"/>
        </w:r>
        <w:r>
          <w:rPr>
            <w:noProof/>
            <w:webHidden/>
          </w:rPr>
          <w:t>54</w:t>
        </w:r>
        <w:r>
          <w:rPr>
            <w:noProof/>
            <w:webHidden/>
          </w:rPr>
          <w:fldChar w:fldCharType="end"/>
        </w:r>
      </w:hyperlink>
    </w:p>
    <w:p w14:paraId="36C66FD1" w14:textId="6FE89FE4" w:rsidR="00882BE8" w:rsidRDefault="00882BE8">
      <w:pPr>
        <w:pStyle w:val="TableofFigures"/>
        <w:tabs>
          <w:tab w:val="right" w:leader="dot" w:pos="7927"/>
        </w:tabs>
        <w:rPr>
          <w:rFonts w:asciiTheme="minorHAnsi" w:eastAsiaTheme="minorEastAsia" w:hAnsiTheme="minorHAnsi"/>
          <w:noProof/>
          <w:sz w:val="22"/>
        </w:rPr>
      </w:pPr>
      <w:hyperlink w:anchor="_Toc23880267" w:history="1">
        <w:r w:rsidRPr="00533887">
          <w:rPr>
            <w:rStyle w:val="Hyperlink"/>
            <w:noProof/>
          </w:rPr>
          <w:t>Gambar 5.15 Inisialisasi Variabel Fuzzy</w:t>
        </w:r>
        <w:r>
          <w:rPr>
            <w:noProof/>
            <w:webHidden/>
          </w:rPr>
          <w:tab/>
        </w:r>
        <w:r>
          <w:rPr>
            <w:noProof/>
            <w:webHidden/>
          </w:rPr>
          <w:fldChar w:fldCharType="begin"/>
        </w:r>
        <w:r>
          <w:rPr>
            <w:noProof/>
            <w:webHidden/>
          </w:rPr>
          <w:instrText xml:space="preserve"> PAGEREF _Toc23880267 \h </w:instrText>
        </w:r>
        <w:r>
          <w:rPr>
            <w:noProof/>
            <w:webHidden/>
          </w:rPr>
        </w:r>
        <w:r>
          <w:rPr>
            <w:noProof/>
            <w:webHidden/>
          </w:rPr>
          <w:fldChar w:fldCharType="separate"/>
        </w:r>
        <w:r>
          <w:rPr>
            <w:noProof/>
            <w:webHidden/>
          </w:rPr>
          <w:t>55</w:t>
        </w:r>
        <w:r>
          <w:rPr>
            <w:noProof/>
            <w:webHidden/>
          </w:rPr>
          <w:fldChar w:fldCharType="end"/>
        </w:r>
      </w:hyperlink>
    </w:p>
    <w:p w14:paraId="75BC6EC4" w14:textId="59A655C2" w:rsidR="00882BE8" w:rsidRDefault="00882BE8">
      <w:pPr>
        <w:pStyle w:val="TableofFigures"/>
        <w:tabs>
          <w:tab w:val="right" w:leader="dot" w:pos="7927"/>
        </w:tabs>
        <w:rPr>
          <w:rFonts w:asciiTheme="minorHAnsi" w:eastAsiaTheme="minorEastAsia" w:hAnsiTheme="minorHAnsi"/>
          <w:noProof/>
          <w:sz w:val="22"/>
        </w:rPr>
      </w:pPr>
      <w:hyperlink w:anchor="_Toc23880268" w:history="1">
        <w:r w:rsidRPr="00533887">
          <w:rPr>
            <w:rStyle w:val="Hyperlink"/>
            <w:noProof/>
          </w:rPr>
          <w:t>Gambar 5.16 Baris Code Proses Fuzzifikasi</w:t>
        </w:r>
        <w:r>
          <w:rPr>
            <w:noProof/>
            <w:webHidden/>
          </w:rPr>
          <w:tab/>
        </w:r>
        <w:r>
          <w:rPr>
            <w:noProof/>
            <w:webHidden/>
          </w:rPr>
          <w:fldChar w:fldCharType="begin"/>
        </w:r>
        <w:r>
          <w:rPr>
            <w:noProof/>
            <w:webHidden/>
          </w:rPr>
          <w:instrText xml:space="preserve"> PAGEREF _Toc23880268 \h </w:instrText>
        </w:r>
        <w:r>
          <w:rPr>
            <w:noProof/>
            <w:webHidden/>
          </w:rPr>
        </w:r>
        <w:r>
          <w:rPr>
            <w:noProof/>
            <w:webHidden/>
          </w:rPr>
          <w:fldChar w:fldCharType="separate"/>
        </w:r>
        <w:r>
          <w:rPr>
            <w:noProof/>
            <w:webHidden/>
          </w:rPr>
          <w:t>55</w:t>
        </w:r>
        <w:r>
          <w:rPr>
            <w:noProof/>
            <w:webHidden/>
          </w:rPr>
          <w:fldChar w:fldCharType="end"/>
        </w:r>
      </w:hyperlink>
    </w:p>
    <w:p w14:paraId="58F24273" w14:textId="06321FDF" w:rsidR="00882BE8" w:rsidRDefault="00882BE8">
      <w:pPr>
        <w:pStyle w:val="TableofFigures"/>
        <w:tabs>
          <w:tab w:val="right" w:leader="dot" w:pos="7927"/>
        </w:tabs>
        <w:rPr>
          <w:rFonts w:asciiTheme="minorHAnsi" w:eastAsiaTheme="minorEastAsia" w:hAnsiTheme="minorHAnsi"/>
          <w:noProof/>
          <w:sz w:val="22"/>
        </w:rPr>
      </w:pPr>
      <w:hyperlink w:anchor="_Toc23880269" w:history="1">
        <w:r w:rsidRPr="00533887">
          <w:rPr>
            <w:rStyle w:val="Hyperlink"/>
            <w:noProof/>
          </w:rPr>
          <w:t>Gambar 5.17 Baris Code Control Rule Base</w:t>
        </w:r>
        <w:r>
          <w:rPr>
            <w:noProof/>
            <w:webHidden/>
          </w:rPr>
          <w:tab/>
        </w:r>
        <w:r>
          <w:rPr>
            <w:noProof/>
            <w:webHidden/>
          </w:rPr>
          <w:fldChar w:fldCharType="begin"/>
        </w:r>
        <w:r>
          <w:rPr>
            <w:noProof/>
            <w:webHidden/>
          </w:rPr>
          <w:instrText xml:space="preserve"> PAGEREF _Toc23880269 \h </w:instrText>
        </w:r>
        <w:r>
          <w:rPr>
            <w:noProof/>
            <w:webHidden/>
          </w:rPr>
        </w:r>
        <w:r>
          <w:rPr>
            <w:noProof/>
            <w:webHidden/>
          </w:rPr>
          <w:fldChar w:fldCharType="separate"/>
        </w:r>
        <w:r>
          <w:rPr>
            <w:noProof/>
            <w:webHidden/>
          </w:rPr>
          <w:t>56</w:t>
        </w:r>
        <w:r>
          <w:rPr>
            <w:noProof/>
            <w:webHidden/>
          </w:rPr>
          <w:fldChar w:fldCharType="end"/>
        </w:r>
      </w:hyperlink>
    </w:p>
    <w:p w14:paraId="60EC0952" w14:textId="530A50A9" w:rsidR="00882BE8" w:rsidRDefault="00882BE8">
      <w:pPr>
        <w:pStyle w:val="TableofFigures"/>
        <w:tabs>
          <w:tab w:val="right" w:leader="dot" w:pos="7927"/>
        </w:tabs>
        <w:rPr>
          <w:rFonts w:asciiTheme="minorHAnsi" w:eastAsiaTheme="minorEastAsia" w:hAnsiTheme="minorHAnsi"/>
          <w:noProof/>
          <w:sz w:val="22"/>
        </w:rPr>
      </w:pPr>
      <w:hyperlink w:anchor="_Toc23880270" w:history="1">
        <w:r w:rsidRPr="00533887">
          <w:rPr>
            <w:rStyle w:val="Hyperlink"/>
            <w:noProof/>
          </w:rPr>
          <w:t>Gambar 5.18 Baris Code Deffuzifikasi</w:t>
        </w:r>
        <w:r>
          <w:rPr>
            <w:noProof/>
            <w:webHidden/>
          </w:rPr>
          <w:tab/>
        </w:r>
        <w:r>
          <w:rPr>
            <w:noProof/>
            <w:webHidden/>
          </w:rPr>
          <w:fldChar w:fldCharType="begin"/>
        </w:r>
        <w:r>
          <w:rPr>
            <w:noProof/>
            <w:webHidden/>
          </w:rPr>
          <w:instrText xml:space="preserve"> PAGEREF _Toc23880270 \h </w:instrText>
        </w:r>
        <w:r>
          <w:rPr>
            <w:noProof/>
            <w:webHidden/>
          </w:rPr>
        </w:r>
        <w:r>
          <w:rPr>
            <w:noProof/>
            <w:webHidden/>
          </w:rPr>
          <w:fldChar w:fldCharType="separate"/>
        </w:r>
        <w:r>
          <w:rPr>
            <w:noProof/>
            <w:webHidden/>
          </w:rPr>
          <w:t>56</w:t>
        </w:r>
        <w:r>
          <w:rPr>
            <w:noProof/>
            <w:webHidden/>
          </w:rPr>
          <w:fldChar w:fldCharType="end"/>
        </w:r>
      </w:hyperlink>
    </w:p>
    <w:p w14:paraId="5A2E7CEF" w14:textId="1356BE87" w:rsidR="00882BE8" w:rsidRDefault="00882BE8">
      <w:pPr>
        <w:pStyle w:val="TableofFigures"/>
        <w:tabs>
          <w:tab w:val="right" w:leader="dot" w:pos="7927"/>
        </w:tabs>
        <w:rPr>
          <w:rFonts w:asciiTheme="minorHAnsi" w:eastAsiaTheme="minorEastAsia" w:hAnsiTheme="minorHAnsi"/>
          <w:noProof/>
          <w:sz w:val="22"/>
        </w:rPr>
      </w:pPr>
      <w:hyperlink w:anchor="_Toc23880271" w:history="1">
        <w:r w:rsidRPr="00533887">
          <w:rPr>
            <w:rStyle w:val="Hyperlink"/>
            <w:noProof/>
          </w:rPr>
          <w:t>Gambar 5.19 Posisi servo dengan dan tanpa PID</w:t>
        </w:r>
        <w:r>
          <w:rPr>
            <w:noProof/>
            <w:webHidden/>
          </w:rPr>
          <w:tab/>
        </w:r>
        <w:r>
          <w:rPr>
            <w:noProof/>
            <w:webHidden/>
          </w:rPr>
          <w:fldChar w:fldCharType="begin"/>
        </w:r>
        <w:r>
          <w:rPr>
            <w:noProof/>
            <w:webHidden/>
          </w:rPr>
          <w:instrText xml:space="preserve"> PAGEREF _Toc23880271 \h </w:instrText>
        </w:r>
        <w:r>
          <w:rPr>
            <w:noProof/>
            <w:webHidden/>
          </w:rPr>
        </w:r>
        <w:r>
          <w:rPr>
            <w:noProof/>
            <w:webHidden/>
          </w:rPr>
          <w:fldChar w:fldCharType="separate"/>
        </w:r>
        <w:r>
          <w:rPr>
            <w:noProof/>
            <w:webHidden/>
          </w:rPr>
          <w:t>57</w:t>
        </w:r>
        <w:r>
          <w:rPr>
            <w:noProof/>
            <w:webHidden/>
          </w:rPr>
          <w:fldChar w:fldCharType="end"/>
        </w:r>
      </w:hyperlink>
    </w:p>
    <w:p w14:paraId="447BB71D" w14:textId="01FCCE2A" w:rsidR="00882BE8" w:rsidRDefault="00882BE8">
      <w:pPr>
        <w:pStyle w:val="TableofFigures"/>
        <w:tabs>
          <w:tab w:val="right" w:leader="dot" w:pos="7927"/>
        </w:tabs>
        <w:rPr>
          <w:rFonts w:asciiTheme="minorHAnsi" w:eastAsiaTheme="minorEastAsia" w:hAnsiTheme="minorHAnsi"/>
          <w:noProof/>
          <w:sz w:val="22"/>
        </w:rPr>
      </w:pPr>
      <w:hyperlink w:anchor="_Toc23880272" w:history="1">
        <w:r w:rsidRPr="00533887">
          <w:rPr>
            <w:rStyle w:val="Hyperlink"/>
            <w:noProof/>
          </w:rPr>
          <w:t>Gambar 5.20 Baris Code PID</w:t>
        </w:r>
        <w:r>
          <w:rPr>
            <w:noProof/>
            <w:webHidden/>
          </w:rPr>
          <w:tab/>
        </w:r>
        <w:r>
          <w:rPr>
            <w:noProof/>
            <w:webHidden/>
          </w:rPr>
          <w:fldChar w:fldCharType="begin"/>
        </w:r>
        <w:r>
          <w:rPr>
            <w:noProof/>
            <w:webHidden/>
          </w:rPr>
          <w:instrText xml:space="preserve"> PAGEREF _Toc23880272 \h </w:instrText>
        </w:r>
        <w:r>
          <w:rPr>
            <w:noProof/>
            <w:webHidden/>
          </w:rPr>
        </w:r>
        <w:r>
          <w:rPr>
            <w:noProof/>
            <w:webHidden/>
          </w:rPr>
          <w:fldChar w:fldCharType="separate"/>
        </w:r>
        <w:r>
          <w:rPr>
            <w:noProof/>
            <w:webHidden/>
          </w:rPr>
          <w:t>57</w:t>
        </w:r>
        <w:r>
          <w:rPr>
            <w:noProof/>
            <w:webHidden/>
          </w:rPr>
          <w:fldChar w:fldCharType="end"/>
        </w:r>
      </w:hyperlink>
    </w:p>
    <w:p w14:paraId="592CA8A7" w14:textId="2A2D8C2B" w:rsidR="00882BE8" w:rsidRDefault="00882BE8">
      <w:pPr>
        <w:pStyle w:val="TableofFigures"/>
        <w:tabs>
          <w:tab w:val="right" w:leader="dot" w:pos="7927"/>
        </w:tabs>
        <w:rPr>
          <w:rFonts w:asciiTheme="minorHAnsi" w:eastAsiaTheme="minorEastAsia" w:hAnsiTheme="minorHAnsi"/>
          <w:noProof/>
          <w:sz w:val="22"/>
        </w:rPr>
      </w:pPr>
      <w:hyperlink w:anchor="_Toc23880273" w:history="1">
        <w:r w:rsidRPr="00533887">
          <w:rPr>
            <w:rStyle w:val="Hyperlink"/>
            <w:noProof/>
          </w:rPr>
          <w:t>Gambar 5.21 Grafik Sudut Terhadap Respon PID</w:t>
        </w:r>
        <w:r>
          <w:rPr>
            <w:noProof/>
            <w:webHidden/>
          </w:rPr>
          <w:tab/>
        </w:r>
        <w:r>
          <w:rPr>
            <w:noProof/>
            <w:webHidden/>
          </w:rPr>
          <w:fldChar w:fldCharType="begin"/>
        </w:r>
        <w:r>
          <w:rPr>
            <w:noProof/>
            <w:webHidden/>
          </w:rPr>
          <w:instrText xml:space="preserve"> PAGEREF _Toc23880273 \h </w:instrText>
        </w:r>
        <w:r>
          <w:rPr>
            <w:noProof/>
            <w:webHidden/>
          </w:rPr>
        </w:r>
        <w:r>
          <w:rPr>
            <w:noProof/>
            <w:webHidden/>
          </w:rPr>
          <w:fldChar w:fldCharType="separate"/>
        </w:r>
        <w:r>
          <w:rPr>
            <w:noProof/>
            <w:webHidden/>
          </w:rPr>
          <w:t>58</w:t>
        </w:r>
        <w:r>
          <w:rPr>
            <w:noProof/>
            <w:webHidden/>
          </w:rPr>
          <w:fldChar w:fldCharType="end"/>
        </w:r>
      </w:hyperlink>
    </w:p>
    <w:p w14:paraId="214EF5B2" w14:textId="23D423F8" w:rsidR="00882BE8" w:rsidRDefault="00882BE8">
      <w:pPr>
        <w:pStyle w:val="TableofFigures"/>
        <w:tabs>
          <w:tab w:val="right" w:leader="dot" w:pos="7927"/>
        </w:tabs>
        <w:rPr>
          <w:rFonts w:asciiTheme="minorHAnsi" w:eastAsiaTheme="minorEastAsia" w:hAnsiTheme="minorHAnsi"/>
          <w:noProof/>
          <w:sz w:val="22"/>
        </w:rPr>
      </w:pPr>
      <w:hyperlink r:id="rId14" w:anchor="_Toc23880274" w:history="1">
        <w:r w:rsidRPr="00533887">
          <w:rPr>
            <w:rStyle w:val="Hyperlink"/>
            <w:noProof/>
          </w:rPr>
          <w:t>Gambar 6.1 Tahapan Penelitian</w:t>
        </w:r>
        <w:r>
          <w:rPr>
            <w:noProof/>
            <w:webHidden/>
          </w:rPr>
          <w:tab/>
        </w:r>
        <w:r>
          <w:rPr>
            <w:noProof/>
            <w:webHidden/>
          </w:rPr>
          <w:fldChar w:fldCharType="begin"/>
        </w:r>
        <w:r>
          <w:rPr>
            <w:noProof/>
            <w:webHidden/>
          </w:rPr>
          <w:instrText xml:space="preserve"> PAGEREF _Toc23880274 \h </w:instrText>
        </w:r>
        <w:r>
          <w:rPr>
            <w:noProof/>
            <w:webHidden/>
          </w:rPr>
        </w:r>
        <w:r>
          <w:rPr>
            <w:noProof/>
            <w:webHidden/>
          </w:rPr>
          <w:fldChar w:fldCharType="separate"/>
        </w:r>
        <w:r>
          <w:rPr>
            <w:noProof/>
            <w:webHidden/>
          </w:rPr>
          <w:t>59</w:t>
        </w:r>
        <w:r>
          <w:rPr>
            <w:noProof/>
            <w:webHidden/>
          </w:rPr>
          <w:fldChar w:fldCharType="end"/>
        </w:r>
      </w:hyperlink>
    </w:p>
    <w:p w14:paraId="6D347E22" w14:textId="3055BDD8" w:rsidR="00882BE8" w:rsidRDefault="00882BE8">
      <w:pPr>
        <w:pStyle w:val="TableofFigures"/>
        <w:tabs>
          <w:tab w:val="right" w:leader="dot" w:pos="7927"/>
        </w:tabs>
        <w:rPr>
          <w:rFonts w:asciiTheme="minorHAnsi" w:eastAsiaTheme="minorEastAsia" w:hAnsiTheme="minorHAnsi"/>
          <w:noProof/>
          <w:sz w:val="22"/>
        </w:rPr>
      </w:pPr>
      <w:hyperlink r:id="rId15" w:anchor="_Toc23880275" w:history="1">
        <w:r w:rsidRPr="00533887">
          <w:rPr>
            <w:rStyle w:val="Hyperlink"/>
            <w:noProof/>
          </w:rPr>
          <w:t>Gambar 6.2 Range error H</w:t>
        </w:r>
        <w:r>
          <w:rPr>
            <w:noProof/>
            <w:webHidden/>
          </w:rPr>
          <w:tab/>
        </w:r>
        <w:r>
          <w:rPr>
            <w:noProof/>
            <w:webHidden/>
          </w:rPr>
          <w:fldChar w:fldCharType="begin"/>
        </w:r>
        <w:r>
          <w:rPr>
            <w:noProof/>
            <w:webHidden/>
          </w:rPr>
          <w:instrText xml:space="preserve"> PAGEREF _Toc23880275 \h </w:instrText>
        </w:r>
        <w:r>
          <w:rPr>
            <w:noProof/>
            <w:webHidden/>
          </w:rPr>
        </w:r>
        <w:r>
          <w:rPr>
            <w:noProof/>
            <w:webHidden/>
          </w:rPr>
          <w:fldChar w:fldCharType="separate"/>
        </w:r>
        <w:r>
          <w:rPr>
            <w:noProof/>
            <w:webHidden/>
          </w:rPr>
          <w:t>59</w:t>
        </w:r>
        <w:r>
          <w:rPr>
            <w:noProof/>
            <w:webHidden/>
          </w:rPr>
          <w:fldChar w:fldCharType="end"/>
        </w:r>
      </w:hyperlink>
    </w:p>
    <w:p w14:paraId="11D7E1B4" w14:textId="06A8C2F2" w:rsidR="00882BE8" w:rsidRDefault="00882BE8">
      <w:pPr>
        <w:pStyle w:val="TableofFigures"/>
        <w:tabs>
          <w:tab w:val="right" w:leader="dot" w:pos="7927"/>
        </w:tabs>
        <w:rPr>
          <w:rFonts w:asciiTheme="minorHAnsi" w:eastAsiaTheme="minorEastAsia" w:hAnsiTheme="minorHAnsi"/>
          <w:noProof/>
          <w:sz w:val="22"/>
        </w:rPr>
      </w:pPr>
      <w:hyperlink r:id="rId16" w:anchor="_Toc23880276" w:history="1">
        <w:r w:rsidRPr="00533887">
          <w:rPr>
            <w:rStyle w:val="Hyperlink"/>
            <w:noProof/>
          </w:rPr>
          <w:t>Gambar 6.3</w:t>
        </w:r>
        <w:r w:rsidRPr="00533887">
          <w:rPr>
            <w:rStyle w:val="Hyperlink"/>
            <w:noProof/>
            <w:lang w:val="id-ID"/>
          </w:rPr>
          <w:t>. tampak atas</w:t>
        </w:r>
        <w:r>
          <w:rPr>
            <w:noProof/>
            <w:webHidden/>
          </w:rPr>
          <w:tab/>
        </w:r>
        <w:r>
          <w:rPr>
            <w:noProof/>
            <w:webHidden/>
          </w:rPr>
          <w:fldChar w:fldCharType="begin"/>
        </w:r>
        <w:r>
          <w:rPr>
            <w:noProof/>
            <w:webHidden/>
          </w:rPr>
          <w:instrText xml:space="preserve"> PAGEREF _Toc23880276 \h </w:instrText>
        </w:r>
        <w:r>
          <w:rPr>
            <w:noProof/>
            <w:webHidden/>
          </w:rPr>
        </w:r>
        <w:r>
          <w:rPr>
            <w:noProof/>
            <w:webHidden/>
          </w:rPr>
          <w:fldChar w:fldCharType="separate"/>
        </w:r>
        <w:r>
          <w:rPr>
            <w:noProof/>
            <w:webHidden/>
          </w:rPr>
          <w:t>59</w:t>
        </w:r>
        <w:r>
          <w:rPr>
            <w:noProof/>
            <w:webHidden/>
          </w:rPr>
          <w:fldChar w:fldCharType="end"/>
        </w:r>
      </w:hyperlink>
    </w:p>
    <w:p w14:paraId="21FA79E7" w14:textId="7AECB423" w:rsidR="00882BE8" w:rsidRDefault="00882BE8">
      <w:pPr>
        <w:pStyle w:val="TableofFigures"/>
        <w:tabs>
          <w:tab w:val="right" w:leader="dot" w:pos="7927"/>
        </w:tabs>
        <w:rPr>
          <w:rFonts w:asciiTheme="minorHAnsi" w:eastAsiaTheme="minorEastAsia" w:hAnsiTheme="minorHAnsi"/>
          <w:noProof/>
          <w:sz w:val="22"/>
        </w:rPr>
      </w:pPr>
      <w:hyperlink r:id="rId17" w:anchor="_Toc23880277" w:history="1">
        <w:r w:rsidRPr="00533887">
          <w:rPr>
            <w:rStyle w:val="Hyperlink"/>
            <w:noProof/>
          </w:rPr>
          <w:t>Gambar 6.4</w:t>
        </w:r>
        <w:r w:rsidRPr="00533887">
          <w:rPr>
            <w:rStyle w:val="Hyperlink"/>
            <w:noProof/>
            <w:lang w:val="id-ID"/>
          </w:rPr>
          <w:t>. tampak samping</w:t>
        </w:r>
        <w:r>
          <w:rPr>
            <w:noProof/>
            <w:webHidden/>
          </w:rPr>
          <w:tab/>
        </w:r>
        <w:r>
          <w:rPr>
            <w:noProof/>
            <w:webHidden/>
          </w:rPr>
          <w:fldChar w:fldCharType="begin"/>
        </w:r>
        <w:r>
          <w:rPr>
            <w:noProof/>
            <w:webHidden/>
          </w:rPr>
          <w:instrText xml:space="preserve"> PAGEREF _Toc23880277 \h </w:instrText>
        </w:r>
        <w:r>
          <w:rPr>
            <w:noProof/>
            <w:webHidden/>
          </w:rPr>
        </w:r>
        <w:r>
          <w:rPr>
            <w:noProof/>
            <w:webHidden/>
          </w:rPr>
          <w:fldChar w:fldCharType="separate"/>
        </w:r>
        <w:r>
          <w:rPr>
            <w:noProof/>
            <w:webHidden/>
          </w:rPr>
          <w:t>59</w:t>
        </w:r>
        <w:r>
          <w:rPr>
            <w:noProof/>
            <w:webHidden/>
          </w:rPr>
          <w:fldChar w:fldCharType="end"/>
        </w:r>
      </w:hyperlink>
    </w:p>
    <w:p w14:paraId="21235FA6" w14:textId="59C55A21" w:rsidR="00882BE8" w:rsidRDefault="00882BE8">
      <w:pPr>
        <w:pStyle w:val="TableofFigures"/>
        <w:tabs>
          <w:tab w:val="right" w:leader="dot" w:pos="7927"/>
        </w:tabs>
        <w:rPr>
          <w:rFonts w:asciiTheme="minorHAnsi" w:eastAsiaTheme="minorEastAsia" w:hAnsiTheme="minorHAnsi"/>
          <w:noProof/>
          <w:sz w:val="22"/>
        </w:rPr>
      </w:pPr>
      <w:hyperlink r:id="rId18" w:anchor="_Toc23880278" w:history="1">
        <w:r w:rsidRPr="00533887">
          <w:rPr>
            <w:rStyle w:val="Hyperlink"/>
            <w:noProof/>
          </w:rPr>
          <w:t>Gambar 6.5 Grafik fuzzy</w:t>
        </w:r>
        <w:r>
          <w:rPr>
            <w:noProof/>
            <w:webHidden/>
          </w:rPr>
          <w:tab/>
        </w:r>
        <w:r>
          <w:rPr>
            <w:noProof/>
            <w:webHidden/>
          </w:rPr>
          <w:fldChar w:fldCharType="begin"/>
        </w:r>
        <w:r>
          <w:rPr>
            <w:noProof/>
            <w:webHidden/>
          </w:rPr>
          <w:instrText xml:space="preserve"> PAGEREF _Toc23880278 \h </w:instrText>
        </w:r>
        <w:r>
          <w:rPr>
            <w:noProof/>
            <w:webHidden/>
          </w:rPr>
        </w:r>
        <w:r>
          <w:rPr>
            <w:noProof/>
            <w:webHidden/>
          </w:rPr>
          <w:fldChar w:fldCharType="separate"/>
        </w:r>
        <w:r>
          <w:rPr>
            <w:noProof/>
            <w:webHidden/>
          </w:rPr>
          <w:t>59</w:t>
        </w:r>
        <w:r>
          <w:rPr>
            <w:noProof/>
            <w:webHidden/>
          </w:rPr>
          <w:fldChar w:fldCharType="end"/>
        </w:r>
      </w:hyperlink>
    </w:p>
    <w:p w14:paraId="651916C7" w14:textId="5D146563" w:rsidR="00882BE8" w:rsidRDefault="00882BE8">
      <w:pPr>
        <w:pStyle w:val="TableofFigures"/>
        <w:tabs>
          <w:tab w:val="right" w:leader="dot" w:pos="7927"/>
        </w:tabs>
        <w:rPr>
          <w:rFonts w:asciiTheme="minorHAnsi" w:eastAsiaTheme="minorEastAsia" w:hAnsiTheme="minorHAnsi"/>
          <w:noProof/>
          <w:sz w:val="22"/>
        </w:rPr>
      </w:pPr>
      <w:hyperlink w:anchor="_Toc23880279" w:history="1">
        <w:r w:rsidRPr="00533887">
          <w:rPr>
            <w:rStyle w:val="Hyperlink"/>
            <w:rFonts w:cs="Times New Roman"/>
            <w:noProof/>
          </w:rPr>
          <w:t>Gambar B.1 Activity Diagram Log In</w:t>
        </w:r>
        <w:r>
          <w:rPr>
            <w:noProof/>
            <w:webHidden/>
          </w:rPr>
          <w:tab/>
        </w:r>
        <w:r>
          <w:rPr>
            <w:noProof/>
            <w:webHidden/>
          </w:rPr>
          <w:fldChar w:fldCharType="begin"/>
        </w:r>
        <w:r>
          <w:rPr>
            <w:noProof/>
            <w:webHidden/>
          </w:rPr>
          <w:instrText xml:space="preserve"> PAGEREF _Toc23880279 \h </w:instrText>
        </w:r>
        <w:r>
          <w:rPr>
            <w:noProof/>
            <w:webHidden/>
          </w:rPr>
        </w:r>
        <w:r>
          <w:rPr>
            <w:noProof/>
            <w:webHidden/>
          </w:rPr>
          <w:fldChar w:fldCharType="separate"/>
        </w:r>
        <w:r>
          <w:rPr>
            <w:noProof/>
            <w:webHidden/>
          </w:rPr>
          <w:t>72</w:t>
        </w:r>
        <w:r>
          <w:rPr>
            <w:noProof/>
            <w:webHidden/>
          </w:rPr>
          <w:fldChar w:fldCharType="end"/>
        </w:r>
      </w:hyperlink>
    </w:p>
    <w:p w14:paraId="0E8BC855" w14:textId="0E8F2517" w:rsidR="00882BE8" w:rsidRDefault="00882BE8">
      <w:pPr>
        <w:pStyle w:val="TableofFigures"/>
        <w:tabs>
          <w:tab w:val="right" w:leader="dot" w:pos="7927"/>
        </w:tabs>
        <w:rPr>
          <w:rFonts w:asciiTheme="minorHAnsi" w:eastAsiaTheme="minorEastAsia" w:hAnsiTheme="minorHAnsi"/>
          <w:noProof/>
          <w:sz w:val="22"/>
        </w:rPr>
      </w:pPr>
      <w:hyperlink w:anchor="_Toc23880280" w:history="1">
        <w:r w:rsidRPr="00533887">
          <w:rPr>
            <w:rStyle w:val="Hyperlink"/>
            <w:rFonts w:cs="Times New Roman"/>
            <w:noProof/>
          </w:rPr>
          <w:t>Gambar B.2 Activity Diagram Tambah User</w:t>
        </w:r>
        <w:r>
          <w:rPr>
            <w:noProof/>
            <w:webHidden/>
          </w:rPr>
          <w:tab/>
        </w:r>
        <w:r>
          <w:rPr>
            <w:noProof/>
            <w:webHidden/>
          </w:rPr>
          <w:fldChar w:fldCharType="begin"/>
        </w:r>
        <w:r>
          <w:rPr>
            <w:noProof/>
            <w:webHidden/>
          </w:rPr>
          <w:instrText xml:space="preserve"> PAGEREF _Toc23880280 \h </w:instrText>
        </w:r>
        <w:r>
          <w:rPr>
            <w:noProof/>
            <w:webHidden/>
          </w:rPr>
        </w:r>
        <w:r>
          <w:rPr>
            <w:noProof/>
            <w:webHidden/>
          </w:rPr>
          <w:fldChar w:fldCharType="separate"/>
        </w:r>
        <w:r>
          <w:rPr>
            <w:noProof/>
            <w:webHidden/>
          </w:rPr>
          <w:t>72</w:t>
        </w:r>
        <w:r>
          <w:rPr>
            <w:noProof/>
            <w:webHidden/>
          </w:rPr>
          <w:fldChar w:fldCharType="end"/>
        </w:r>
      </w:hyperlink>
    </w:p>
    <w:p w14:paraId="239117E8" w14:textId="6708D8E3" w:rsidR="00882BE8" w:rsidRDefault="00882BE8">
      <w:pPr>
        <w:pStyle w:val="TableofFigures"/>
        <w:tabs>
          <w:tab w:val="right" w:leader="dot" w:pos="7927"/>
        </w:tabs>
        <w:rPr>
          <w:rFonts w:asciiTheme="minorHAnsi" w:eastAsiaTheme="minorEastAsia" w:hAnsiTheme="minorHAnsi"/>
          <w:noProof/>
          <w:sz w:val="22"/>
        </w:rPr>
      </w:pPr>
      <w:hyperlink w:anchor="_Toc23880281" w:history="1">
        <w:r w:rsidRPr="00533887">
          <w:rPr>
            <w:rStyle w:val="Hyperlink"/>
            <w:rFonts w:cs="Times New Roman"/>
            <w:noProof/>
          </w:rPr>
          <w:t>Gambar B.3 Activity Diagram Edit User</w:t>
        </w:r>
        <w:r>
          <w:rPr>
            <w:noProof/>
            <w:webHidden/>
          </w:rPr>
          <w:tab/>
        </w:r>
        <w:r>
          <w:rPr>
            <w:noProof/>
            <w:webHidden/>
          </w:rPr>
          <w:fldChar w:fldCharType="begin"/>
        </w:r>
        <w:r>
          <w:rPr>
            <w:noProof/>
            <w:webHidden/>
          </w:rPr>
          <w:instrText xml:space="preserve"> PAGEREF _Toc23880281 \h </w:instrText>
        </w:r>
        <w:r>
          <w:rPr>
            <w:noProof/>
            <w:webHidden/>
          </w:rPr>
        </w:r>
        <w:r>
          <w:rPr>
            <w:noProof/>
            <w:webHidden/>
          </w:rPr>
          <w:fldChar w:fldCharType="separate"/>
        </w:r>
        <w:r>
          <w:rPr>
            <w:noProof/>
            <w:webHidden/>
          </w:rPr>
          <w:t>73</w:t>
        </w:r>
        <w:r>
          <w:rPr>
            <w:noProof/>
            <w:webHidden/>
          </w:rPr>
          <w:fldChar w:fldCharType="end"/>
        </w:r>
      </w:hyperlink>
    </w:p>
    <w:p w14:paraId="104EED82" w14:textId="462FC568" w:rsidR="00882BE8" w:rsidRDefault="00882BE8">
      <w:pPr>
        <w:pStyle w:val="TableofFigures"/>
        <w:tabs>
          <w:tab w:val="right" w:leader="dot" w:pos="7927"/>
        </w:tabs>
        <w:rPr>
          <w:rFonts w:asciiTheme="minorHAnsi" w:eastAsiaTheme="minorEastAsia" w:hAnsiTheme="minorHAnsi"/>
          <w:noProof/>
          <w:sz w:val="22"/>
        </w:rPr>
      </w:pPr>
      <w:hyperlink w:anchor="_Toc23880282" w:history="1">
        <w:r w:rsidRPr="00533887">
          <w:rPr>
            <w:rStyle w:val="Hyperlink"/>
            <w:rFonts w:cs="Times New Roman"/>
            <w:noProof/>
          </w:rPr>
          <w:t>Gambar B.4 Activity Diagram History Log In</w:t>
        </w:r>
        <w:r>
          <w:rPr>
            <w:noProof/>
            <w:webHidden/>
          </w:rPr>
          <w:tab/>
        </w:r>
        <w:r>
          <w:rPr>
            <w:noProof/>
            <w:webHidden/>
          </w:rPr>
          <w:fldChar w:fldCharType="begin"/>
        </w:r>
        <w:r>
          <w:rPr>
            <w:noProof/>
            <w:webHidden/>
          </w:rPr>
          <w:instrText xml:space="preserve"> PAGEREF _Toc23880282 \h </w:instrText>
        </w:r>
        <w:r>
          <w:rPr>
            <w:noProof/>
            <w:webHidden/>
          </w:rPr>
        </w:r>
        <w:r>
          <w:rPr>
            <w:noProof/>
            <w:webHidden/>
          </w:rPr>
          <w:fldChar w:fldCharType="separate"/>
        </w:r>
        <w:r>
          <w:rPr>
            <w:noProof/>
            <w:webHidden/>
          </w:rPr>
          <w:t>73</w:t>
        </w:r>
        <w:r>
          <w:rPr>
            <w:noProof/>
            <w:webHidden/>
          </w:rPr>
          <w:fldChar w:fldCharType="end"/>
        </w:r>
      </w:hyperlink>
    </w:p>
    <w:p w14:paraId="3EFA5FFB" w14:textId="159167CC" w:rsidR="00882BE8" w:rsidRDefault="00882BE8">
      <w:pPr>
        <w:pStyle w:val="TableofFigures"/>
        <w:tabs>
          <w:tab w:val="right" w:leader="dot" w:pos="7927"/>
        </w:tabs>
        <w:rPr>
          <w:rFonts w:asciiTheme="minorHAnsi" w:eastAsiaTheme="minorEastAsia" w:hAnsiTheme="minorHAnsi"/>
          <w:noProof/>
          <w:sz w:val="22"/>
        </w:rPr>
      </w:pPr>
      <w:hyperlink w:anchor="_Toc23880283" w:history="1">
        <w:r w:rsidRPr="00533887">
          <w:rPr>
            <w:rStyle w:val="Hyperlink"/>
            <w:rFonts w:cs="Times New Roman"/>
            <w:noProof/>
          </w:rPr>
          <w:t>Gambar B.5 Activity Diagram History Tracker</w:t>
        </w:r>
        <w:r>
          <w:rPr>
            <w:noProof/>
            <w:webHidden/>
          </w:rPr>
          <w:tab/>
        </w:r>
        <w:r>
          <w:rPr>
            <w:noProof/>
            <w:webHidden/>
          </w:rPr>
          <w:fldChar w:fldCharType="begin"/>
        </w:r>
        <w:r>
          <w:rPr>
            <w:noProof/>
            <w:webHidden/>
          </w:rPr>
          <w:instrText xml:space="preserve"> PAGEREF _Toc23880283 \h </w:instrText>
        </w:r>
        <w:r>
          <w:rPr>
            <w:noProof/>
            <w:webHidden/>
          </w:rPr>
        </w:r>
        <w:r>
          <w:rPr>
            <w:noProof/>
            <w:webHidden/>
          </w:rPr>
          <w:fldChar w:fldCharType="separate"/>
        </w:r>
        <w:r>
          <w:rPr>
            <w:noProof/>
            <w:webHidden/>
          </w:rPr>
          <w:t>74</w:t>
        </w:r>
        <w:r>
          <w:rPr>
            <w:noProof/>
            <w:webHidden/>
          </w:rPr>
          <w:fldChar w:fldCharType="end"/>
        </w:r>
      </w:hyperlink>
    </w:p>
    <w:p w14:paraId="2640EC2A" w14:textId="17BCB392" w:rsidR="00882BE8" w:rsidRDefault="00882BE8">
      <w:pPr>
        <w:pStyle w:val="TableofFigures"/>
        <w:tabs>
          <w:tab w:val="right" w:leader="dot" w:pos="7927"/>
        </w:tabs>
        <w:rPr>
          <w:rFonts w:asciiTheme="minorHAnsi" w:eastAsiaTheme="minorEastAsia" w:hAnsiTheme="minorHAnsi"/>
          <w:noProof/>
          <w:sz w:val="22"/>
        </w:rPr>
      </w:pPr>
      <w:hyperlink w:anchor="_Toc23880284" w:history="1">
        <w:r w:rsidRPr="00533887">
          <w:rPr>
            <w:rStyle w:val="Hyperlink"/>
            <w:rFonts w:cs="Times New Roman"/>
            <w:noProof/>
          </w:rPr>
          <w:t>Gambar B.6  Activity Diagram History Aktuator</w:t>
        </w:r>
        <w:r>
          <w:rPr>
            <w:noProof/>
            <w:webHidden/>
          </w:rPr>
          <w:tab/>
        </w:r>
        <w:r>
          <w:rPr>
            <w:noProof/>
            <w:webHidden/>
          </w:rPr>
          <w:fldChar w:fldCharType="begin"/>
        </w:r>
        <w:r>
          <w:rPr>
            <w:noProof/>
            <w:webHidden/>
          </w:rPr>
          <w:instrText xml:space="preserve"> PAGEREF _Toc23880284 \h </w:instrText>
        </w:r>
        <w:r>
          <w:rPr>
            <w:noProof/>
            <w:webHidden/>
          </w:rPr>
        </w:r>
        <w:r>
          <w:rPr>
            <w:noProof/>
            <w:webHidden/>
          </w:rPr>
          <w:fldChar w:fldCharType="separate"/>
        </w:r>
        <w:r>
          <w:rPr>
            <w:noProof/>
            <w:webHidden/>
          </w:rPr>
          <w:t>74</w:t>
        </w:r>
        <w:r>
          <w:rPr>
            <w:noProof/>
            <w:webHidden/>
          </w:rPr>
          <w:fldChar w:fldCharType="end"/>
        </w:r>
      </w:hyperlink>
    </w:p>
    <w:p w14:paraId="23B0C1C7" w14:textId="22E99B0A" w:rsidR="00882BE8" w:rsidRDefault="00882BE8">
      <w:pPr>
        <w:pStyle w:val="TableofFigures"/>
        <w:tabs>
          <w:tab w:val="right" w:leader="dot" w:pos="7927"/>
        </w:tabs>
        <w:rPr>
          <w:rFonts w:asciiTheme="minorHAnsi" w:eastAsiaTheme="minorEastAsia" w:hAnsiTheme="minorHAnsi"/>
          <w:noProof/>
          <w:sz w:val="22"/>
        </w:rPr>
      </w:pPr>
      <w:hyperlink w:anchor="_Toc23880285" w:history="1">
        <w:r w:rsidRPr="00533887">
          <w:rPr>
            <w:rStyle w:val="Hyperlink"/>
            <w:rFonts w:cs="Times New Roman"/>
            <w:noProof/>
          </w:rPr>
          <w:t>Gambar B.7  Activity Diagram Grafik Sensor</w:t>
        </w:r>
        <w:r>
          <w:rPr>
            <w:noProof/>
            <w:webHidden/>
          </w:rPr>
          <w:tab/>
        </w:r>
        <w:r>
          <w:rPr>
            <w:noProof/>
            <w:webHidden/>
          </w:rPr>
          <w:fldChar w:fldCharType="begin"/>
        </w:r>
        <w:r>
          <w:rPr>
            <w:noProof/>
            <w:webHidden/>
          </w:rPr>
          <w:instrText xml:space="preserve"> PAGEREF _Toc23880285 \h </w:instrText>
        </w:r>
        <w:r>
          <w:rPr>
            <w:noProof/>
            <w:webHidden/>
          </w:rPr>
        </w:r>
        <w:r>
          <w:rPr>
            <w:noProof/>
            <w:webHidden/>
          </w:rPr>
          <w:fldChar w:fldCharType="separate"/>
        </w:r>
        <w:r>
          <w:rPr>
            <w:noProof/>
            <w:webHidden/>
          </w:rPr>
          <w:t>74</w:t>
        </w:r>
        <w:r>
          <w:rPr>
            <w:noProof/>
            <w:webHidden/>
          </w:rPr>
          <w:fldChar w:fldCharType="end"/>
        </w:r>
      </w:hyperlink>
    </w:p>
    <w:p w14:paraId="4F06C3D0" w14:textId="446A6B53" w:rsidR="00882BE8" w:rsidRDefault="00882BE8">
      <w:pPr>
        <w:pStyle w:val="TableofFigures"/>
        <w:tabs>
          <w:tab w:val="right" w:leader="dot" w:pos="7927"/>
        </w:tabs>
        <w:rPr>
          <w:rFonts w:asciiTheme="minorHAnsi" w:eastAsiaTheme="minorEastAsia" w:hAnsiTheme="minorHAnsi"/>
          <w:noProof/>
          <w:sz w:val="22"/>
        </w:rPr>
      </w:pPr>
      <w:hyperlink w:anchor="_Toc23880286" w:history="1">
        <w:r w:rsidRPr="00533887">
          <w:rPr>
            <w:rStyle w:val="Hyperlink"/>
            <w:rFonts w:cs="Times New Roman"/>
            <w:noProof/>
          </w:rPr>
          <w:t>Gambar B.8 Activity Diagram Lihat Nilai Setpoint</w:t>
        </w:r>
        <w:r>
          <w:rPr>
            <w:noProof/>
            <w:webHidden/>
          </w:rPr>
          <w:tab/>
        </w:r>
        <w:r>
          <w:rPr>
            <w:noProof/>
            <w:webHidden/>
          </w:rPr>
          <w:fldChar w:fldCharType="begin"/>
        </w:r>
        <w:r>
          <w:rPr>
            <w:noProof/>
            <w:webHidden/>
          </w:rPr>
          <w:instrText xml:space="preserve"> PAGEREF _Toc23880286 \h </w:instrText>
        </w:r>
        <w:r>
          <w:rPr>
            <w:noProof/>
            <w:webHidden/>
          </w:rPr>
        </w:r>
        <w:r>
          <w:rPr>
            <w:noProof/>
            <w:webHidden/>
          </w:rPr>
          <w:fldChar w:fldCharType="separate"/>
        </w:r>
        <w:r>
          <w:rPr>
            <w:noProof/>
            <w:webHidden/>
          </w:rPr>
          <w:t>75</w:t>
        </w:r>
        <w:r>
          <w:rPr>
            <w:noProof/>
            <w:webHidden/>
          </w:rPr>
          <w:fldChar w:fldCharType="end"/>
        </w:r>
      </w:hyperlink>
    </w:p>
    <w:p w14:paraId="5192D834" w14:textId="66E1113B" w:rsidR="00882BE8" w:rsidRDefault="00882BE8">
      <w:pPr>
        <w:pStyle w:val="TableofFigures"/>
        <w:tabs>
          <w:tab w:val="right" w:leader="dot" w:pos="7927"/>
        </w:tabs>
        <w:rPr>
          <w:rFonts w:asciiTheme="minorHAnsi" w:eastAsiaTheme="minorEastAsia" w:hAnsiTheme="minorHAnsi"/>
          <w:noProof/>
          <w:sz w:val="22"/>
        </w:rPr>
      </w:pPr>
      <w:hyperlink w:anchor="_Toc23880287" w:history="1">
        <w:r w:rsidRPr="00533887">
          <w:rPr>
            <w:rStyle w:val="Hyperlink"/>
            <w:rFonts w:cs="Times New Roman"/>
            <w:noProof/>
          </w:rPr>
          <w:t>Gambar B.9 Activity Diagram Grafik Tracker</w:t>
        </w:r>
        <w:r>
          <w:rPr>
            <w:noProof/>
            <w:webHidden/>
          </w:rPr>
          <w:tab/>
        </w:r>
        <w:r>
          <w:rPr>
            <w:noProof/>
            <w:webHidden/>
          </w:rPr>
          <w:fldChar w:fldCharType="begin"/>
        </w:r>
        <w:r>
          <w:rPr>
            <w:noProof/>
            <w:webHidden/>
          </w:rPr>
          <w:instrText xml:space="preserve"> PAGEREF _Toc23880287 \h </w:instrText>
        </w:r>
        <w:r>
          <w:rPr>
            <w:noProof/>
            <w:webHidden/>
          </w:rPr>
        </w:r>
        <w:r>
          <w:rPr>
            <w:noProof/>
            <w:webHidden/>
          </w:rPr>
          <w:fldChar w:fldCharType="separate"/>
        </w:r>
        <w:r>
          <w:rPr>
            <w:noProof/>
            <w:webHidden/>
          </w:rPr>
          <w:t>75</w:t>
        </w:r>
        <w:r>
          <w:rPr>
            <w:noProof/>
            <w:webHidden/>
          </w:rPr>
          <w:fldChar w:fldCharType="end"/>
        </w:r>
      </w:hyperlink>
    </w:p>
    <w:p w14:paraId="097D3456" w14:textId="6A9AB441" w:rsidR="00882BE8" w:rsidRDefault="00882BE8">
      <w:pPr>
        <w:pStyle w:val="TableofFigures"/>
        <w:tabs>
          <w:tab w:val="right" w:leader="dot" w:pos="7927"/>
        </w:tabs>
        <w:rPr>
          <w:rFonts w:asciiTheme="minorHAnsi" w:eastAsiaTheme="minorEastAsia" w:hAnsiTheme="minorHAnsi"/>
          <w:noProof/>
          <w:sz w:val="22"/>
        </w:rPr>
      </w:pPr>
      <w:hyperlink w:anchor="_Toc23880288" w:history="1">
        <w:r w:rsidRPr="00533887">
          <w:rPr>
            <w:rStyle w:val="Hyperlink"/>
            <w:rFonts w:cs="Times New Roman"/>
            <w:noProof/>
          </w:rPr>
          <w:t>Gambar B.10 Activity Diagram Grafik Aktuator</w:t>
        </w:r>
        <w:r>
          <w:rPr>
            <w:noProof/>
            <w:webHidden/>
          </w:rPr>
          <w:tab/>
        </w:r>
        <w:r>
          <w:rPr>
            <w:noProof/>
            <w:webHidden/>
          </w:rPr>
          <w:fldChar w:fldCharType="begin"/>
        </w:r>
        <w:r>
          <w:rPr>
            <w:noProof/>
            <w:webHidden/>
          </w:rPr>
          <w:instrText xml:space="preserve"> PAGEREF _Toc23880288 \h </w:instrText>
        </w:r>
        <w:r>
          <w:rPr>
            <w:noProof/>
            <w:webHidden/>
          </w:rPr>
        </w:r>
        <w:r>
          <w:rPr>
            <w:noProof/>
            <w:webHidden/>
          </w:rPr>
          <w:fldChar w:fldCharType="separate"/>
        </w:r>
        <w:r>
          <w:rPr>
            <w:noProof/>
            <w:webHidden/>
          </w:rPr>
          <w:t>75</w:t>
        </w:r>
        <w:r>
          <w:rPr>
            <w:noProof/>
            <w:webHidden/>
          </w:rPr>
          <w:fldChar w:fldCharType="end"/>
        </w:r>
      </w:hyperlink>
    </w:p>
    <w:p w14:paraId="234D7ADF" w14:textId="13D719C2" w:rsidR="00882BE8" w:rsidRDefault="00882BE8">
      <w:pPr>
        <w:pStyle w:val="TableofFigures"/>
        <w:tabs>
          <w:tab w:val="right" w:leader="dot" w:pos="7927"/>
        </w:tabs>
        <w:rPr>
          <w:rFonts w:asciiTheme="minorHAnsi" w:eastAsiaTheme="minorEastAsia" w:hAnsiTheme="minorHAnsi"/>
          <w:noProof/>
          <w:sz w:val="22"/>
        </w:rPr>
      </w:pPr>
      <w:hyperlink w:anchor="_Toc23880289" w:history="1">
        <w:r w:rsidRPr="00533887">
          <w:rPr>
            <w:rStyle w:val="Hyperlink"/>
            <w:rFonts w:cs="Times New Roman"/>
            <w:noProof/>
          </w:rPr>
          <w:t>Gambar B.11 Activity Diagram Log Out</w:t>
        </w:r>
        <w:r>
          <w:rPr>
            <w:noProof/>
            <w:webHidden/>
          </w:rPr>
          <w:tab/>
        </w:r>
        <w:r>
          <w:rPr>
            <w:noProof/>
            <w:webHidden/>
          </w:rPr>
          <w:fldChar w:fldCharType="begin"/>
        </w:r>
        <w:r>
          <w:rPr>
            <w:noProof/>
            <w:webHidden/>
          </w:rPr>
          <w:instrText xml:space="preserve"> PAGEREF _Toc23880289 \h </w:instrText>
        </w:r>
        <w:r>
          <w:rPr>
            <w:noProof/>
            <w:webHidden/>
          </w:rPr>
        </w:r>
        <w:r>
          <w:rPr>
            <w:noProof/>
            <w:webHidden/>
          </w:rPr>
          <w:fldChar w:fldCharType="separate"/>
        </w:r>
        <w:r>
          <w:rPr>
            <w:noProof/>
            <w:webHidden/>
          </w:rPr>
          <w:t>76</w:t>
        </w:r>
        <w:r>
          <w:rPr>
            <w:noProof/>
            <w:webHidden/>
          </w:rPr>
          <w:fldChar w:fldCharType="end"/>
        </w:r>
      </w:hyperlink>
    </w:p>
    <w:p w14:paraId="6E6F7641" w14:textId="1745856F" w:rsidR="00882BE8" w:rsidRDefault="00882BE8">
      <w:pPr>
        <w:pStyle w:val="TableofFigures"/>
        <w:tabs>
          <w:tab w:val="right" w:leader="dot" w:pos="7927"/>
        </w:tabs>
        <w:rPr>
          <w:rFonts w:asciiTheme="minorHAnsi" w:eastAsiaTheme="minorEastAsia" w:hAnsiTheme="minorHAnsi"/>
          <w:noProof/>
          <w:sz w:val="22"/>
        </w:rPr>
      </w:pPr>
      <w:hyperlink w:anchor="_Toc23880290" w:history="1">
        <w:r w:rsidRPr="00533887">
          <w:rPr>
            <w:rStyle w:val="Hyperlink"/>
            <w:rFonts w:cs="Times New Roman"/>
            <w:noProof/>
          </w:rPr>
          <w:t>Gambar C.1 Sequence Diagram Log In</w:t>
        </w:r>
        <w:r>
          <w:rPr>
            <w:noProof/>
            <w:webHidden/>
          </w:rPr>
          <w:tab/>
        </w:r>
        <w:r>
          <w:rPr>
            <w:noProof/>
            <w:webHidden/>
          </w:rPr>
          <w:fldChar w:fldCharType="begin"/>
        </w:r>
        <w:r>
          <w:rPr>
            <w:noProof/>
            <w:webHidden/>
          </w:rPr>
          <w:instrText xml:space="preserve"> PAGEREF _Toc23880290 \h </w:instrText>
        </w:r>
        <w:r>
          <w:rPr>
            <w:noProof/>
            <w:webHidden/>
          </w:rPr>
        </w:r>
        <w:r>
          <w:rPr>
            <w:noProof/>
            <w:webHidden/>
          </w:rPr>
          <w:fldChar w:fldCharType="separate"/>
        </w:r>
        <w:r>
          <w:rPr>
            <w:noProof/>
            <w:webHidden/>
          </w:rPr>
          <w:t>76</w:t>
        </w:r>
        <w:r>
          <w:rPr>
            <w:noProof/>
            <w:webHidden/>
          </w:rPr>
          <w:fldChar w:fldCharType="end"/>
        </w:r>
      </w:hyperlink>
    </w:p>
    <w:p w14:paraId="45189320" w14:textId="117D30E3" w:rsidR="00882BE8" w:rsidRDefault="00882BE8">
      <w:pPr>
        <w:pStyle w:val="TableofFigures"/>
        <w:tabs>
          <w:tab w:val="right" w:leader="dot" w:pos="7927"/>
        </w:tabs>
        <w:rPr>
          <w:rFonts w:asciiTheme="minorHAnsi" w:eastAsiaTheme="minorEastAsia" w:hAnsiTheme="minorHAnsi"/>
          <w:noProof/>
          <w:sz w:val="22"/>
        </w:rPr>
      </w:pPr>
      <w:hyperlink w:anchor="_Toc23880291" w:history="1">
        <w:r w:rsidRPr="00533887">
          <w:rPr>
            <w:rStyle w:val="Hyperlink"/>
            <w:rFonts w:cs="Times New Roman"/>
            <w:noProof/>
          </w:rPr>
          <w:t>Gambar C.2 Sequence Diagram Tambah User</w:t>
        </w:r>
        <w:r>
          <w:rPr>
            <w:noProof/>
            <w:webHidden/>
          </w:rPr>
          <w:tab/>
        </w:r>
        <w:r>
          <w:rPr>
            <w:noProof/>
            <w:webHidden/>
          </w:rPr>
          <w:fldChar w:fldCharType="begin"/>
        </w:r>
        <w:r>
          <w:rPr>
            <w:noProof/>
            <w:webHidden/>
          </w:rPr>
          <w:instrText xml:space="preserve"> PAGEREF _Toc23880291 \h </w:instrText>
        </w:r>
        <w:r>
          <w:rPr>
            <w:noProof/>
            <w:webHidden/>
          </w:rPr>
        </w:r>
        <w:r>
          <w:rPr>
            <w:noProof/>
            <w:webHidden/>
          </w:rPr>
          <w:fldChar w:fldCharType="separate"/>
        </w:r>
        <w:r>
          <w:rPr>
            <w:noProof/>
            <w:webHidden/>
          </w:rPr>
          <w:t>76</w:t>
        </w:r>
        <w:r>
          <w:rPr>
            <w:noProof/>
            <w:webHidden/>
          </w:rPr>
          <w:fldChar w:fldCharType="end"/>
        </w:r>
      </w:hyperlink>
    </w:p>
    <w:p w14:paraId="5AD101AC" w14:textId="5C0C97EB" w:rsidR="00882BE8" w:rsidRDefault="00882BE8">
      <w:pPr>
        <w:pStyle w:val="TableofFigures"/>
        <w:tabs>
          <w:tab w:val="right" w:leader="dot" w:pos="7927"/>
        </w:tabs>
        <w:rPr>
          <w:rFonts w:asciiTheme="minorHAnsi" w:eastAsiaTheme="minorEastAsia" w:hAnsiTheme="minorHAnsi"/>
          <w:noProof/>
          <w:sz w:val="22"/>
        </w:rPr>
      </w:pPr>
      <w:hyperlink w:anchor="_Toc23880292" w:history="1">
        <w:r w:rsidRPr="00533887">
          <w:rPr>
            <w:rStyle w:val="Hyperlink"/>
            <w:rFonts w:cs="Times New Roman"/>
            <w:noProof/>
          </w:rPr>
          <w:t>Gambar C.3 Sequence Diagram Edit User</w:t>
        </w:r>
        <w:r>
          <w:rPr>
            <w:noProof/>
            <w:webHidden/>
          </w:rPr>
          <w:tab/>
        </w:r>
        <w:r>
          <w:rPr>
            <w:noProof/>
            <w:webHidden/>
          </w:rPr>
          <w:fldChar w:fldCharType="begin"/>
        </w:r>
        <w:r>
          <w:rPr>
            <w:noProof/>
            <w:webHidden/>
          </w:rPr>
          <w:instrText xml:space="preserve"> PAGEREF _Toc23880292 \h </w:instrText>
        </w:r>
        <w:r>
          <w:rPr>
            <w:noProof/>
            <w:webHidden/>
          </w:rPr>
        </w:r>
        <w:r>
          <w:rPr>
            <w:noProof/>
            <w:webHidden/>
          </w:rPr>
          <w:fldChar w:fldCharType="separate"/>
        </w:r>
        <w:r>
          <w:rPr>
            <w:noProof/>
            <w:webHidden/>
          </w:rPr>
          <w:t>77</w:t>
        </w:r>
        <w:r>
          <w:rPr>
            <w:noProof/>
            <w:webHidden/>
          </w:rPr>
          <w:fldChar w:fldCharType="end"/>
        </w:r>
      </w:hyperlink>
    </w:p>
    <w:p w14:paraId="1F3A1587" w14:textId="5928DA49" w:rsidR="00882BE8" w:rsidRDefault="00882BE8">
      <w:pPr>
        <w:pStyle w:val="TableofFigures"/>
        <w:tabs>
          <w:tab w:val="right" w:leader="dot" w:pos="7927"/>
        </w:tabs>
        <w:rPr>
          <w:rFonts w:asciiTheme="minorHAnsi" w:eastAsiaTheme="minorEastAsia" w:hAnsiTheme="minorHAnsi"/>
          <w:noProof/>
          <w:sz w:val="22"/>
        </w:rPr>
      </w:pPr>
      <w:hyperlink w:anchor="_Toc23880293" w:history="1">
        <w:r w:rsidRPr="00533887">
          <w:rPr>
            <w:rStyle w:val="Hyperlink"/>
            <w:rFonts w:cs="Times New Roman"/>
            <w:noProof/>
          </w:rPr>
          <w:t>Gambar C.4 Sequence Diagram Lihat History Log In</w:t>
        </w:r>
        <w:r>
          <w:rPr>
            <w:noProof/>
            <w:webHidden/>
          </w:rPr>
          <w:tab/>
        </w:r>
        <w:r>
          <w:rPr>
            <w:noProof/>
            <w:webHidden/>
          </w:rPr>
          <w:fldChar w:fldCharType="begin"/>
        </w:r>
        <w:r>
          <w:rPr>
            <w:noProof/>
            <w:webHidden/>
          </w:rPr>
          <w:instrText xml:space="preserve"> PAGEREF _Toc23880293 \h </w:instrText>
        </w:r>
        <w:r>
          <w:rPr>
            <w:noProof/>
            <w:webHidden/>
          </w:rPr>
        </w:r>
        <w:r>
          <w:rPr>
            <w:noProof/>
            <w:webHidden/>
          </w:rPr>
          <w:fldChar w:fldCharType="separate"/>
        </w:r>
        <w:r>
          <w:rPr>
            <w:noProof/>
            <w:webHidden/>
          </w:rPr>
          <w:t>77</w:t>
        </w:r>
        <w:r>
          <w:rPr>
            <w:noProof/>
            <w:webHidden/>
          </w:rPr>
          <w:fldChar w:fldCharType="end"/>
        </w:r>
      </w:hyperlink>
    </w:p>
    <w:p w14:paraId="1258A10E" w14:textId="4C4C00D0" w:rsidR="00882BE8" w:rsidRDefault="00882BE8">
      <w:pPr>
        <w:pStyle w:val="TableofFigures"/>
        <w:tabs>
          <w:tab w:val="right" w:leader="dot" w:pos="7927"/>
        </w:tabs>
        <w:rPr>
          <w:rFonts w:asciiTheme="minorHAnsi" w:eastAsiaTheme="minorEastAsia" w:hAnsiTheme="minorHAnsi"/>
          <w:noProof/>
          <w:sz w:val="22"/>
        </w:rPr>
      </w:pPr>
      <w:hyperlink w:anchor="_Toc23880294" w:history="1">
        <w:r w:rsidRPr="00533887">
          <w:rPr>
            <w:rStyle w:val="Hyperlink"/>
            <w:rFonts w:cs="Times New Roman"/>
            <w:noProof/>
          </w:rPr>
          <w:t>Gambar C.5 Sequence Diagram  Lihat History Tracker</w:t>
        </w:r>
        <w:r>
          <w:rPr>
            <w:noProof/>
            <w:webHidden/>
          </w:rPr>
          <w:tab/>
        </w:r>
        <w:r>
          <w:rPr>
            <w:noProof/>
            <w:webHidden/>
          </w:rPr>
          <w:fldChar w:fldCharType="begin"/>
        </w:r>
        <w:r>
          <w:rPr>
            <w:noProof/>
            <w:webHidden/>
          </w:rPr>
          <w:instrText xml:space="preserve"> PAGEREF _Toc23880294 \h </w:instrText>
        </w:r>
        <w:r>
          <w:rPr>
            <w:noProof/>
            <w:webHidden/>
          </w:rPr>
        </w:r>
        <w:r>
          <w:rPr>
            <w:noProof/>
            <w:webHidden/>
          </w:rPr>
          <w:fldChar w:fldCharType="separate"/>
        </w:r>
        <w:r>
          <w:rPr>
            <w:noProof/>
            <w:webHidden/>
          </w:rPr>
          <w:t>77</w:t>
        </w:r>
        <w:r>
          <w:rPr>
            <w:noProof/>
            <w:webHidden/>
          </w:rPr>
          <w:fldChar w:fldCharType="end"/>
        </w:r>
      </w:hyperlink>
    </w:p>
    <w:p w14:paraId="6D2754B9" w14:textId="31F57291" w:rsidR="00882BE8" w:rsidRDefault="00882BE8">
      <w:pPr>
        <w:pStyle w:val="TableofFigures"/>
        <w:tabs>
          <w:tab w:val="right" w:leader="dot" w:pos="7927"/>
        </w:tabs>
        <w:rPr>
          <w:rFonts w:asciiTheme="minorHAnsi" w:eastAsiaTheme="minorEastAsia" w:hAnsiTheme="minorHAnsi"/>
          <w:noProof/>
          <w:sz w:val="22"/>
        </w:rPr>
      </w:pPr>
      <w:hyperlink w:anchor="_Toc23880295" w:history="1">
        <w:r w:rsidRPr="00533887">
          <w:rPr>
            <w:rStyle w:val="Hyperlink"/>
            <w:rFonts w:cs="Times New Roman"/>
            <w:noProof/>
          </w:rPr>
          <w:t>Gambar C.6 Sequence Diagram Lihat History Aktuator</w:t>
        </w:r>
        <w:r>
          <w:rPr>
            <w:noProof/>
            <w:webHidden/>
          </w:rPr>
          <w:tab/>
        </w:r>
        <w:r>
          <w:rPr>
            <w:noProof/>
            <w:webHidden/>
          </w:rPr>
          <w:fldChar w:fldCharType="begin"/>
        </w:r>
        <w:r>
          <w:rPr>
            <w:noProof/>
            <w:webHidden/>
          </w:rPr>
          <w:instrText xml:space="preserve"> PAGEREF _Toc23880295 \h </w:instrText>
        </w:r>
        <w:r>
          <w:rPr>
            <w:noProof/>
            <w:webHidden/>
          </w:rPr>
        </w:r>
        <w:r>
          <w:rPr>
            <w:noProof/>
            <w:webHidden/>
          </w:rPr>
          <w:fldChar w:fldCharType="separate"/>
        </w:r>
        <w:r>
          <w:rPr>
            <w:noProof/>
            <w:webHidden/>
          </w:rPr>
          <w:t>78</w:t>
        </w:r>
        <w:r>
          <w:rPr>
            <w:noProof/>
            <w:webHidden/>
          </w:rPr>
          <w:fldChar w:fldCharType="end"/>
        </w:r>
      </w:hyperlink>
    </w:p>
    <w:p w14:paraId="18EA37B8" w14:textId="74635C5A" w:rsidR="00882BE8" w:rsidRDefault="00882BE8">
      <w:pPr>
        <w:pStyle w:val="TableofFigures"/>
        <w:tabs>
          <w:tab w:val="right" w:leader="dot" w:pos="7927"/>
        </w:tabs>
        <w:rPr>
          <w:rFonts w:asciiTheme="minorHAnsi" w:eastAsiaTheme="minorEastAsia" w:hAnsiTheme="minorHAnsi"/>
          <w:noProof/>
          <w:sz w:val="22"/>
        </w:rPr>
      </w:pPr>
      <w:hyperlink w:anchor="_Toc23880296" w:history="1">
        <w:r w:rsidRPr="00533887">
          <w:rPr>
            <w:rStyle w:val="Hyperlink"/>
            <w:rFonts w:cs="Times New Roman"/>
            <w:noProof/>
          </w:rPr>
          <w:t>Gambar C.7 Sequence Diagram Lihat Grafik Sensor</w:t>
        </w:r>
        <w:r>
          <w:rPr>
            <w:noProof/>
            <w:webHidden/>
          </w:rPr>
          <w:tab/>
        </w:r>
        <w:r>
          <w:rPr>
            <w:noProof/>
            <w:webHidden/>
          </w:rPr>
          <w:fldChar w:fldCharType="begin"/>
        </w:r>
        <w:r>
          <w:rPr>
            <w:noProof/>
            <w:webHidden/>
          </w:rPr>
          <w:instrText xml:space="preserve"> PAGEREF _Toc23880296 \h </w:instrText>
        </w:r>
        <w:r>
          <w:rPr>
            <w:noProof/>
            <w:webHidden/>
          </w:rPr>
        </w:r>
        <w:r>
          <w:rPr>
            <w:noProof/>
            <w:webHidden/>
          </w:rPr>
          <w:fldChar w:fldCharType="separate"/>
        </w:r>
        <w:r>
          <w:rPr>
            <w:noProof/>
            <w:webHidden/>
          </w:rPr>
          <w:t>78</w:t>
        </w:r>
        <w:r>
          <w:rPr>
            <w:noProof/>
            <w:webHidden/>
          </w:rPr>
          <w:fldChar w:fldCharType="end"/>
        </w:r>
      </w:hyperlink>
    </w:p>
    <w:p w14:paraId="6C6840B8" w14:textId="2A9B38CD" w:rsidR="00882BE8" w:rsidRDefault="00882BE8">
      <w:pPr>
        <w:pStyle w:val="TableofFigures"/>
        <w:tabs>
          <w:tab w:val="right" w:leader="dot" w:pos="7927"/>
        </w:tabs>
        <w:rPr>
          <w:rFonts w:asciiTheme="minorHAnsi" w:eastAsiaTheme="minorEastAsia" w:hAnsiTheme="minorHAnsi"/>
          <w:noProof/>
          <w:sz w:val="22"/>
        </w:rPr>
      </w:pPr>
      <w:hyperlink w:anchor="_Toc23880297" w:history="1">
        <w:r w:rsidRPr="00533887">
          <w:rPr>
            <w:rStyle w:val="Hyperlink"/>
            <w:rFonts w:cs="Times New Roman"/>
            <w:noProof/>
          </w:rPr>
          <w:t>Gambar C.8 Sequence Diagram Lihat Nilai Setpoint</w:t>
        </w:r>
        <w:r>
          <w:rPr>
            <w:noProof/>
            <w:webHidden/>
          </w:rPr>
          <w:tab/>
        </w:r>
        <w:r>
          <w:rPr>
            <w:noProof/>
            <w:webHidden/>
          </w:rPr>
          <w:fldChar w:fldCharType="begin"/>
        </w:r>
        <w:r>
          <w:rPr>
            <w:noProof/>
            <w:webHidden/>
          </w:rPr>
          <w:instrText xml:space="preserve"> PAGEREF _Toc23880297 \h </w:instrText>
        </w:r>
        <w:r>
          <w:rPr>
            <w:noProof/>
            <w:webHidden/>
          </w:rPr>
        </w:r>
        <w:r>
          <w:rPr>
            <w:noProof/>
            <w:webHidden/>
          </w:rPr>
          <w:fldChar w:fldCharType="separate"/>
        </w:r>
        <w:r>
          <w:rPr>
            <w:noProof/>
            <w:webHidden/>
          </w:rPr>
          <w:t>78</w:t>
        </w:r>
        <w:r>
          <w:rPr>
            <w:noProof/>
            <w:webHidden/>
          </w:rPr>
          <w:fldChar w:fldCharType="end"/>
        </w:r>
      </w:hyperlink>
    </w:p>
    <w:p w14:paraId="7687B97E" w14:textId="4C289D64" w:rsidR="00882BE8" w:rsidRDefault="00882BE8">
      <w:pPr>
        <w:pStyle w:val="TableofFigures"/>
        <w:tabs>
          <w:tab w:val="right" w:leader="dot" w:pos="7927"/>
        </w:tabs>
        <w:rPr>
          <w:rFonts w:asciiTheme="minorHAnsi" w:eastAsiaTheme="minorEastAsia" w:hAnsiTheme="minorHAnsi"/>
          <w:noProof/>
          <w:sz w:val="22"/>
        </w:rPr>
      </w:pPr>
      <w:hyperlink w:anchor="_Toc23880298" w:history="1">
        <w:r w:rsidRPr="00533887">
          <w:rPr>
            <w:rStyle w:val="Hyperlink"/>
            <w:rFonts w:cs="Times New Roman"/>
            <w:noProof/>
          </w:rPr>
          <w:t>Gambar C.9 Sequence Diagram Grafik Tracker</w:t>
        </w:r>
        <w:r>
          <w:rPr>
            <w:noProof/>
            <w:webHidden/>
          </w:rPr>
          <w:tab/>
        </w:r>
        <w:r>
          <w:rPr>
            <w:noProof/>
            <w:webHidden/>
          </w:rPr>
          <w:fldChar w:fldCharType="begin"/>
        </w:r>
        <w:r>
          <w:rPr>
            <w:noProof/>
            <w:webHidden/>
          </w:rPr>
          <w:instrText xml:space="preserve"> PAGEREF _Toc23880298 \h </w:instrText>
        </w:r>
        <w:r>
          <w:rPr>
            <w:noProof/>
            <w:webHidden/>
          </w:rPr>
        </w:r>
        <w:r>
          <w:rPr>
            <w:noProof/>
            <w:webHidden/>
          </w:rPr>
          <w:fldChar w:fldCharType="separate"/>
        </w:r>
        <w:r>
          <w:rPr>
            <w:noProof/>
            <w:webHidden/>
          </w:rPr>
          <w:t>79</w:t>
        </w:r>
        <w:r>
          <w:rPr>
            <w:noProof/>
            <w:webHidden/>
          </w:rPr>
          <w:fldChar w:fldCharType="end"/>
        </w:r>
      </w:hyperlink>
    </w:p>
    <w:p w14:paraId="4FE41148" w14:textId="03B2459E" w:rsidR="00882BE8" w:rsidRDefault="00882BE8">
      <w:pPr>
        <w:pStyle w:val="TableofFigures"/>
        <w:tabs>
          <w:tab w:val="right" w:leader="dot" w:pos="7927"/>
        </w:tabs>
        <w:rPr>
          <w:rFonts w:asciiTheme="minorHAnsi" w:eastAsiaTheme="minorEastAsia" w:hAnsiTheme="minorHAnsi"/>
          <w:noProof/>
          <w:sz w:val="22"/>
        </w:rPr>
      </w:pPr>
      <w:hyperlink w:anchor="_Toc23880299" w:history="1">
        <w:r w:rsidRPr="00533887">
          <w:rPr>
            <w:rStyle w:val="Hyperlink"/>
            <w:rFonts w:cs="Times New Roman"/>
            <w:noProof/>
          </w:rPr>
          <w:t>Gambar C.10 Sequence Diagram Lihat Grafik Aktuator</w:t>
        </w:r>
        <w:r>
          <w:rPr>
            <w:noProof/>
            <w:webHidden/>
          </w:rPr>
          <w:tab/>
        </w:r>
        <w:r>
          <w:rPr>
            <w:noProof/>
            <w:webHidden/>
          </w:rPr>
          <w:fldChar w:fldCharType="begin"/>
        </w:r>
        <w:r>
          <w:rPr>
            <w:noProof/>
            <w:webHidden/>
          </w:rPr>
          <w:instrText xml:space="preserve"> PAGEREF _Toc23880299 \h </w:instrText>
        </w:r>
        <w:r>
          <w:rPr>
            <w:noProof/>
            <w:webHidden/>
          </w:rPr>
        </w:r>
        <w:r>
          <w:rPr>
            <w:noProof/>
            <w:webHidden/>
          </w:rPr>
          <w:fldChar w:fldCharType="separate"/>
        </w:r>
        <w:r>
          <w:rPr>
            <w:noProof/>
            <w:webHidden/>
          </w:rPr>
          <w:t>79</w:t>
        </w:r>
        <w:r>
          <w:rPr>
            <w:noProof/>
            <w:webHidden/>
          </w:rPr>
          <w:fldChar w:fldCharType="end"/>
        </w:r>
      </w:hyperlink>
    </w:p>
    <w:p w14:paraId="7B77D064" w14:textId="2A6752A1" w:rsidR="00882BE8" w:rsidRDefault="00882BE8">
      <w:pPr>
        <w:pStyle w:val="TableofFigures"/>
        <w:tabs>
          <w:tab w:val="right" w:leader="dot" w:pos="7927"/>
        </w:tabs>
        <w:rPr>
          <w:rFonts w:asciiTheme="minorHAnsi" w:eastAsiaTheme="minorEastAsia" w:hAnsiTheme="minorHAnsi"/>
          <w:noProof/>
          <w:sz w:val="22"/>
        </w:rPr>
      </w:pPr>
      <w:hyperlink w:anchor="_Toc23880300" w:history="1">
        <w:r w:rsidRPr="00533887">
          <w:rPr>
            <w:rStyle w:val="Hyperlink"/>
            <w:rFonts w:cs="Times New Roman"/>
            <w:noProof/>
          </w:rPr>
          <w:t>Gambar C.11 Sequence Diagram Log Out</w:t>
        </w:r>
        <w:r>
          <w:rPr>
            <w:noProof/>
            <w:webHidden/>
          </w:rPr>
          <w:tab/>
        </w:r>
        <w:r>
          <w:rPr>
            <w:noProof/>
            <w:webHidden/>
          </w:rPr>
          <w:fldChar w:fldCharType="begin"/>
        </w:r>
        <w:r>
          <w:rPr>
            <w:noProof/>
            <w:webHidden/>
          </w:rPr>
          <w:instrText xml:space="preserve"> PAGEREF _Toc23880300 \h </w:instrText>
        </w:r>
        <w:r>
          <w:rPr>
            <w:noProof/>
            <w:webHidden/>
          </w:rPr>
        </w:r>
        <w:r>
          <w:rPr>
            <w:noProof/>
            <w:webHidden/>
          </w:rPr>
          <w:fldChar w:fldCharType="separate"/>
        </w:r>
        <w:r>
          <w:rPr>
            <w:noProof/>
            <w:webHidden/>
          </w:rPr>
          <w:t>79</w:t>
        </w:r>
        <w:r>
          <w:rPr>
            <w:noProof/>
            <w:webHidden/>
          </w:rPr>
          <w:fldChar w:fldCharType="end"/>
        </w:r>
      </w:hyperlink>
    </w:p>
    <w:p w14:paraId="3E829958" w14:textId="3C34D037" w:rsidR="00882BE8" w:rsidRDefault="00882BE8">
      <w:pPr>
        <w:pStyle w:val="TableofFigures"/>
        <w:tabs>
          <w:tab w:val="right" w:leader="dot" w:pos="7927"/>
        </w:tabs>
        <w:rPr>
          <w:rFonts w:asciiTheme="minorHAnsi" w:eastAsiaTheme="minorEastAsia" w:hAnsiTheme="minorHAnsi"/>
          <w:noProof/>
          <w:sz w:val="22"/>
        </w:rPr>
      </w:pPr>
      <w:hyperlink w:anchor="_Toc23880301" w:history="1">
        <w:r w:rsidRPr="00533887">
          <w:rPr>
            <w:rStyle w:val="Hyperlink"/>
            <w:rFonts w:cs="Times New Roman"/>
            <w:noProof/>
          </w:rPr>
          <w:t>Gambar D.1 Desain User Interface Log In</w:t>
        </w:r>
        <w:r>
          <w:rPr>
            <w:noProof/>
            <w:webHidden/>
          </w:rPr>
          <w:tab/>
        </w:r>
        <w:r>
          <w:rPr>
            <w:noProof/>
            <w:webHidden/>
          </w:rPr>
          <w:fldChar w:fldCharType="begin"/>
        </w:r>
        <w:r>
          <w:rPr>
            <w:noProof/>
            <w:webHidden/>
          </w:rPr>
          <w:instrText xml:space="preserve"> PAGEREF _Toc23880301 \h </w:instrText>
        </w:r>
        <w:r>
          <w:rPr>
            <w:noProof/>
            <w:webHidden/>
          </w:rPr>
        </w:r>
        <w:r>
          <w:rPr>
            <w:noProof/>
            <w:webHidden/>
          </w:rPr>
          <w:fldChar w:fldCharType="separate"/>
        </w:r>
        <w:r>
          <w:rPr>
            <w:noProof/>
            <w:webHidden/>
          </w:rPr>
          <w:t>80</w:t>
        </w:r>
        <w:r>
          <w:rPr>
            <w:noProof/>
            <w:webHidden/>
          </w:rPr>
          <w:fldChar w:fldCharType="end"/>
        </w:r>
      </w:hyperlink>
    </w:p>
    <w:p w14:paraId="3341991D" w14:textId="03A0EB90" w:rsidR="00882BE8" w:rsidRDefault="00882BE8">
      <w:pPr>
        <w:pStyle w:val="TableofFigures"/>
        <w:tabs>
          <w:tab w:val="right" w:leader="dot" w:pos="7927"/>
        </w:tabs>
        <w:rPr>
          <w:rFonts w:asciiTheme="minorHAnsi" w:eastAsiaTheme="minorEastAsia" w:hAnsiTheme="minorHAnsi"/>
          <w:noProof/>
          <w:sz w:val="22"/>
        </w:rPr>
      </w:pPr>
      <w:hyperlink w:anchor="_Toc23880302" w:history="1">
        <w:r w:rsidRPr="00533887">
          <w:rPr>
            <w:rStyle w:val="Hyperlink"/>
            <w:rFonts w:cs="Times New Roman"/>
            <w:noProof/>
          </w:rPr>
          <w:t>Gambar D.2 Desain User Interface Tambah Data</w:t>
        </w:r>
        <w:r>
          <w:rPr>
            <w:noProof/>
            <w:webHidden/>
          </w:rPr>
          <w:tab/>
        </w:r>
        <w:r>
          <w:rPr>
            <w:noProof/>
            <w:webHidden/>
          </w:rPr>
          <w:fldChar w:fldCharType="begin"/>
        </w:r>
        <w:r>
          <w:rPr>
            <w:noProof/>
            <w:webHidden/>
          </w:rPr>
          <w:instrText xml:space="preserve"> PAGEREF _Toc23880302 \h </w:instrText>
        </w:r>
        <w:r>
          <w:rPr>
            <w:noProof/>
            <w:webHidden/>
          </w:rPr>
        </w:r>
        <w:r>
          <w:rPr>
            <w:noProof/>
            <w:webHidden/>
          </w:rPr>
          <w:fldChar w:fldCharType="separate"/>
        </w:r>
        <w:r>
          <w:rPr>
            <w:noProof/>
            <w:webHidden/>
          </w:rPr>
          <w:t>80</w:t>
        </w:r>
        <w:r>
          <w:rPr>
            <w:noProof/>
            <w:webHidden/>
          </w:rPr>
          <w:fldChar w:fldCharType="end"/>
        </w:r>
      </w:hyperlink>
    </w:p>
    <w:p w14:paraId="769BC6B2" w14:textId="6B2C5EE2" w:rsidR="00882BE8" w:rsidRDefault="00882BE8">
      <w:pPr>
        <w:pStyle w:val="TableofFigures"/>
        <w:tabs>
          <w:tab w:val="right" w:leader="dot" w:pos="7927"/>
        </w:tabs>
        <w:rPr>
          <w:rFonts w:asciiTheme="minorHAnsi" w:eastAsiaTheme="minorEastAsia" w:hAnsiTheme="minorHAnsi"/>
          <w:noProof/>
          <w:sz w:val="22"/>
        </w:rPr>
      </w:pPr>
      <w:hyperlink w:anchor="_Toc23880303" w:history="1">
        <w:r w:rsidRPr="00533887">
          <w:rPr>
            <w:rStyle w:val="Hyperlink"/>
            <w:rFonts w:cs="Times New Roman"/>
            <w:noProof/>
          </w:rPr>
          <w:t>Gambar D.3 Desain User Interface Edit User</w:t>
        </w:r>
        <w:r>
          <w:rPr>
            <w:noProof/>
            <w:webHidden/>
          </w:rPr>
          <w:tab/>
        </w:r>
        <w:r>
          <w:rPr>
            <w:noProof/>
            <w:webHidden/>
          </w:rPr>
          <w:fldChar w:fldCharType="begin"/>
        </w:r>
        <w:r>
          <w:rPr>
            <w:noProof/>
            <w:webHidden/>
          </w:rPr>
          <w:instrText xml:space="preserve"> PAGEREF _Toc23880303 \h </w:instrText>
        </w:r>
        <w:r>
          <w:rPr>
            <w:noProof/>
            <w:webHidden/>
          </w:rPr>
        </w:r>
        <w:r>
          <w:rPr>
            <w:noProof/>
            <w:webHidden/>
          </w:rPr>
          <w:fldChar w:fldCharType="separate"/>
        </w:r>
        <w:r>
          <w:rPr>
            <w:noProof/>
            <w:webHidden/>
          </w:rPr>
          <w:t>80</w:t>
        </w:r>
        <w:r>
          <w:rPr>
            <w:noProof/>
            <w:webHidden/>
          </w:rPr>
          <w:fldChar w:fldCharType="end"/>
        </w:r>
      </w:hyperlink>
    </w:p>
    <w:p w14:paraId="5122A0B6" w14:textId="10D48D9C" w:rsidR="00882BE8" w:rsidRDefault="00882BE8">
      <w:pPr>
        <w:pStyle w:val="TableofFigures"/>
        <w:tabs>
          <w:tab w:val="right" w:leader="dot" w:pos="7927"/>
        </w:tabs>
        <w:rPr>
          <w:rFonts w:asciiTheme="minorHAnsi" w:eastAsiaTheme="minorEastAsia" w:hAnsiTheme="minorHAnsi"/>
          <w:noProof/>
          <w:sz w:val="22"/>
        </w:rPr>
      </w:pPr>
      <w:hyperlink w:anchor="_Toc23880304" w:history="1">
        <w:r w:rsidRPr="00533887">
          <w:rPr>
            <w:rStyle w:val="Hyperlink"/>
            <w:rFonts w:cs="Times New Roman"/>
            <w:noProof/>
          </w:rPr>
          <w:t>Gambar D.4 Desain User Interface History Log in</w:t>
        </w:r>
        <w:r>
          <w:rPr>
            <w:noProof/>
            <w:webHidden/>
          </w:rPr>
          <w:tab/>
        </w:r>
        <w:r>
          <w:rPr>
            <w:noProof/>
            <w:webHidden/>
          </w:rPr>
          <w:fldChar w:fldCharType="begin"/>
        </w:r>
        <w:r>
          <w:rPr>
            <w:noProof/>
            <w:webHidden/>
          </w:rPr>
          <w:instrText xml:space="preserve"> PAGEREF _Toc23880304 \h </w:instrText>
        </w:r>
        <w:r>
          <w:rPr>
            <w:noProof/>
            <w:webHidden/>
          </w:rPr>
        </w:r>
        <w:r>
          <w:rPr>
            <w:noProof/>
            <w:webHidden/>
          </w:rPr>
          <w:fldChar w:fldCharType="separate"/>
        </w:r>
        <w:r>
          <w:rPr>
            <w:noProof/>
            <w:webHidden/>
          </w:rPr>
          <w:t>81</w:t>
        </w:r>
        <w:r>
          <w:rPr>
            <w:noProof/>
            <w:webHidden/>
          </w:rPr>
          <w:fldChar w:fldCharType="end"/>
        </w:r>
      </w:hyperlink>
    </w:p>
    <w:p w14:paraId="387C3E4F" w14:textId="69B4E5FB" w:rsidR="00882BE8" w:rsidRDefault="00882BE8">
      <w:pPr>
        <w:pStyle w:val="TableofFigures"/>
        <w:tabs>
          <w:tab w:val="right" w:leader="dot" w:pos="7927"/>
        </w:tabs>
        <w:rPr>
          <w:rFonts w:asciiTheme="minorHAnsi" w:eastAsiaTheme="minorEastAsia" w:hAnsiTheme="minorHAnsi"/>
          <w:noProof/>
          <w:sz w:val="22"/>
        </w:rPr>
      </w:pPr>
      <w:hyperlink w:anchor="_Toc23880305" w:history="1">
        <w:r w:rsidRPr="00533887">
          <w:rPr>
            <w:rStyle w:val="Hyperlink"/>
            <w:rFonts w:cs="Times New Roman"/>
            <w:noProof/>
          </w:rPr>
          <w:t>Gambar D.5 Desain User Interface History Tracker</w:t>
        </w:r>
        <w:r>
          <w:rPr>
            <w:noProof/>
            <w:webHidden/>
          </w:rPr>
          <w:tab/>
        </w:r>
        <w:r>
          <w:rPr>
            <w:noProof/>
            <w:webHidden/>
          </w:rPr>
          <w:fldChar w:fldCharType="begin"/>
        </w:r>
        <w:r>
          <w:rPr>
            <w:noProof/>
            <w:webHidden/>
          </w:rPr>
          <w:instrText xml:space="preserve"> PAGEREF _Toc23880305 \h </w:instrText>
        </w:r>
        <w:r>
          <w:rPr>
            <w:noProof/>
            <w:webHidden/>
          </w:rPr>
        </w:r>
        <w:r>
          <w:rPr>
            <w:noProof/>
            <w:webHidden/>
          </w:rPr>
          <w:fldChar w:fldCharType="separate"/>
        </w:r>
        <w:r>
          <w:rPr>
            <w:noProof/>
            <w:webHidden/>
          </w:rPr>
          <w:t>81</w:t>
        </w:r>
        <w:r>
          <w:rPr>
            <w:noProof/>
            <w:webHidden/>
          </w:rPr>
          <w:fldChar w:fldCharType="end"/>
        </w:r>
      </w:hyperlink>
    </w:p>
    <w:p w14:paraId="116F2E86" w14:textId="6421F747" w:rsidR="00882BE8" w:rsidRDefault="00882BE8">
      <w:pPr>
        <w:pStyle w:val="TableofFigures"/>
        <w:tabs>
          <w:tab w:val="right" w:leader="dot" w:pos="7927"/>
        </w:tabs>
        <w:rPr>
          <w:rFonts w:asciiTheme="minorHAnsi" w:eastAsiaTheme="minorEastAsia" w:hAnsiTheme="minorHAnsi"/>
          <w:noProof/>
          <w:sz w:val="22"/>
        </w:rPr>
      </w:pPr>
      <w:hyperlink w:anchor="_Toc23880306" w:history="1">
        <w:r w:rsidRPr="00533887">
          <w:rPr>
            <w:rStyle w:val="Hyperlink"/>
            <w:rFonts w:cs="Times New Roman"/>
            <w:noProof/>
          </w:rPr>
          <w:t>Gambar D.6 Desain User Interface History Aktuator</w:t>
        </w:r>
        <w:r>
          <w:rPr>
            <w:noProof/>
            <w:webHidden/>
          </w:rPr>
          <w:tab/>
        </w:r>
        <w:r>
          <w:rPr>
            <w:noProof/>
            <w:webHidden/>
          </w:rPr>
          <w:fldChar w:fldCharType="begin"/>
        </w:r>
        <w:r>
          <w:rPr>
            <w:noProof/>
            <w:webHidden/>
          </w:rPr>
          <w:instrText xml:space="preserve"> PAGEREF _Toc23880306 \h </w:instrText>
        </w:r>
        <w:r>
          <w:rPr>
            <w:noProof/>
            <w:webHidden/>
          </w:rPr>
        </w:r>
        <w:r>
          <w:rPr>
            <w:noProof/>
            <w:webHidden/>
          </w:rPr>
          <w:fldChar w:fldCharType="separate"/>
        </w:r>
        <w:r>
          <w:rPr>
            <w:noProof/>
            <w:webHidden/>
          </w:rPr>
          <w:t>81</w:t>
        </w:r>
        <w:r>
          <w:rPr>
            <w:noProof/>
            <w:webHidden/>
          </w:rPr>
          <w:fldChar w:fldCharType="end"/>
        </w:r>
      </w:hyperlink>
    </w:p>
    <w:p w14:paraId="71588BA4" w14:textId="4D265900" w:rsidR="00882BE8" w:rsidRDefault="00882BE8">
      <w:pPr>
        <w:pStyle w:val="TableofFigures"/>
        <w:tabs>
          <w:tab w:val="right" w:leader="dot" w:pos="7927"/>
        </w:tabs>
        <w:rPr>
          <w:rFonts w:asciiTheme="minorHAnsi" w:eastAsiaTheme="minorEastAsia" w:hAnsiTheme="minorHAnsi"/>
          <w:noProof/>
          <w:sz w:val="22"/>
        </w:rPr>
      </w:pPr>
      <w:hyperlink w:anchor="_Toc23880307" w:history="1">
        <w:r w:rsidRPr="00533887">
          <w:rPr>
            <w:rStyle w:val="Hyperlink"/>
            <w:rFonts w:cs="Times New Roman"/>
            <w:noProof/>
          </w:rPr>
          <w:t>Gambar D.7 Desain User Interface Grafik Sensor</w:t>
        </w:r>
        <w:r>
          <w:rPr>
            <w:noProof/>
            <w:webHidden/>
          </w:rPr>
          <w:tab/>
        </w:r>
        <w:r>
          <w:rPr>
            <w:noProof/>
            <w:webHidden/>
          </w:rPr>
          <w:fldChar w:fldCharType="begin"/>
        </w:r>
        <w:r>
          <w:rPr>
            <w:noProof/>
            <w:webHidden/>
          </w:rPr>
          <w:instrText xml:space="preserve"> PAGEREF _Toc23880307 \h </w:instrText>
        </w:r>
        <w:r>
          <w:rPr>
            <w:noProof/>
            <w:webHidden/>
          </w:rPr>
        </w:r>
        <w:r>
          <w:rPr>
            <w:noProof/>
            <w:webHidden/>
          </w:rPr>
          <w:fldChar w:fldCharType="separate"/>
        </w:r>
        <w:r>
          <w:rPr>
            <w:noProof/>
            <w:webHidden/>
          </w:rPr>
          <w:t>82</w:t>
        </w:r>
        <w:r>
          <w:rPr>
            <w:noProof/>
            <w:webHidden/>
          </w:rPr>
          <w:fldChar w:fldCharType="end"/>
        </w:r>
      </w:hyperlink>
    </w:p>
    <w:p w14:paraId="6CF1FEEC" w14:textId="141FBC76" w:rsidR="00882BE8" w:rsidRDefault="00882BE8">
      <w:pPr>
        <w:pStyle w:val="TableofFigures"/>
        <w:tabs>
          <w:tab w:val="right" w:leader="dot" w:pos="7927"/>
        </w:tabs>
        <w:rPr>
          <w:rFonts w:asciiTheme="minorHAnsi" w:eastAsiaTheme="minorEastAsia" w:hAnsiTheme="minorHAnsi"/>
          <w:noProof/>
          <w:sz w:val="22"/>
        </w:rPr>
      </w:pPr>
      <w:hyperlink w:anchor="_Toc23880308" w:history="1">
        <w:r w:rsidRPr="00533887">
          <w:rPr>
            <w:rStyle w:val="Hyperlink"/>
            <w:rFonts w:cs="Times New Roman"/>
            <w:noProof/>
          </w:rPr>
          <w:t>Gambar D.8 Desain User Interface Nilai Setpoint</w:t>
        </w:r>
        <w:r>
          <w:rPr>
            <w:noProof/>
            <w:webHidden/>
          </w:rPr>
          <w:tab/>
        </w:r>
        <w:r>
          <w:rPr>
            <w:noProof/>
            <w:webHidden/>
          </w:rPr>
          <w:fldChar w:fldCharType="begin"/>
        </w:r>
        <w:r>
          <w:rPr>
            <w:noProof/>
            <w:webHidden/>
          </w:rPr>
          <w:instrText xml:space="preserve"> PAGEREF _Toc23880308 \h </w:instrText>
        </w:r>
        <w:r>
          <w:rPr>
            <w:noProof/>
            <w:webHidden/>
          </w:rPr>
        </w:r>
        <w:r>
          <w:rPr>
            <w:noProof/>
            <w:webHidden/>
          </w:rPr>
          <w:fldChar w:fldCharType="separate"/>
        </w:r>
        <w:r>
          <w:rPr>
            <w:noProof/>
            <w:webHidden/>
          </w:rPr>
          <w:t>82</w:t>
        </w:r>
        <w:r>
          <w:rPr>
            <w:noProof/>
            <w:webHidden/>
          </w:rPr>
          <w:fldChar w:fldCharType="end"/>
        </w:r>
      </w:hyperlink>
    </w:p>
    <w:p w14:paraId="1ACD96C0" w14:textId="72551882" w:rsidR="00882BE8" w:rsidRDefault="00882BE8">
      <w:pPr>
        <w:pStyle w:val="TableofFigures"/>
        <w:tabs>
          <w:tab w:val="right" w:leader="dot" w:pos="7927"/>
        </w:tabs>
        <w:rPr>
          <w:rFonts w:asciiTheme="minorHAnsi" w:eastAsiaTheme="minorEastAsia" w:hAnsiTheme="minorHAnsi"/>
          <w:noProof/>
          <w:sz w:val="22"/>
        </w:rPr>
      </w:pPr>
      <w:hyperlink w:anchor="_Toc23880309" w:history="1">
        <w:r w:rsidRPr="00533887">
          <w:rPr>
            <w:rStyle w:val="Hyperlink"/>
            <w:rFonts w:cs="Times New Roman"/>
            <w:noProof/>
          </w:rPr>
          <w:t>Gambar D.9 Desain User Interface Grafik Tracker</w:t>
        </w:r>
        <w:r>
          <w:rPr>
            <w:noProof/>
            <w:webHidden/>
          </w:rPr>
          <w:tab/>
        </w:r>
        <w:r>
          <w:rPr>
            <w:noProof/>
            <w:webHidden/>
          </w:rPr>
          <w:fldChar w:fldCharType="begin"/>
        </w:r>
        <w:r>
          <w:rPr>
            <w:noProof/>
            <w:webHidden/>
          </w:rPr>
          <w:instrText xml:space="preserve"> PAGEREF _Toc23880309 \h </w:instrText>
        </w:r>
        <w:r>
          <w:rPr>
            <w:noProof/>
            <w:webHidden/>
          </w:rPr>
        </w:r>
        <w:r>
          <w:rPr>
            <w:noProof/>
            <w:webHidden/>
          </w:rPr>
          <w:fldChar w:fldCharType="separate"/>
        </w:r>
        <w:r>
          <w:rPr>
            <w:noProof/>
            <w:webHidden/>
          </w:rPr>
          <w:t>82</w:t>
        </w:r>
        <w:r>
          <w:rPr>
            <w:noProof/>
            <w:webHidden/>
          </w:rPr>
          <w:fldChar w:fldCharType="end"/>
        </w:r>
      </w:hyperlink>
    </w:p>
    <w:p w14:paraId="5C1D16B2" w14:textId="11F47EC1" w:rsidR="00882BE8" w:rsidRDefault="00882BE8">
      <w:pPr>
        <w:pStyle w:val="TableofFigures"/>
        <w:tabs>
          <w:tab w:val="right" w:leader="dot" w:pos="7927"/>
        </w:tabs>
        <w:rPr>
          <w:rFonts w:asciiTheme="minorHAnsi" w:eastAsiaTheme="minorEastAsia" w:hAnsiTheme="minorHAnsi"/>
          <w:noProof/>
          <w:sz w:val="22"/>
        </w:rPr>
      </w:pPr>
      <w:hyperlink w:anchor="_Toc23880310" w:history="1">
        <w:r w:rsidRPr="00533887">
          <w:rPr>
            <w:rStyle w:val="Hyperlink"/>
            <w:rFonts w:cs="Times New Roman"/>
            <w:noProof/>
          </w:rPr>
          <w:t>Gambar D.10 Desain User Interface Grafik Aktuator</w:t>
        </w:r>
        <w:r>
          <w:rPr>
            <w:noProof/>
            <w:webHidden/>
          </w:rPr>
          <w:tab/>
        </w:r>
        <w:r>
          <w:rPr>
            <w:noProof/>
            <w:webHidden/>
          </w:rPr>
          <w:fldChar w:fldCharType="begin"/>
        </w:r>
        <w:r>
          <w:rPr>
            <w:noProof/>
            <w:webHidden/>
          </w:rPr>
          <w:instrText xml:space="preserve"> PAGEREF _Toc23880310 \h </w:instrText>
        </w:r>
        <w:r>
          <w:rPr>
            <w:noProof/>
            <w:webHidden/>
          </w:rPr>
        </w:r>
        <w:r>
          <w:rPr>
            <w:noProof/>
            <w:webHidden/>
          </w:rPr>
          <w:fldChar w:fldCharType="separate"/>
        </w:r>
        <w:r>
          <w:rPr>
            <w:noProof/>
            <w:webHidden/>
          </w:rPr>
          <w:t>83</w:t>
        </w:r>
        <w:r>
          <w:rPr>
            <w:noProof/>
            <w:webHidden/>
          </w:rPr>
          <w:fldChar w:fldCharType="end"/>
        </w:r>
      </w:hyperlink>
    </w:p>
    <w:p w14:paraId="62FC876C" w14:textId="158E89BB" w:rsidR="00882BE8" w:rsidRDefault="00882BE8">
      <w:pPr>
        <w:pStyle w:val="TableofFigures"/>
        <w:tabs>
          <w:tab w:val="right" w:leader="dot" w:pos="7927"/>
        </w:tabs>
        <w:rPr>
          <w:rFonts w:asciiTheme="minorHAnsi" w:eastAsiaTheme="minorEastAsia" w:hAnsiTheme="minorHAnsi"/>
          <w:noProof/>
          <w:sz w:val="22"/>
        </w:rPr>
      </w:pPr>
      <w:hyperlink w:anchor="_Toc23880311" w:history="1">
        <w:r w:rsidRPr="00533887">
          <w:rPr>
            <w:rStyle w:val="Hyperlink"/>
            <w:rFonts w:cs="Times New Roman"/>
            <w:noProof/>
          </w:rPr>
          <w:t>Gambar D.11 Desain User Interface Log Out</w:t>
        </w:r>
        <w:r>
          <w:rPr>
            <w:noProof/>
            <w:webHidden/>
          </w:rPr>
          <w:tab/>
        </w:r>
        <w:r>
          <w:rPr>
            <w:noProof/>
            <w:webHidden/>
          </w:rPr>
          <w:fldChar w:fldCharType="begin"/>
        </w:r>
        <w:r>
          <w:rPr>
            <w:noProof/>
            <w:webHidden/>
          </w:rPr>
          <w:instrText xml:space="preserve"> PAGEREF _Toc23880311 \h </w:instrText>
        </w:r>
        <w:r>
          <w:rPr>
            <w:noProof/>
            <w:webHidden/>
          </w:rPr>
        </w:r>
        <w:r>
          <w:rPr>
            <w:noProof/>
            <w:webHidden/>
          </w:rPr>
          <w:fldChar w:fldCharType="separate"/>
        </w:r>
        <w:r>
          <w:rPr>
            <w:noProof/>
            <w:webHidden/>
          </w:rPr>
          <w:t>83</w:t>
        </w:r>
        <w:r>
          <w:rPr>
            <w:noProof/>
            <w:webHidden/>
          </w:rPr>
          <w:fldChar w:fldCharType="end"/>
        </w:r>
      </w:hyperlink>
    </w:p>
    <w:p w14:paraId="0CE4357F" w14:textId="48538914" w:rsidR="00882BE8" w:rsidRDefault="00882BE8">
      <w:pPr>
        <w:pStyle w:val="TableofFigures"/>
        <w:tabs>
          <w:tab w:val="right" w:leader="dot" w:pos="7927"/>
        </w:tabs>
        <w:rPr>
          <w:rFonts w:asciiTheme="minorHAnsi" w:eastAsiaTheme="minorEastAsia" w:hAnsiTheme="minorHAnsi"/>
          <w:noProof/>
          <w:sz w:val="22"/>
        </w:rPr>
      </w:pPr>
      <w:hyperlink w:anchor="_Toc23880312" w:history="1">
        <w:r w:rsidRPr="00533887">
          <w:rPr>
            <w:rStyle w:val="Hyperlink"/>
            <w:noProof/>
          </w:rPr>
          <w:t>Gambar E.1 Inisialisasi variabel Fuzzy</w:t>
        </w:r>
        <w:r>
          <w:rPr>
            <w:noProof/>
            <w:webHidden/>
          </w:rPr>
          <w:tab/>
        </w:r>
        <w:r>
          <w:rPr>
            <w:noProof/>
            <w:webHidden/>
          </w:rPr>
          <w:fldChar w:fldCharType="begin"/>
        </w:r>
        <w:r>
          <w:rPr>
            <w:noProof/>
            <w:webHidden/>
          </w:rPr>
          <w:instrText xml:space="preserve"> PAGEREF _Toc23880312 \h </w:instrText>
        </w:r>
        <w:r>
          <w:rPr>
            <w:noProof/>
            <w:webHidden/>
          </w:rPr>
        </w:r>
        <w:r>
          <w:rPr>
            <w:noProof/>
            <w:webHidden/>
          </w:rPr>
          <w:fldChar w:fldCharType="separate"/>
        </w:r>
        <w:r>
          <w:rPr>
            <w:noProof/>
            <w:webHidden/>
          </w:rPr>
          <w:t>84</w:t>
        </w:r>
        <w:r>
          <w:rPr>
            <w:noProof/>
            <w:webHidden/>
          </w:rPr>
          <w:fldChar w:fldCharType="end"/>
        </w:r>
      </w:hyperlink>
    </w:p>
    <w:p w14:paraId="569198EB" w14:textId="6E90A16D" w:rsidR="00472698" w:rsidRPr="0033182C" w:rsidRDefault="00472698" w:rsidP="00472698">
      <w:pPr>
        <w:spacing w:after="160" w:line="259" w:lineRule="auto"/>
        <w:jc w:val="left"/>
        <w:rPr>
          <w:rFonts w:cs="Times New Roman"/>
          <w:b/>
          <w:sz w:val="28"/>
          <w:szCs w:val="24"/>
        </w:rPr>
      </w:pPr>
      <w:r w:rsidRPr="0033182C">
        <w:rPr>
          <w:rFonts w:cs="Times New Roman"/>
          <w:lang w:val="en-ID" w:eastAsia="id-ID"/>
        </w:rPr>
        <w:fldChar w:fldCharType="end"/>
      </w:r>
      <w:r w:rsidRPr="0033182C">
        <w:rPr>
          <w:rFonts w:cs="Times New Roman"/>
          <w:b/>
          <w:sz w:val="28"/>
          <w:szCs w:val="24"/>
        </w:rPr>
        <w:br w:type="page"/>
      </w:r>
      <w:del w:id="16" w:author="Windows User" w:date="2019-09-18T14:55:00Z">
        <w:r w:rsidRPr="0033182C" w:rsidDel="00E43694">
          <w:rPr>
            <w:rFonts w:cs="Times New Roman"/>
            <w:b/>
            <w:sz w:val="28"/>
            <w:szCs w:val="24"/>
          </w:rPr>
          <w:br w:type="page"/>
        </w:r>
      </w:del>
    </w:p>
    <w:p w14:paraId="4C749A61" w14:textId="58C5705F" w:rsidR="00387AA9" w:rsidRPr="0033182C" w:rsidRDefault="00387AA9" w:rsidP="005E1D23">
      <w:pPr>
        <w:pStyle w:val="Heading1"/>
        <w:numPr>
          <w:ilvl w:val="0"/>
          <w:numId w:val="0"/>
        </w:numPr>
        <w:ind w:left="357"/>
      </w:pPr>
      <w:bookmarkStart w:id="17" w:name="_Toc23880322"/>
      <w:r w:rsidRPr="0033182C">
        <w:lastRenderedPageBreak/>
        <w:t>DAFTAR TABEL</w:t>
      </w:r>
      <w:bookmarkEnd w:id="17"/>
    </w:p>
    <w:p w14:paraId="084E30ED" w14:textId="1D4094F5" w:rsidR="00882BE8" w:rsidRDefault="004857DC">
      <w:pPr>
        <w:pStyle w:val="TableofFigures"/>
        <w:tabs>
          <w:tab w:val="right" w:leader="dot" w:pos="7927"/>
        </w:tabs>
        <w:rPr>
          <w:rFonts w:asciiTheme="minorHAnsi" w:eastAsiaTheme="minorEastAsia" w:hAnsiTheme="minorHAnsi"/>
          <w:noProof/>
          <w:sz w:val="22"/>
        </w:rPr>
      </w:pPr>
      <w:r w:rsidRPr="0033182C">
        <w:rPr>
          <w:rFonts w:eastAsia="Times New Roman" w:cs="Times New Roman"/>
          <w:b/>
          <w:szCs w:val="32"/>
          <w:lang w:val="en-ID" w:eastAsia="id-ID"/>
        </w:rPr>
        <w:fldChar w:fldCharType="begin"/>
      </w:r>
      <w:r w:rsidRPr="0033182C">
        <w:rPr>
          <w:rFonts w:eastAsia="Times New Roman" w:cs="Times New Roman"/>
          <w:b/>
          <w:szCs w:val="32"/>
          <w:lang w:val="en-ID" w:eastAsia="id-ID"/>
        </w:rPr>
        <w:instrText xml:space="preserve"> TOC \h \z \c "Tabel" </w:instrText>
      </w:r>
      <w:r w:rsidRPr="0033182C">
        <w:rPr>
          <w:rFonts w:eastAsia="Times New Roman" w:cs="Times New Roman"/>
          <w:b/>
          <w:szCs w:val="32"/>
          <w:lang w:val="en-ID" w:eastAsia="id-ID"/>
        </w:rPr>
        <w:fldChar w:fldCharType="separate"/>
      </w:r>
      <w:hyperlink w:anchor="_Toc23881728" w:history="1">
        <w:r w:rsidR="00882BE8" w:rsidRPr="001857C2">
          <w:rPr>
            <w:rStyle w:val="Hyperlink"/>
            <w:rFonts w:cs="Times New Roman"/>
            <w:noProof/>
          </w:rPr>
          <w:t>Tabel 2.1 Karakteristik PID</w:t>
        </w:r>
        <w:r w:rsidR="00882BE8">
          <w:rPr>
            <w:noProof/>
            <w:webHidden/>
          </w:rPr>
          <w:tab/>
        </w:r>
        <w:r w:rsidR="00882BE8">
          <w:rPr>
            <w:noProof/>
            <w:webHidden/>
          </w:rPr>
          <w:fldChar w:fldCharType="begin"/>
        </w:r>
        <w:r w:rsidR="00882BE8">
          <w:rPr>
            <w:noProof/>
            <w:webHidden/>
          </w:rPr>
          <w:instrText xml:space="preserve"> PAGEREF _Toc23881728 \h </w:instrText>
        </w:r>
        <w:r w:rsidR="00882BE8">
          <w:rPr>
            <w:noProof/>
            <w:webHidden/>
          </w:rPr>
        </w:r>
        <w:r w:rsidR="00882BE8">
          <w:rPr>
            <w:noProof/>
            <w:webHidden/>
          </w:rPr>
          <w:fldChar w:fldCharType="separate"/>
        </w:r>
        <w:r w:rsidR="00882BE8">
          <w:rPr>
            <w:noProof/>
            <w:webHidden/>
          </w:rPr>
          <w:t>14</w:t>
        </w:r>
        <w:r w:rsidR="00882BE8">
          <w:rPr>
            <w:noProof/>
            <w:webHidden/>
          </w:rPr>
          <w:fldChar w:fldCharType="end"/>
        </w:r>
      </w:hyperlink>
    </w:p>
    <w:p w14:paraId="3AB7BC54" w14:textId="10A3691D" w:rsidR="00882BE8" w:rsidRDefault="00882BE8">
      <w:pPr>
        <w:pStyle w:val="TableofFigures"/>
        <w:tabs>
          <w:tab w:val="right" w:leader="dot" w:pos="7927"/>
        </w:tabs>
        <w:rPr>
          <w:rFonts w:asciiTheme="minorHAnsi" w:eastAsiaTheme="minorEastAsia" w:hAnsiTheme="minorHAnsi"/>
          <w:noProof/>
          <w:sz w:val="22"/>
        </w:rPr>
      </w:pPr>
      <w:hyperlink w:anchor="_Toc23881729" w:history="1">
        <w:r w:rsidRPr="001857C2">
          <w:rPr>
            <w:rStyle w:val="Hyperlink"/>
            <w:noProof/>
          </w:rPr>
          <w:t>Tabel 3.1 Istilah Linguistik</w:t>
        </w:r>
        <w:r>
          <w:rPr>
            <w:noProof/>
            <w:webHidden/>
          </w:rPr>
          <w:tab/>
        </w:r>
        <w:r>
          <w:rPr>
            <w:noProof/>
            <w:webHidden/>
          </w:rPr>
          <w:fldChar w:fldCharType="begin"/>
        </w:r>
        <w:r>
          <w:rPr>
            <w:noProof/>
            <w:webHidden/>
          </w:rPr>
          <w:instrText xml:space="preserve"> PAGEREF _Toc23881729 \h </w:instrText>
        </w:r>
        <w:r>
          <w:rPr>
            <w:noProof/>
            <w:webHidden/>
          </w:rPr>
        </w:r>
        <w:r>
          <w:rPr>
            <w:noProof/>
            <w:webHidden/>
          </w:rPr>
          <w:fldChar w:fldCharType="separate"/>
        </w:r>
        <w:r>
          <w:rPr>
            <w:noProof/>
            <w:webHidden/>
          </w:rPr>
          <w:t>24</w:t>
        </w:r>
        <w:r>
          <w:rPr>
            <w:noProof/>
            <w:webHidden/>
          </w:rPr>
          <w:fldChar w:fldCharType="end"/>
        </w:r>
      </w:hyperlink>
    </w:p>
    <w:p w14:paraId="35C0C040" w14:textId="15B9FE0A" w:rsidR="00882BE8" w:rsidRDefault="00882BE8">
      <w:pPr>
        <w:pStyle w:val="TableofFigures"/>
        <w:tabs>
          <w:tab w:val="right" w:leader="dot" w:pos="7927"/>
        </w:tabs>
        <w:rPr>
          <w:rFonts w:asciiTheme="minorHAnsi" w:eastAsiaTheme="minorEastAsia" w:hAnsiTheme="minorHAnsi"/>
          <w:noProof/>
          <w:sz w:val="22"/>
        </w:rPr>
      </w:pPr>
      <w:hyperlink w:anchor="_Toc23881730" w:history="1">
        <w:r w:rsidRPr="001857C2">
          <w:rPr>
            <w:rStyle w:val="Hyperlink"/>
            <w:noProof/>
          </w:rPr>
          <w:t>Tabel 3.2 Control Rule Base</w:t>
        </w:r>
        <w:r>
          <w:rPr>
            <w:noProof/>
            <w:webHidden/>
          </w:rPr>
          <w:tab/>
        </w:r>
        <w:r>
          <w:rPr>
            <w:noProof/>
            <w:webHidden/>
          </w:rPr>
          <w:fldChar w:fldCharType="begin"/>
        </w:r>
        <w:r>
          <w:rPr>
            <w:noProof/>
            <w:webHidden/>
          </w:rPr>
          <w:instrText xml:space="preserve"> PAGEREF _Toc23881730 \h </w:instrText>
        </w:r>
        <w:r>
          <w:rPr>
            <w:noProof/>
            <w:webHidden/>
          </w:rPr>
        </w:r>
        <w:r>
          <w:rPr>
            <w:noProof/>
            <w:webHidden/>
          </w:rPr>
          <w:fldChar w:fldCharType="separate"/>
        </w:r>
        <w:r>
          <w:rPr>
            <w:noProof/>
            <w:webHidden/>
          </w:rPr>
          <w:t>25</w:t>
        </w:r>
        <w:r>
          <w:rPr>
            <w:noProof/>
            <w:webHidden/>
          </w:rPr>
          <w:fldChar w:fldCharType="end"/>
        </w:r>
      </w:hyperlink>
    </w:p>
    <w:p w14:paraId="3E9C3A02" w14:textId="07BF1A8E" w:rsidR="00882BE8" w:rsidRDefault="00882BE8">
      <w:pPr>
        <w:pStyle w:val="TableofFigures"/>
        <w:tabs>
          <w:tab w:val="right" w:leader="dot" w:pos="7927"/>
        </w:tabs>
        <w:rPr>
          <w:rFonts w:asciiTheme="minorHAnsi" w:eastAsiaTheme="minorEastAsia" w:hAnsiTheme="minorHAnsi"/>
          <w:noProof/>
          <w:sz w:val="22"/>
        </w:rPr>
      </w:pPr>
      <w:hyperlink w:anchor="_Toc23881731" w:history="1">
        <w:r w:rsidRPr="001857C2">
          <w:rPr>
            <w:rStyle w:val="Hyperlink"/>
            <w:rFonts w:cs="Times New Roman"/>
            <w:noProof/>
          </w:rPr>
          <w:t>Tabel 4.1 Kebutuhan Fungsional</w:t>
        </w:r>
        <w:r>
          <w:rPr>
            <w:noProof/>
            <w:webHidden/>
          </w:rPr>
          <w:tab/>
        </w:r>
        <w:r>
          <w:rPr>
            <w:noProof/>
            <w:webHidden/>
          </w:rPr>
          <w:fldChar w:fldCharType="begin"/>
        </w:r>
        <w:r>
          <w:rPr>
            <w:noProof/>
            <w:webHidden/>
          </w:rPr>
          <w:instrText xml:space="preserve"> PAGEREF _Toc23881731 \h </w:instrText>
        </w:r>
        <w:r>
          <w:rPr>
            <w:noProof/>
            <w:webHidden/>
          </w:rPr>
        </w:r>
        <w:r>
          <w:rPr>
            <w:noProof/>
            <w:webHidden/>
          </w:rPr>
          <w:fldChar w:fldCharType="separate"/>
        </w:r>
        <w:r>
          <w:rPr>
            <w:noProof/>
            <w:webHidden/>
          </w:rPr>
          <w:t>28</w:t>
        </w:r>
        <w:r>
          <w:rPr>
            <w:noProof/>
            <w:webHidden/>
          </w:rPr>
          <w:fldChar w:fldCharType="end"/>
        </w:r>
      </w:hyperlink>
    </w:p>
    <w:p w14:paraId="0A6A21A4" w14:textId="14C9A445" w:rsidR="00882BE8" w:rsidRDefault="00882BE8">
      <w:pPr>
        <w:pStyle w:val="TableofFigures"/>
        <w:tabs>
          <w:tab w:val="right" w:leader="dot" w:pos="7927"/>
        </w:tabs>
        <w:rPr>
          <w:rFonts w:asciiTheme="minorHAnsi" w:eastAsiaTheme="minorEastAsia" w:hAnsiTheme="minorHAnsi"/>
          <w:noProof/>
          <w:sz w:val="22"/>
        </w:rPr>
      </w:pPr>
      <w:hyperlink w:anchor="_Toc23881732" w:history="1">
        <w:r w:rsidRPr="001857C2">
          <w:rPr>
            <w:rStyle w:val="Hyperlink"/>
            <w:rFonts w:cs="Times New Roman"/>
            <w:noProof/>
          </w:rPr>
          <w:t>Tabel 4.2 Kebutuhan Non Fungsional</w:t>
        </w:r>
        <w:r>
          <w:rPr>
            <w:noProof/>
            <w:webHidden/>
          </w:rPr>
          <w:tab/>
        </w:r>
        <w:r>
          <w:rPr>
            <w:noProof/>
            <w:webHidden/>
          </w:rPr>
          <w:fldChar w:fldCharType="begin"/>
        </w:r>
        <w:r>
          <w:rPr>
            <w:noProof/>
            <w:webHidden/>
          </w:rPr>
          <w:instrText xml:space="preserve"> PAGEREF _Toc23881732 \h </w:instrText>
        </w:r>
        <w:r>
          <w:rPr>
            <w:noProof/>
            <w:webHidden/>
          </w:rPr>
        </w:r>
        <w:r>
          <w:rPr>
            <w:noProof/>
            <w:webHidden/>
          </w:rPr>
          <w:fldChar w:fldCharType="separate"/>
        </w:r>
        <w:r>
          <w:rPr>
            <w:noProof/>
            <w:webHidden/>
          </w:rPr>
          <w:t>29</w:t>
        </w:r>
        <w:r>
          <w:rPr>
            <w:noProof/>
            <w:webHidden/>
          </w:rPr>
          <w:fldChar w:fldCharType="end"/>
        </w:r>
      </w:hyperlink>
    </w:p>
    <w:p w14:paraId="24994BEC" w14:textId="4EDF3ABE" w:rsidR="00882BE8" w:rsidRDefault="00882BE8">
      <w:pPr>
        <w:pStyle w:val="TableofFigures"/>
        <w:tabs>
          <w:tab w:val="right" w:leader="dot" w:pos="7927"/>
        </w:tabs>
        <w:rPr>
          <w:rFonts w:asciiTheme="minorHAnsi" w:eastAsiaTheme="minorEastAsia" w:hAnsiTheme="minorHAnsi"/>
          <w:noProof/>
          <w:sz w:val="22"/>
        </w:rPr>
      </w:pPr>
      <w:hyperlink w:anchor="_Toc23881733" w:history="1">
        <w:r w:rsidRPr="001857C2">
          <w:rPr>
            <w:rStyle w:val="Hyperlink"/>
            <w:rFonts w:cs="Times New Roman"/>
            <w:noProof/>
          </w:rPr>
          <w:t>Tabel 4.3 Definisi Tugas</w:t>
        </w:r>
        <w:r>
          <w:rPr>
            <w:noProof/>
            <w:webHidden/>
          </w:rPr>
          <w:tab/>
        </w:r>
        <w:r>
          <w:rPr>
            <w:noProof/>
            <w:webHidden/>
          </w:rPr>
          <w:fldChar w:fldCharType="begin"/>
        </w:r>
        <w:r>
          <w:rPr>
            <w:noProof/>
            <w:webHidden/>
          </w:rPr>
          <w:instrText xml:space="preserve"> PAGEREF _Toc23881733 \h </w:instrText>
        </w:r>
        <w:r>
          <w:rPr>
            <w:noProof/>
            <w:webHidden/>
          </w:rPr>
        </w:r>
        <w:r>
          <w:rPr>
            <w:noProof/>
            <w:webHidden/>
          </w:rPr>
          <w:fldChar w:fldCharType="separate"/>
        </w:r>
        <w:r>
          <w:rPr>
            <w:noProof/>
            <w:webHidden/>
          </w:rPr>
          <w:t>30</w:t>
        </w:r>
        <w:r>
          <w:rPr>
            <w:noProof/>
            <w:webHidden/>
          </w:rPr>
          <w:fldChar w:fldCharType="end"/>
        </w:r>
      </w:hyperlink>
    </w:p>
    <w:p w14:paraId="2802712E" w14:textId="3EB93D9E" w:rsidR="00882BE8" w:rsidRDefault="00882BE8">
      <w:pPr>
        <w:pStyle w:val="TableofFigures"/>
        <w:tabs>
          <w:tab w:val="right" w:leader="dot" w:pos="7927"/>
        </w:tabs>
        <w:rPr>
          <w:rFonts w:asciiTheme="minorHAnsi" w:eastAsiaTheme="minorEastAsia" w:hAnsiTheme="minorHAnsi"/>
          <w:noProof/>
          <w:sz w:val="22"/>
        </w:rPr>
      </w:pPr>
      <w:hyperlink w:anchor="_Toc23881734" w:history="1">
        <w:r w:rsidRPr="001857C2">
          <w:rPr>
            <w:rStyle w:val="Hyperlink"/>
            <w:rFonts w:cs="Times New Roman"/>
            <w:noProof/>
          </w:rPr>
          <w:t>Tabel 4.4 Deskripsi Usecase</w:t>
        </w:r>
        <w:r>
          <w:rPr>
            <w:noProof/>
            <w:webHidden/>
          </w:rPr>
          <w:tab/>
        </w:r>
        <w:r>
          <w:rPr>
            <w:noProof/>
            <w:webHidden/>
          </w:rPr>
          <w:fldChar w:fldCharType="begin"/>
        </w:r>
        <w:r>
          <w:rPr>
            <w:noProof/>
            <w:webHidden/>
          </w:rPr>
          <w:instrText xml:space="preserve"> PAGEREF _Toc23881734 \h </w:instrText>
        </w:r>
        <w:r>
          <w:rPr>
            <w:noProof/>
            <w:webHidden/>
          </w:rPr>
        </w:r>
        <w:r>
          <w:rPr>
            <w:noProof/>
            <w:webHidden/>
          </w:rPr>
          <w:fldChar w:fldCharType="separate"/>
        </w:r>
        <w:r>
          <w:rPr>
            <w:noProof/>
            <w:webHidden/>
          </w:rPr>
          <w:t>30</w:t>
        </w:r>
        <w:r>
          <w:rPr>
            <w:noProof/>
            <w:webHidden/>
          </w:rPr>
          <w:fldChar w:fldCharType="end"/>
        </w:r>
      </w:hyperlink>
    </w:p>
    <w:p w14:paraId="00BCC064" w14:textId="6F8ACEB4" w:rsidR="00882BE8" w:rsidRDefault="00882BE8">
      <w:pPr>
        <w:pStyle w:val="TableofFigures"/>
        <w:tabs>
          <w:tab w:val="right" w:leader="dot" w:pos="7927"/>
        </w:tabs>
        <w:rPr>
          <w:rFonts w:asciiTheme="minorHAnsi" w:eastAsiaTheme="minorEastAsia" w:hAnsiTheme="minorHAnsi"/>
          <w:noProof/>
          <w:sz w:val="22"/>
        </w:rPr>
      </w:pPr>
      <w:hyperlink w:anchor="_Toc23881735" w:history="1">
        <w:r w:rsidRPr="001857C2">
          <w:rPr>
            <w:rStyle w:val="Hyperlink"/>
            <w:noProof/>
          </w:rPr>
          <w:t>Tabel 5.1 Implementasi Desain User Interface</w:t>
        </w:r>
        <w:r>
          <w:rPr>
            <w:noProof/>
            <w:webHidden/>
          </w:rPr>
          <w:tab/>
        </w:r>
        <w:r>
          <w:rPr>
            <w:noProof/>
            <w:webHidden/>
          </w:rPr>
          <w:fldChar w:fldCharType="begin"/>
        </w:r>
        <w:r>
          <w:rPr>
            <w:noProof/>
            <w:webHidden/>
          </w:rPr>
          <w:instrText xml:space="preserve"> PAGEREF _Toc23881735 \h </w:instrText>
        </w:r>
        <w:r>
          <w:rPr>
            <w:noProof/>
            <w:webHidden/>
          </w:rPr>
        </w:r>
        <w:r>
          <w:rPr>
            <w:noProof/>
            <w:webHidden/>
          </w:rPr>
          <w:fldChar w:fldCharType="separate"/>
        </w:r>
        <w:r>
          <w:rPr>
            <w:noProof/>
            <w:webHidden/>
          </w:rPr>
          <w:t>47</w:t>
        </w:r>
        <w:r>
          <w:rPr>
            <w:noProof/>
            <w:webHidden/>
          </w:rPr>
          <w:fldChar w:fldCharType="end"/>
        </w:r>
      </w:hyperlink>
    </w:p>
    <w:p w14:paraId="642D652A" w14:textId="7A96EB03" w:rsidR="00882BE8" w:rsidRDefault="00882BE8">
      <w:pPr>
        <w:pStyle w:val="TableofFigures"/>
        <w:tabs>
          <w:tab w:val="right" w:leader="dot" w:pos="7927"/>
        </w:tabs>
        <w:rPr>
          <w:rFonts w:asciiTheme="minorHAnsi" w:eastAsiaTheme="minorEastAsia" w:hAnsiTheme="minorHAnsi"/>
          <w:noProof/>
          <w:sz w:val="22"/>
        </w:rPr>
      </w:pPr>
      <w:hyperlink w:anchor="_Toc23881736" w:history="1">
        <w:r w:rsidRPr="001857C2">
          <w:rPr>
            <w:rStyle w:val="Hyperlink"/>
            <w:rFonts w:cs="Times New Roman"/>
            <w:noProof/>
          </w:rPr>
          <w:t>Tabel A.1 Skenario Log In</w:t>
        </w:r>
        <w:r>
          <w:rPr>
            <w:noProof/>
            <w:webHidden/>
          </w:rPr>
          <w:tab/>
        </w:r>
        <w:r>
          <w:rPr>
            <w:noProof/>
            <w:webHidden/>
          </w:rPr>
          <w:fldChar w:fldCharType="begin"/>
        </w:r>
        <w:r>
          <w:rPr>
            <w:noProof/>
            <w:webHidden/>
          </w:rPr>
          <w:instrText xml:space="preserve"> PAGEREF _Toc23881736 \h </w:instrText>
        </w:r>
        <w:r>
          <w:rPr>
            <w:noProof/>
            <w:webHidden/>
          </w:rPr>
        </w:r>
        <w:r>
          <w:rPr>
            <w:noProof/>
            <w:webHidden/>
          </w:rPr>
          <w:fldChar w:fldCharType="separate"/>
        </w:r>
        <w:r>
          <w:rPr>
            <w:noProof/>
            <w:webHidden/>
          </w:rPr>
          <w:t>64</w:t>
        </w:r>
        <w:r>
          <w:rPr>
            <w:noProof/>
            <w:webHidden/>
          </w:rPr>
          <w:fldChar w:fldCharType="end"/>
        </w:r>
      </w:hyperlink>
    </w:p>
    <w:p w14:paraId="3C8ED5E0" w14:textId="08E96FF8" w:rsidR="00882BE8" w:rsidRDefault="00882BE8">
      <w:pPr>
        <w:pStyle w:val="TableofFigures"/>
        <w:tabs>
          <w:tab w:val="right" w:leader="dot" w:pos="7927"/>
        </w:tabs>
        <w:rPr>
          <w:rFonts w:asciiTheme="minorHAnsi" w:eastAsiaTheme="minorEastAsia" w:hAnsiTheme="minorHAnsi"/>
          <w:noProof/>
          <w:sz w:val="22"/>
        </w:rPr>
      </w:pPr>
      <w:hyperlink w:anchor="_Toc23881737" w:history="1">
        <w:r w:rsidRPr="001857C2">
          <w:rPr>
            <w:rStyle w:val="Hyperlink"/>
            <w:rFonts w:cs="Times New Roman"/>
            <w:noProof/>
          </w:rPr>
          <w:t>Tabel A.2 Skenario Tambah User</w:t>
        </w:r>
        <w:r>
          <w:rPr>
            <w:noProof/>
            <w:webHidden/>
          </w:rPr>
          <w:tab/>
        </w:r>
        <w:r>
          <w:rPr>
            <w:noProof/>
            <w:webHidden/>
          </w:rPr>
          <w:fldChar w:fldCharType="begin"/>
        </w:r>
        <w:r>
          <w:rPr>
            <w:noProof/>
            <w:webHidden/>
          </w:rPr>
          <w:instrText xml:space="preserve"> PAGEREF _Toc23881737 \h </w:instrText>
        </w:r>
        <w:r>
          <w:rPr>
            <w:noProof/>
            <w:webHidden/>
          </w:rPr>
        </w:r>
        <w:r>
          <w:rPr>
            <w:noProof/>
            <w:webHidden/>
          </w:rPr>
          <w:fldChar w:fldCharType="separate"/>
        </w:r>
        <w:r>
          <w:rPr>
            <w:noProof/>
            <w:webHidden/>
          </w:rPr>
          <w:t>65</w:t>
        </w:r>
        <w:r>
          <w:rPr>
            <w:noProof/>
            <w:webHidden/>
          </w:rPr>
          <w:fldChar w:fldCharType="end"/>
        </w:r>
      </w:hyperlink>
    </w:p>
    <w:p w14:paraId="4EAFBA9B" w14:textId="257D41E2" w:rsidR="00882BE8" w:rsidRDefault="00882BE8">
      <w:pPr>
        <w:pStyle w:val="TableofFigures"/>
        <w:tabs>
          <w:tab w:val="right" w:leader="dot" w:pos="7927"/>
        </w:tabs>
        <w:rPr>
          <w:rFonts w:asciiTheme="minorHAnsi" w:eastAsiaTheme="minorEastAsia" w:hAnsiTheme="minorHAnsi"/>
          <w:noProof/>
          <w:sz w:val="22"/>
        </w:rPr>
      </w:pPr>
      <w:hyperlink w:anchor="_Toc23881738" w:history="1">
        <w:r w:rsidRPr="001857C2">
          <w:rPr>
            <w:rStyle w:val="Hyperlink"/>
            <w:rFonts w:cs="Times New Roman"/>
            <w:noProof/>
          </w:rPr>
          <w:t>Tabel A.3 Skenario Edit User</w:t>
        </w:r>
        <w:r>
          <w:rPr>
            <w:noProof/>
            <w:webHidden/>
          </w:rPr>
          <w:tab/>
        </w:r>
        <w:r>
          <w:rPr>
            <w:noProof/>
            <w:webHidden/>
          </w:rPr>
          <w:fldChar w:fldCharType="begin"/>
        </w:r>
        <w:r>
          <w:rPr>
            <w:noProof/>
            <w:webHidden/>
          </w:rPr>
          <w:instrText xml:space="preserve"> PAGEREF _Toc23881738 \h </w:instrText>
        </w:r>
        <w:r>
          <w:rPr>
            <w:noProof/>
            <w:webHidden/>
          </w:rPr>
        </w:r>
        <w:r>
          <w:rPr>
            <w:noProof/>
            <w:webHidden/>
          </w:rPr>
          <w:fldChar w:fldCharType="separate"/>
        </w:r>
        <w:r>
          <w:rPr>
            <w:noProof/>
            <w:webHidden/>
          </w:rPr>
          <w:t>67</w:t>
        </w:r>
        <w:r>
          <w:rPr>
            <w:noProof/>
            <w:webHidden/>
          </w:rPr>
          <w:fldChar w:fldCharType="end"/>
        </w:r>
      </w:hyperlink>
    </w:p>
    <w:p w14:paraId="4696AA0B" w14:textId="408FFB30" w:rsidR="00882BE8" w:rsidRDefault="00882BE8">
      <w:pPr>
        <w:pStyle w:val="TableofFigures"/>
        <w:tabs>
          <w:tab w:val="right" w:leader="dot" w:pos="7927"/>
        </w:tabs>
        <w:rPr>
          <w:rFonts w:asciiTheme="minorHAnsi" w:eastAsiaTheme="minorEastAsia" w:hAnsiTheme="minorHAnsi"/>
          <w:noProof/>
          <w:sz w:val="22"/>
        </w:rPr>
      </w:pPr>
      <w:hyperlink w:anchor="_Toc23881739" w:history="1">
        <w:r w:rsidRPr="001857C2">
          <w:rPr>
            <w:rStyle w:val="Hyperlink"/>
            <w:rFonts w:cs="Times New Roman"/>
            <w:noProof/>
          </w:rPr>
          <w:t>Tabel A.4  Skenario Lihat History Log In</w:t>
        </w:r>
        <w:r>
          <w:rPr>
            <w:noProof/>
            <w:webHidden/>
          </w:rPr>
          <w:tab/>
        </w:r>
        <w:r>
          <w:rPr>
            <w:noProof/>
            <w:webHidden/>
          </w:rPr>
          <w:fldChar w:fldCharType="begin"/>
        </w:r>
        <w:r>
          <w:rPr>
            <w:noProof/>
            <w:webHidden/>
          </w:rPr>
          <w:instrText xml:space="preserve"> PAGEREF _Toc23881739 \h </w:instrText>
        </w:r>
        <w:r>
          <w:rPr>
            <w:noProof/>
            <w:webHidden/>
          </w:rPr>
        </w:r>
        <w:r>
          <w:rPr>
            <w:noProof/>
            <w:webHidden/>
          </w:rPr>
          <w:fldChar w:fldCharType="separate"/>
        </w:r>
        <w:r>
          <w:rPr>
            <w:noProof/>
            <w:webHidden/>
          </w:rPr>
          <w:t>69</w:t>
        </w:r>
        <w:r>
          <w:rPr>
            <w:noProof/>
            <w:webHidden/>
          </w:rPr>
          <w:fldChar w:fldCharType="end"/>
        </w:r>
      </w:hyperlink>
    </w:p>
    <w:p w14:paraId="1D064AC1" w14:textId="297C2267" w:rsidR="00882BE8" w:rsidRDefault="00882BE8">
      <w:pPr>
        <w:pStyle w:val="TableofFigures"/>
        <w:tabs>
          <w:tab w:val="right" w:leader="dot" w:pos="7927"/>
        </w:tabs>
        <w:rPr>
          <w:rFonts w:asciiTheme="minorHAnsi" w:eastAsiaTheme="minorEastAsia" w:hAnsiTheme="minorHAnsi"/>
          <w:noProof/>
          <w:sz w:val="22"/>
        </w:rPr>
      </w:pPr>
      <w:hyperlink w:anchor="_Toc23881740" w:history="1">
        <w:r w:rsidRPr="001857C2">
          <w:rPr>
            <w:rStyle w:val="Hyperlink"/>
            <w:rFonts w:cs="Times New Roman"/>
            <w:noProof/>
          </w:rPr>
          <w:t>Tabel A.5 Skenario Lihat History Tracker</w:t>
        </w:r>
        <w:r>
          <w:rPr>
            <w:noProof/>
            <w:webHidden/>
          </w:rPr>
          <w:tab/>
        </w:r>
        <w:r>
          <w:rPr>
            <w:noProof/>
            <w:webHidden/>
          </w:rPr>
          <w:fldChar w:fldCharType="begin"/>
        </w:r>
        <w:r>
          <w:rPr>
            <w:noProof/>
            <w:webHidden/>
          </w:rPr>
          <w:instrText xml:space="preserve"> PAGEREF _Toc23881740 \h </w:instrText>
        </w:r>
        <w:r>
          <w:rPr>
            <w:noProof/>
            <w:webHidden/>
          </w:rPr>
        </w:r>
        <w:r>
          <w:rPr>
            <w:noProof/>
            <w:webHidden/>
          </w:rPr>
          <w:fldChar w:fldCharType="separate"/>
        </w:r>
        <w:r>
          <w:rPr>
            <w:noProof/>
            <w:webHidden/>
          </w:rPr>
          <w:t>69</w:t>
        </w:r>
        <w:r>
          <w:rPr>
            <w:noProof/>
            <w:webHidden/>
          </w:rPr>
          <w:fldChar w:fldCharType="end"/>
        </w:r>
      </w:hyperlink>
    </w:p>
    <w:p w14:paraId="156E9107" w14:textId="03ED8A4C" w:rsidR="00882BE8" w:rsidRDefault="00882BE8">
      <w:pPr>
        <w:pStyle w:val="TableofFigures"/>
        <w:tabs>
          <w:tab w:val="right" w:leader="dot" w:pos="7927"/>
        </w:tabs>
        <w:rPr>
          <w:rFonts w:asciiTheme="minorHAnsi" w:eastAsiaTheme="minorEastAsia" w:hAnsiTheme="minorHAnsi"/>
          <w:noProof/>
          <w:sz w:val="22"/>
        </w:rPr>
      </w:pPr>
      <w:hyperlink w:anchor="_Toc23881741" w:history="1">
        <w:r w:rsidRPr="001857C2">
          <w:rPr>
            <w:rStyle w:val="Hyperlink"/>
            <w:rFonts w:cs="Times New Roman"/>
            <w:noProof/>
          </w:rPr>
          <w:t>Tabel A.6 Skenario Lihat History Aktuator</w:t>
        </w:r>
        <w:r>
          <w:rPr>
            <w:noProof/>
            <w:webHidden/>
          </w:rPr>
          <w:tab/>
        </w:r>
        <w:r>
          <w:rPr>
            <w:noProof/>
            <w:webHidden/>
          </w:rPr>
          <w:fldChar w:fldCharType="begin"/>
        </w:r>
        <w:r>
          <w:rPr>
            <w:noProof/>
            <w:webHidden/>
          </w:rPr>
          <w:instrText xml:space="preserve"> PAGEREF _Toc23881741 \h </w:instrText>
        </w:r>
        <w:r>
          <w:rPr>
            <w:noProof/>
            <w:webHidden/>
          </w:rPr>
        </w:r>
        <w:r>
          <w:rPr>
            <w:noProof/>
            <w:webHidden/>
          </w:rPr>
          <w:fldChar w:fldCharType="separate"/>
        </w:r>
        <w:r>
          <w:rPr>
            <w:noProof/>
            <w:webHidden/>
          </w:rPr>
          <w:t>69</w:t>
        </w:r>
        <w:r>
          <w:rPr>
            <w:noProof/>
            <w:webHidden/>
          </w:rPr>
          <w:fldChar w:fldCharType="end"/>
        </w:r>
      </w:hyperlink>
    </w:p>
    <w:p w14:paraId="4DBE74E3" w14:textId="4B7EFDC2" w:rsidR="00882BE8" w:rsidRDefault="00882BE8">
      <w:pPr>
        <w:pStyle w:val="TableofFigures"/>
        <w:tabs>
          <w:tab w:val="right" w:leader="dot" w:pos="7927"/>
        </w:tabs>
        <w:rPr>
          <w:rFonts w:asciiTheme="minorHAnsi" w:eastAsiaTheme="minorEastAsia" w:hAnsiTheme="minorHAnsi"/>
          <w:noProof/>
          <w:sz w:val="22"/>
        </w:rPr>
      </w:pPr>
      <w:hyperlink w:anchor="_Toc23881742" w:history="1">
        <w:r w:rsidRPr="001857C2">
          <w:rPr>
            <w:rStyle w:val="Hyperlink"/>
            <w:rFonts w:cs="Times New Roman"/>
            <w:noProof/>
          </w:rPr>
          <w:t>Tabel A.7 Skenario Lihat Grafik Sensor</w:t>
        </w:r>
        <w:r>
          <w:rPr>
            <w:noProof/>
            <w:webHidden/>
          </w:rPr>
          <w:tab/>
        </w:r>
        <w:r>
          <w:rPr>
            <w:noProof/>
            <w:webHidden/>
          </w:rPr>
          <w:fldChar w:fldCharType="begin"/>
        </w:r>
        <w:r>
          <w:rPr>
            <w:noProof/>
            <w:webHidden/>
          </w:rPr>
          <w:instrText xml:space="preserve"> PAGEREF _Toc23881742 \h </w:instrText>
        </w:r>
        <w:r>
          <w:rPr>
            <w:noProof/>
            <w:webHidden/>
          </w:rPr>
        </w:r>
        <w:r>
          <w:rPr>
            <w:noProof/>
            <w:webHidden/>
          </w:rPr>
          <w:fldChar w:fldCharType="separate"/>
        </w:r>
        <w:r>
          <w:rPr>
            <w:noProof/>
            <w:webHidden/>
          </w:rPr>
          <w:t>70</w:t>
        </w:r>
        <w:r>
          <w:rPr>
            <w:noProof/>
            <w:webHidden/>
          </w:rPr>
          <w:fldChar w:fldCharType="end"/>
        </w:r>
      </w:hyperlink>
    </w:p>
    <w:p w14:paraId="1E96FCE9" w14:textId="17300820" w:rsidR="00882BE8" w:rsidRDefault="00882BE8">
      <w:pPr>
        <w:pStyle w:val="TableofFigures"/>
        <w:tabs>
          <w:tab w:val="right" w:leader="dot" w:pos="7927"/>
        </w:tabs>
        <w:rPr>
          <w:rFonts w:asciiTheme="minorHAnsi" w:eastAsiaTheme="minorEastAsia" w:hAnsiTheme="minorHAnsi"/>
          <w:noProof/>
          <w:sz w:val="22"/>
        </w:rPr>
      </w:pPr>
      <w:hyperlink w:anchor="_Toc23881743" w:history="1">
        <w:r w:rsidRPr="001857C2">
          <w:rPr>
            <w:rStyle w:val="Hyperlink"/>
            <w:rFonts w:cs="Times New Roman"/>
            <w:noProof/>
          </w:rPr>
          <w:t>Tabel A.8 Lihat Data Setpoint</w:t>
        </w:r>
        <w:r>
          <w:rPr>
            <w:noProof/>
            <w:webHidden/>
          </w:rPr>
          <w:tab/>
        </w:r>
        <w:r>
          <w:rPr>
            <w:noProof/>
            <w:webHidden/>
          </w:rPr>
          <w:fldChar w:fldCharType="begin"/>
        </w:r>
        <w:r>
          <w:rPr>
            <w:noProof/>
            <w:webHidden/>
          </w:rPr>
          <w:instrText xml:space="preserve"> PAGEREF _Toc23881743 \h </w:instrText>
        </w:r>
        <w:r>
          <w:rPr>
            <w:noProof/>
            <w:webHidden/>
          </w:rPr>
        </w:r>
        <w:r>
          <w:rPr>
            <w:noProof/>
            <w:webHidden/>
          </w:rPr>
          <w:fldChar w:fldCharType="separate"/>
        </w:r>
        <w:r>
          <w:rPr>
            <w:noProof/>
            <w:webHidden/>
          </w:rPr>
          <w:t>70</w:t>
        </w:r>
        <w:r>
          <w:rPr>
            <w:noProof/>
            <w:webHidden/>
          </w:rPr>
          <w:fldChar w:fldCharType="end"/>
        </w:r>
      </w:hyperlink>
    </w:p>
    <w:p w14:paraId="21714552" w14:textId="6A600AD5" w:rsidR="00882BE8" w:rsidRDefault="00882BE8">
      <w:pPr>
        <w:pStyle w:val="TableofFigures"/>
        <w:tabs>
          <w:tab w:val="right" w:leader="dot" w:pos="7927"/>
        </w:tabs>
        <w:rPr>
          <w:rFonts w:asciiTheme="minorHAnsi" w:eastAsiaTheme="minorEastAsia" w:hAnsiTheme="minorHAnsi"/>
          <w:noProof/>
          <w:sz w:val="22"/>
        </w:rPr>
      </w:pPr>
      <w:hyperlink w:anchor="_Toc23881744" w:history="1">
        <w:r w:rsidRPr="001857C2">
          <w:rPr>
            <w:rStyle w:val="Hyperlink"/>
            <w:rFonts w:cs="Times New Roman"/>
            <w:noProof/>
          </w:rPr>
          <w:t>Tabel A.9 Skenario Lihat Grafik Tracker</w:t>
        </w:r>
        <w:r>
          <w:rPr>
            <w:noProof/>
            <w:webHidden/>
          </w:rPr>
          <w:tab/>
        </w:r>
        <w:r>
          <w:rPr>
            <w:noProof/>
            <w:webHidden/>
          </w:rPr>
          <w:fldChar w:fldCharType="begin"/>
        </w:r>
        <w:r>
          <w:rPr>
            <w:noProof/>
            <w:webHidden/>
          </w:rPr>
          <w:instrText xml:space="preserve"> PAGEREF _Toc23881744 \h </w:instrText>
        </w:r>
        <w:r>
          <w:rPr>
            <w:noProof/>
            <w:webHidden/>
          </w:rPr>
        </w:r>
        <w:r>
          <w:rPr>
            <w:noProof/>
            <w:webHidden/>
          </w:rPr>
          <w:fldChar w:fldCharType="separate"/>
        </w:r>
        <w:r>
          <w:rPr>
            <w:noProof/>
            <w:webHidden/>
          </w:rPr>
          <w:t>70</w:t>
        </w:r>
        <w:r>
          <w:rPr>
            <w:noProof/>
            <w:webHidden/>
          </w:rPr>
          <w:fldChar w:fldCharType="end"/>
        </w:r>
      </w:hyperlink>
    </w:p>
    <w:p w14:paraId="117D29FE" w14:textId="599CC2F7" w:rsidR="00882BE8" w:rsidRDefault="00882BE8">
      <w:pPr>
        <w:pStyle w:val="TableofFigures"/>
        <w:tabs>
          <w:tab w:val="right" w:leader="dot" w:pos="7927"/>
        </w:tabs>
        <w:rPr>
          <w:rFonts w:asciiTheme="minorHAnsi" w:eastAsiaTheme="minorEastAsia" w:hAnsiTheme="minorHAnsi"/>
          <w:noProof/>
          <w:sz w:val="22"/>
        </w:rPr>
      </w:pPr>
      <w:hyperlink w:anchor="_Toc23881745" w:history="1">
        <w:r w:rsidRPr="001857C2">
          <w:rPr>
            <w:rStyle w:val="Hyperlink"/>
            <w:rFonts w:cs="Times New Roman"/>
            <w:noProof/>
          </w:rPr>
          <w:t>Tabel A.10 Skenario Lihat Grafik Aktuator</w:t>
        </w:r>
        <w:r>
          <w:rPr>
            <w:noProof/>
            <w:webHidden/>
          </w:rPr>
          <w:tab/>
        </w:r>
        <w:r>
          <w:rPr>
            <w:noProof/>
            <w:webHidden/>
          </w:rPr>
          <w:fldChar w:fldCharType="begin"/>
        </w:r>
        <w:r>
          <w:rPr>
            <w:noProof/>
            <w:webHidden/>
          </w:rPr>
          <w:instrText xml:space="preserve"> PAGEREF _Toc23881745 \h </w:instrText>
        </w:r>
        <w:r>
          <w:rPr>
            <w:noProof/>
            <w:webHidden/>
          </w:rPr>
        </w:r>
        <w:r>
          <w:rPr>
            <w:noProof/>
            <w:webHidden/>
          </w:rPr>
          <w:fldChar w:fldCharType="separate"/>
        </w:r>
        <w:r>
          <w:rPr>
            <w:noProof/>
            <w:webHidden/>
          </w:rPr>
          <w:t>71</w:t>
        </w:r>
        <w:r>
          <w:rPr>
            <w:noProof/>
            <w:webHidden/>
          </w:rPr>
          <w:fldChar w:fldCharType="end"/>
        </w:r>
      </w:hyperlink>
    </w:p>
    <w:p w14:paraId="09C0A887" w14:textId="13216635" w:rsidR="00882BE8" w:rsidRDefault="00882BE8">
      <w:pPr>
        <w:pStyle w:val="TableofFigures"/>
        <w:tabs>
          <w:tab w:val="right" w:leader="dot" w:pos="7927"/>
        </w:tabs>
        <w:rPr>
          <w:rFonts w:asciiTheme="minorHAnsi" w:eastAsiaTheme="minorEastAsia" w:hAnsiTheme="minorHAnsi"/>
          <w:noProof/>
          <w:sz w:val="22"/>
        </w:rPr>
      </w:pPr>
      <w:hyperlink w:anchor="_Toc23881746" w:history="1">
        <w:r w:rsidRPr="001857C2">
          <w:rPr>
            <w:rStyle w:val="Hyperlink"/>
            <w:rFonts w:cs="Times New Roman"/>
            <w:noProof/>
          </w:rPr>
          <w:t>Tabel A.11 Skenario Log Out</w:t>
        </w:r>
        <w:r>
          <w:rPr>
            <w:noProof/>
            <w:webHidden/>
          </w:rPr>
          <w:tab/>
        </w:r>
        <w:r>
          <w:rPr>
            <w:noProof/>
            <w:webHidden/>
          </w:rPr>
          <w:fldChar w:fldCharType="begin"/>
        </w:r>
        <w:r>
          <w:rPr>
            <w:noProof/>
            <w:webHidden/>
          </w:rPr>
          <w:instrText xml:space="preserve"> PAGEREF _Toc23881746 \h </w:instrText>
        </w:r>
        <w:r>
          <w:rPr>
            <w:noProof/>
            <w:webHidden/>
          </w:rPr>
        </w:r>
        <w:r>
          <w:rPr>
            <w:noProof/>
            <w:webHidden/>
          </w:rPr>
          <w:fldChar w:fldCharType="separate"/>
        </w:r>
        <w:r>
          <w:rPr>
            <w:noProof/>
            <w:webHidden/>
          </w:rPr>
          <w:t>71</w:t>
        </w:r>
        <w:r>
          <w:rPr>
            <w:noProof/>
            <w:webHidden/>
          </w:rPr>
          <w:fldChar w:fldCharType="end"/>
        </w:r>
      </w:hyperlink>
    </w:p>
    <w:p w14:paraId="3F0DFFCF" w14:textId="0F2BC4A1" w:rsidR="00882BE8" w:rsidRDefault="00882BE8">
      <w:pPr>
        <w:pStyle w:val="TableofFigures"/>
        <w:tabs>
          <w:tab w:val="right" w:leader="dot" w:pos="7927"/>
        </w:tabs>
        <w:rPr>
          <w:rFonts w:asciiTheme="minorHAnsi" w:eastAsiaTheme="minorEastAsia" w:hAnsiTheme="minorHAnsi"/>
          <w:noProof/>
          <w:sz w:val="22"/>
        </w:rPr>
      </w:pPr>
      <w:hyperlink w:anchor="_Toc23881747" w:history="1">
        <w:r w:rsidRPr="001857C2">
          <w:rPr>
            <w:rStyle w:val="Hyperlink"/>
            <w:noProof/>
          </w:rPr>
          <w:t>Tabel F.1 Hasil Pengujian Tanpa Metode Fuzzy</w:t>
        </w:r>
        <w:r>
          <w:rPr>
            <w:noProof/>
            <w:webHidden/>
          </w:rPr>
          <w:tab/>
        </w:r>
        <w:r>
          <w:rPr>
            <w:noProof/>
            <w:webHidden/>
          </w:rPr>
          <w:fldChar w:fldCharType="begin"/>
        </w:r>
        <w:r>
          <w:rPr>
            <w:noProof/>
            <w:webHidden/>
          </w:rPr>
          <w:instrText xml:space="preserve"> PAGEREF _Toc23881747 \h </w:instrText>
        </w:r>
        <w:r>
          <w:rPr>
            <w:noProof/>
            <w:webHidden/>
          </w:rPr>
        </w:r>
        <w:r>
          <w:rPr>
            <w:noProof/>
            <w:webHidden/>
          </w:rPr>
          <w:fldChar w:fldCharType="separate"/>
        </w:r>
        <w:r>
          <w:rPr>
            <w:noProof/>
            <w:webHidden/>
          </w:rPr>
          <w:t>84</w:t>
        </w:r>
        <w:r>
          <w:rPr>
            <w:noProof/>
            <w:webHidden/>
          </w:rPr>
          <w:fldChar w:fldCharType="end"/>
        </w:r>
      </w:hyperlink>
    </w:p>
    <w:p w14:paraId="171B8DF4" w14:textId="36C57DDF" w:rsidR="00882BE8" w:rsidRDefault="00882BE8">
      <w:pPr>
        <w:pStyle w:val="TableofFigures"/>
        <w:tabs>
          <w:tab w:val="right" w:leader="dot" w:pos="7927"/>
        </w:tabs>
        <w:rPr>
          <w:rFonts w:asciiTheme="minorHAnsi" w:eastAsiaTheme="minorEastAsia" w:hAnsiTheme="minorHAnsi"/>
          <w:noProof/>
          <w:sz w:val="22"/>
        </w:rPr>
      </w:pPr>
      <w:hyperlink w:anchor="_Toc23881748" w:history="1">
        <w:r w:rsidRPr="001857C2">
          <w:rPr>
            <w:rStyle w:val="Hyperlink"/>
            <w:rFonts w:cs="Times New Roman"/>
            <w:noProof/>
          </w:rPr>
          <w:t>Tabel F.2 Hasil Pengujian Dengan Metode Fuzzy</w:t>
        </w:r>
        <w:r>
          <w:rPr>
            <w:noProof/>
            <w:webHidden/>
          </w:rPr>
          <w:tab/>
        </w:r>
        <w:r>
          <w:rPr>
            <w:noProof/>
            <w:webHidden/>
          </w:rPr>
          <w:fldChar w:fldCharType="begin"/>
        </w:r>
        <w:r>
          <w:rPr>
            <w:noProof/>
            <w:webHidden/>
          </w:rPr>
          <w:instrText xml:space="preserve"> PAGEREF _Toc23881748 \h </w:instrText>
        </w:r>
        <w:r>
          <w:rPr>
            <w:noProof/>
            <w:webHidden/>
          </w:rPr>
        </w:r>
        <w:r>
          <w:rPr>
            <w:noProof/>
            <w:webHidden/>
          </w:rPr>
          <w:fldChar w:fldCharType="separate"/>
        </w:r>
        <w:r>
          <w:rPr>
            <w:noProof/>
            <w:webHidden/>
          </w:rPr>
          <w:t>89</w:t>
        </w:r>
        <w:r>
          <w:rPr>
            <w:noProof/>
            <w:webHidden/>
          </w:rPr>
          <w:fldChar w:fldCharType="end"/>
        </w:r>
      </w:hyperlink>
    </w:p>
    <w:p w14:paraId="172196BF" w14:textId="40219DAF" w:rsidR="00882BE8" w:rsidRDefault="00882BE8">
      <w:pPr>
        <w:pStyle w:val="TableofFigures"/>
        <w:tabs>
          <w:tab w:val="right" w:leader="dot" w:pos="7927"/>
        </w:tabs>
        <w:rPr>
          <w:rFonts w:asciiTheme="minorHAnsi" w:eastAsiaTheme="minorEastAsia" w:hAnsiTheme="minorHAnsi"/>
          <w:noProof/>
          <w:sz w:val="22"/>
        </w:rPr>
      </w:pPr>
      <w:hyperlink w:anchor="_Toc23881749" w:history="1">
        <w:r w:rsidRPr="001857C2">
          <w:rPr>
            <w:rStyle w:val="Hyperlink"/>
            <w:noProof/>
          </w:rPr>
          <w:t>Tabel F.3 Hasil Pengujian Tanpa PID</w:t>
        </w:r>
        <w:r>
          <w:rPr>
            <w:noProof/>
            <w:webHidden/>
          </w:rPr>
          <w:tab/>
        </w:r>
        <w:r>
          <w:rPr>
            <w:noProof/>
            <w:webHidden/>
          </w:rPr>
          <w:fldChar w:fldCharType="begin"/>
        </w:r>
        <w:r>
          <w:rPr>
            <w:noProof/>
            <w:webHidden/>
          </w:rPr>
          <w:instrText xml:space="preserve"> PAGEREF _Toc23881749 \h </w:instrText>
        </w:r>
        <w:r>
          <w:rPr>
            <w:noProof/>
            <w:webHidden/>
          </w:rPr>
        </w:r>
        <w:r>
          <w:rPr>
            <w:noProof/>
            <w:webHidden/>
          </w:rPr>
          <w:fldChar w:fldCharType="separate"/>
        </w:r>
        <w:r>
          <w:rPr>
            <w:noProof/>
            <w:webHidden/>
          </w:rPr>
          <w:t>90</w:t>
        </w:r>
        <w:r>
          <w:rPr>
            <w:noProof/>
            <w:webHidden/>
          </w:rPr>
          <w:fldChar w:fldCharType="end"/>
        </w:r>
      </w:hyperlink>
    </w:p>
    <w:p w14:paraId="7EA0CD56" w14:textId="2BDE7854" w:rsidR="00882BE8" w:rsidRDefault="00882BE8">
      <w:pPr>
        <w:pStyle w:val="TableofFigures"/>
        <w:tabs>
          <w:tab w:val="right" w:leader="dot" w:pos="7927"/>
        </w:tabs>
        <w:rPr>
          <w:rFonts w:asciiTheme="minorHAnsi" w:eastAsiaTheme="minorEastAsia" w:hAnsiTheme="minorHAnsi"/>
          <w:noProof/>
          <w:sz w:val="22"/>
        </w:rPr>
      </w:pPr>
      <w:hyperlink w:anchor="_Toc23881750" w:history="1">
        <w:r w:rsidRPr="001857C2">
          <w:rPr>
            <w:rStyle w:val="Hyperlink"/>
            <w:noProof/>
          </w:rPr>
          <w:t>Tabel F.4 Hasil Pengujian Menggunakan Metode PID</w:t>
        </w:r>
        <w:r>
          <w:rPr>
            <w:noProof/>
            <w:webHidden/>
          </w:rPr>
          <w:tab/>
        </w:r>
        <w:r>
          <w:rPr>
            <w:noProof/>
            <w:webHidden/>
          </w:rPr>
          <w:fldChar w:fldCharType="begin"/>
        </w:r>
        <w:r>
          <w:rPr>
            <w:noProof/>
            <w:webHidden/>
          </w:rPr>
          <w:instrText xml:space="preserve"> PAGEREF _Toc23881750 \h </w:instrText>
        </w:r>
        <w:r>
          <w:rPr>
            <w:noProof/>
            <w:webHidden/>
          </w:rPr>
        </w:r>
        <w:r>
          <w:rPr>
            <w:noProof/>
            <w:webHidden/>
          </w:rPr>
          <w:fldChar w:fldCharType="separate"/>
        </w:r>
        <w:r>
          <w:rPr>
            <w:noProof/>
            <w:webHidden/>
          </w:rPr>
          <w:t>93</w:t>
        </w:r>
        <w:r>
          <w:rPr>
            <w:noProof/>
            <w:webHidden/>
          </w:rPr>
          <w:fldChar w:fldCharType="end"/>
        </w:r>
      </w:hyperlink>
    </w:p>
    <w:p w14:paraId="2F3FB706" w14:textId="5567C06E" w:rsidR="00387AA9" w:rsidRPr="0033182C" w:rsidRDefault="004857DC" w:rsidP="00387AA9">
      <w:pPr>
        <w:spacing w:after="160" w:line="259" w:lineRule="auto"/>
        <w:jc w:val="left"/>
        <w:rPr>
          <w:rFonts w:eastAsia="Times New Roman" w:cs="Times New Roman"/>
          <w:b/>
          <w:szCs w:val="32"/>
          <w:lang w:val="en-ID" w:eastAsia="id-ID"/>
        </w:rPr>
      </w:pPr>
      <w:r w:rsidRPr="0033182C">
        <w:rPr>
          <w:rFonts w:eastAsia="Times New Roman" w:cs="Times New Roman"/>
          <w:b/>
          <w:szCs w:val="32"/>
          <w:lang w:val="en-ID" w:eastAsia="id-ID"/>
        </w:rPr>
        <w:fldChar w:fldCharType="end"/>
      </w:r>
      <w:r w:rsidR="00387AA9" w:rsidRPr="0033182C">
        <w:rPr>
          <w:rFonts w:eastAsia="Times New Roman" w:cs="Times New Roman"/>
          <w:b/>
          <w:szCs w:val="32"/>
          <w:lang w:val="en-ID" w:eastAsia="id-ID"/>
        </w:rPr>
        <w:br w:type="page"/>
      </w:r>
    </w:p>
    <w:p w14:paraId="2649E215" w14:textId="6078DD79" w:rsidR="00EB2BFE" w:rsidRPr="0033182C" w:rsidRDefault="008030F8" w:rsidP="005E1D23">
      <w:pPr>
        <w:pStyle w:val="Heading1"/>
      </w:pPr>
      <w:bookmarkStart w:id="18" w:name="_Toc23880323"/>
      <w:r w:rsidRPr="0033182C">
        <w:lastRenderedPageBreak/>
        <w:t>PENDAHULUAN</w:t>
      </w:r>
      <w:bookmarkEnd w:id="18"/>
    </w:p>
    <w:p w14:paraId="0DDCD74C" w14:textId="77777777" w:rsidR="00EB2BFE" w:rsidRPr="0033182C" w:rsidRDefault="00EB2BFE" w:rsidP="00EB2BFE">
      <w:pPr>
        <w:pStyle w:val="Default"/>
        <w:jc w:val="center"/>
        <w:rPr>
          <w:color w:val="auto"/>
          <w:szCs w:val="23"/>
        </w:rPr>
      </w:pPr>
    </w:p>
    <w:p w14:paraId="06F33656" w14:textId="29B89296" w:rsidR="00C06B84" w:rsidRPr="0033182C" w:rsidRDefault="00EB2BFE" w:rsidP="00EB2BFE">
      <w:pPr>
        <w:ind w:firstLine="432"/>
        <w:rPr>
          <w:rFonts w:cs="Times New Roman"/>
          <w:sz w:val="28"/>
          <w:szCs w:val="24"/>
        </w:rPr>
      </w:pPr>
      <w:r w:rsidRPr="0033182C">
        <w:rPr>
          <w:rFonts w:cs="Times New Roman"/>
          <w:szCs w:val="23"/>
        </w:rPr>
        <w:t>Bab ini merupakan langkah awal dari penulisan tugas akhir. Bab ini berisi latar belak</w:t>
      </w:r>
      <w:r w:rsidR="00447A89" w:rsidRPr="0033182C">
        <w:rPr>
          <w:rFonts w:cs="Times New Roman"/>
          <w:szCs w:val="23"/>
        </w:rPr>
        <w:t>ang, rumusan masalah, tujuan,</w:t>
      </w:r>
      <w:r w:rsidRPr="0033182C">
        <w:rPr>
          <w:rFonts w:cs="Times New Roman"/>
          <w:szCs w:val="23"/>
        </w:rPr>
        <w:t xml:space="preserve"> manfaat, </w:t>
      </w:r>
      <w:r w:rsidR="00447A89" w:rsidRPr="0033182C">
        <w:rPr>
          <w:rFonts w:cs="Times New Roman"/>
          <w:szCs w:val="23"/>
        </w:rPr>
        <w:t xml:space="preserve">dan </w:t>
      </w:r>
      <w:r w:rsidRPr="0033182C">
        <w:rPr>
          <w:rFonts w:cs="Times New Roman"/>
          <w:szCs w:val="23"/>
        </w:rPr>
        <w:t xml:space="preserve">batasan masalah. </w:t>
      </w:r>
    </w:p>
    <w:p w14:paraId="3F8D4BEF" w14:textId="5C5CD6E6" w:rsidR="003D32D4" w:rsidRPr="0033182C" w:rsidRDefault="00C06B84" w:rsidP="003D32D4">
      <w:pPr>
        <w:pStyle w:val="Heading2"/>
        <w:rPr>
          <w:rFonts w:cs="Times New Roman"/>
        </w:rPr>
      </w:pPr>
      <w:bookmarkStart w:id="19" w:name="_Toc23880324"/>
      <w:r w:rsidRPr="0033182C">
        <w:rPr>
          <w:rFonts w:cs="Times New Roman"/>
        </w:rPr>
        <w:t>Latar Belakang</w:t>
      </w:r>
      <w:bookmarkEnd w:id="19"/>
      <w:r w:rsidR="007316F3" w:rsidRPr="0033182C">
        <w:rPr>
          <w:rFonts w:cs="Times New Roman"/>
        </w:rPr>
        <w:t xml:space="preserve"> </w:t>
      </w:r>
    </w:p>
    <w:p w14:paraId="399C4E91" w14:textId="299B0A14" w:rsidR="0001598D" w:rsidRPr="0033182C" w:rsidRDefault="0001598D" w:rsidP="003D32D4">
      <w:pPr>
        <w:pStyle w:val="ListParagraph"/>
        <w:ind w:left="0" w:firstLine="426"/>
        <w:rPr>
          <w:rFonts w:eastAsia="Times New Roman" w:cs="Times New Roman"/>
          <w:szCs w:val="24"/>
          <w:lang w:val="id-ID" w:eastAsia="id-ID"/>
        </w:rPr>
      </w:pPr>
      <w:r w:rsidRPr="0033182C">
        <w:rPr>
          <w:rFonts w:eastAsia="Times New Roman" w:cs="Times New Roman"/>
          <w:szCs w:val="24"/>
          <w:lang w:val="id-ID" w:eastAsia="id-ID"/>
        </w:rPr>
        <w:t>Sumber energi baru dan yang terbarukan di masa mendatang akan semakin mempunyai peran yang sangat penting dalam memenuhi kebutuhan energi. Hal ini disebabkan oleh penggunaan baha</w:t>
      </w:r>
      <w:r w:rsidR="00E649FA" w:rsidRPr="0033182C">
        <w:rPr>
          <w:rFonts w:eastAsia="Times New Roman" w:cs="Times New Roman"/>
          <w:szCs w:val="24"/>
          <w:lang w:val="id-ID" w:eastAsia="id-ID"/>
        </w:rPr>
        <w:t xml:space="preserve">n bakar fosil </w:t>
      </w:r>
      <w:r w:rsidR="006F226F" w:rsidRPr="0033182C">
        <w:rPr>
          <w:rFonts w:eastAsia="Times New Roman" w:cs="Times New Roman"/>
          <w:szCs w:val="24"/>
          <w:lang w:val="en-ID" w:eastAsia="id-ID"/>
        </w:rPr>
        <w:t>sebagai sumber daya pembangkit listrik konvensional dalam jangka panjang akan menguras</w:t>
      </w:r>
      <w:r w:rsidR="006F226F" w:rsidRPr="0033182C">
        <w:rPr>
          <w:rFonts w:eastAsia="Times New Roman" w:cs="Times New Roman"/>
          <w:szCs w:val="24"/>
          <w:lang w:val="id-ID" w:eastAsia="id-ID"/>
        </w:rPr>
        <w:t xml:space="preserve"> </w:t>
      </w:r>
      <w:r w:rsidRPr="0033182C">
        <w:rPr>
          <w:rFonts w:eastAsia="Times New Roman" w:cs="Times New Roman"/>
          <w:szCs w:val="24"/>
          <w:lang w:val="id-ID" w:eastAsia="id-ID"/>
        </w:rPr>
        <w:t>sumber minyak bumi, gas dan batu bara yang cadanganny</w:t>
      </w:r>
      <w:r w:rsidR="00784223" w:rsidRPr="0033182C">
        <w:rPr>
          <w:rFonts w:eastAsia="Times New Roman" w:cs="Times New Roman"/>
          <w:szCs w:val="24"/>
          <w:lang w:val="id-ID" w:eastAsia="id-ID"/>
        </w:rPr>
        <w:t>a semakin lama semakin menipis</w:t>
      </w:r>
      <w:r w:rsidR="006F226F" w:rsidRPr="0033182C">
        <w:rPr>
          <w:rFonts w:eastAsia="Times New Roman" w:cs="Times New Roman"/>
          <w:szCs w:val="24"/>
          <w:lang w:val="id-ID" w:eastAsia="id-ID"/>
        </w:rPr>
        <w:t xml:space="preserve"> </w:t>
      </w:r>
      <w:sdt>
        <w:sdtPr>
          <w:rPr>
            <w:rFonts w:cs="Times New Roman"/>
            <w:lang w:val="id-ID" w:eastAsia="id-ID"/>
          </w:rPr>
          <w:id w:val="1774279293"/>
          <w:citation/>
        </w:sdtPr>
        <w:sdtContent>
          <w:r w:rsidR="00784223" w:rsidRPr="0033182C">
            <w:rPr>
              <w:rFonts w:eastAsia="Times New Roman" w:cs="Times New Roman"/>
              <w:szCs w:val="24"/>
              <w:lang w:val="id-ID" w:eastAsia="id-ID"/>
            </w:rPr>
            <w:fldChar w:fldCharType="begin"/>
          </w:r>
          <w:r w:rsidR="006F226F" w:rsidRPr="0033182C">
            <w:rPr>
              <w:rFonts w:eastAsia="Times New Roman" w:cs="Times New Roman"/>
              <w:szCs w:val="24"/>
              <w:lang w:val="en-ID" w:eastAsia="id-ID"/>
            </w:rPr>
            <w:instrText xml:space="preserve">CITATION IWG14 \l 14345 </w:instrText>
          </w:r>
          <w:r w:rsidR="00784223" w:rsidRPr="0033182C">
            <w:rPr>
              <w:rFonts w:eastAsia="Times New Roman" w:cs="Times New Roman"/>
              <w:szCs w:val="24"/>
              <w:lang w:val="id-ID" w:eastAsia="id-ID"/>
            </w:rPr>
            <w:fldChar w:fldCharType="separate"/>
          </w:r>
          <w:r w:rsidR="004519D2" w:rsidRPr="0033182C">
            <w:rPr>
              <w:rFonts w:eastAsia="Times New Roman" w:cs="Times New Roman"/>
              <w:noProof/>
              <w:szCs w:val="24"/>
              <w:lang w:val="en-ID" w:eastAsia="id-ID"/>
            </w:rPr>
            <w:t>(Anggara, Kumara, &amp; Giriantari, 2014)</w:t>
          </w:r>
          <w:r w:rsidR="00784223" w:rsidRPr="0033182C">
            <w:rPr>
              <w:rFonts w:eastAsia="Times New Roman" w:cs="Times New Roman"/>
              <w:szCs w:val="24"/>
              <w:lang w:val="id-ID" w:eastAsia="id-ID"/>
            </w:rPr>
            <w:fldChar w:fldCharType="end"/>
          </w:r>
        </w:sdtContent>
      </w:sdt>
      <w:r w:rsidR="00AD5611" w:rsidRPr="0033182C">
        <w:rPr>
          <w:rFonts w:eastAsia="Times New Roman" w:cs="Times New Roman"/>
          <w:szCs w:val="24"/>
          <w:lang w:val="id-ID" w:eastAsia="id-ID"/>
        </w:rPr>
        <w:t xml:space="preserve">. </w:t>
      </w:r>
      <w:r w:rsidR="00E229BA" w:rsidRPr="0033182C">
        <w:rPr>
          <w:rFonts w:eastAsia="Times New Roman" w:cs="Times New Roman"/>
          <w:szCs w:val="24"/>
          <w:lang w:val="en-ID" w:eastAsia="id-ID"/>
        </w:rPr>
        <w:t>En</w:t>
      </w:r>
      <w:r w:rsidR="00B72629" w:rsidRPr="0033182C">
        <w:rPr>
          <w:rFonts w:eastAsia="Times New Roman" w:cs="Times New Roman"/>
          <w:szCs w:val="24"/>
          <w:lang w:val="en-ID" w:eastAsia="id-ID"/>
        </w:rPr>
        <w:t xml:space="preserve">ergi terbarukan juga lebih </w:t>
      </w:r>
      <w:r w:rsidR="00780E88" w:rsidRPr="0033182C">
        <w:rPr>
          <w:rFonts w:eastAsia="Times New Roman" w:cs="Times New Roman"/>
          <w:szCs w:val="24"/>
          <w:lang w:val="en-ID" w:eastAsia="id-ID"/>
        </w:rPr>
        <w:t>ramah lingkungan dan lebi</w:t>
      </w:r>
      <w:r w:rsidR="00E275C8" w:rsidRPr="0033182C">
        <w:rPr>
          <w:rFonts w:eastAsia="Times New Roman" w:cs="Times New Roman"/>
          <w:szCs w:val="24"/>
          <w:lang w:val="en-ID" w:eastAsia="id-ID"/>
        </w:rPr>
        <w:t>h aman dari</w:t>
      </w:r>
      <w:r w:rsidR="00B72629" w:rsidRPr="0033182C">
        <w:rPr>
          <w:rFonts w:eastAsia="Times New Roman" w:cs="Times New Roman"/>
          <w:szCs w:val="24"/>
          <w:lang w:val="en-ID" w:eastAsia="id-ID"/>
        </w:rPr>
        <w:t>pada energi tidak terbarukan seperti energi fosil.</w:t>
      </w:r>
    </w:p>
    <w:p w14:paraId="3C7EF3BB" w14:textId="28DE4722" w:rsidR="0001598D" w:rsidRPr="0033182C" w:rsidRDefault="0001598D" w:rsidP="0069091D">
      <w:pPr>
        <w:ind w:firstLine="426"/>
        <w:rPr>
          <w:rFonts w:cs="Times New Roman"/>
          <w:szCs w:val="24"/>
        </w:rPr>
      </w:pPr>
      <w:r w:rsidRPr="0033182C">
        <w:rPr>
          <w:rFonts w:cs="Times New Roman"/>
          <w:szCs w:val="24"/>
        </w:rPr>
        <w:t>Tenaga listrik sangat di</w:t>
      </w:r>
      <w:ins w:id="20" w:author="Windows User" w:date="2019-09-14T03:52:00Z">
        <w:r w:rsidR="00451BA0" w:rsidRPr="0033182C">
          <w:rPr>
            <w:rFonts w:cs="Times New Roman"/>
            <w:szCs w:val="24"/>
          </w:rPr>
          <w:t xml:space="preserve"> </w:t>
        </w:r>
      </w:ins>
      <w:del w:id="21" w:author="nova" w:date="2019-09-02T07:16:00Z">
        <w:r w:rsidRPr="0033182C" w:rsidDel="006841FF">
          <w:rPr>
            <w:rFonts w:cs="Times New Roman"/>
            <w:szCs w:val="24"/>
          </w:rPr>
          <w:delText xml:space="preserve"> </w:delText>
        </w:r>
      </w:del>
      <w:r w:rsidRPr="0033182C">
        <w:rPr>
          <w:rFonts w:cs="Times New Roman"/>
          <w:szCs w:val="24"/>
        </w:rPr>
        <w:t>butuhkan dalam era modern saat ini. Berbagai metode telah ditemukan dalam hal membangkitkan tenaga listrik mulai dari yang memakai energi terbarukan sampai nonterbarukan.</w:t>
      </w:r>
      <w:r w:rsidR="00B17CB3" w:rsidRPr="0033182C">
        <w:rPr>
          <w:rFonts w:cs="Times New Roman"/>
          <w:szCs w:val="24"/>
        </w:rPr>
        <w:t xml:space="preserve"> </w:t>
      </w:r>
      <w:r w:rsidR="00B72629" w:rsidRPr="0033182C">
        <w:rPr>
          <w:rFonts w:cs="Times New Roman"/>
          <w:szCs w:val="24"/>
        </w:rPr>
        <w:t>S</w:t>
      </w:r>
      <w:r w:rsidRPr="0033182C">
        <w:rPr>
          <w:rFonts w:cs="Times New Roman"/>
          <w:szCs w:val="24"/>
        </w:rPr>
        <w:t xml:space="preserve">alah satu cara membangkitkan energi listrik adalah dengan menggunakan tenaga matahari. </w:t>
      </w:r>
    </w:p>
    <w:p w14:paraId="05CC173A" w14:textId="7A47E375" w:rsidR="006F226F" w:rsidRPr="0033182C" w:rsidRDefault="0001598D" w:rsidP="0069091D">
      <w:pPr>
        <w:ind w:firstLine="426"/>
        <w:rPr>
          <w:rFonts w:cs="Times New Roman"/>
          <w:szCs w:val="24"/>
        </w:rPr>
      </w:pPr>
      <w:r w:rsidRPr="0033182C">
        <w:rPr>
          <w:rFonts w:cs="Times New Roman"/>
          <w:szCs w:val="24"/>
        </w:rPr>
        <w:t xml:space="preserve">Pembangkit listrik tenaga matahari banyak digunakan karena pemasangan dan perawatannya </w:t>
      </w:r>
      <w:r w:rsidR="00780E88" w:rsidRPr="0033182C">
        <w:rPr>
          <w:rFonts w:cs="Times New Roman"/>
          <w:szCs w:val="24"/>
        </w:rPr>
        <w:t>relatif</w:t>
      </w:r>
      <w:r w:rsidRPr="0033182C">
        <w:rPr>
          <w:rFonts w:cs="Times New Roman"/>
          <w:szCs w:val="24"/>
        </w:rPr>
        <w:t xml:space="preserve"> lebih mudah. Selain itu teknologi ini juga ramah lingkungan dan jauh lebih aman daripada metode yang lain. pembangkit listrik tanaga surya juga bersifat </w:t>
      </w:r>
      <w:commentRangeStart w:id="22"/>
      <w:del w:id="23" w:author="Windows User" w:date="2019-09-02T13:42:00Z">
        <w:r w:rsidRPr="0033182C" w:rsidDel="00096E50">
          <w:rPr>
            <w:rFonts w:cs="Times New Roman"/>
            <w:szCs w:val="24"/>
          </w:rPr>
          <w:delText>portable</w:delText>
        </w:r>
        <w:commentRangeEnd w:id="22"/>
        <w:r w:rsidR="006841FF" w:rsidRPr="0033182C" w:rsidDel="00096E50">
          <w:rPr>
            <w:rStyle w:val="CommentReference"/>
            <w:rFonts w:cs="Times New Roman"/>
          </w:rPr>
          <w:commentReference w:id="22"/>
        </w:r>
        <w:r w:rsidRPr="0033182C" w:rsidDel="00096E50">
          <w:rPr>
            <w:rFonts w:cs="Times New Roman"/>
            <w:szCs w:val="24"/>
            <w:lang w:val="id-ID"/>
          </w:rPr>
          <w:delText xml:space="preserve"> </w:delText>
        </w:r>
      </w:del>
      <w:ins w:id="24" w:author="Windows User" w:date="2019-09-02T13:42:00Z">
        <w:r w:rsidR="00096E50" w:rsidRPr="0033182C">
          <w:rPr>
            <w:rFonts w:cs="Times New Roman"/>
            <w:szCs w:val="24"/>
          </w:rPr>
          <w:t>fleksibel</w:t>
        </w:r>
        <w:r w:rsidR="00096E50" w:rsidRPr="0033182C">
          <w:rPr>
            <w:rFonts w:cs="Times New Roman"/>
            <w:szCs w:val="24"/>
            <w:lang w:val="id-ID"/>
          </w:rPr>
          <w:t xml:space="preserve"> </w:t>
        </w:r>
      </w:ins>
      <w:r w:rsidRPr="0033182C">
        <w:rPr>
          <w:rFonts w:cs="Times New Roman"/>
          <w:szCs w:val="24"/>
          <w:lang w:val="id-ID"/>
        </w:rPr>
        <w:t>dan modular</w:t>
      </w:r>
      <w:r w:rsidRPr="0033182C">
        <w:rPr>
          <w:rFonts w:cs="Times New Roman"/>
          <w:szCs w:val="24"/>
        </w:rPr>
        <w:t xml:space="preserve"> sehingga dapat di pasangkan pada benda bergerak seperi perahu atau mobil.</w:t>
      </w:r>
    </w:p>
    <w:p w14:paraId="771A9BF0" w14:textId="5D7100B3" w:rsidR="000832F7" w:rsidRPr="0033182C" w:rsidRDefault="00F935D6" w:rsidP="0069091D">
      <w:pPr>
        <w:ind w:firstLine="426"/>
        <w:rPr>
          <w:rFonts w:cs="Times New Roman"/>
          <w:szCs w:val="24"/>
          <w:lang w:val="en-ID"/>
        </w:rPr>
      </w:pPr>
      <w:r w:rsidRPr="0033182C">
        <w:rPr>
          <w:rFonts w:cs="Times New Roman"/>
        </w:rPr>
        <w:t xml:space="preserve">Intensistas radiasi yang tinggi di Indonesia dapat membangkitkan energy listrik yang besar dengan rata-rata radiasi sebesar </w:t>
      </w:r>
      <w:r w:rsidRPr="0033182C">
        <w:rPr>
          <w:rFonts w:cs="Times New Roman"/>
          <w:szCs w:val="24"/>
          <w:lang w:val="id-ID"/>
        </w:rPr>
        <w:t>1000 Watt/m</w:t>
      </w:r>
      <w:r w:rsidRPr="0033182C">
        <w:rPr>
          <w:rFonts w:cs="Times New Roman"/>
          <w:szCs w:val="24"/>
          <w:vertAlign w:val="superscript"/>
          <w:lang w:val="id-ID"/>
        </w:rPr>
        <w:t>2</w:t>
      </w:r>
      <w:r w:rsidRPr="0033182C">
        <w:rPr>
          <w:rFonts w:cs="Times New Roman"/>
          <w:szCs w:val="24"/>
          <w:vertAlign w:val="superscript"/>
          <w:lang w:val="en-ID"/>
        </w:rPr>
        <w:t xml:space="preserve"> </w:t>
      </w:r>
      <w:r w:rsidRPr="0033182C">
        <w:rPr>
          <w:rFonts w:cs="Times New Roman"/>
          <w:szCs w:val="24"/>
        </w:rPr>
        <w:t xml:space="preserve"> </w:t>
      </w:r>
      <w:sdt>
        <w:sdtPr>
          <w:rPr>
            <w:rFonts w:cs="Times New Roman"/>
          </w:rPr>
          <w:id w:val="-627089157"/>
          <w:citation/>
        </w:sdtPr>
        <w:sdtContent>
          <w:r w:rsidRPr="0033182C">
            <w:rPr>
              <w:rFonts w:cs="Times New Roman"/>
              <w:szCs w:val="24"/>
            </w:rPr>
            <w:fldChar w:fldCharType="begin"/>
          </w:r>
          <w:r w:rsidRPr="0033182C">
            <w:rPr>
              <w:rFonts w:cs="Times New Roman"/>
              <w:szCs w:val="24"/>
              <w:lang w:val="en-ID"/>
            </w:rPr>
            <w:instrText xml:space="preserve">CITATION Ira14 \l 14345 </w:instrText>
          </w:r>
          <w:r w:rsidRPr="0033182C">
            <w:rPr>
              <w:rFonts w:cs="Times New Roman"/>
              <w:szCs w:val="24"/>
            </w:rPr>
            <w:fldChar w:fldCharType="separate"/>
          </w:r>
          <w:r w:rsidRPr="0033182C">
            <w:rPr>
              <w:rFonts w:cs="Times New Roman"/>
              <w:noProof/>
              <w:szCs w:val="24"/>
              <w:lang w:val="en-ID"/>
            </w:rPr>
            <w:t>(Rahardjo &amp; Fitriana, 2014)</w:t>
          </w:r>
          <w:r w:rsidRPr="0033182C">
            <w:rPr>
              <w:rFonts w:cs="Times New Roman"/>
              <w:szCs w:val="24"/>
            </w:rPr>
            <w:fldChar w:fldCharType="end"/>
          </w:r>
        </w:sdtContent>
      </w:sdt>
      <w:r w:rsidR="0001598D" w:rsidRPr="0033182C">
        <w:rPr>
          <w:rFonts w:cs="Times New Roman"/>
          <w:szCs w:val="24"/>
          <w:lang w:val="id-ID"/>
        </w:rPr>
        <w:t>.</w:t>
      </w:r>
      <w:r w:rsidR="00AA6E54" w:rsidRPr="0033182C">
        <w:rPr>
          <w:rFonts w:cs="Times New Roman"/>
          <w:szCs w:val="24"/>
          <w:lang w:val="en-ID"/>
        </w:rPr>
        <w:t xml:space="preserve"> </w:t>
      </w:r>
      <w:r w:rsidR="000832F7" w:rsidRPr="0033182C">
        <w:rPr>
          <w:rFonts w:cs="Times New Roman"/>
          <w:szCs w:val="24"/>
          <w:lang w:val="en-ID"/>
        </w:rPr>
        <w:t>Kondisi ini sangat cocok sebagai acuan untu</w:t>
      </w:r>
      <w:r w:rsidR="00E275C8" w:rsidRPr="0033182C">
        <w:rPr>
          <w:rFonts w:cs="Times New Roman"/>
          <w:szCs w:val="24"/>
          <w:lang w:val="en-ID"/>
        </w:rPr>
        <w:t>k</w:t>
      </w:r>
      <w:r w:rsidR="000832F7" w:rsidRPr="0033182C">
        <w:rPr>
          <w:rFonts w:cs="Times New Roman"/>
          <w:szCs w:val="24"/>
          <w:lang w:val="en-ID"/>
        </w:rPr>
        <w:t xml:space="preserve"> mengembangkan </w:t>
      </w:r>
      <w:r w:rsidR="00B44AD9" w:rsidRPr="0033182C">
        <w:rPr>
          <w:rFonts w:cs="Times New Roman"/>
          <w:szCs w:val="24"/>
          <w:lang w:val="en-ID"/>
        </w:rPr>
        <w:t>pembangkit listrik tenaga surya di Indonesia.</w:t>
      </w:r>
      <w:r w:rsidR="00394422" w:rsidRPr="0033182C">
        <w:rPr>
          <w:rFonts w:cs="Times New Roman"/>
          <w:szCs w:val="24"/>
          <w:lang w:val="en-ID"/>
        </w:rPr>
        <w:t xml:space="preserve"> Hal ini dapat dilakukan dengan bantuan panel surya yaitu satu kesatuan modul yang didalamnya terdapat sel surya dan komponen pendukung lainnya.</w:t>
      </w:r>
    </w:p>
    <w:p w14:paraId="10EF0312" w14:textId="35D3A1E4" w:rsidR="00307896" w:rsidRPr="0033182C" w:rsidRDefault="0001598D" w:rsidP="0069091D">
      <w:pPr>
        <w:ind w:firstLine="426"/>
        <w:rPr>
          <w:ins w:id="25" w:author="nova" w:date="2019-09-02T07:23:00Z"/>
          <w:rFonts w:eastAsia="Times New Roman" w:cs="Times New Roman"/>
          <w:sz w:val="25"/>
          <w:szCs w:val="25"/>
          <w:lang w:val="id-ID" w:eastAsia="id-ID"/>
        </w:rPr>
      </w:pPr>
      <w:r w:rsidRPr="0033182C">
        <w:rPr>
          <w:rFonts w:cs="Times New Roman"/>
          <w:szCs w:val="24"/>
        </w:rPr>
        <w:t>Panel surya memiliki beberapa kelemahan yaitu ketersediaan sinar matahari yang di perlukan untuk membangkitka</w:t>
      </w:r>
      <w:r w:rsidR="00314DA2" w:rsidRPr="0033182C">
        <w:rPr>
          <w:rFonts w:cs="Times New Roman"/>
          <w:szCs w:val="24"/>
        </w:rPr>
        <w:t>n listrik. Mulai dari topografi, lokasi, dan musim. S</w:t>
      </w:r>
      <w:r w:rsidRPr="0033182C">
        <w:rPr>
          <w:rFonts w:cs="Times New Roman"/>
          <w:szCs w:val="24"/>
        </w:rPr>
        <w:t>alah satu cara mengatasi kelemahan itu adalah dengan menggerakan posisi panel surya ke</w:t>
      </w:r>
      <w:ins w:id="26" w:author="nova" w:date="2019-09-02T07:19:00Z">
        <w:r w:rsidR="006841FF" w:rsidRPr="0033182C">
          <w:rPr>
            <w:rFonts w:cs="Times New Roman"/>
            <w:szCs w:val="24"/>
          </w:rPr>
          <w:t xml:space="preserve"> </w:t>
        </w:r>
      </w:ins>
      <w:r w:rsidRPr="0033182C">
        <w:rPr>
          <w:rFonts w:cs="Times New Roman"/>
          <w:szCs w:val="24"/>
        </w:rPr>
        <w:t>arah yang tepat.</w:t>
      </w:r>
      <w:r w:rsidR="000832F7" w:rsidRPr="0033182C">
        <w:rPr>
          <w:rFonts w:cs="Times New Roman"/>
          <w:szCs w:val="24"/>
        </w:rPr>
        <w:t xml:space="preserve"> </w:t>
      </w:r>
      <w:r w:rsidR="00314DA2" w:rsidRPr="0033182C">
        <w:rPr>
          <w:rFonts w:cs="Times New Roman"/>
          <w:szCs w:val="24"/>
        </w:rPr>
        <w:t>Menggerakkan posisi panel surya</w:t>
      </w:r>
      <w:r w:rsidRPr="0033182C">
        <w:rPr>
          <w:rFonts w:cs="Times New Roman"/>
          <w:szCs w:val="24"/>
        </w:rPr>
        <w:t xml:space="preserve"> dapat membantu</w:t>
      </w:r>
      <w:r w:rsidR="00314DA2" w:rsidRPr="0033182C">
        <w:rPr>
          <w:rFonts w:cs="Times New Roman"/>
          <w:szCs w:val="24"/>
        </w:rPr>
        <w:t xml:space="preserve"> </w:t>
      </w:r>
      <w:r w:rsidR="00314DA2" w:rsidRPr="0033182C">
        <w:rPr>
          <w:rFonts w:cs="Times New Roman"/>
          <w:szCs w:val="24"/>
        </w:rPr>
        <w:lastRenderedPageBreak/>
        <w:t>memaksimalkan</w:t>
      </w:r>
      <w:r w:rsidRPr="0033182C">
        <w:rPr>
          <w:rFonts w:cs="Times New Roman"/>
          <w:szCs w:val="24"/>
        </w:rPr>
        <w:t xml:space="preserve"> penerimaan sinar matahari sehingga</w:t>
      </w:r>
      <w:r w:rsidR="00E275C8" w:rsidRPr="0033182C">
        <w:rPr>
          <w:rFonts w:cs="Times New Roman"/>
          <w:szCs w:val="24"/>
        </w:rPr>
        <w:t xml:space="preserve"> produtiv</w:t>
      </w:r>
      <w:r w:rsidR="00314DA2" w:rsidRPr="0033182C">
        <w:rPr>
          <w:rFonts w:cs="Times New Roman"/>
          <w:szCs w:val="24"/>
        </w:rPr>
        <w:t>itas panel menjadi lebi</w:t>
      </w:r>
      <w:r w:rsidRPr="0033182C">
        <w:rPr>
          <w:rFonts w:cs="Times New Roman"/>
          <w:szCs w:val="24"/>
        </w:rPr>
        <w:t xml:space="preserve">h baik. </w:t>
      </w:r>
      <w:r w:rsidR="00314DA2" w:rsidRPr="0033182C">
        <w:rPr>
          <w:rFonts w:eastAsia="Times New Roman" w:cs="Times New Roman"/>
          <w:szCs w:val="24"/>
          <w:lang w:val="id-ID" w:eastAsia="id-ID"/>
        </w:rPr>
        <w:t>P</w:t>
      </w:r>
      <w:r w:rsidRPr="0033182C">
        <w:rPr>
          <w:rFonts w:eastAsia="Times New Roman" w:cs="Times New Roman"/>
          <w:szCs w:val="24"/>
          <w:lang w:val="id-ID" w:eastAsia="id-ID"/>
        </w:rPr>
        <w:t>engaruh sudut kemiringan 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terhadap radiasi matahari yang diterima oleh 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 xml:space="preserve">per bulan cenderung </w:t>
      </w:r>
      <w:r w:rsidR="00B44AD9" w:rsidRPr="0033182C">
        <w:rPr>
          <w:rFonts w:eastAsia="Times New Roman" w:cs="Times New Roman"/>
          <w:szCs w:val="24"/>
          <w:lang w:val="en-ID" w:eastAsia="id-ID"/>
        </w:rPr>
        <w:t>tidak tetap</w:t>
      </w:r>
      <w:r w:rsidRPr="0033182C">
        <w:rPr>
          <w:rFonts w:eastAsia="Times New Roman" w:cs="Times New Roman"/>
          <w:szCs w:val="24"/>
          <w:lang w:val="id-ID" w:eastAsia="id-ID"/>
        </w:rPr>
        <w:t xml:space="preserve">. Hal ini </w:t>
      </w:r>
      <w:r w:rsidR="00B44AD9" w:rsidRPr="0033182C">
        <w:rPr>
          <w:rFonts w:eastAsia="Times New Roman" w:cs="Times New Roman"/>
          <w:szCs w:val="24"/>
          <w:lang w:val="en-ID" w:eastAsia="id-ID"/>
        </w:rPr>
        <w:t xml:space="preserve">disebabkan radiasi yang diterima </w:t>
      </w:r>
      <w:r w:rsidRPr="0033182C">
        <w:rPr>
          <w:rFonts w:eastAsia="Times New Roman" w:cs="Times New Roman"/>
          <w:szCs w:val="24"/>
          <w:lang w:val="id-ID" w:eastAsia="id-ID"/>
        </w:rPr>
        <w:t>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tidak hanya bergantung pada besar sudut kemiringan panel</w:t>
      </w:r>
      <w:r w:rsidR="000832F7" w:rsidRPr="0033182C">
        <w:rPr>
          <w:rFonts w:eastAsia="Times New Roman" w:cs="Times New Roman"/>
          <w:szCs w:val="24"/>
          <w:lang w:val="en-ID" w:eastAsia="id-ID"/>
        </w:rPr>
        <w:t xml:space="preserve"> </w:t>
      </w:r>
      <w:r w:rsidRPr="0033182C">
        <w:rPr>
          <w:rFonts w:eastAsia="Times New Roman" w:cs="Times New Roman"/>
          <w:szCs w:val="24"/>
          <w:lang w:val="id-ID" w:eastAsia="id-ID"/>
        </w:rPr>
        <w:t>tetapi juga diakibatkan</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beberapa faktor lain seperti gerak semu harian dan tahunan matahari serta indeks kecerahan per bulan</w:t>
      </w:r>
      <w:r w:rsidR="00AA6E54" w:rsidRPr="0033182C">
        <w:rPr>
          <w:rFonts w:eastAsia="Times New Roman" w:cs="Times New Roman"/>
          <w:szCs w:val="24"/>
          <w:lang w:val="id-ID" w:eastAsia="id-ID"/>
        </w:rPr>
        <w:t xml:space="preserve"> </w:t>
      </w:r>
      <w:sdt>
        <w:sdtPr>
          <w:rPr>
            <w:rFonts w:eastAsia="Times New Roman" w:cs="Times New Roman"/>
            <w:lang w:val="id-ID" w:eastAsia="id-ID"/>
          </w:rPr>
          <w:id w:val="-514155135"/>
          <w:citation/>
        </w:sdtPr>
        <w:sdtContent>
          <w:r w:rsidR="00AA6E54" w:rsidRPr="0033182C">
            <w:rPr>
              <w:rFonts w:eastAsia="Times New Roman" w:cs="Times New Roman"/>
              <w:szCs w:val="24"/>
              <w:lang w:val="id-ID" w:eastAsia="id-ID"/>
            </w:rPr>
            <w:fldChar w:fldCharType="begin"/>
          </w:r>
          <w:r w:rsidR="004E6C03" w:rsidRPr="0033182C">
            <w:rPr>
              <w:rFonts w:eastAsia="Times New Roman" w:cs="Times New Roman"/>
              <w:szCs w:val="24"/>
              <w:lang w:val="en-ID" w:eastAsia="id-ID"/>
            </w:rPr>
            <w:instrText xml:space="preserve">CITATION Pan15 \l 14345 </w:instrText>
          </w:r>
          <w:r w:rsidR="00AA6E54" w:rsidRPr="0033182C">
            <w:rPr>
              <w:rFonts w:eastAsia="Times New Roman" w:cs="Times New Roman"/>
              <w:szCs w:val="24"/>
              <w:lang w:val="id-ID" w:eastAsia="id-ID"/>
            </w:rPr>
            <w:fldChar w:fldCharType="separate"/>
          </w:r>
          <w:r w:rsidR="004519D2" w:rsidRPr="0033182C">
            <w:rPr>
              <w:rFonts w:eastAsia="Times New Roman" w:cs="Times New Roman"/>
              <w:noProof/>
              <w:szCs w:val="24"/>
              <w:lang w:val="en-ID" w:eastAsia="id-ID"/>
            </w:rPr>
            <w:t>(Pangestuningtyas, 2013)</w:t>
          </w:r>
          <w:r w:rsidR="00AA6E54" w:rsidRPr="0033182C">
            <w:rPr>
              <w:rFonts w:eastAsia="Times New Roman" w:cs="Times New Roman"/>
              <w:szCs w:val="24"/>
              <w:lang w:val="id-ID" w:eastAsia="id-ID"/>
            </w:rPr>
            <w:fldChar w:fldCharType="end"/>
          </w:r>
        </w:sdtContent>
      </w:sdt>
      <w:r w:rsidRPr="0033182C">
        <w:rPr>
          <w:rFonts w:eastAsia="Times New Roman" w:cs="Times New Roman"/>
          <w:szCs w:val="24"/>
          <w:lang w:val="id-ID" w:eastAsia="id-ID"/>
        </w:rPr>
        <w:t>.</w:t>
      </w:r>
      <w:r w:rsidRPr="0033182C">
        <w:rPr>
          <w:rFonts w:eastAsia="Times New Roman" w:cs="Times New Roman"/>
          <w:sz w:val="25"/>
          <w:szCs w:val="25"/>
          <w:lang w:val="id-ID" w:eastAsia="id-ID"/>
        </w:rPr>
        <w:t xml:space="preserve"> </w:t>
      </w:r>
    </w:p>
    <w:p w14:paraId="12F677EE" w14:textId="793F3D3C" w:rsidR="00232711" w:rsidRPr="0033182C" w:rsidRDefault="00232711" w:rsidP="0069091D">
      <w:pPr>
        <w:ind w:firstLine="426"/>
        <w:rPr>
          <w:rFonts w:eastAsia="Times New Roman" w:cs="Times New Roman"/>
          <w:i/>
          <w:iCs/>
          <w:sz w:val="25"/>
          <w:szCs w:val="25"/>
          <w:lang w:eastAsia="id-ID"/>
          <w:rPrChange w:id="27" w:author="nova" w:date="2019-09-02T07:23:00Z">
            <w:rPr>
              <w:rFonts w:eastAsia="Times New Roman" w:cs="Times New Roman"/>
              <w:sz w:val="25"/>
              <w:szCs w:val="25"/>
              <w:lang w:val="id-ID" w:eastAsia="id-ID"/>
            </w:rPr>
          </w:rPrChange>
        </w:rPr>
      </w:pPr>
      <w:ins w:id="28" w:author="nova" w:date="2019-09-02T07:23:00Z">
        <w:del w:id="29" w:author="Windows User" w:date="2019-09-14T03:56:00Z">
          <w:r w:rsidRPr="0033182C" w:rsidDel="00451BA0">
            <w:rPr>
              <w:rFonts w:eastAsia="Times New Roman" w:cs="Times New Roman"/>
              <w:sz w:val="25"/>
              <w:szCs w:val="25"/>
              <w:lang w:eastAsia="id-ID"/>
            </w:rPr>
            <w:delText xml:space="preserve">Belum diberi </w:delText>
          </w:r>
          <w:r w:rsidRPr="0033182C" w:rsidDel="00451BA0">
            <w:rPr>
              <w:rFonts w:eastAsia="Times New Roman" w:cs="Times New Roman"/>
              <w:szCs w:val="24"/>
              <w:lang w:val="id-ID" w:eastAsia="id-ID"/>
            </w:rPr>
            <w:delText>p</w:delText>
          </w:r>
          <w:r w:rsidRPr="0033182C" w:rsidDel="00451BA0">
            <w:rPr>
              <w:rFonts w:eastAsia="Times New Roman" w:cs="Times New Roman"/>
              <w:sz w:val="25"/>
              <w:szCs w:val="25"/>
              <w:lang w:eastAsia="id-ID"/>
            </w:rPr>
            <w:delText>engantar singkat a</w:delText>
          </w:r>
          <w:r w:rsidRPr="0033182C" w:rsidDel="00451BA0">
            <w:rPr>
              <w:rFonts w:eastAsia="Times New Roman" w:cs="Times New Roman"/>
              <w:szCs w:val="24"/>
              <w:lang w:val="id-ID" w:eastAsia="id-ID"/>
            </w:rPr>
            <w:delText>p</w:delText>
          </w:r>
          <w:r w:rsidRPr="0033182C" w:rsidDel="00451BA0">
            <w:rPr>
              <w:rFonts w:eastAsia="Times New Roman" w:cs="Times New Roman"/>
              <w:szCs w:val="24"/>
              <w:lang w:eastAsia="id-ID"/>
            </w:rPr>
            <w:delText xml:space="preserve">a itu </w:delText>
          </w:r>
        </w:del>
        <w:del w:id="30" w:author="Windows User" w:date="2019-09-14T03:53:00Z">
          <w:r w:rsidRPr="0033182C" w:rsidDel="00451BA0">
            <w:rPr>
              <w:rFonts w:eastAsia="Times New Roman" w:cs="Times New Roman"/>
              <w:i/>
              <w:iCs/>
              <w:szCs w:val="24"/>
              <w:lang w:eastAsia="id-ID"/>
            </w:rPr>
            <w:delText>fuzzy</w:delText>
          </w:r>
        </w:del>
        <w:del w:id="31" w:author="Windows User" w:date="2019-09-14T03:56:00Z">
          <w:r w:rsidRPr="0033182C" w:rsidDel="00451BA0">
            <w:rPr>
              <w:rFonts w:eastAsia="Times New Roman" w:cs="Times New Roman"/>
              <w:i/>
              <w:iCs/>
              <w:szCs w:val="24"/>
              <w:lang w:eastAsia="id-ID"/>
            </w:rPr>
            <w:delText xml:space="preserve"> </w:delText>
          </w:r>
          <w:r w:rsidRPr="0033182C" w:rsidDel="00451BA0">
            <w:rPr>
              <w:rFonts w:eastAsia="Times New Roman" w:cs="Times New Roman"/>
              <w:szCs w:val="24"/>
              <w:lang w:eastAsia="id-ID"/>
            </w:rPr>
            <w:delText xml:space="preserve">dan </w:delText>
          </w:r>
        </w:del>
      </w:ins>
      <w:ins w:id="32" w:author="nova" w:date="2019-09-02T07:24:00Z">
        <w:del w:id="33" w:author="Windows User" w:date="2019-09-14T03:56:00Z">
          <w:r w:rsidRPr="0033182C" w:rsidDel="00451BA0">
            <w:rPr>
              <w:rFonts w:eastAsia="Times New Roman" w:cs="Times New Roman"/>
              <w:szCs w:val="24"/>
              <w:lang w:val="en-ID" w:eastAsia="id-ID"/>
            </w:rPr>
            <w:delText>PID</w:delText>
          </w:r>
        </w:del>
      </w:ins>
      <w:ins w:id="34" w:author="nova" w:date="2019-09-02T07:25:00Z">
        <w:del w:id="35" w:author="Windows User" w:date="2019-09-14T03:56:00Z">
          <w:r w:rsidRPr="0033182C" w:rsidDel="00451BA0">
            <w:rPr>
              <w:rFonts w:eastAsia="Times New Roman" w:cs="Times New Roman"/>
              <w:szCs w:val="24"/>
              <w:lang w:val="en-ID" w:eastAsia="id-ID"/>
            </w:rPr>
            <w:delText xml:space="preserve"> sehingga kemudian bisa digunakan sebagai penyelesaian masalah Anda</w:delText>
          </w:r>
        </w:del>
      </w:ins>
      <w:ins w:id="36" w:author="Windows User" w:date="2019-09-14T03:56:00Z">
        <w:r w:rsidR="00451BA0" w:rsidRPr="0033182C">
          <w:rPr>
            <w:rFonts w:eastAsia="Times New Roman" w:cs="Times New Roman"/>
            <w:sz w:val="25"/>
            <w:szCs w:val="25"/>
            <w:lang w:eastAsia="id-ID"/>
          </w:rPr>
          <w:t>Penelitian ini akan menggunakan metode</w:t>
        </w:r>
        <w:r w:rsidR="00451BA0" w:rsidRPr="0033182C">
          <w:rPr>
            <w:rFonts w:eastAsia="Times New Roman" w:cs="Times New Roman"/>
            <w:i/>
            <w:sz w:val="25"/>
            <w:szCs w:val="25"/>
            <w:lang w:eastAsia="id-ID"/>
          </w:rPr>
          <w:t xml:space="preserve"> </w:t>
        </w:r>
      </w:ins>
      <w:r w:rsidR="00886455" w:rsidRPr="0033182C">
        <w:rPr>
          <w:rFonts w:eastAsia="Times New Roman" w:cs="Times New Roman"/>
          <w:i/>
          <w:sz w:val="25"/>
          <w:szCs w:val="25"/>
          <w:lang w:eastAsia="id-ID"/>
        </w:rPr>
        <w:t>Fuzyy</w:t>
      </w:r>
      <w:ins w:id="37" w:author="Windows User" w:date="2019-09-14T03:56:00Z">
        <w:r w:rsidR="00451BA0" w:rsidRPr="0033182C">
          <w:rPr>
            <w:rFonts w:eastAsia="Times New Roman" w:cs="Times New Roman"/>
            <w:sz w:val="25"/>
            <w:szCs w:val="25"/>
            <w:lang w:eastAsia="id-ID"/>
          </w:rPr>
          <w:t xml:space="preserve"> yaitu suatu metode yang </w:t>
        </w:r>
      </w:ins>
      <w:ins w:id="38" w:author="Windows User" w:date="2019-09-14T04:01:00Z">
        <w:r w:rsidR="00451BA0" w:rsidRPr="0033182C">
          <w:rPr>
            <w:rFonts w:eastAsia="Times New Roman" w:cs="Times New Roman"/>
            <w:sz w:val="25"/>
            <w:szCs w:val="25"/>
            <w:lang w:eastAsia="id-ID"/>
          </w:rPr>
          <w:t>digunakan untuk menentukan nilai yang tidak pasti diantara nilai 0 dan 1. Pada penelitian ini metode</w:t>
        </w:r>
      </w:ins>
      <w:ins w:id="39" w:author="Windows User" w:date="2019-09-14T04:02:00Z">
        <w:r w:rsidR="00451BA0" w:rsidRPr="0033182C">
          <w:rPr>
            <w:rFonts w:eastAsia="Times New Roman" w:cs="Times New Roman"/>
            <w:sz w:val="25"/>
            <w:szCs w:val="25"/>
            <w:lang w:eastAsia="id-ID"/>
          </w:rPr>
          <w:t xml:space="preserve"> </w:t>
        </w:r>
      </w:ins>
      <w:r w:rsidR="00886455" w:rsidRPr="0033182C">
        <w:rPr>
          <w:rFonts w:eastAsia="Times New Roman" w:cs="Times New Roman"/>
          <w:i/>
          <w:sz w:val="25"/>
          <w:szCs w:val="25"/>
          <w:lang w:eastAsia="id-ID"/>
        </w:rPr>
        <w:t>Fuzyy</w:t>
      </w:r>
      <w:ins w:id="40" w:author="Windows User" w:date="2019-09-14T04:02:00Z">
        <w:r w:rsidR="002617D0" w:rsidRPr="0033182C">
          <w:rPr>
            <w:rFonts w:eastAsia="Times New Roman" w:cs="Times New Roman"/>
            <w:i/>
            <w:sz w:val="25"/>
            <w:szCs w:val="25"/>
            <w:lang w:eastAsia="id-ID"/>
          </w:rPr>
          <w:t xml:space="preserve"> </w:t>
        </w:r>
        <w:r w:rsidR="002617D0" w:rsidRPr="0033182C">
          <w:rPr>
            <w:rFonts w:eastAsia="Times New Roman" w:cs="Times New Roman"/>
            <w:sz w:val="25"/>
            <w:szCs w:val="25"/>
            <w:lang w:eastAsia="id-ID"/>
            <w:rPrChange w:id="41" w:author="Windows User" w:date="2019-09-14T04:02:00Z">
              <w:rPr>
                <w:rFonts w:eastAsia="Times New Roman" w:cs="Times New Roman"/>
                <w:i/>
                <w:sz w:val="25"/>
                <w:szCs w:val="25"/>
                <w:lang w:eastAsia="id-ID"/>
              </w:rPr>
            </w:rPrChange>
          </w:rPr>
          <w:t>akan</w:t>
        </w:r>
        <w:r w:rsidR="00451BA0" w:rsidRPr="0033182C">
          <w:rPr>
            <w:rFonts w:eastAsia="Times New Roman" w:cs="Times New Roman"/>
            <w:sz w:val="25"/>
            <w:szCs w:val="25"/>
            <w:lang w:eastAsia="id-ID"/>
          </w:rPr>
          <w:t xml:space="preserve"> </w:t>
        </w:r>
      </w:ins>
      <w:ins w:id="42" w:author="Windows User" w:date="2019-09-14T04:01:00Z">
        <w:r w:rsidR="00451BA0" w:rsidRPr="0033182C">
          <w:rPr>
            <w:rFonts w:eastAsia="Times New Roman" w:cs="Times New Roman"/>
            <w:sz w:val="25"/>
            <w:szCs w:val="25"/>
            <w:lang w:eastAsia="id-ID"/>
          </w:rPr>
          <w:t>digunakan untuk menentukan posisi sudut optimal (</w:t>
        </w:r>
      </w:ins>
      <w:ins w:id="43" w:author="Windows User" w:date="2019-09-14T04:02:00Z">
        <w:r w:rsidR="00451BA0" w:rsidRPr="0033182C">
          <w:rPr>
            <w:rFonts w:eastAsia="Times New Roman" w:cs="Times New Roman"/>
            <w:i/>
            <w:sz w:val="25"/>
            <w:szCs w:val="25"/>
            <w:lang w:eastAsia="id-ID"/>
            <w:rPrChange w:id="44" w:author="Windows User" w:date="2019-09-14T04:02:00Z">
              <w:rPr>
                <w:rFonts w:eastAsia="Times New Roman" w:cs="Times New Roman"/>
                <w:sz w:val="25"/>
                <w:szCs w:val="25"/>
                <w:lang w:eastAsia="id-ID"/>
              </w:rPr>
            </w:rPrChange>
          </w:rPr>
          <w:t>setpoint</w:t>
        </w:r>
      </w:ins>
      <w:ins w:id="45" w:author="Windows User" w:date="2019-09-14T04:01:00Z">
        <w:r w:rsidR="00451BA0" w:rsidRPr="0033182C">
          <w:rPr>
            <w:rFonts w:eastAsia="Times New Roman" w:cs="Times New Roman"/>
            <w:sz w:val="25"/>
            <w:szCs w:val="25"/>
            <w:lang w:eastAsia="id-ID"/>
          </w:rPr>
          <w:t>)</w:t>
        </w:r>
      </w:ins>
      <w:r w:rsidR="00C91793" w:rsidRPr="0033182C">
        <w:rPr>
          <w:rFonts w:eastAsia="Times New Roman" w:cs="Times New Roman"/>
          <w:sz w:val="25"/>
          <w:szCs w:val="25"/>
          <w:lang w:eastAsia="id-ID"/>
        </w:rPr>
        <w:t xml:space="preserve"> dalam menentukan arah pengambilan sinar matahari</w:t>
      </w:r>
      <w:ins w:id="46" w:author="Windows User" w:date="2019-09-14T04:02:00Z">
        <w:r w:rsidR="002617D0" w:rsidRPr="0033182C">
          <w:rPr>
            <w:rFonts w:eastAsia="Times New Roman" w:cs="Times New Roman"/>
            <w:sz w:val="25"/>
            <w:szCs w:val="25"/>
            <w:lang w:eastAsia="id-ID"/>
          </w:rPr>
          <w:t xml:space="preserve"> .</w:t>
        </w:r>
      </w:ins>
      <w:ins w:id="47" w:author="Windows User" w:date="2019-09-14T04:03:00Z">
        <w:r w:rsidR="002617D0" w:rsidRPr="0033182C">
          <w:rPr>
            <w:rFonts w:eastAsia="Times New Roman" w:cs="Times New Roman"/>
            <w:sz w:val="25"/>
            <w:szCs w:val="25"/>
            <w:lang w:eastAsia="id-ID"/>
          </w:rPr>
          <w:t xml:space="preserve">Selain menggunakan metode </w:t>
        </w:r>
      </w:ins>
      <w:r w:rsidR="00886455" w:rsidRPr="0033182C">
        <w:rPr>
          <w:rFonts w:eastAsia="Times New Roman" w:cs="Times New Roman"/>
          <w:i/>
          <w:sz w:val="25"/>
          <w:szCs w:val="25"/>
          <w:lang w:eastAsia="id-ID"/>
        </w:rPr>
        <w:t>Fuzyy</w:t>
      </w:r>
      <w:ins w:id="48" w:author="Windows User" w:date="2019-09-14T04:03:00Z">
        <w:r w:rsidR="002617D0" w:rsidRPr="0033182C">
          <w:rPr>
            <w:rFonts w:eastAsia="Times New Roman" w:cs="Times New Roman"/>
            <w:szCs w:val="24"/>
            <w:lang w:val="en-ID" w:eastAsia="id-ID"/>
          </w:rPr>
          <w:t xml:space="preserve"> penelitian ini juga menggunakan metode </w:t>
        </w:r>
      </w:ins>
      <w:ins w:id="49" w:author="Windows User" w:date="2019-09-14T04:06:00Z">
        <w:r w:rsidR="002617D0" w:rsidRPr="0033182C">
          <w:rPr>
            <w:rFonts w:eastAsia="Times New Roman" w:cs="Times New Roman"/>
            <w:i/>
            <w:szCs w:val="24"/>
            <w:lang w:val="id-ID" w:eastAsia="id-ID"/>
          </w:rPr>
          <w:t>Proportional Integral Derivative</w:t>
        </w:r>
        <w:r w:rsidR="002617D0" w:rsidRPr="0033182C">
          <w:rPr>
            <w:rFonts w:eastAsia="Times New Roman" w:cs="Times New Roman"/>
            <w:szCs w:val="24"/>
            <w:lang w:val="id-ID" w:eastAsia="id-ID"/>
          </w:rPr>
          <w:t xml:space="preserve"> </w:t>
        </w:r>
        <w:r w:rsidR="002617D0" w:rsidRPr="0033182C">
          <w:rPr>
            <w:rFonts w:eastAsia="Times New Roman" w:cs="Times New Roman"/>
            <w:szCs w:val="24"/>
            <w:lang w:val="en-ID" w:eastAsia="id-ID"/>
          </w:rPr>
          <w:t>(</w:t>
        </w:r>
      </w:ins>
      <w:ins w:id="50" w:author="Windows User" w:date="2019-09-14T04:03:00Z">
        <w:r w:rsidR="002617D0" w:rsidRPr="0033182C">
          <w:rPr>
            <w:rFonts w:eastAsia="Times New Roman" w:cs="Times New Roman"/>
            <w:szCs w:val="24"/>
            <w:lang w:val="en-ID" w:eastAsia="id-ID"/>
          </w:rPr>
          <w:t>PID</w:t>
        </w:r>
      </w:ins>
      <w:ins w:id="51" w:author="Windows User" w:date="2019-09-14T04:07:00Z">
        <w:r w:rsidR="002617D0" w:rsidRPr="0033182C">
          <w:rPr>
            <w:rFonts w:eastAsia="Times New Roman" w:cs="Times New Roman"/>
            <w:szCs w:val="24"/>
            <w:lang w:val="en-ID" w:eastAsia="id-ID"/>
          </w:rPr>
          <w:t>)</w:t>
        </w:r>
      </w:ins>
      <w:ins w:id="52" w:author="Windows User" w:date="2019-09-14T04:03:00Z">
        <w:r w:rsidR="002617D0" w:rsidRPr="0033182C">
          <w:rPr>
            <w:rFonts w:eastAsia="Times New Roman" w:cs="Times New Roman"/>
            <w:szCs w:val="24"/>
            <w:lang w:val="en-ID" w:eastAsia="id-ID"/>
          </w:rPr>
          <w:t xml:space="preserve"> </w:t>
        </w:r>
      </w:ins>
      <w:ins w:id="53" w:author="Windows User" w:date="2019-09-14T04:04:00Z">
        <w:r w:rsidR="002617D0" w:rsidRPr="0033182C">
          <w:rPr>
            <w:rFonts w:eastAsia="Times New Roman" w:cs="Times New Roman"/>
            <w:szCs w:val="24"/>
            <w:lang w:val="en-ID" w:eastAsia="id-ID"/>
          </w:rPr>
          <w:t xml:space="preserve">yaitu suatu metode yang digunakan untuk menjaga </w:t>
        </w:r>
        <w:r w:rsidR="002617D0" w:rsidRPr="0033182C">
          <w:rPr>
            <w:rStyle w:val="e24kjd"/>
            <w:rFonts w:cs="Times New Roman"/>
          </w:rPr>
          <w:t xml:space="preserve">presisi suatu </w:t>
        </w:r>
      </w:ins>
      <w:ins w:id="54" w:author="Windows User" w:date="2019-09-14T04:05:00Z">
        <w:r w:rsidR="002617D0" w:rsidRPr="0033182C">
          <w:rPr>
            <w:rStyle w:val="e24kjd"/>
            <w:rFonts w:cs="Times New Roman"/>
          </w:rPr>
          <w:t>benda</w:t>
        </w:r>
      </w:ins>
      <w:ins w:id="55" w:author="Windows User" w:date="2019-09-14T04:08:00Z">
        <w:r w:rsidR="002617D0" w:rsidRPr="0033182C">
          <w:rPr>
            <w:rFonts w:eastAsia="Times New Roman" w:cs="Times New Roman"/>
            <w:szCs w:val="24"/>
            <w:lang w:val="en-ID" w:eastAsia="id-ID"/>
          </w:rPr>
          <w:t xml:space="preserve"> agar selalu berada pada posisi yang telah ditentukan.</w:t>
        </w:r>
      </w:ins>
      <w:ins w:id="56" w:author="nova" w:date="2019-09-02T07:25:00Z">
        <w:del w:id="57" w:author="Windows User" w:date="2019-09-14T04:08:00Z">
          <w:r w:rsidRPr="0033182C" w:rsidDel="002617D0">
            <w:rPr>
              <w:rFonts w:eastAsia="Times New Roman" w:cs="Times New Roman"/>
              <w:szCs w:val="24"/>
              <w:lang w:val="en-ID" w:eastAsia="id-ID"/>
            </w:rPr>
            <w:delText>.</w:delText>
          </w:r>
        </w:del>
      </w:ins>
    </w:p>
    <w:p w14:paraId="1A0FC9E6" w14:textId="6AB154C2" w:rsidR="00AD6CD8" w:rsidRPr="0033182C" w:rsidRDefault="0085110D" w:rsidP="00AD6CD8">
      <w:pPr>
        <w:ind w:firstLine="426"/>
        <w:rPr>
          <w:rFonts w:eastAsia="Times New Roman" w:cs="Times New Roman"/>
          <w:szCs w:val="24"/>
          <w:lang w:val="en-ID" w:eastAsia="id-ID"/>
        </w:rPr>
      </w:pPr>
      <w:r w:rsidRPr="0033182C">
        <w:rPr>
          <w:rFonts w:eastAsia="Times New Roman" w:cs="Times New Roman"/>
          <w:szCs w:val="24"/>
          <w:lang w:val="en-ID" w:eastAsia="id-ID"/>
        </w:rPr>
        <w:t>Memaksimalkan penerimaan sumber cahaya dapat dilakuka</w:t>
      </w:r>
      <w:r w:rsidR="00D73786" w:rsidRPr="0033182C">
        <w:rPr>
          <w:rFonts w:eastAsia="Times New Roman" w:cs="Times New Roman"/>
          <w:szCs w:val="24"/>
          <w:lang w:val="en-ID" w:eastAsia="id-ID"/>
        </w:rPr>
        <w:t xml:space="preserve">n </w:t>
      </w:r>
      <w:r w:rsidRPr="0033182C">
        <w:rPr>
          <w:rFonts w:eastAsia="Times New Roman" w:cs="Times New Roman"/>
          <w:szCs w:val="24"/>
          <w:lang w:val="en-ID" w:eastAsia="id-ID"/>
        </w:rPr>
        <w:t xml:space="preserve">dengan menggabungkan </w:t>
      </w:r>
      <w:commentRangeStart w:id="58"/>
      <w:del w:id="59" w:author="Windows User" w:date="2019-09-14T03:53:00Z">
        <w:r w:rsidRPr="0033182C" w:rsidDel="00451BA0">
          <w:rPr>
            <w:rFonts w:eastAsia="Times New Roman" w:cs="Times New Roman"/>
            <w:i/>
            <w:iCs/>
            <w:szCs w:val="24"/>
            <w:lang w:val="en-ID" w:eastAsia="id-ID"/>
            <w:rPrChange w:id="60" w:author="nova" w:date="2019-09-02T07:26:00Z">
              <w:rPr>
                <w:rFonts w:eastAsia="Times New Roman" w:cs="Times New Roman"/>
                <w:szCs w:val="24"/>
                <w:lang w:val="en-ID" w:eastAsia="id-ID"/>
              </w:rPr>
            </w:rPrChange>
          </w:rPr>
          <w:delText>Fuzzy</w:delText>
        </w:r>
      </w:del>
      <w:commentRangeEnd w:id="58"/>
      <w:r w:rsidR="00886455" w:rsidRPr="0033182C">
        <w:rPr>
          <w:rFonts w:eastAsia="Times New Roman" w:cs="Times New Roman"/>
          <w:i/>
          <w:iCs/>
          <w:szCs w:val="24"/>
          <w:lang w:val="en-ID" w:eastAsia="id-ID"/>
        </w:rPr>
        <w:t>Fuzyy</w:t>
      </w:r>
      <w:r w:rsidR="006841FF" w:rsidRPr="0033182C">
        <w:rPr>
          <w:rStyle w:val="CommentReference"/>
          <w:rFonts w:cs="Times New Roman"/>
        </w:rPr>
        <w:commentReference w:id="58"/>
      </w:r>
      <w:r w:rsidRPr="0033182C">
        <w:rPr>
          <w:rFonts w:eastAsia="Times New Roman" w:cs="Times New Roman"/>
          <w:szCs w:val="24"/>
          <w:lang w:val="en-ID" w:eastAsia="id-ID"/>
        </w:rPr>
        <w:t xml:space="preserve"> dan </w:t>
      </w:r>
      <w:commentRangeStart w:id="61"/>
      <w:r w:rsidRPr="0033182C">
        <w:rPr>
          <w:rFonts w:eastAsia="Times New Roman" w:cs="Times New Roman"/>
          <w:szCs w:val="24"/>
          <w:lang w:val="en-ID" w:eastAsia="id-ID"/>
        </w:rPr>
        <w:t>PID</w:t>
      </w:r>
      <w:commentRangeEnd w:id="61"/>
      <w:r w:rsidR="00232711" w:rsidRPr="0033182C">
        <w:rPr>
          <w:rStyle w:val="CommentReference"/>
          <w:rFonts w:cs="Times New Roman"/>
        </w:rPr>
        <w:commentReference w:id="61"/>
      </w:r>
      <w:r w:rsidRPr="0033182C">
        <w:rPr>
          <w:rFonts w:eastAsia="Times New Roman" w:cs="Times New Roman"/>
          <w:szCs w:val="24"/>
          <w:lang w:val="en-ID" w:eastAsia="id-ID"/>
        </w:rPr>
        <w:t>. Pengaturan sudut panel surya ditentukan menggunakan</w:t>
      </w:r>
      <w:r w:rsidR="0014618A" w:rsidRPr="0033182C">
        <w:rPr>
          <w:rFonts w:eastAsia="Times New Roman" w:cs="Times New Roman"/>
          <w:szCs w:val="24"/>
          <w:lang w:val="en-ID" w:eastAsia="id-ID"/>
        </w:rPr>
        <w:t xml:space="preserve"> </w:t>
      </w:r>
      <w:r w:rsidR="0014618A" w:rsidRPr="0033182C">
        <w:rPr>
          <w:rFonts w:eastAsia="Times New Roman" w:cs="Times New Roman"/>
          <w:i/>
          <w:szCs w:val="24"/>
          <w:lang w:val="en-ID" w:eastAsia="id-ID"/>
        </w:rPr>
        <w:t>solar tracker</w:t>
      </w:r>
      <w:r w:rsidR="0014618A" w:rsidRPr="0033182C">
        <w:rPr>
          <w:rFonts w:eastAsia="Times New Roman" w:cs="Times New Roman"/>
          <w:szCs w:val="24"/>
          <w:lang w:val="en-ID" w:eastAsia="id-ID"/>
        </w:rPr>
        <w:t xml:space="preserve"> dengan menerapkan</w:t>
      </w:r>
      <w:r w:rsidRPr="0033182C">
        <w:rPr>
          <w:rFonts w:eastAsia="Times New Roman" w:cs="Times New Roman"/>
          <w:szCs w:val="24"/>
          <w:lang w:val="en-ID" w:eastAsia="id-ID"/>
        </w:rPr>
        <w:t xml:space="preserve"> metode </w:t>
      </w:r>
      <w:del w:id="62" w:author="Windows User" w:date="2019-09-14T03:53:00Z">
        <w:r w:rsidRPr="0033182C" w:rsidDel="00451BA0">
          <w:rPr>
            <w:rFonts w:eastAsia="Times New Roman" w:cs="Times New Roman"/>
            <w:i/>
            <w:szCs w:val="24"/>
            <w:lang w:val="en-ID" w:eastAsia="id-ID"/>
          </w:rPr>
          <w:delText>Fuzzy</w:delText>
        </w:r>
      </w:del>
      <w:r w:rsidR="00886455" w:rsidRPr="0033182C">
        <w:rPr>
          <w:rFonts w:eastAsia="Times New Roman" w:cs="Times New Roman"/>
          <w:i/>
          <w:szCs w:val="24"/>
          <w:lang w:val="en-ID" w:eastAsia="id-ID"/>
        </w:rPr>
        <w:t>Fuzyy</w:t>
      </w:r>
      <w:r w:rsidRPr="0033182C">
        <w:rPr>
          <w:rFonts w:eastAsia="Times New Roman" w:cs="Times New Roman"/>
          <w:i/>
          <w:szCs w:val="24"/>
          <w:lang w:val="en-ID" w:eastAsia="id-ID"/>
        </w:rPr>
        <w:t xml:space="preserve"> Logic Controller</w:t>
      </w:r>
      <w:r w:rsidRPr="0033182C">
        <w:rPr>
          <w:rFonts w:eastAsia="Times New Roman" w:cs="Times New Roman"/>
          <w:szCs w:val="24"/>
          <w:lang w:val="en-ID" w:eastAsia="id-ID"/>
        </w:rPr>
        <w:t xml:space="preserve"> dengan menilai sudut yang paling optimal untuk penerimaan sinar matahari</w:t>
      </w:r>
      <w:r w:rsidR="0034460B" w:rsidRPr="0033182C">
        <w:rPr>
          <w:rFonts w:eastAsia="Times New Roman" w:cs="Times New Roman"/>
          <w:szCs w:val="24"/>
          <w:lang w:val="en-ID" w:eastAsia="id-ID"/>
        </w:rPr>
        <w:t xml:space="preserve"> yang didapat melalui data sensor </w:t>
      </w:r>
      <w:r w:rsidR="00447A89" w:rsidRPr="0033182C">
        <w:rPr>
          <w:rFonts w:eastAsia="Times New Roman" w:cs="Times New Roman"/>
          <w:i/>
          <w:szCs w:val="24"/>
          <w:lang w:val="en-ID" w:eastAsia="id-ID"/>
        </w:rPr>
        <w:t>Light Dependant Resistor</w:t>
      </w:r>
      <w:r w:rsidR="00447A89" w:rsidRPr="0033182C">
        <w:rPr>
          <w:rFonts w:eastAsia="Times New Roman" w:cs="Times New Roman"/>
          <w:szCs w:val="24"/>
          <w:lang w:val="en-ID" w:eastAsia="id-ID"/>
        </w:rPr>
        <w:t xml:space="preserve"> (</w:t>
      </w:r>
      <w:r w:rsidR="0034460B" w:rsidRPr="0033182C">
        <w:rPr>
          <w:rFonts w:eastAsia="Times New Roman" w:cs="Times New Roman"/>
          <w:szCs w:val="24"/>
          <w:lang w:val="en-ID" w:eastAsia="id-ID"/>
        </w:rPr>
        <w:t>LDR</w:t>
      </w:r>
      <w:r w:rsidR="00447A89" w:rsidRPr="0033182C">
        <w:rPr>
          <w:rFonts w:eastAsia="Times New Roman" w:cs="Times New Roman"/>
          <w:szCs w:val="24"/>
          <w:lang w:val="en-ID" w:eastAsia="id-ID"/>
        </w:rPr>
        <w:t>)</w:t>
      </w:r>
      <w:r w:rsidRPr="0033182C">
        <w:rPr>
          <w:rFonts w:eastAsia="Times New Roman" w:cs="Times New Roman"/>
          <w:szCs w:val="24"/>
          <w:lang w:val="en-ID" w:eastAsia="id-ID"/>
        </w:rPr>
        <w:t xml:space="preserve">. </w:t>
      </w:r>
      <w:r w:rsidR="00F935D6" w:rsidRPr="0033182C">
        <w:rPr>
          <w:rFonts w:eastAsia="Times New Roman" w:cs="Times New Roman"/>
          <w:szCs w:val="24"/>
          <w:lang w:val="id-ID" w:eastAsia="id-ID"/>
        </w:rPr>
        <w:t xml:space="preserve">Sedangkan untuk </w:t>
      </w:r>
      <w:del w:id="63" w:author="Windows User" w:date="2019-09-14T04:07:00Z">
        <w:r w:rsidR="007B689A" w:rsidRPr="0033182C" w:rsidDel="002617D0">
          <w:rPr>
            <w:rFonts w:eastAsia="Times New Roman" w:cs="Times New Roman"/>
            <w:i/>
            <w:szCs w:val="24"/>
            <w:lang w:val="id-ID" w:eastAsia="id-ID"/>
          </w:rPr>
          <w:delText xml:space="preserve">Proportional Integral </w:delText>
        </w:r>
        <w:r w:rsidR="00613CBB" w:rsidRPr="0033182C" w:rsidDel="002617D0">
          <w:rPr>
            <w:rFonts w:eastAsia="Times New Roman" w:cs="Times New Roman"/>
            <w:i/>
            <w:szCs w:val="24"/>
            <w:lang w:val="id-ID" w:eastAsia="id-ID"/>
          </w:rPr>
          <w:delText>Derivative</w:delText>
        </w:r>
        <w:r w:rsidR="007B689A" w:rsidRPr="0033182C" w:rsidDel="002617D0">
          <w:rPr>
            <w:rFonts w:eastAsia="Times New Roman" w:cs="Times New Roman"/>
            <w:szCs w:val="24"/>
            <w:lang w:val="id-ID" w:eastAsia="id-ID"/>
          </w:rPr>
          <w:delText xml:space="preserve"> </w:delText>
        </w:r>
        <w:r w:rsidR="00F935D6" w:rsidRPr="0033182C" w:rsidDel="002617D0">
          <w:rPr>
            <w:rFonts w:eastAsia="Times New Roman" w:cs="Times New Roman"/>
            <w:szCs w:val="24"/>
            <w:lang w:val="en-ID" w:eastAsia="id-ID"/>
          </w:rPr>
          <w:delText xml:space="preserve"> (</w:delText>
        </w:r>
      </w:del>
      <w:r w:rsidR="00F935D6" w:rsidRPr="0033182C">
        <w:rPr>
          <w:rFonts w:eastAsia="Times New Roman" w:cs="Times New Roman"/>
          <w:szCs w:val="24"/>
          <w:lang w:val="id-ID" w:eastAsia="id-ID"/>
        </w:rPr>
        <w:t>PID</w:t>
      </w:r>
      <w:del w:id="64" w:author="Windows User" w:date="2019-09-14T04:07:00Z">
        <w:r w:rsidR="00F935D6" w:rsidRPr="0033182C" w:rsidDel="002617D0">
          <w:rPr>
            <w:rFonts w:eastAsia="Times New Roman" w:cs="Times New Roman"/>
            <w:szCs w:val="24"/>
            <w:lang w:val="en-ID" w:eastAsia="id-ID"/>
          </w:rPr>
          <w:delText>)</w:delText>
        </w:r>
      </w:del>
      <w:r w:rsidR="00F935D6" w:rsidRPr="0033182C">
        <w:rPr>
          <w:rFonts w:eastAsia="Times New Roman" w:cs="Times New Roman"/>
          <w:szCs w:val="24"/>
          <w:lang w:val="en-ID" w:eastAsia="id-ID"/>
        </w:rPr>
        <w:t xml:space="preserve"> </w:t>
      </w:r>
      <w:r w:rsidR="00613CBB" w:rsidRPr="0033182C">
        <w:rPr>
          <w:rFonts w:eastAsia="Times New Roman" w:cs="Times New Roman"/>
          <w:szCs w:val="24"/>
          <w:lang w:val="id-ID" w:eastAsia="id-ID"/>
        </w:rPr>
        <w:t xml:space="preserve">berfungsi </w:t>
      </w:r>
      <w:r w:rsidR="007B689A" w:rsidRPr="0033182C">
        <w:rPr>
          <w:rFonts w:eastAsia="Times New Roman" w:cs="Times New Roman"/>
          <w:szCs w:val="24"/>
          <w:lang w:val="en-ID" w:eastAsia="id-ID"/>
        </w:rPr>
        <w:t>sebagai</w:t>
      </w:r>
      <w:r w:rsidR="00613CBB" w:rsidRPr="0033182C">
        <w:rPr>
          <w:rFonts w:eastAsia="Times New Roman" w:cs="Times New Roman"/>
          <w:szCs w:val="24"/>
          <w:lang w:val="id-ID" w:eastAsia="id-ID"/>
        </w:rPr>
        <w:t xml:space="preserve"> penyesuaian motor untuk mendekati sudut optimal.</w:t>
      </w:r>
      <w:r w:rsidR="00613CBB" w:rsidRPr="0033182C">
        <w:rPr>
          <w:rFonts w:cs="Times New Roman"/>
          <w:szCs w:val="24"/>
        </w:rPr>
        <w:t xml:space="preserve"> </w:t>
      </w:r>
      <w:r w:rsidR="003562DD" w:rsidRPr="0033182C">
        <w:rPr>
          <w:rFonts w:eastAsia="Times New Roman" w:cs="Times New Roman"/>
          <w:szCs w:val="24"/>
          <w:lang w:val="en-ID" w:eastAsia="id-ID"/>
        </w:rPr>
        <w:t xml:space="preserve">Penggabungan kedua metode tersebut juga bertujuan untuk </w:t>
      </w:r>
      <w:r w:rsidR="00AD6CD8" w:rsidRPr="0033182C">
        <w:rPr>
          <w:rFonts w:eastAsia="Times New Roman" w:cs="Times New Roman"/>
          <w:szCs w:val="24"/>
          <w:lang w:val="en-ID" w:eastAsia="id-ID"/>
        </w:rPr>
        <w:t xml:space="preserve">mempercepat kinerja </w:t>
      </w:r>
      <w:r w:rsidR="00240AAC" w:rsidRPr="0033182C">
        <w:rPr>
          <w:rFonts w:eastAsia="Times New Roman" w:cs="Times New Roman"/>
          <w:i/>
          <w:szCs w:val="24"/>
          <w:lang w:val="en-ID" w:eastAsia="id-ID"/>
        </w:rPr>
        <w:t>solar</w:t>
      </w:r>
      <w:r w:rsidR="00AD6CD8" w:rsidRPr="0033182C">
        <w:rPr>
          <w:rFonts w:eastAsia="Times New Roman" w:cs="Times New Roman"/>
          <w:i/>
          <w:szCs w:val="24"/>
          <w:lang w:val="en-ID" w:eastAsia="id-ID"/>
        </w:rPr>
        <w:t xml:space="preserve"> </w:t>
      </w:r>
      <w:r w:rsidR="00240AAC" w:rsidRPr="0033182C">
        <w:rPr>
          <w:rFonts w:eastAsia="Times New Roman" w:cs="Times New Roman"/>
          <w:i/>
          <w:szCs w:val="24"/>
          <w:lang w:val="en-ID" w:eastAsia="id-ID"/>
        </w:rPr>
        <w:t>tracker</w:t>
      </w:r>
      <w:r w:rsidR="00AD6CD8" w:rsidRPr="0033182C">
        <w:rPr>
          <w:rFonts w:eastAsia="Times New Roman" w:cs="Times New Roman"/>
          <w:szCs w:val="24"/>
          <w:lang w:val="en-ID" w:eastAsia="id-ID"/>
        </w:rPr>
        <w:t xml:space="preserve">. </w:t>
      </w:r>
    </w:p>
    <w:p w14:paraId="02A6AD2A" w14:textId="320E8A36" w:rsidR="001A2E70" w:rsidRPr="0033182C" w:rsidDel="002617D0" w:rsidRDefault="005555BB" w:rsidP="00F54CE3">
      <w:pPr>
        <w:ind w:firstLine="426"/>
        <w:rPr>
          <w:del w:id="65" w:author="Windows User" w:date="2019-09-14T04:09:00Z"/>
          <w:rFonts w:cs="Times New Roman"/>
          <w:szCs w:val="24"/>
          <w:lang w:val="en-ID"/>
        </w:rPr>
      </w:pPr>
      <w:commentRangeStart w:id="66"/>
      <w:commentRangeStart w:id="67"/>
      <w:del w:id="68" w:author="Windows User" w:date="2019-09-14T04:09:00Z">
        <w:r w:rsidRPr="0033182C" w:rsidDel="002617D0">
          <w:rPr>
            <w:rFonts w:cs="Times New Roman"/>
            <w:szCs w:val="24"/>
            <w:lang w:val="en-ID"/>
          </w:rPr>
          <w:delText xml:space="preserve">Hasil perhitungan dari </w:delText>
        </w:r>
      </w:del>
      <w:del w:id="69" w:author="Windows User" w:date="2019-09-14T03:53:00Z">
        <w:r w:rsidRPr="0033182C" w:rsidDel="00451BA0">
          <w:rPr>
            <w:rFonts w:cs="Times New Roman"/>
            <w:i/>
            <w:iCs/>
            <w:szCs w:val="24"/>
            <w:lang w:val="en-ID"/>
            <w:rPrChange w:id="70" w:author="nova" w:date="2019-09-02T07:21:00Z">
              <w:rPr>
                <w:rFonts w:cs="Times New Roman"/>
                <w:szCs w:val="24"/>
                <w:lang w:val="en-ID"/>
              </w:rPr>
            </w:rPrChange>
          </w:rPr>
          <w:delText>fuzzy</w:delText>
        </w:r>
      </w:del>
      <w:del w:id="71" w:author="Windows User" w:date="2019-09-14T04:09:00Z">
        <w:r w:rsidR="001A2E70" w:rsidRPr="0033182C" w:rsidDel="002617D0">
          <w:rPr>
            <w:rFonts w:cs="Times New Roman"/>
            <w:szCs w:val="24"/>
            <w:lang w:val="en-ID"/>
          </w:rPr>
          <w:delText xml:space="preserve"> berupa sudut x dan y yang akan disimpan ke dalam </w:delText>
        </w:r>
        <w:r w:rsidR="001A2E70" w:rsidRPr="0033182C" w:rsidDel="002617D0">
          <w:rPr>
            <w:rFonts w:cs="Times New Roman"/>
            <w:szCs w:val="24"/>
            <w:highlight w:val="yellow"/>
            <w:lang w:val="en-ID"/>
            <w:rPrChange w:id="72" w:author="nova" w:date="2019-09-02T07:26:00Z">
              <w:rPr>
                <w:rFonts w:cs="Times New Roman"/>
                <w:szCs w:val="24"/>
                <w:lang w:val="en-ID"/>
              </w:rPr>
            </w:rPrChange>
          </w:rPr>
          <w:delText>database</w:delText>
        </w:r>
        <w:r w:rsidR="001A2E70" w:rsidRPr="0033182C" w:rsidDel="002617D0">
          <w:rPr>
            <w:rFonts w:cs="Times New Roman"/>
            <w:szCs w:val="24"/>
            <w:lang w:val="en-ID"/>
          </w:rPr>
          <w:delText xml:space="preserve">. Proses penyimpanan data tersebut melalui </w:delText>
        </w:r>
        <w:r w:rsidR="00FD100C" w:rsidRPr="0033182C" w:rsidDel="002617D0">
          <w:rPr>
            <w:rFonts w:cs="Times New Roman"/>
            <w:i/>
            <w:szCs w:val="24"/>
            <w:lang w:val="en-ID"/>
          </w:rPr>
          <w:delText>Application Programming Interface</w:delText>
        </w:r>
        <w:r w:rsidR="00FD100C" w:rsidRPr="0033182C" w:rsidDel="002617D0">
          <w:rPr>
            <w:rFonts w:cs="Times New Roman"/>
            <w:szCs w:val="24"/>
            <w:lang w:val="en-ID"/>
          </w:rPr>
          <w:delText xml:space="preserve"> (API)  </w:delText>
        </w:r>
        <w:r w:rsidR="001A2E70" w:rsidRPr="0033182C" w:rsidDel="002617D0">
          <w:rPr>
            <w:rFonts w:cs="Times New Roman"/>
            <w:szCs w:val="24"/>
            <w:lang w:val="en-ID"/>
          </w:rPr>
          <w:delText xml:space="preserve"> yang ada pada </w:delText>
        </w:r>
        <w:r w:rsidR="001A2E70" w:rsidRPr="0033182C" w:rsidDel="002617D0">
          <w:rPr>
            <w:rFonts w:cs="Times New Roman"/>
            <w:i/>
            <w:iCs/>
            <w:szCs w:val="24"/>
            <w:lang w:val="en-ID"/>
            <w:rPrChange w:id="73" w:author="nova" w:date="2019-09-02T07:21:00Z">
              <w:rPr>
                <w:rFonts w:cs="Times New Roman"/>
                <w:szCs w:val="24"/>
                <w:lang w:val="en-ID"/>
              </w:rPr>
            </w:rPrChange>
          </w:rPr>
          <w:delText>web</w:delText>
        </w:r>
        <w:r w:rsidR="001A2E70" w:rsidRPr="0033182C" w:rsidDel="002617D0">
          <w:rPr>
            <w:rFonts w:cs="Times New Roman"/>
            <w:szCs w:val="24"/>
            <w:lang w:val="en-ID"/>
          </w:rPr>
          <w:delText xml:space="preserve">. </w:delText>
        </w:r>
        <w:r w:rsidRPr="0033182C" w:rsidDel="002617D0">
          <w:rPr>
            <w:rFonts w:cs="Times New Roman"/>
            <w:szCs w:val="24"/>
            <w:lang w:val="en-ID"/>
          </w:rPr>
          <w:delText>Data yang di olah menghasilkan keluaran berupa sudut optimal yang digunakan untuk menentukan arah gerakan panel surya.</w:delText>
        </w:r>
      </w:del>
      <w:ins w:id="74" w:author="nova" w:date="2019-09-02T07:23:00Z">
        <w:del w:id="75" w:author="Windows User" w:date="2019-09-14T04:09:00Z">
          <w:r w:rsidR="00232711" w:rsidRPr="0033182C" w:rsidDel="002617D0">
            <w:rPr>
              <w:rFonts w:cs="Times New Roman"/>
              <w:szCs w:val="24"/>
              <w:lang w:val="en-ID"/>
            </w:rPr>
            <w:delText xml:space="preserve"> </w:delText>
          </w:r>
        </w:del>
      </w:ins>
      <w:del w:id="76" w:author="Windows User" w:date="2019-09-14T04:09:00Z">
        <w:r w:rsidR="001A2E70" w:rsidRPr="0033182C" w:rsidDel="002617D0">
          <w:rPr>
            <w:rFonts w:cs="Times New Roman"/>
            <w:szCs w:val="24"/>
            <w:lang w:val="en-ID"/>
          </w:rPr>
          <w:delText>Setelah di dapatkan su</w:delText>
        </w:r>
        <w:r w:rsidRPr="0033182C" w:rsidDel="002617D0">
          <w:rPr>
            <w:rFonts w:cs="Times New Roman"/>
            <w:szCs w:val="24"/>
            <w:lang w:val="en-ID"/>
          </w:rPr>
          <w:delText xml:space="preserve">dut x dan y dari perhitungan </w:delText>
        </w:r>
      </w:del>
      <w:del w:id="77" w:author="Windows User" w:date="2019-09-14T03:53:00Z">
        <w:r w:rsidRPr="0033182C" w:rsidDel="00451BA0">
          <w:rPr>
            <w:rFonts w:cs="Times New Roman"/>
            <w:szCs w:val="24"/>
            <w:lang w:val="en-ID"/>
          </w:rPr>
          <w:delText>fuzzy</w:delText>
        </w:r>
      </w:del>
      <w:del w:id="78" w:author="Windows User" w:date="2019-09-14T04:09:00Z">
        <w:r w:rsidR="001A2E70" w:rsidRPr="0033182C" w:rsidDel="002617D0">
          <w:rPr>
            <w:rFonts w:cs="Times New Roman"/>
            <w:szCs w:val="24"/>
            <w:lang w:val="en-ID"/>
          </w:rPr>
          <w:delText xml:space="preserve"> maka, </w:delText>
        </w:r>
        <w:r w:rsidRPr="0033182C" w:rsidDel="002617D0">
          <w:rPr>
            <w:rFonts w:cs="Times New Roman"/>
            <w:szCs w:val="24"/>
            <w:lang w:val="en-ID"/>
          </w:rPr>
          <w:delText>PID</w:delText>
        </w:r>
        <w:r w:rsidR="001A2E70" w:rsidRPr="0033182C" w:rsidDel="002617D0">
          <w:rPr>
            <w:rFonts w:cs="Times New Roman"/>
            <w:szCs w:val="24"/>
            <w:lang w:val="en-ID"/>
          </w:rPr>
          <w:delText xml:space="preserve"> mengolah data x dan y untuk mengubah posisi sudut panel surya. Pengiriman data dari sensor ke server menggunakan sinyal wifi agar lebih fleksibel dan cepat</w:delText>
        </w:r>
      </w:del>
      <w:ins w:id="79" w:author="Windows User" w:date="2019-09-25T19:48:00Z">
        <w:r w:rsidR="00434463" w:rsidRPr="0033182C">
          <w:rPr>
            <w:rFonts w:cs="Times New Roman"/>
            <w:szCs w:val="24"/>
            <w:lang w:val="en-ID"/>
          </w:rPr>
          <w:t>P</w:t>
        </w:r>
      </w:ins>
      <w:del w:id="80" w:author="Windows User" w:date="2019-09-25T19:48:00Z">
        <w:r w:rsidR="001A2E70" w:rsidRPr="0033182C" w:rsidDel="00434463">
          <w:rPr>
            <w:rFonts w:cs="Times New Roman"/>
            <w:szCs w:val="24"/>
            <w:lang w:val="en-ID"/>
          </w:rPr>
          <w:delText xml:space="preserve">. </w:delText>
        </w:r>
        <w:commentRangeEnd w:id="66"/>
        <w:r w:rsidR="00232711" w:rsidRPr="0033182C" w:rsidDel="00434463">
          <w:rPr>
            <w:rStyle w:val="CommentReference"/>
            <w:rFonts w:cs="Times New Roman"/>
          </w:rPr>
          <w:commentReference w:id="66"/>
        </w:r>
      </w:del>
      <w:commentRangeEnd w:id="67"/>
      <w:r w:rsidR="00434463" w:rsidRPr="0033182C">
        <w:rPr>
          <w:rStyle w:val="CommentReference"/>
          <w:rFonts w:cs="Times New Roman"/>
        </w:rPr>
        <w:commentReference w:id="67"/>
      </w:r>
    </w:p>
    <w:p w14:paraId="7EC42D08" w14:textId="2E0C3538" w:rsidR="002A5337" w:rsidRPr="0033182C" w:rsidRDefault="005A46EA" w:rsidP="00F54CE3">
      <w:pPr>
        <w:ind w:firstLine="426"/>
        <w:rPr>
          <w:rFonts w:cs="Times New Roman"/>
        </w:rPr>
      </w:pPr>
      <w:del w:id="81" w:author="Windows User" w:date="2019-09-25T19:48:00Z">
        <w:r w:rsidRPr="0033182C" w:rsidDel="00434463">
          <w:rPr>
            <w:rFonts w:cs="Times New Roman"/>
            <w:szCs w:val="24"/>
          </w:rPr>
          <w:delText>P</w:delText>
        </w:r>
      </w:del>
      <w:r w:rsidR="00AA6E54" w:rsidRPr="0033182C">
        <w:rPr>
          <w:rFonts w:cs="Times New Roman"/>
          <w:szCs w:val="24"/>
        </w:rPr>
        <w:t>enelitian ini bertujuan untuk mengimplementasikan metod</w:t>
      </w:r>
      <w:r w:rsidR="00993549" w:rsidRPr="0033182C">
        <w:rPr>
          <w:rFonts w:cs="Times New Roman"/>
          <w:szCs w:val="24"/>
        </w:rPr>
        <w:t xml:space="preserve">e </w:t>
      </w:r>
      <w:del w:id="82" w:author="Windows User" w:date="2019-09-14T03:53:00Z">
        <w:r w:rsidR="00993549" w:rsidRPr="0033182C" w:rsidDel="00451BA0">
          <w:rPr>
            <w:rFonts w:cs="Times New Roman"/>
            <w:i/>
            <w:szCs w:val="24"/>
          </w:rPr>
          <w:delText>Fuzzy</w:delText>
        </w:r>
      </w:del>
      <w:r w:rsidR="00886455" w:rsidRPr="0033182C">
        <w:rPr>
          <w:rFonts w:cs="Times New Roman"/>
          <w:i/>
          <w:szCs w:val="24"/>
        </w:rPr>
        <w:t>Fuzyy</w:t>
      </w:r>
      <w:r w:rsidR="00993549" w:rsidRPr="0033182C">
        <w:rPr>
          <w:rFonts w:cs="Times New Roman"/>
          <w:szCs w:val="24"/>
        </w:rPr>
        <w:t xml:space="preserve"> PID</w:t>
      </w:r>
      <w:r w:rsidR="008563A8" w:rsidRPr="0033182C">
        <w:rPr>
          <w:rFonts w:cs="Times New Roman"/>
          <w:szCs w:val="24"/>
        </w:rPr>
        <w:t xml:space="preserve"> </w:t>
      </w:r>
      <w:r w:rsidRPr="0033182C">
        <w:rPr>
          <w:rFonts w:cs="Times New Roman"/>
          <w:szCs w:val="24"/>
        </w:rPr>
        <w:t xml:space="preserve">pada </w:t>
      </w:r>
      <w:r w:rsidR="00240AAC" w:rsidRPr="0033182C">
        <w:rPr>
          <w:rFonts w:cs="Times New Roman"/>
          <w:i/>
          <w:szCs w:val="24"/>
        </w:rPr>
        <w:t>solar</w:t>
      </w:r>
      <w:r w:rsidRPr="0033182C">
        <w:rPr>
          <w:rFonts w:cs="Times New Roman"/>
          <w:i/>
          <w:szCs w:val="24"/>
        </w:rPr>
        <w:t xml:space="preserve"> </w:t>
      </w:r>
      <w:r w:rsidR="00240AAC" w:rsidRPr="0033182C">
        <w:rPr>
          <w:rFonts w:cs="Times New Roman"/>
          <w:i/>
          <w:szCs w:val="24"/>
        </w:rPr>
        <w:t>tracker</w:t>
      </w:r>
      <w:r w:rsidRPr="0033182C">
        <w:rPr>
          <w:rFonts w:cs="Times New Roman"/>
          <w:i/>
          <w:szCs w:val="24"/>
        </w:rPr>
        <w:t xml:space="preserve"> </w:t>
      </w:r>
      <w:r w:rsidR="00E10EF9" w:rsidRPr="0033182C">
        <w:rPr>
          <w:rFonts w:cs="Times New Roman"/>
          <w:szCs w:val="24"/>
        </w:rPr>
        <w:t xml:space="preserve">dengan cara </w:t>
      </w:r>
      <w:r w:rsidR="00240993" w:rsidRPr="0033182C">
        <w:rPr>
          <w:rFonts w:eastAsia="Times New Roman" w:cs="Times New Roman"/>
          <w:szCs w:val="24"/>
          <w:lang w:val="en-ID" w:eastAsia="id-ID"/>
        </w:rPr>
        <w:t xml:space="preserve">menentukan </w:t>
      </w:r>
      <w:r w:rsidRPr="0033182C">
        <w:rPr>
          <w:rFonts w:eastAsia="Times New Roman" w:cs="Times New Roman"/>
          <w:szCs w:val="24"/>
          <w:lang w:val="en-ID" w:eastAsia="id-ID"/>
        </w:rPr>
        <w:t xml:space="preserve">sudut terbaik dalam penerimaan cahaya </w:t>
      </w:r>
      <w:r w:rsidR="00240993" w:rsidRPr="0033182C">
        <w:rPr>
          <w:rFonts w:eastAsia="Times New Roman" w:cs="Times New Roman"/>
          <w:szCs w:val="24"/>
          <w:lang w:val="en-ID" w:eastAsia="id-ID"/>
        </w:rPr>
        <w:t xml:space="preserve">yang didapat melalui perhitungan </w:t>
      </w:r>
      <w:del w:id="83" w:author="Windows User" w:date="2019-09-14T03:53:00Z">
        <w:r w:rsidR="005555BB" w:rsidRPr="0033182C" w:rsidDel="00451BA0">
          <w:rPr>
            <w:rFonts w:eastAsia="Times New Roman" w:cs="Times New Roman"/>
            <w:i/>
            <w:szCs w:val="24"/>
            <w:lang w:val="en-ID" w:eastAsia="id-ID"/>
            <w:rPrChange w:id="84" w:author="nova" w:date="2019-09-02T07:28:00Z">
              <w:rPr>
                <w:rFonts w:eastAsia="Times New Roman" w:cs="Times New Roman"/>
                <w:szCs w:val="24"/>
                <w:lang w:val="en-ID" w:eastAsia="id-ID"/>
              </w:rPr>
            </w:rPrChange>
          </w:rPr>
          <w:delText>fuzzy</w:delText>
        </w:r>
      </w:del>
      <w:r w:rsidR="00886455" w:rsidRPr="0033182C">
        <w:rPr>
          <w:rFonts w:eastAsia="Times New Roman" w:cs="Times New Roman"/>
          <w:i/>
          <w:szCs w:val="24"/>
          <w:lang w:val="en-ID" w:eastAsia="id-ID"/>
        </w:rPr>
        <w:t>Fuzyy</w:t>
      </w:r>
      <w:r w:rsidRPr="0033182C">
        <w:rPr>
          <w:rFonts w:eastAsia="Times New Roman" w:cs="Times New Roman"/>
          <w:i/>
          <w:szCs w:val="24"/>
          <w:lang w:val="en-ID" w:eastAsia="id-ID"/>
        </w:rPr>
        <w:t>.</w:t>
      </w:r>
      <w:r w:rsidRPr="0033182C">
        <w:rPr>
          <w:rFonts w:eastAsia="Times New Roman" w:cs="Times New Roman"/>
          <w:szCs w:val="24"/>
          <w:lang w:val="en-ID" w:eastAsia="id-ID"/>
        </w:rPr>
        <w:t xml:space="preserve"> Hasil </w:t>
      </w:r>
      <w:r w:rsidR="005555BB" w:rsidRPr="0033182C">
        <w:rPr>
          <w:rFonts w:eastAsia="Times New Roman" w:cs="Times New Roman"/>
          <w:szCs w:val="24"/>
          <w:lang w:val="en-ID" w:eastAsia="id-ID"/>
        </w:rPr>
        <w:t>perhitungan tersebut</w:t>
      </w:r>
      <w:r w:rsidR="008563A8" w:rsidRPr="0033182C">
        <w:rPr>
          <w:rFonts w:eastAsia="Times New Roman" w:cs="Times New Roman"/>
          <w:szCs w:val="24"/>
          <w:lang w:val="en-ID" w:eastAsia="id-ID"/>
        </w:rPr>
        <w:t xml:space="preserve"> digunakan untuk mengarahkan posisi panel menuju </w:t>
      </w:r>
      <w:r w:rsidRPr="0033182C">
        <w:rPr>
          <w:rFonts w:eastAsia="Times New Roman" w:cs="Times New Roman"/>
          <w:szCs w:val="24"/>
          <w:lang w:val="en-ID" w:eastAsia="id-ID"/>
        </w:rPr>
        <w:t>sudut matahari paling optimal</w:t>
      </w:r>
      <w:r w:rsidR="005555BB" w:rsidRPr="0033182C">
        <w:rPr>
          <w:rFonts w:eastAsia="Times New Roman" w:cs="Times New Roman"/>
          <w:szCs w:val="24"/>
          <w:lang w:val="en-ID" w:eastAsia="id-ID"/>
        </w:rPr>
        <w:t xml:space="preserve"> dengan bantuan PID</w:t>
      </w:r>
      <w:r w:rsidR="008563A8" w:rsidRPr="0033182C">
        <w:rPr>
          <w:rFonts w:eastAsia="Times New Roman" w:cs="Times New Roman"/>
          <w:i/>
          <w:szCs w:val="24"/>
          <w:lang w:val="en-ID" w:eastAsia="id-ID"/>
        </w:rPr>
        <w:t xml:space="preserve">. </w:t>
      </w:r>
      <w:r w:rsidR="00096B3D" w:rsidRPr="0033182C">
        <w:rPr>
          <w:rFonts w:cs="Times New Roman"/>
          <w:szCs w:val="24"/>
        </w:rPr>
        <w:t>Kontrol p</w:t>
      </w:r>
      <w:r w:rsidR="005555BB" w:rsidRPr="0033182C">
        <w:rPr>
          <w:rFonts w:cs="Times New Roman"/>
          <w:szCs w:val="24"/>
        </w:rPr>
        <w:t>osisi selain menggunakan dua metode tersebut</w:t>
      </w:r>
      <w:r w:rsidR="00096B3D" w:rsidRPr="0033182C">
        <w:rPr>
          <w:rFonts w:cs="Times New Roman"/>
          <w:i/>
          <w:szCs w:val="24"/>
        </w:rPr>
        <w:t xml:space="preserve"> </w:t>
      </w:r>
      <w:r w:rsidR="00096B3D" w:rsidRPr="0033182C">
        <w:rPr>
          <w:rFonts w:cs="Times New Roman"/>
          <w:szCs w:val="24"/>
        </w:rPr>
        <w:t>juga berbasis web</w:t>
      </w:r>
      <w:r w:rsidR="00C91793" w:rsidRPr="0033182C">
        <w:rPr>
          <w:rFonts w:cs="Times New Roman"/>
          <w:szCs w:val="24"/>
        </w:rPr>
        <w:t xml:space="preserve"> untuk mengimplemntasikan konsep Internet Of Things (IOT) </w:t>
      </w:r>
      <w:r w:rsidR="0014618A" w:rsidRPr="0033182C">
        <w:rPr>
          <w:rFonts w:cs="Times New Roman"/>
          <w:szCs w:val="24"/>
        </w:rPr>
        <w:t xml:space="preserve">pada komunikasi antara web dengan </w:t>
      </w:r>
      <w:r w:rsidR="0014618A" w:rsidRPr="0033182C">
        <w:rPr>
          <w:rFonts w:cs="Times New Roman"/>
          <w:i/>
          <w:szCs w:val="24"/>
        </w:rPr>
        <w:t>solar tracker.</w:t>
      </w:r>
    </w:p>
    <w:p w14:paraId="5C4F8222" w14:textId="2D8B2B6D" w:rsidR="00C06B84" w:rsidRPr="0033182C" w:rsidRDefault="00C06B84" w:rsidP="002566FE">
      <w:pPr>
        <w:pStyle w:val="Heading2"/>
        <w:ind w:left="426" w:hanging="426"/>
        <w:rPr>
          <w:rFonts w:cs="Times New Roman"/>
        </w:rPr>
      </w:pPr>
      <w:bookmarkStart w:id="85" w:name="_Toc23880325"/>
      <w:r w:rsidRPr="0033182C">
        <w:rPr>
          <w:rFonts w:cs="Times New Roman"/>
        </w:rPr>
        <w:lastRenderedPageBreak/>
        <w:t>Rumusan Masalah</w:t>
      </w:r>
      <w:bookmarkEnd w:id="85"/>
    </w:p>
    <w:p w14:paraId="71403BC6" w14:textId="77777777" w:rsidR="0017083D" w:rsidRPr="0033182C" w:rsidRDefault="00C06B84" w:rsidP="0069091D">
      <w:pPr>
        <w:ind w:firstLine="432"/>
        <w:rPr>
          <w:rFonts w:cs="Times New Roman"/>
          <w:szCs w:val="24"/>
        </w:rPr>
      </w:pPr>
      <w:r w:rsidRPr="0033182C">
        <w:rPr>
          <w:rFonts w:cs="Times New Roman"/>
          <w:szCs w:val="24"/>
        </w:rPr>
        <w:t>Berdasarkan latar belakang masalah penelitian, maka muncul perumusan masalah seba</w:t>
      </w:r>
      <w:r w:rsidR="007E2D47" w:rsidRPr="0033182C">
        <w:rPr>
          <w:rFonts w:cs="Times New Roman"/>
          <w:szCs w:val="24"/>
        </w:rPr>
        <w:t xml:space="preserve">gai berikut: </w:t>
      </w:r>
    </w:p>
    <w:p w14:paraId="48420A93" w14:textId="0325540C" w:rsidR="0017083D" w:rsidRPr="0033182C" w:rsidRDefault="003678B7" w:rsidP="0069091D">
      <w:pPr>
        <w:pStyle w:val="ListParagraph"/>
        <w:numPr>
          <w:ilvl w:val="0"/>
          <w:numId w:val="1"/>
        </w:numPr>
        <w:ind w:left="426"/>
        <w:rPr>
          <w:rFonts w:cs="Times New Roman"/>
          <w:szCs w:val="24"/>
        </w:rPr>
      </w:pPr>
      <w:r w:rsidRPr="0033182C">
        <w:rPr>
          <w:rFonts w:cs="Times New Roman"/>
          <w:szCs w:val="24"/>
        </w:rPr>
        <w:t>Apa</w:t>
      </w:r>
      <w:r w:rsidR="0017083D" w:rsidRPr="0033182C">
        <w:rPr>
          <w:rFonts w:cs="Times New Roman"/>
          <w:szCs w:val="24"/>
        </w:rPr>
        <w:t xml:space="preserve"> pengaruh sudut penerimaan terhadap produktivitas pembangkit listrik tenaga surya</w:t>
      </w:r>
      <w:del w:id="86" w:author="nova" w:date="2019-09-02T07:28:00Z">
        <w:r w:rsidR="0017083D" w:rsidRPr="0033182C" w:rsidDel="00232711">
          <w:rPr>
            <w:rFonts w:cs="Times New Roman"/>
            <w:szCs w:val="24"/>
          </w:rPr>
          <w:delText xml:space="preserve"> </w:delText>
        </w:r>
      </w:del>
      <w:r w:rsidR="0017083D" w:rsidRPr="0033182C">
        <w:rPr>
          <w:rFonts w:cs="Times New Roman"/>
          <w:szCs w:val="24"/>
        </w:rPr>
        <w:t xml:space="preserve">? </w:t>
      </w:r>
    </w:p>
    <w:p w14:paraId="6E358355" w14:textId="4F7976F4" w:rsidR="00AD6CD8" w:rsidRPr="0033182C" w:rsidRDefault="006759DE" w:rsidP="00AD6CD8">
      <w:pPr>
        <w:pStyle w:val="ListParagraph"/>
        <w:numPr>
          <w:ilvl w:val="0"/>
          <w:numId w:val="1"/>
        </w:numPr>
        <w:ind w:left="426"/>
        <w:rPr>
          <w:rFonts w:cs="Times New Roman"/>
          <w:szCs w:val="24"/>
        </w:rPr>
      </w:pPr>
      <w:r w:rsidRPr="0033182C">
        <w:rPr>
          <w:rFonts w:cs="Times New Roman"/>
          <w:szCs w:val="24"/>
        </w:rPr>
        <w:t xml:space="preserve">Bagaimana implementasi logika </w:t>
      </w:r>
      <w:del w:id="87" w:author="Windows User" w:date="2019-09-14T03:53:00Z">
        <w:r w:rsidRPr="0033182C" w:rsidDel="00451BA0">
          <w:rPr>
            <w:rFonts w:cs="Times New Roman"/>
            <w:szCs w:val="24"/>
          </w:rPr>
          <w:delText>fuzzy</w:delText>
        </w:r>
      </w:del>
      <w:r w:rsidR="00886455" w:rsidRPr="0033182C">
        <w:rPr>
          <w:rFonts w:cs="Times New Roman"/>
          <w:i/>
          <w:szCs w:val="24"/>
        </w:rPr>
        <w:t>Fuzyy</w:t>
      </w:r>
      <w:r w:rsidRPr="0033182C">
        <w:rPr>
          <w:rFonts w:cs="Times New Roman"/>
          <w:szCs w:val="24"/>
        </w:rPr>
        <w:t xml:space="preserve"> dalam memilih </w:t>
      </w:r>
      <w:r w:rsidRPr="0033182C">
        <w:rPr>
          <w:rFonts w:cs="Times New Roman"/>
          <w:i/>
          <w:szCs w:val="24"/>
        </w:rPr>
        <w:t>setpoint</w:t>
      </w:r>
      <w:del w:id="88" w:author="nova" w:date="2019-09-02T07:28:00Z">
        <w:r w:rsidRPr="0033182C" w:rsidDel="00232711">
          <w:rPr>
            <w:rFonts w:cs="Times New Roman"/>
            <w:szCs w:val="24"/>
          </w:rPr>
          <w:delText xml:space="preserve"> </w:delText>
        </w:r>
      </w:del>
      <w:r w:rsidRPr="0033182C">
        <w:rPr>
          <w:rFonts w:cs="Times New Roman"/>
          <w:szCs w:val="24"/>
        </w:rPr>
        <w:t xml:space="preserve">?  </w:t>
      </w:r>
    </w:p>
    <w:p w14:paraId="4DB92171" w14:textId="33444F29" w:rsidR="00A47F17" w:rsidRPr="0033182C" w:rsidRDefault="009408CA" w:rsidP="00AD6CD8">
      <w:pPr>
        <w:pStyle w:val="ListParagraph"/>
        <w:numPr>
          <w:ilvl w:val="0"/>
          <w:numId w:val="1"/>
        </w:numPr>
        <w:ind w:left="426"/>
        <w:rPr>
          <w:rFonts w:cs="Times New Roman"/>
          <w:szCs w:val="24"/>
        </w:rPr>
      </w:pPr>
      <w:r w:rsidRPr="0033182C">
        <w:rPr>
          <w:rFonts w:cs="Times New Roman"/>
          <w:szCs w:val="24"/>
        </w:rPr>
        <w:t xml:space="preserve">Bagaimanakah  perbandingan  kinerja </w:t>
      </w:r>
      <w:r w:rsidR="008825DF" w:rsidRPr="0033182C">
        <w:rPr>
          <w:rFonts w:cs="Times New Roman"/>
          <w:i/>
          <w:szCs w:val="24"/>
        </w:rPr>
        <w:t>solar tracker</w:t>
      </w:r>
      <w:r w:rsidR="0055176C" w:rsidRPr="0033182C">
        <w:rPr>
          <w:rFonts w:cs="Times New Roman"/>
          <w:szCs w:val="24"/>
        </w:rPr>
        <w:t xml:space="preserve"> yang menggunakan metode </w:t>
      </w:r>
      <w:del w:id="89" w:author="Windows User" w:date="2019-09-14T03:53:00Z">
        <w:r w:rsidRPr="0033182C" w:rsidDel="00451BA0">
          <w:rPr>
            <w:rFonts w:cs="Times New Roman"/>
            <w:szCs w:val="24"/>
          </w:rPr>
          <w:delText>fuzzy</w:delText>
        </w:r>
      </w:del>
      <w:r w:rsidR="00886455" w:rsidRPr="0033182C">
        <w:rPr>
          <w:rFonts w:cs="Times New Roman"/>
          <w:i/>
          <w:szCs w:val="24"/>
        </w:rPr>
        <w:t>Fuzyy</w:t>
      </w:r>
      <w:r w:rsidR="0055176C" w:rsidRPr="0033182C">
        <w:rPr>
          <w:rFonts w:cs="Times New Roman"/>
          <w:szCs w:val="24"/>
        </w:rPr>
        <w:t xml:space="preserve"> dan PID</w:t>
      </w:r>
      <w:r w:rsidRPr="0033182C">
        <w:rPr>
          <w:rFonts w:cs="Times New Roman"/>
          <w:szCs w:val="24"/>
        </w:rPr>
        <w:t xml:space="preserve"> </w:t>
      </w:r>
      <w:r w:rsidR="00AD6CD8" w:rsidRPr="0033182C">
        <w:rPr>
          <w:rFonts w:cs="Times New Roman"/>
          <w:szCs w:val="24"/>
        </w:rPr>
        <w:t xml:space="preserve">dengan </w:t>
      </w:r>
      <w:r w:rsidR="008825DF" w:rsidRPr="0033182C">
        <w:rPr>
          <w:rFonts w:cs="Times New Roman"/>
          <w:i/>
          <w:szCs w:val="24"/>
        </w:rPr>
        <w:t>solar tracker</w:t>
      </w:r>
      <w:r w:rsidR="00AD6CD8" w:rsidRPr="0033182C">
        <w:rPr>
          <w:rFonts w:cs="Times New Roman"/>
          <w:szCs w:val="24"/>
        </w:rPr>
        <w:t xml:space="preserve"> </w:t>
      </w:r>
      <w:r w:rsidR="00AD6CD8" w:rsidRPr="0033182C">
        <w:rPr>
          <w:rFonts w:cs="Times New Roman"/>
          <w:szCs w:val="24"/>
          <w:lang w:val="id-ID"/>
        </w:rPr>
        <w:t xml:space="preserve">tanpa </w:t>
      </w:r>
      <w:del w:id="90" w:author="Windows User" w:date="2019-09-14T03:53:00Z">
        <w:r w:rsidR="00AD6CD8" w:rsidRPr="0033182C" w:rsidDel="00451BA0">
          <w:rPr>
            <w:rFonts w:cs="Times New Roman"/>
            <w:i/>
            <w:szCs w:val="24"/>
            <w:lang w:val="id-ID"/>
          </w:rPr>
          <w:delText>fuzzy</w:delText>
        </w:r>
      </w:del>
      <w:r w:rsidR="00886455" w:rsidRPr="0033182C">
        <w:rPr>
          <w:rFonts w:cs="Times New Roman"/>
          <w:i/>
          <w:szCs w:val="24"/>
          <w:lang w:val="id-ID"/>
        </w:rPr>
        <w:t>Fuzyy</w:t>
      </w:r>
      <w:r w:rsidR="00AD6CD8" w:rsidRPr="0033182C">
        <w:rPr>
          <w:rFonts w:cs="Times New Roman"/>
          <w:i/>
          <w:szCs w:val="24"/>
          <w:lang w:val="id-ID"/>
        </w:rPr>
        <w:t xml:space="preserve"> dan PID</w:t>
      </w:r>
      <w:del w:id="91" w:author="nova" w:date="2019-09-02T07:28:00Z">
        <w:r w:rsidR="00AD6CD8" w:rsidRPr="0033182C" w:rsidDel="00232711">
          <w:rPr>
            <w:rFonts w:cs="Times New Roman"/>
            <w:i/>
            <w:szCs w:val="24"/>
            <w:lang w:val="en-ID"/>
          </w:rPr>
          <w:delText xml:space="preserve"> </w:delText>
        </w:r>
      </w:del>
      <w:r w:rsidRPr="0033182C">
        <w:rPr>
          <w:rFonts w:cs="Times New Roman"/>
          <w:szCs w:val="24"/>
        </w:rPr>
        <w:t>?</w:t>
      </w:r>
    </w:p>
    <w:p w14:paraId="5C88CAFB" w14:textId="2318EAA7" w:rsidR="003D32D4" w:rsidRPr="0033182C" w:rsidRDefault="009A6CBD" w:rsidP="003D32D4">
      <w:pPr>
        <w:pStyle w:val="ListParagraph"/>
        <w:numPr>
          <w:ilvl w:val="0"/>
          <w:numId w:val="1"/>
        </w:numPr>
        <w:ind w:left="426"/>
        <w:rPr>
          <w:rFonts w:cs="Times New Roman"/>
          <w:szCs w:val="24"/>
        </w:rPr>
      </w:pPr>
      <w:r w:rsidRPr="0033182C">
        <w:rPr>
          <w:rFonts w:cs="Times New Roman"/>
          <w:szCs w:val="24"/>
        </w:rPr>
        <w:t>Bagaimana cara user berinteraksi dengan sistem</w:t>
      </w:r>
      <w:del w:id="92" w:author="nova" w:date="2019-09-02T07:28:00Z">
        <w:r w:rsidRPr="0033182C" w:rsidDel="00232711">
          <w:rPr>
            <w:rFonts w:cs="Times New Roman"/>
            <w:szCs w:val="24"/>
          </w:rPr>
          <w:delText xml:space="preserve"> </w:delText>
        </w:r>
      </w:del>
      <w:r w:rsidRPr="0033182C">
        <w:rPr>
          <w:rFonts w:cs="Times New Roman"/>
          <w:szCs w:val="24"/>
        </w:rPr>
        <w:t>?</w:t>
      </w:r>
    </w:p>
    <w:p w14:paraId="155E4A7A" w14:textId="6530E798" w:rsidR="00C06B84" w:rsidRPr="0033182C" w:rsidRDefault="00C06B84" w:rsidP="002566FE">
      <w:pPr>
        <w:pStyle w:val="Heading2"/>
        <w:ind w:left="426" w:hanging="426"/>
        <w:rPr>
          <w:rFonts w:cs="Times New Roman"/>
        </w:rPr>
      </w:pPr>
      <w:bookmarkStart w:id="93" w:name="_Toc23880326"/>
      <w:r w:rsidRPr="0033182C">
        <w:rPr>
          <w:rFonts w:cs="Times New Roman"/>
        </w:rPr>
        <w:t>Tujuan Penelitian</w:t>
      </w:r>
      <w:bookmarkEnd w:id="93"/>
    </w:p>
    <w:p w14:paraId="5D5BEA3C" w14:textId="77777777" w:rsidR="00C06B84" w:rsidRPr="0033182C" w:rsidRDefault="00C06B84" w:rsidP="0069091D">
      <w:pPr>
        <w:rPr>
          <w:rFonts w:cs="Times New Roman"/>
          <w:szCs w:val="24"/>
        </w:rPr>
      </w:pPr>
      <w:r w:rsidRPr="0033182C">
        <w:rPr>
          <w:rFonts w:cs="Times New Roman"/>
          <w:szCs w:val="24"/>
        </w:rPr>
        <w:t>Tujuan yang ingin dicapai dalam penelitian ini adalah:</w:t>
      </w:r>
      <w:r w:rsidR="007E2D47" w:rsidRPr="0033182C">
        <w:rPr>
          <w:rFonts w:cs="Times New Roman"/>
          <w:szCs w:val="24"/>
        </w:rPr>
        <w:t xml:space="preserve"> </w:t>
      </w:r>
    </w:p>
    <w:p w14:paraId="2A35D751" w14:textId="77777777" w:rsidR="00D44195" w:rsidRPr="0033182C" w:rsidRDefault="00D44195" w:rsidP="008177D7">
      <w:pPr>
        <w:pStyle w:val="ListParagraph"/>
        <w:numPr>
          <w:ilvl w:val="0"/>
          <w:numId w:val="3"/>
        </w:numPr>
        <w:ind w:left="426"/>
        <w:rPr>
          <w:rFonts w:cs="Times New Roman"/>
          <w:szCs w:val="24"/>
        </w:rPr>
      </w:pPr>
      <w:r w:rsidRPr="0033182C">
        <w:rPr>
          <w:rFonts w:cs="Times New Roman"/>
          <w:szCs w:val="24"/>
        </w:rPr>
        <w:t>Menganalisis pengaruh sudut penerimaan cahaya pada panel surya terhadap matahari</w:t>
      </w:r>
    </w:p>
    <w:p w14:paraId="6E91F7E5" w14:textId="77777777" w:rsidR="001062CB" w:rsidRPr="0033182C" w:rsidRDefault="002D46B9" w:rsidP="008177D7">
      <w:pPr>
        <w:pStyle w:val="ListParagraph"/>
        <w:numPr>
          <w:ilvl w:val="0"/>
          <w:numId w:val="3"/>
        </w:numPr>
        <w:ind w:left="426"/>
        <w:rPr>
          <w:rFonts w:cs="Times New Roman"/>
          <w:szCs w:val="24"/>
        </w:rPr>
      </w:pPr>
      <w:r w:rsidRPr="0033182C">
        <w:rPr>
          <w:rFonts w:cs="Times New Roman"/>
          <w:szCs w:val="24"/>
        </w:rPr>
        <w:t>Meng</w:t>
      </w:r>
      <w:r w:rsidR="001062CB" w:rsidRPr="0033182C">
        <w:rPr>
          <w:rFonts w:cs="Times New Roman"/>
          <w:szCs w:val="24"/>
        </w:rPr>
        <w:t>o</w:t>
      </w:r>
      <w:r w:rsidRPr="0033182C">
        <w:rPr>
          <w:rFonts w:cs="Times New Roman"/>
          <w:szCs w:val="24"/>
        </w:rPr>
        <w:t>ptimalkan</w:t>
      </w:r>
      <w:r w:rsidR="00311315" w:rsidRPr="0033182C">
        <w:rPr>
          <w:rFonts w:cs="Times New Roman"/>
          <w:szCs w:val="24"/>
        </w:rPr>
        <w:t xml:space="preserve"> penerimaan cahaya matahari </w:t>
      </w:r>
      <w:r w:rsidRPr="0033182C">
        <w:rPr>
          <w:rFonts w:cs="Times New Roman"/>
          <w:szCs w:val="24"/>
        </w:rPr>
        <w:t>untuk mendapatkan sumber energi yang maksimal</w:t>
      </w:r>
    </w:p>
    <w:p w14:paraId="70DFF23E" w14:textId="26D6A754" w:rsidR="001062CB" w:rsidRPr="0033182C" w:rsidRDefault="001062CB" w:rsidP="008177D7">
      <w:pPr>
        <w:pStyle w:val="ListParagraph"/>
        <w:numPr>
          <w:ilvl w:val="0"/>
          <w:numId w:val="3"/>
        </w:numPr>
        <w:ind w:left="426"/>
        <w:rPr>
          <w:rFonts w:cs="Times New Roman"/>
          <w:szCs w:val="24"/>
        </w:rPr>
      </w:pPr>
      <w:r w:rsidRPr="0033182C">
        <w:rPr>
          <w:rFonts w:cs="Times New Roman"/>
          <w:szCs w:val="24"/>
        </w:rPr>
        <w:t xml:space="preserve">Membandingkan </w:t>
      </w:r>
      <w:r w:rsidR="001C721D" w:rsidRPr="0033182C">
        <w:rPr>
          <w:rFonts w:cs="Times New Roman"/>
          <w:szCs w:val="24"/>
          <w:lang w:val="id-ID"/>
        </w:rPr>
        <w:t xml:space="preserve">kinerja dan </w:t>
      </w:r>
      <w:r w:rsidR="001C721D" w:rsidRPr="0033182C">
        <w:rPr>
          <w:rFonts w:cs="Times New Roman"/>
          <w:i/>
          <w:szCs w:val="24"/>
          <w:lang w:val="id-ID"/>
        </w:rPr>
        <w:t>respons</w:t>
      </w:r>
      <w:r w:rsidR="00FD100C" w:rsidRPr="0033182C">
        <w:rPr>
          <w:rFonts w:cs="Times New Roman"/>
          <w:i/>
          <w:szCs w:val="24"/>
          <w:lang w:val="en-ID"/>
        </w:rPr>
        <w:t>e</w:t>
      </w:r>
      <w:r w:rsidR="001C721D" w:rsidRPr="0033182C">
        <w:rPr>
          <w:rFonts w:cs="Times New Roman"/>
          <w:i/>
          <w:szCs w:val="24"/>
          <w:lang w:val="id-ID"/>
        </w:rPr>
        <w:t xml:space="preserve"> time</w:t>
      </w:r>
      <w:r w:rsidRPr="0033182C">
        <w:rPr>
          <w:rFonts w:cs="Times New Roman"/>
          <w:i/>
          <w:szCs w:val="24"/>
        </w:rPr>
        <w:t xml:space="preserve"> </w:t>
      </w:r>
      <w:r w:rsidRPr="0033182C">
        <w:rPr>
          <w:rFonts w:cs="Times New Roman"/>
          <w:szCs w:val="24"/>
        </w:rPr>
        <w:t xml:space="preserve">dari 2 buah panel surya yang menggunakan </w:t>
      </w:r>
      <w:r w:rsidR="00E10F22" w:rsidRPr="0033182C">
        <w:rPr>
          <w:rFonts w:cs="Times New Roman"/>
          <w:szCs w:val="24"/>
          <w:lang w:val="id-ID"/>
        </w:rPr>
        <w:t xml:space="preserve">metode </w:t>
      </w:r>
      <w:del w:id="94" w:author="Windows User" w:date="2019-09-14T03:53:00Z">
        <w:r w:rsidR="00E10F22" w:rsidRPr="0033182C" w:rsidDel="00451BA0">
          <w:rPr>
            <w:rFonts w:cs="Times New Roman"/>
            <w:i/>
            <w:szCs w:val="24"/>
            <w:lang w:val="id-ID"/>
          </w:rPr>
          <w:delText>fuzzy</w:delText>
        </w:r>
      </w:del>
      <w:r w:rsidR="00886455" w:rsidRPr="0033182C">
        <w:rPr>
          <w:rFonts w:cs="Times New Roman"/>
          <w:i/>
          <w:szCs w:val="24"/>
          <w:lang w:val="id-ID"/>
        </w:rPr>
        <w:t>Fuzyy</w:t>
      </w:r>
      <w:r w:rsidR="00E10F22" w:rsidRPr="0033182C">
        <w:rPr>
          <w:rFonts w:cs="Times New Roman"/>
          <w:i/>
          <w:szCs w:val="24"/>
          <w:lang w:val="id-ID"/>
        </w:rPr>
        <w:t xml:space="preserve"> </w:t>
      </w:r>
      <w:r w:rsidR="00E10F22" w:rsidRPr="0033182C">
        <w:rPr>
          <w:rFonts w:cs="Times New Roman"/>
          <w:szCs w:val="24"/>
          <w:lang w:val="id-ID"/>
        </w:rPr>
        <w:t>dan</w:t>
      </w:r>
      <w:r w:rsidR="00E10F22" w:rsidRPr="0033182C">
        <w:rPr>
          <w:rFonts w:cs="Times New Roman"/>
          <w:i/>
          <w:szCs w:val="24"/>
          <w:lang w:val="id-ID"/>
        </w:rPr>
        <w:t xml:space="preserve"> PID</w:t>
      </w:r>
      <w:r w:rsidRPr="0033182C">
        <w:rPr>
          <w:rFonts w:cs="Times New Roman"/>
          <w:szCs w:val="24"/>
        </w:rPr>
        <w:t xml:space="preserve"> dengan panel surya </w:t>
      </w:r>
      <w:r w:rsidR="00E10F22" w:rsidRPr="0033182C">
        <w:rPr>
          <w:rFonts w:cs="Times New Roman"/>
          <w:szCs w:val="24"/>
          <w:lang w:val="id-ID"/>
        </w:rPr>
        <w:t xml:space="preserve">tanpa </w:t>
      </w:r>
      <w:del w:id="95" w:author="Windows User" w:date="2019-09-14T03:53:00Z">
        <w:r w:rsidR="00E10F22" w:rsidRPr="0033182C" w:rsidDel="00451BA0">
          <w:rPr>
            <w:rFonts w:cs="Times New Roman"/>
            <w:i/>
            <w:szCs w:val="24"/>
            <w:lang w:val="id-ID"/>
          </w:rPr>
          <w:delText>fuzzy</w:delText>
        </w:r>
      </w:del>
      <w:r w:rsidR="00886455" w:rsidRPr="0033182C">
        <w:rPr>
          <w:rFonts w:cs="Times New Roman"/>
          <w:i/>
          <w:szCs w:val="24"/>
          <w:lang w:val="id-ID"/>
        </w:rPr>
        <w:t>Fuzyy</w:t>
      </w:r>
      <w:r w:rsidR="00E10F22" w:rsidRPr="0033182C">
        <w:rPr>
          <w:rFonts w:cs="Times New Roman"/>
          <w:i/>
          <w:szCs w:val="24"/>
          <w:lang w:val="id-ID"/>
        </w:rPr>
        <w:t xml:space="preserve"> dan PID</w:t>
      </w:r>
    </w:p>
    <w:p w14:paraId="203FC00B" w14:textId="4D765B07" w:rsidR="009E549A" w:rsidRPr="0033182C" w:rsidRDefault="00BE3A88" w:rsidP="00BE3A88">
      <w:pPr>
        <w:pStyle w:val="ListParagraph"/>
        <w:numPr>
          <w:ilvl w:val="0"/>
          <w:numId w:val="3"/>
        </w:numPr>
        <w:ind w:left="426"/>
        <w:rPr>
          <w:rFonts w:cs="Times New Roman"/>
          <w:szCs w:val="24"/>
        </w:rPr>
      </w:pPr>
      <w:r w:rsidRPr="0033182C">
        <w:rPr>
          <w:rFonts w:cs="Times New Roman"/>
          <w:szCs w:val="24"/>
        </w:rPr>
        <w:t>M</w:t>
      </w:r>
      <w:r w:rsidR="00F93FAF" w:rsidRPr="0033182C">
        <w:rPr>
          <w:rFonts w:cs="Times New Roman"/>
          <w:szCs w:val="24"/>
        </w:rPr>
        <w:t xml:space="preserve">emonitoring </w:t>
      </w:r>
      <w:r w:rsidR="00240AAC" w:rsidRPr="0033182C">
        <w:rPr>
          <w:rFonts w:cs="Times New Roman"/>
          <w:i/>
          <w:szCs w:val="24"/>
        </w:rPr>
        <w:t>solar</w:t>
      </w:r>
      <w:r w:rsidR="00F93FAF" w:rsidRPr="0033182C">
        <w:rPr>
          <w:rFonts w:cs="Times New Roman"/>
          <w:i/>
          <w:szCs w:val="24"/>
        </w:rPr>
        <w:t xml:space="preserve"> </w:t>
      </w:r>
      <w:r w:rsidR="00240AAC" w:rsidRPr="0033182C">
        <w:rPr>
          <w:rFonts w:cs="Times New Roman"/>
          <w:i/>
          <w:szCs w:val="24"/>
        </w:rPr>
        <w:t>tracker</w:t>
      </w:r>
      <w:r w:rsidR="00F93FAF" w:rsidRPr="0033182C">
        <w:rPr>
          <w:rFonts w:cs="Times New Roman"/>
          <w:szCs w:val="24"/>
        </w:rPr>
        <w:t xml:space="preserve"> menggunakan web</w:t>
      </w:r>
    </w:p>
    <w:p w14:paraId="54B24B8F" w14:textId="6227B639" w:rsidR="003D32D4" w:rsidRPr="0033182C" w:rsidRDefault="00C06B84" w:rsidP="002566FE">
      <w:pPr>
        <w:pStyle w:val="Heading2"/>
        <w:ind w:left="426" w:hanging="426"/>
        <w:rPr>
          <w:rFonts w:cs="Times New Roman"/>
        </w:rPr>
      </w:pPr>
      <w:bookmarkStart w:id="96" w:name="_Toc23880327"/>
      <w:r w:rsidRPr="0033182C">
        <w:rPr>
          <w:rFonts w:cs="Times New Roman"/>
        </w:rPr>
        <w:t>Manfaat Penelitian</w:t>
      </w:r>
      <w:bookmarkEnd w:id="96"/>
    </w:p>
    <w:p w14:paraId="41473D26" w14:textId="77777777" w:rsidR="00C06B84" w:rsidRPr="0033182C" w:rsidRDefault="00C06B84" w:rsidP="0069091D">
      <w:pPr>
        <w:rPr>
          <w:rFonts w:cs="Times New Roman"/>
          <w:szCs w:val="24"/>
        </w:rPr>
      </w:pPr>
      <w:r w:rsidRPr="0033182C">
        <w:rPr>
          <w:rFonts w:cs="Times New Roman"/>
          <w:szCs w:val="24"/>
        </w:rPr>
        <w:t>Manfaat</w:t>
      </w:r>
      <w:r w:rsidR="00F817DF" w:rsidRPr="0033182C">
        <w:rPr>
          <w:rFonts w:cs="Times New Roman"/>
          <w:szCs w:val="24"/>
        </w:rPr>
        <w:t xml:space="preserve"> dari penelitian ini adalah</w:t>
      </w:r>
      <w:r w:rsidR="007E2D47" w:rsidRPr="0033182C">
        <w:rPr>
          <w:rFonts w:cs="Times New Roman"/>
          <w:szCs w:val="24"/>
        </w:rPr>
        <w:t xml:space="preserve">: </w:t>
      </w:r>
      <w:r w:rsidR="00F817DF" w:rsidRPr="0033182C">
        <w:rPr>
          <w:rFonts w:cs="Times New Roman"/>
          <w:szCs w:val="24"/>
        </w:rPr>
        <w:t xml:space="preserve"> </w:t>
      </w:r>
    </w:p>
    <w:p w14:paraId="6501BE75" w14:textId="77777777" w:rsidR="00C06B84" w:rsidRPr="0033182C" w:rsidRDefault="00C06B84" w:rsidP="008177D7">
      <w:pPr>
        <w:pStyle w:val="ListParagraph"/>
        <w:numPr>
          <w:ilvl w:val="0"/>
          <w:numId w:val="4"/>
        </w:numPr>
        <w:ind w:left="426"/>
        <w:rPr>
          <w:rFonts w:cs="Times New Roman"/>
          <w:szCs w:val="24"/>
        </w:rPr>
      </w:pPr>
      <w:r w:rsidRPr="0033182C">
        <w:rPr>
          <w:rFonts w:cs="Times New Roman"/>
          <w:szCs w:val="24"/>
        </w:rPr>
        <w:t>Bagi Akademis</w:t>
      </w:r>
    </w:p>
    <w:p w14:paraId="0EF47EAD" w14:textId="77777777" w:rsidR="00C06B84" w:rsidRPr="0033182C" w:rsidRDefault="00C06B84" w:rsidP="0069091D">
      <w:pPr>
        <w:pStyle w:val="ListParagraph"/>
        <w:ind w:left="426"/>
        <w:rPr>
          <w:rFonts w:cs="Times New Roman"/>
          <w:szCs w:val="24"/>
        </w:rPr>
      </w:pPr>
      <w:r w:rsidRPr="0033182C">
        <w:rPr>
          <w:rFonts w:cs="Times New Roman"/>
          <w:szCs w:val="24"/>
        </w:rPr>
        <w:t>Penelitian yang dilakukan diharapkan memberikan hasil yang mampu memberikan masukan informasi yang terkait dengan judul penelitian kepada pembaca pada umumnya dan pada Program Studi Sistem Informasi Universitas Jember pada khususnya.</w:t>
      </w:r>
    </w:p>
    <w:p w14:paraId="54AC631A" w14:textId="77777777" w:rsidR="00C06B84" w:rsidRPr="0033182C" w:rsidRDefault="00C06B84" w:rsidP="008177D7">
      <w:pPr>
        <w:pStyle w:val="ListParagraph"/>
        <w:numPr>
          <w:ilvl w:val="0"/>
          <w:numId w:val="4"/>
        </w:numPr>
        <w:ind w:left="426"/>
        <w:rPr>
          <w:rFonts w:cs="Times New Roman"/>
          <w:szCs w:val="24"/>
        </w:rPr>
      </w:pPr>
      <w:r w:rsidRPr="0033182C">
        <w:rPr>
          <w:rFonts w:cs="Times New Roman"/>
          <w:szCs w:val="24"/>
        </w:rPr>
        <w:t>Bagi Peneliti</w:t>
      </w:r>
    </w:p>
    <w:p w14:paraId="7462B562" w14:textId="4AA6E569" w:rsidR="00C06B84" w:rsidRPr="0033182C" w:rsidRDefault="00C06B84" w:rsidP="0069091D">
      <w:pPr>
        <w:pStyle w:val="ListParagraph"/>
        <w:ind w:left="426"/>
        <w:rPr>
          <w:rFonts w:cs="Times New Roman"/>
          <w:szCs w:val="24"/>
        </w:rPr>
      </w:pPr>
      <w:r w:rsidRPr="0033182C">
        <w:rPr>
          <w:rFonts w:cs="Times New Roman"/>
          <w:szCs w:val="24"/>
        </w:rPr>
        <w:t xml:space="preserve">Mengetahui bagaimana proses penerapan metode </w:t>
      </w:r>
      <w:del w:id="97" w:author="Windows User" w:date="2019-09-14T03:53:00Z">
        <w:r w:rsidR="00981171" w:rsidRPr="0033182C" w:rsidDel="00451BA0">
          <w:rPr>
            <w:rFonts w:cs="Times New Roman"/>
            <w:i/>
            <w:szCs w:val="24"/>
          </w:rPr>
          <w:delText>Fuzzy</w:delText>
        </w:r>
      </w:del>
      <w:r w:rsidR="00886455" w:rsidRPr="0033182C">
        <w:rPr>
          <w:rFonts w:cs="Times New Roman"/>
          <w:i/>
          <w:szCs w:val="24"/>
        </w:rPr>
        <w:t>Fuzyy</w:t>
      </w:r>
      <w:r w:rsidR="00981171" w:rsidRPr="0033182C">
        <w:rPr>
          <w:rFonts w:cs="Times New Roman"/>
          <w:i/>
          <w:szCs w:val="24"/>
        </w:rPr>
        <w:t xml:space="preserve"> PID</w:t>
      </w:r>
      <w:r w:rsidRPr="0033182C">
        <w:rPr>
          <w:rFonts w:cs="Times New Roman"/>
          <w:szCs w:val="24"/>
        </w:rPr>
        <w:t xml:space="preserve"> </w:t>
      </w:r>
      <w:r w:rsidR="00115958" w:rsidRPr="0033182C">
        <w:rPr>
          <w:rFonts w:cs="Times New Roman"/>
          <w:szCs w:val="24"/>
        </w:rPr>
        <w:t xml:space="preserve">untuk mengetahui seberapa besar pengaruhnya terhadap </w:t>
      </w:r>
      <w:r w:rsidR="0062689C" w:rsidRPr="0033182C">
        <w:rPr>
          <w:rFonts w:cs="Times New Roman"/>
          <w:szCs w:val="24"/>
        </w:rPr>
        <w:t>sistem kontrol</w:t>
      </w:r>
      <w:r w:rsidR="00115958" w:rsidRPr="0033182C">
        <w:rPr>
          <w:rFonts w:cs="Times New Roman"/>
          <w:szCs w:val="24"/>
        </w:rPr>
        <w:t xml:space="preserve"> posisi pada panel surya.</w:t>
      </w:r>
    </w:p>
    <w:p w14:paraId="09D561BF" w14:textId="77777777" w:rsidR="00C06B84" w:rsidRPr="0033182C" w:rsidRDefault="00C06B84" w:rsidP="008177D7">
      <w:pPr>
        <w:pStyle w:val="ListParagraph"/>
        <w:numPr>
          <w:ilvl w:val="0"/>
          <w:numId w:val="4"/>
        </w:numPr>
        <w:ind w:left="426"/>
        <w:rPr>
          <w:rFonts w:cs="Times New Roman"/>
          <w:szCs w:val="24"/>
        </w:rPr>
      </w:pPr>
      <w:r w:rsidRPr="0033182C">
        <w:rPr>
          <w:rFonts w:cs="Times New Roman"/>
          <w:szCs w:val="24"/>
        </w:rPr>
        <w:t>Bagi Objek Penelitian</w:t>
      </w:r>
    </w:p>
    <w:p w14:paraId="55B5ADA7" w14:textId="3960AE51" w:rsidR="003D32D4" w:rsidRPr="0033182C" w:rsidRDefault="00981171" w:rsidP="003D32D4">
      <w:pPr>
        <w:pStyle w:val="ListParagraph"/>
        <w:ind w:left="426"/>
        <w:rPr>
          <w:rFonts w:cs="Times New Roman"/>
          <w:szCs w:val="24"/>
        </w:rPr>
      </w:pPr>
      <w:r w:rsidRPr="0033182C">
        <w:rPr>
          <w:rFonts w:cs="Times New Roman"/>
          <w:szCs w:val="24"/>
        </w:rPr>
        <w:t>Memberikan manfaat berupa pemanfaatan sinar matahari agar lebih optimal</w:t>
      </w:r>
    </w:p>
    <w:p w14:paraId="3D20D056" w14:textId="4ECBDE2E" w:rsidR="00C06B84" w:rsidRPr="0033182C" w:rsidRDefault="00C06B84" w:rsidP="002566FE">
      <w:pPr>
        <w:pStyle w:val="Heading2"/>
        <w:ind w:left="426" w:hanging="426"/>
        <w:rPr>
          <w:rFonts w:cs="Times New Roman"/>
        </w:rPr>
      </w:pPr>
      <w:bookmarkStart w:id="98" w:name="_Toc23880328"/>
      <w:r w:rsidRPr="0033182C">
        <w:rPr>
          <w:rFonts w:cs="Times New Roman"/>
        </w:rPr>
        <w:lastRenderedPageBreak/>
        <w:t>Batasan Masalah</w:t>
      </w:r>
      <w:bookmarkEnd w:id="98"/>
    </w:p>
    <w:p w14:paraId="2EE53AA6" w14:textId="77777777" w:rsidR="00C06B84" w:rsidRPr="0033182C" w:rsidRDefault="00CE5B32" w:rsidP="0069091D">
      <w:pPr>
        <w:ind w:firstLine="432"/>
        <w:rPr>
          <w:rFonts w:cs="Times New Roman"/>
          <w:szCs w:val="24"/>
        </w:rPr>
      </w:pPr>
      <w:r w:rsidRPr="0033182C">
        <w:rPr>
          <w:rFonts w:cs="Times New Roman"/>
          <w:szCs w:val="24"/>
        </w:rPr>
        <w:t>Peneliti</w:t>
      </w:r>
      <w:r w:rsidR="00C06B84" w:rsidRPr="0033182C">
        <w:rPr>
          <w:rFonts w:cs="Times New Roman"/>
          <w:szCs w:val="24"/>
        </w:rPr>
        <w:t xml:space="preserve"> memberikan batasan masalah untuk objek dan tema yang dibahas sehingga tidak terjadi penyimpangan dalam proses </w:t>
      </w:r>
      <w:r w:rsidRPr="0033182C">
        <w:rPr>
          <w:rFonts w:cs="Times New Roman"/>
          <w:szCs w:val="24"/>
        </w:rPr>
        <w:t>peneliti</w:t>
      </w:r>
      <w:r w:rsidR="00C06B84" w:rsidRPr="0033182C">
        <w:rPr>
          <w:rFonts w:cs="Times New Roman"/>
          <w:szCs w:val="24"/>
        </w:rPr>
        <w:t>an dan menganalisis</w:t>
      </w:r>
    </w:p>
    <w:p w14:paraId="2B07D01E" w14:textId="6292BD45" w:rsidR="00C06B84" w:rsidRPr="0033182C" w:rsidRDefault="009054C1" w:rsidP="0069091D">
      <w:pPr>
        <w:pStyle w:val="ListParagraph"/>
        <w:numPr>
          <w:ilvl w:val="0"/>
          <w:numId w:val="2"/>
        </w:numPr>
        <w:ind w:left="426"/>
        <w:rPr>
          <w:rFonts w:cs="Times New Roman"/>
          <w:szCs w:val="24"/>
        </w:rPr>
      </w:pPr>
      <w:r w:rsidRPr="0033182C">
        <w:rPr>
          <w:rFonts w:cs="Times New Roman"/>
          <w:szCs w:val="24"/>
        </w:rPr>
        <w:t>Pe</w:t>
      </w:r>
      <w:r w:rsidR="008500DA" w:rsidRPr="0033182C">
        <w:rPr>
          <w:rFonts w:cs="Times New Roman"/>
          <w:szCs w:val="24"/>
        </w:rPr>
        <w:t>ncarian sudut digunakan</w:t>
      </w:r>
      <w:r w:rsidR="004A75EF" w:rsidRPr="0033182C">
        <w:rPr>
          <w:rFonts w:cs="Times New Roman"/>
          <w:szCs w:val="24"/>
        </w:rPr>
        <w:t xml:space="preserve"> untuk mendapatkan caha</w:t>
      </w:r>
      <w:r w:rsidR="008500DA" w:rsidRPr="0033182C">
        <w:rPr>
          <w:rFonts w:cs="Times New Roman"/>
          <w:szCs w:val="24"/>
        </w:rPr>
        <w:t>y</w:t>
      </w:r>
      <w:r w:rsidR="004A75EF" w:rsidRPr="0033182C">
        <w:rPr>
          <w:rFonts w:cs="Times New Roman"/>
          <w:szCs w:val="24"/>
        </w:rPr>
        <w:t>a matahari</w:t>
      </w:r>
      <w:r w:rsidR="008500DA" w:rsidRPr="0033182C">
        <w:rPr>
          <w:rFonts w:cs="Times New Roman"/>
          <w:szCs w:val="24"/>
        </w:rPr>
        <w:t xml:space="preserve"> </w:t>
      </w:r>
      <w:r w:rsidR="0070520B" w:rsidRPr="0033182C">
        <w:rPr>
          <w:rFonts w:cs="Times New Roman"/>
          <w:szCs w:val="24"/>
        </w:rPr>
        <w:t xml:space="preserve">paling </w:t>
      </w:r>
      <w:r w:rsidR="008500DA" w:rsidRPr="0033182C">
        <w:rPr>
          <w:rFonts w:cs="Times New Roman"/>
          <w:szCs w:val="24"/>
        </w:rPr>
        <w:t>maksimal</w:t>
      </w:r>
    </w:p>
    <w:p w14:paraId="72328BC9" w14:textId="327C56F0" w:rsidR="00CB5023" w:rsidRPr="0033182C" w:rsidRDefault="007306C9" w:rsidP="00CB5023">
      <w:pPr>
        <w:pStyle w:val="ListParagraph"/>
        <w:numPr>
          <w:ilvl w:val="0"/>
          <w:numId w:val="2"/>
        </w:numPr>
        <w:ind w:left="426"/>
        <w:rPr>
          <w:rFonts w:cs="Times New Roman"/>
          <w:i/>
          <w:szCs w:val="24"/>
        </w:rPr>
      </w:pPr>
      <w:r w:rsidRPr="0033182C">
        <w:rPr>
          <w:rFonts w:cs="Times New Roman"/>
          <w:szCs w:val="24"/>
        </w:rPr>
        <w:t xml:space="preserve">Bahasa pemrograman yang digunakan pada mikrokontroller adalah </w:t>
      </w:r>
      <w:r w:rsidR="00435DA9" w:rsidRPr="0033182C">
        <w:rPr>
          <w:rFonts w:cs="Times New Roman"/>
          <w:szCs w:val="24"/>
        </w:rPr>
        <w:t>C</w:t>
      </w:r>
      <w:r w:rsidRPr="0033182C">
        <w:rPr>
          <w:rFonts w:cs="Times New Roman"/>
          <w:szCs w:val="24"/>
        </w:rPr>
        <w:t>, sedangkan untuk menampilkan hasil visual menggunakan PHP, CSS,</w:t>
      </w:r>
      <w:r w:rsidR="00F83783" w:rsidRPr="0033182C">
        <w:rPr>
          <w:rFonts w:cs="Times New Roman"/>
          <w:szCs w:val="24"/>
        </w:rPr>
        <w:t xml:space="preserve"> dan </w:t>
      </w:r>
      <w:r w:rsidRPr="0033182C">
        <w:rPr>
          <w:rFonts w:cs="Times New Roman"/>
          <w:i/>
          <w:szCs w:val="24"/>
        </w:rPr>
        <w:t>Javascript.</w:t>
      </w:r>
    </w:p>
    <w:p w14:paraId="0D780FFE" w14:textId="319B0B11" w:rsidR="00CB5023" w:rsidRPr="0033182C" w:rsidRDefault="00F83783" w:rsidP="00CB5023">
      <w:pPr>
        <w:pStyle w:val="ListParagraph"/>
        <w:numPr>
          <w:ilvl w:val="0"/>
          <w:numId w:val="2"/>
        </w:numPr>
        <w:ind w:left="426"/>
        <w:rPr>
          <w:rFonts w:cs="Times New Roman"/>
          <w:szCs w:val="24"/>
        </w:rPr>
      </w:pPr>
      <w:r w:rsidRPr="0033182C">
        <w:rPr>
          <w:rFonts w:cs="Times New Roman"/>
          <w:szCs w:val="24"/>
        </w:rPr>
        <w:t xml:space="preserve">Uji coba pada penelitian ini </w:t>
      </w:r>
      <w:r w:rsidR="00CB5023" w:rsidRPr="0033182C">
        <w:rPr>
          <w:rFonts w:cs="Times New Roman"/>
          <w:szCs w:val="24"/>
        </w:rPr>
        <w:t xml:space="preserve">dilakukan </w:t>
      </w:r>
      <w:r w:rsidR="00BE3A88" w:rsidRPr="0033182C">
        <w:rPr>
          <w:rFonts w:cs="Times New Roman"/>
          <w:szCs w:val="24"/>
        </w:rPr>
        <w:t xml:space="preserve">dengan bantuan </w:t>
      </w:r>
      <w:r w:rsidR="003E317A" w:rsidRPr="0033182C">
        <w:rPr>
          <w:rFonts w:cs="Times New Roman"/>
          <w:szCs w:val="24"/>
        </w:rPr>
        <w:t>lampu</w:t>
      </w:r>
      <w:r w:rsidR="00BE3A88" w:rsidRPr="0033182C">
        <w:rPr>
          <w:rFonts w:cs="Times New Roman"/>
          <w:szCs w:val="24"/>
        </w:rPr>
        <w:t xml:space="preserve"> lampu pada sudut 80’</w:t>
      </w:r>
      <w:r w:rsidR="00CB5023" w:rsidRPr="0033182C">
        <w:rPr>
          <w:rFonts w:cs="Times New Roman"/>
          <w:szCs w:val="24"/>
        </w:rPr>
        <w:t>.</w:t>
      </w:r>
      <w:r w:rsidRPr="0033182C">
        <w:rPr>
          <w:rFonts w:cs="Times New Roman"/>
          <w:szCs w:val="24"/>
        </w:rPr>
        <w:t xml:space="preserve"> Uji coba ini digunakan untuk memba</w:t>
      </w:r>
      <w:r w:rsidR="00E93743" w:rsidRPr="0033182C">
        <w:rPr>
          <w:rFonts w:cs="Times New Roman"/>
          <w:szCs w:val="24"/>
        </w:rPr>
        <w:t xml:space="preserve">ndingkan </w:t>
      </w:r>
      <w:r w:rsidR="00BE3A88" w:rsidRPr="0033182C">
        <w:rPr>
          <w:rFonts w:cs="Times New Roman"/>
          <w:szCs w:val="24"/>
        </w:rPr>
        <w:t>respon</w:t>
      </w:r>
      <w:r w:rsidR="00E93743" w:rsidRPr="0033182C">
        <w:rPr>
          <w:rFonts w:cs="Times New Roman"/>
          <w:szCs w:val="24"/>
        </w:rPr>
        <w:t xml:space="preserve"> </w:t>
      </w:r>
      <w:r w:rsidR="002104D0" w:rsidRPr="0033182C">
        <w:rPr>
          <w:rFonts w:cs="Times New Roman"/>
          <w:i/>
          <w:szCs w:val="24"/>
        </w:rPr>
        <w:t xml:space="preserve">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yang dilengkapi </w:t>
      </w:r>
      <w:del w:id="99" w:author="Windows User" w:date="2019-09-14T03:53:00Z">
        <w:r w:rsidR="002104D0" w:rsidRPr="0033182C" w:rsidDel="00451BA0">
          <w:rPr>
            <w:rFonts w:cs="Times New Roman"/>
            <w:szCs w:val="24"/>
          </w:rPr>
          <w:delText>Fuzzy</w:delText>
        </w:r>
      </w:del>
      <w:r w:rsidR="00886455" w:rsidRPr="0033182C">
        <w:rPr>
          <w:rFonts w:cs="Times New Roman"/>
          <w:i/>
          <w:szCs w:val="24"/>
        </w:rPr>
        <w:t>Fuzyy</w:t>
      </w:r>
      <w:r w:rsidR="002104D0" w:rsidRPr="0033182C">
        <w:rPr>
          <w:rFonts w:cs="Times New Roman"/>
          <w:szCs w:val="24"/>
        </w:rPr>
        <w:t xml:space="preserve"> PID</w:t>
      </w:r>
      <w:r w:rsidR="002104D0" w:rsidRPr="0033182C">
        <w:rPr>
          <w:rFonts w:cs="Times New Roman"/>
          <w:szCs w:val="24"/>
          <w:lang w:val="id-ID"/>
        </w:rPr>
        <w:t xml:space="preserve"> dengan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w:t>
      </w:r>
      <w:r w:rsidR="002104D0" w:rsidRPr="0033182C">
        <w:rPr>
          <w:rFonts w:cs="Times New Roman"/>
          <w:szCs w:val="24"/>
          <w:lang w:val="id-ID"/>
        </w:rPr>
        <w:t>tanpa</w:t>
      </w:r>
      <w:r w:rsidR="002104D0" w:rsidRPr="0033182C">
        <w:rPr>
          <w:rFonts w:cs="Times New Roman"/>
          <w:szCs w:val="24"/>
        </w:rPr>
        <w:t xml:space="preserve"> dilengkapi </w:t>
      </w:r>
      <w:del w:id="100" w:author="Windows User" w:date="2019-09-14T03:53:00Z">
        <w:r w:rsidR="002104D0" w:rsidRPr="0033182C" w:rsidDel="00451BA0">
          <w:rPr>
            <w:rFonts w:cs="Times New Roman"/>
            <w:szCs w:val="24"/>
          </w:rPr>
          <w:delText>Fuzzy</w:delText>
        </w:r>
      </w:del>
      <w:r w:rsidR="00886455" w:rsidRPr="0033182C">
        <w:rPr>
          <w:rFonts w:cs="Times New Roman"/>
          <w:i/>
          <w:szCs w:val="24"/>
        </w:rPr>
        <w:t>Fuzyy</w:t>
      </w:r>
      <w:r w:rsidR="002104D0" w:rsidRPr="0033182C">
        <w:rPr>
          <w:rFonts w:cs="Times New Roman"/>
          <w:szCs w:val="24"/>
        </w:rPr>
        <w:t xml:space="preserve"> PID.</w:t>
      </w:r>
      <w:del w:id="101" w:author="nova" w:date="2019-09-02T07:28:00Z">
        <w:r w:rsidRPr="0033182C" w:rsidDel="00232711">
          <w:rPr>
            <w:rFonts w:cs="Times New Roman"/>
            <w:szCs w:val="24"/>
          </w:rPr>
          <w:delText>.</w:delText>
        </w:r>
      </w:del>
    </w:p>
    <w:p w14:paraId="4024737A" w14:textId="7F1B9577" w:rsidR="001A6616" w:rsidRDefault="001A6616" w:rsidP="00CB5023">
      <w:pPr>
        <w:pStyle w:val="ListParagraph"/>
        <w:numPr>
          <w:ilvl w:val="0"/>
          <w:numId w:val="2"/>
        </w:numPr>
        <w:ind w:left="426"/>
        <w:rPr>
          <w:rFonts w:cs="Times New Roman"/>
          <w:szCs w:val="24"/>
        </w:rPr>
      </w:pPr>
      <w:r w:rsidRPr="0033182C">
        <w:rPr>
          <w:rFonts w:cs="Times New Roman"/>
          <w:szCs w:val="24"/>
        </w:rPr>
        <w:t>Tidak membahas tentang jaringan komputerisasi dan keamanan data pada sistem yang dibuat</w:t>
      </w:r>
      <w:ins w:id="102" w:author="nova" w:date="2019-09-02T07:29:00Z">
        <w:r w:rsidR="00232711" w:rsidRPr="0033182C">
          <w:rPr>
            <w:rFonts w:cs="Times New Roman"/>
            <w:szCs w:val="24"/>
          </w:rPr>
          <w:t>.</w:t>
        </w:r>
      </w:ins>
    </w:p>
    <w:p w14:paraId="6042021F" w14:textId="1BDC237F" w:rsidR="0050400B" w:rsidRPr="0033182C" w:rsidRDefault="0050400B" w:rsidP="00CB5023">
      <w:pPr>
        <w:pStyle w:val="ListParagraph"/>
        <w:numPr>
          <w:ilvl w:val="0"/>
          <w:numId w:val="2"/>
        </w:numPr>
        <w:ind w:left="426"/>
        <w:rPr>
          <w:rFonts w:cs="Times New Roman"/>
          <w:szCs w:val="24"/>
        </w:rPr>
      </w:pPr>
      <w:r>
        <w:rPr>
          <w:rFonts w:cs="Times New Roman"/>
          <w:szCs w:val="24"/>
        </w:rPr>
        <w:t xml:space="preserve">Penelitian ini menggunakan satu </w:t>
      </w:r>
      <w:r>
        <w:rPr>
          <w:rFonts w:cs="Times New Roman"/>
          <w:i/>
          <w:szCs w:val="24"/>
        </w:rPr>
        <w:t xml:space="preserve">prototype </w:t>
      </w:r>
      <w:r w:rsidRPr="0050400B">
        <w:rPr>
          <w:rFonts w:cs="Times New Roman"/>
          <w:szCs w:val="24"/>
        </w:rPr>
        <w:t>aktuator dan satu</w:t>
      </w:r>
      <w:r>
        <w:rPr>
          <w:rFonts w:cs="Times New Roman"/>
          <w:i/>
          <w:szCs w:val="24"/>
        </w:rPr>
        <w:t xml:space="preserve"> tracker.. </w:t>
      </w:r>
    </w:p>
    <w:p w14:paraId="75451125" w14:textId="6D7BFAA4" w:rsidR="006E7D81" w:rsidRPr="0033182C" w:rsidRDefault="006E7D81" w:rsidP="00CB5023">
      <w:pPr>
        <w:pStyle w:val="ListParagraph"/>
        <w:numPr>
          <w:ilvl w:val="0"/>
          <w:numId w:val="2"/>
        </w:numPr>
        <w:ind w:left="426"/>
        <w:rPr>
          <w:rFonts w:cs="Times New Roman"/>
          <w:szCs w:val="24"/>
        </w:rPr>
      </w:pPr>
      <w:r w:rsidRPr="0033182C">
        <w:rPr>
          <w:rFonts w:cs="Times New Roman"/>
          <w:szCs w:val="24"/>
        </w:rPr>
        <w:t>Web sistem hanya digunakan untuk menampilkan hasil perhitungan</w:t>
      </w:r>
      <w:ins w:id="103" w:author="nova" w:date="2019-09-02T07:29:00Z">
        <w:r w:rsidR="00232711" w:rsidRPr="0033182C">
          <w:rPr>
            <w:rFonts w:cs="Times New Roman"/>
            <w:szCs w:val="24"/>
          </w:rPr>
          <w:t>.</w:t>
        </w:r>
      </w:ins>
      <w:del w:id="104" w:author="nova" w:date="2019-09-02T07:29:00Z">
        <w:r w:rsidRPr="0033182C" w:rsidDel="00232711">
          <w:rPr>
            <w:rFonts w:cs="Times New Roman"/>
            <w:szCs w:val="24"/>
          </w:rPr>
          <w:delText xml:space="preserve"> </w:delText>
        </w:r>
      </w:del>
    </w:p>
    <w:p w14:paraId="3574D28E" w14:textId="77777777" w:rsidR="00DC40F0" w:rsidRPr="0033182C" w:rsidRDefault="00DC40F0" w:rsidP="00DC40F0">
      <w:pPr>
        <w:pStyle w:val="ListParagraph"/>
        <w:ind w:left="426"/>
        <w:rPr>
          <w:rFonts w:cs="Times New Roman"/>
          <w:szCs w:val="24"/>
        </w:rPr>
      </w:pPr>
    </w:p>
    <w:p w14:paraId="5E90BB00" w14:textId="7E3F2019" w:rsidR="007306C9" w:rsidRPr="0033182C" w:rsidRDefault="008030F8" w:rsidP="008030F8">
      <w:pPr>
        <w:rPr>
          <w:rFonts w:cs="Times New Roman"/>
          <w:i/>
          <w:szCs w:val="24"/>
        </w:rPr>
      </w:pPr>
      <w:r w:rsidRPr="0033182C">
        <w:rPr>
          <w:rFonts w:cs="Times New Roman"/>
          <w:i/>
          <w:szCs w:val="24"/>
        </w:rPr>
        <w:br w:type="page"/>
      </w:r>
    </w:p>
    <w:p w14:paraId="7FE7C45B" w14:textId="77777777" w:rsidR="0010463E" w:rsidRPr="0033182C" w:rsidRDefault="0010463E" w:rsidP="005E1D23">
      <w:pPr>
        <w:pStyle w:val="Heading1"/>
        <w:sectPr w:rsidR="0010463E" w:rsidRPr="0033182C" w:rsidSect="00CF5B06">
          <w:headerReference w:type="first" r:id="rId21"/>
          <w:pgSz w:w="11906" w:h="16838" w:code="9"/>
          <w:pgMar w:top="2268" w:right="1701" w:bottom="1701" w:left="2268" w:header="720" w:footer="720" w:gutter="0"/>
          <w:pgNumType w:start="1"/>
          <w:cols w:space="720"/>
          <w:titlePg/>
          <w:docGrid w:linePitch="360"/>
        </w:sectPr>
      </w:pPr>
    </w:p>
    <w:p w14:paraId="721CBB11" w14:textId="2FD348CB" w:rsidR="00C06B84" w:rsidRPr="0033182C" w:rsidRDefault="008030F8" w:rsidP="005E1D23">
      <w:pPr>
        <w:pStyle w:val="Heading1"/>
      </w:pPr>
      <w:bookmarkStart w:id="105" w:name="_Toc23880329"/>
      <w:r w:rsidRPr="0033182C">
        <w:lastRenderedPageBreak/>
        <w:t>TINJAUAN PUSTAKA</w:t>
      </w:r>
      <w:bookmarkEnd w:id="105"/>
    </w:p>
    <w:p w14:paraId="56FBA7BA" w14:textId="77777777" w:rsidR="003D32D4" w:rsidRPr="0033182C" w:rsidRDefault="003D32D4" w:rsidP="003D32D4">
      <w:pPr>
        <w:rPr>
          <w:rFonts w:cs="Times New Roman"/>
        </w:rPr>
      </w:pPr>
    </w:p>
    <w:p w14:paraId="05848380" w14:textId="799A1775" w:rsidR="003D32D4" w:rsidRPr="0033182C" w:rsidRDefault="00DB257B" w:rsidP="003D32D4">
      <w:pPr>
        <w:pStyle w:val="ListParagraph"/>
        <w:ind w:left="0" w:firstLine="425"/>
        <w:rPr>
          <w:rFonts w:cs="Times New Roman"/>
          <w:i/>
          <w:szCs w:val="24"/>
        </w:rPr>
      </w:pPr>
      <w:r w:rsidRPr="0033182C">
        <w:rPr>
          <w:rFonts w:cs="Times New Roman"/>
          <w:szCs w:val="24"/>
        </w:rPr>
        <w:t>Bagian ini mema</w:t>
      </w:r>
      <w:r w:rsidR="007B689A" w:rsidRPr="0033182C">
        <w:rPr>
          <w:rFonts w:cs="Times New Roman"/>
          <w:szCs w:val="24"/>
        </w:rPr>
        <w:t>pa</w:t>
      </w:r>
      <w:r w:rsidR="00C06B84" w:rsidRPr="0033182C">
        <w:rPr>
          <w:rFonts w:cs="Times New Roman"/>
          <w:szCs w:val="24"/>
        </w:rPr>
        <w:t>rkan tinjauan yang berkaitan dengan masalah yang dibahas, serta kajian teori yang dikaitkan dengan permasalahan yang dihadapi</w:t>
      </w:r>
      <w:r w:rsidR="00716153" w:rsidRPr="0033182C">
        <w:rPr>
          <w:rFonts w:cs="Times New Roman"/>
          <w:szCs w:val="24"/>
        </w:rPr>
        <w:t xml:space="preserve">. </w:t>
      </w:r>
      <w:r w:rsidR="009360AD" w:rsidRPr="0033182C">
        <w:rPr>
          <w:rFonts w:cs="Times New Roman"/>
          <w:szCs w:val="24"/>
        </w:rPr>
        <w:t xml:space="preserve">Teori yang di dapatkan berupa perhitungan </w:t>
      </w:r>
      <w:del w:id="106" w:author="Windows User" w:date="2019-09-14T03:53:00Z">
        <w:r w:rsidR="009360AD" w:rsidRPr="0033182C" w:rsidDel="00451BA0">
          <w:rPr>
            <w:rFonts w:cs="Times New Roman"/>
            <w:i/>
            <w:szCs w:val="24"/>
          </w:rPr>
          <w:delText>Fuzzy</w:delText>
        </w:r>
      </w:del>
      <w:r w:rsidR="00886455" w:rsidRPr="0033182C">
        <w:rPr>
          <w:rFonts w:cs="Times New Roman"/>
          <w:i/>
          <w:szCs w:val="24"/>
        </w:rPr>
        <w:t>Fuzyy</w:t>
      </w:r>
      <w:r w:rsidR="009360AD" w:rsidRPr="0033182C">
        <w:rPr>
          <w:rFonts w:cs="Times New Roman"/>
          <w:szCs w:val="24"/>
        </w:rPr>
        <w:t xml:space="preserve"> PID dan penerapanya yang dapat membantu </w:t>
      </w:r>
      <w:r w:rsidR="00CE5B32" w:rsidRPr="0033182C">
        <w:rPr>
          <w:rFonts w:cs="Times New Roman"/>
          <w:szCs w:val="24"/>
        </w:rPr>
        <w:t>peneliti</w:t>
      </w:r>
      <w:r w:rsidR="009360AD" w:rsidRPr="0033182C">
        <w:rPr>
          <w:rFonts w:cs="Times New Roman"/>
          <w:szCs w:val="24"/>
        </w:rPr>
        <w:t xml:space="preserve"> dalam penelitian ini. Perhitungan yang di dapatkan akan membantu </w:t>
      </w:r>
      <w:r w:rsidR="00CE5B32" w:rsidRPr="0033182C">
        <w:rPr>
          <w:rFonts w:cs="Times New Roman"/>
          <w:szCs w:val="24"/>
        </w:rPr>
        <w:t>peneliti</w:t>
      </w:r>
      <w:r w:rsidR="009360AD" w:rsidRPr="0033182C">
        <w:rPr>
          <w:rFonts w:cs="Times New Roman"/>
          <w:szCs w:val="24"/>
        </w:rPr>
        <w:t xml:space="preserve"> dalam menghitung nilai yang akan berpengaruh ke posisi </w:t>
      </w:r>
      <w:r w:rsidR="00240AAC" w:rsidRPr="0033182C">
        <w:rPr>
          <w:rFonts w:cs="Times New Roman"/>
          <w:i/>
          <w:szCs w:val="24"/>
        </w:rPr>
        <w:t>tracker</w:t>
      </w:r>
      <w:r w:rsidR="009360AD" w:rsidRPr="0033182C">
        <w:rPr>
          <w:rFonts w:cs="Times New Roman"/>
          <w:i/>
          <w:szCs w:val="24"/>
        </w:rPr>
        <w:t>.</w:t>
      </w:r>
    </w:p>
    <w:p w14:paraId="4EFD4F58" w14:textId="3FD6ABDF" w:rsidR="00E36523" w:rsidRPr="0033182C" w:rsidRDefault="00E36523" w:rsidP="00590788">
      <w:pPr>
        <w:pStyle w:val="Heading2"/>
        <w:ind w:left="284" w:hanging="284"/>
        <w:rPr>
          <w:rFonts w:cs="Times New Roman"/>
        </w:rPr>
      </w:pPr>
      <w:bookmarkStart w:id="107" w:name="_Toc23880330"/>
      <w:r w:rsidRPr="0033182C">
        <w:rPr>
          <w:rStyle w:val="Heading2Char"/>
          <w:rFonts w:cs="Times New Roman"/>
          <w:b/>
        </w:rPr>
        <w:t>Penelitian Terdahulu</w:t>
      </w:r>
      <w:bookmarkEnd w:id="107"/>
    </w:p>
    <w:p w14:paraId="66D9B35D" w14:textId="04131CAC" w:rsidR="00E36523" w:rsidRPr="0033182C" w:rsidRDefault="00E36523" w:rsidP="00E36523">
      <w:pPr>
        <w:ind w:left="-9" w:firstLine="576"/>
        <w:rPr>
          <w:rFonts w:cs="Times New Roman"/>
          <w:szCs w:val="24"/>
        </w:rPr>
      </w:pPr>
      <w:r w:rsidRPr="0033182C">
        <w:rPr>
          <w:rFonts w:cs="Times New Roman"/>
          <w:szCs w:val="24"/>
        </w:rPr>
        <w:t>Penelitian dengan judul “Sistem Kontrol Cerdas Pelacak Sumber Cahaya Menggunakan Kontrol Proporsional Integral Deverative (PID)”</w:t>
      </w:r>
      <w:r w:rsidR="00447A89" w:rsidRPr="0033182C">
        <w:rPr>
          <w:rFonts w:cs="Times New Roman"/>
          <w:szCs w:val="24"/>
        </w:rPr>
        <w:t xml:space="preserve"> </w:t>
      </w:r>
      <w:sdt>
        <w:sdtPr>
          <w:rPr>
            <w:rFonts w:cs="Times New Roman"/>
            <w:szCs w:val="24"/>
          </w:rPr>
          <w:id w:val="1560675855"/>
          <w:citation/>
        </w:sdtPr>
        <w:sdtContent>
          <w:r w:rsidR="00447A89" w:rsidRPr="0033182C">
            <w:rPr>
              <w:rFonts w:cs="Times New Roman"/>
              <w:szCs w:val="24"/>
            </w:rPr>
            <w:fldChar w:fldCharType="begin"/>
          </w:r>
          <w:r w:rsidR="00447A89" w:rsidRPr="0033182C">
            <w:rPr>
              <w:rFonts w:cs="Times New Roman"/>
              <w:szCs w:val="24"/>
              <w:lang w:val="en-ID"/>
            </w:rPr>
            <w:instrText xml:space="preserve">CITATION Tah18 \l 14345 </w:instrText>
          </w:r>
          <w:r w:rsidR="00447A89" w:rsidRPr="0033182C">
            <w:rPr>
              <w:rFonts w:cs="Times New Roman"/>
              <w:szCs w:val="24"/>
            </w:rPr>
            <w:fldChar w:fldCharType="separate"/>
          </w:r>
          <w:r w:rsidR="00447A89" w:rsidRPr="0033182C">
            <w:rPr>
              <w:rFonts w:cs="Times New Roman"/>
              <w:noProof/>
              <w:szCs w:val="24"/>
              <w:lang w:val="en-ID"/>
            </w:rPr>
            <w:t>(Prahara, 2018)</w:t>
          </w:r>
          <w:r w:rsidR="00447A89" w:rsidRPr="0033182C">
            <w:rPr>
              <w:rFonts w:cs="Times New Roman"/>
              <w:szCs w:val="24"/>
            </w:rPr>
            <w:fldChar w:fldCharType="end"/>
          </w:r>
        </w:sdtContent>
      </w:sdt>
      <w:r w:rsidR="000136F5" w:rsidRPr="0033182C">
        <w:rPr>
          <w:rFonts w:cs="Times New Roman"/>
          <w:szCs w:val="24"/>
        </w:rPr>
        <w:t xml:space="preserve"> </w:t>
      </w:r>
      <w:r w:rsidR="000136F5" w:rsidRPr="0033182C">
        <w:rPr>
          <w:rFonts w:cs="Times New Roman"/>
        </w:rPr>
        <w:t xml:space="preserve">melakukan penelitian tentang </w:t>
      </w:r>
      <w:r w:rsidRPr="0033182C">
        <w:rPr>
          <w:rFonts w:cs="Times New Roman"/>
          <w:szCs w:val="24"/>
        </w:rPr>
        <w:t xml:space="preserve">perhitungan untuk mencari titik opimal cahaya matahari dengan komputasi menggunakan program Matlab dan mikrokontroler ATMega328 sebagai </w:t>
      </w:r>
      <w:r w:rsidRPr="0033182C">
        <w:rPr>
          <w:rFonts w:cs="Times New Roman"/>
          <w:i/>
          <w:szCs w:val="24"/>
          <w:rPrChange w:id="108" w:author="Windows User" w:date="2019-09-13T22:22:00Z">
            <w:rPr>
              <w:rFonts w:cs="Times New Roman"/>
              <w:szCs w:val="24"/>
            </w:rPr>
          </w:rPrChange>
        </w:rPr>
        <w:t>hardware</w:t>
      </w:r>
      <w:r w:rsidRPr="0033182C">
        <w:rPr>
          <w:rFonts w:cs="Times New Roman"/>
          <w:szCs w:val="24"/>
        </w:rPr>
        <w:t>.</w:t>
      </w:r>
      <w:r w:rsidRPr="0033182C">
        <w:rPr>
          <w:rFonts w:cs="Times New Roman"/>
          <w:szCs w:val="24"/>
          <w:lang w:val="id-ID"/>
        </w:rPr>
        <w:t xml:space="preserve"> Data sensor digunakan sebagai acuan untuk </w:t>
      </w:r>
      <w:del w:id="109" w:author="Windows User" w:date="2019-09-14T04:11:00Z">
        <w:r w:rsidRPr="0033182C" w:rsidDel="002617D0">
          <w:rPr>
            <w:rFonts w:cs="Times New Roman"/>
            <w:szCs w:val="24"/>
            <w:lang w:val="id-ID"/>
          </w:rPr>
          <w:delText xml:space="preserve">proses </w:delText>
        </w:r>
      </w:del>
      <w:ins w:id="110" w:author="Windows User" w:date="2019-09-14T04:11:00Z">
        <w:r w:rsidR="002617D0" w:rsidRPr="0033182C">
          <w:rPr>
            <w:rFonts w:cs="Times New Roman"/>
            <w:szCs w:val="24"/>
            <w:lang w:val="en-ID"/>
          </w:rPr>
          <w:t xml:space="preserve">perhitungan </w:t>
        </w:r>
      </w:ins>
      <w:r w:rsidRPr="0033182C">
        <w:rPr>
          <w:rFonts w:cs="Times New Roman"/>
          <w:szCs w:val="24"/>
          <w:lang w:val="id-ID"/>
        </w:rPr>
        <w:t>kontrol PID</w:t>
      </w:r>
      <w:del w:id="111" w:author="nova" w:date="2019-09-02T07:30:00Z">
        <w:r w:rsidRPr="0033182C" w:rsidDel="00232711">
          <w:rPr>
            <w:rFonts w:cs="Times New Roman"/>
            <w:szCs w:val="24"/>
            <w:lang w:val="id-ID"/>
          </w:rPr>
          <w:delText>,</w:delText>
        </w:r>
      </w:del>
      <w:r w:rsidRPr="0033182C">
        <w:rPr>
          <w:rFonts w:cs="Times New Roman"/>
          <w:szCs w:val="24"/>
          <w:lang w:val="id-ID"/>
        </w:rPr>
        <w:t xml:space="preserve"> dan </w:t>
      </w:r>
      <w:del w:id="112" w:author="Windows User" w:date="2019-09-14T03:53:00Z">
        <w:r w:rsidRPr="0033182C" w:rsidDel="00451BA0">
          <w:rPr>
            <w:rFonts w:cs="Times New Roman"/>
            <w:i/>
            <w:szCs w:val="24"/>
            <w:lang w:val="id-ID"/>
            <w:rPrChange w:id="113" w:author="Windows User" w:date="2019-09-14T04:12:00Z">
              <w:rPr>
                <w:rFonts w:cs="Times New Roman"/>
                <w:color w:val="000000"/>
                <w:szCs w:val="24"/>
                <w:lang w:val="id-ID"/>
              </w:rPr>
            </w:rPrChange>
          </w:rPr>
          <w:delText>fuzzy</w:delText>
        </w:r>
      </w:del>
      <w:r w:rsidR="00886455" w:rsidRPr="0033182C">
        <w:rPr>
          <w:rFonts w:cs="Times New Roman"/>
          <w:i/>
          <w:szCs w:val="24"/>
          <w:lang w:val="id-ID"/>
        </w:rPr>
        <w:t>Fuzyy</w:t>
      </w:r>
      <w:r w:rsidRPr="0033182C">
        <w:rPr>
          <w:rFonts w:cs="Times New Roman"/>
          <w:szCs w:val="24"/>
          <w:lang w:val="id-ID"/>
        </w:rPr>
        <w:t xml:space="preserve"> digunakan sebagai penyelaras hasilnya. Data sensor selanjutnya dikirim ke komputer untuk diproses oleh Matlab. Hasil komputasi Matlab yang berupa data pengamatan ditampilkan pada layar komputer melalui GUI, sedangkan hasil komputasi yang berupa perintah menggerakkan motor servo dikirim ke mikrokontroler melalui serial komunikasi.</w:t>
      </w:r>
      <w:ins w:id="114" w:author="nova" w:date="2019-09-02T07:29:00Z">
        <w:r w:rsidR="00232711" w:rsidRPr="0033182C">
          <w:rPr>
            <w:rFonts w:cs="Times New Roman"/>
            <w:szCs w:val="24"/>
          </w:rPr>
          <w:t xml:space="preserve"> </w:t>
        </w:r>
      </w:ins>
      <w:del w:id="115" w:author="nova" w:date="2019-09-02T07:32:00Z">
        <w:r w:rsidRPr="0033182C" w:rsidDel="00232711">
          <w:rPr>
            <w:rFonts w:cs="Times New Roman"/>
            <w:szCs w:val="24"/>
          </w:rPr>
          <w:delText>Maka, dari</w:delText>
        </w:r>
      </w:del>
      <w:ins w:id="116" w:author="nova" w:date="2019-09-02T07:32:00Z">
        <w:r w:rsidR="00232711" w:rsidRPr="0033182C">
          <w:rPr>
            <w:rFonts w:cs="Times New Roman"/>
            <w:szCs w:val="24"/>
          </w:rPr>
          <w:t>Dari</w:t>
        </w:r>
      </w:ins>
      <w:r w:rsidRPr="0033182C">
        <w:rPr>
          <w:rFonts w:cs="Times New Roman"/>
          <w:szCs w:val="24"/>
        </w:rPr>
        <w:t xml:space="preserve"> penelitian tersebut</w:t>
      </w:r>
      <w:ins w:id="117" w:author="Windows User" w:date="2019-09-13T22:21:00Z">
        <w:r w:rsidR="002457B9" w:rsidRPr="0033182C">
          <w:rPr>
            <w:rFonts w:cs="Times New Roman"/>
            <w:szCs w:val="24"/>
          </w:rPr>
          <w:t>,</w:t>
        </w:r>
      </w:ins>
      <w:del w:id="118" w:author="nova" w:date="2019-09-02T07:32:00Z">
        <w:r w:rsidRPr="0033182C" w:rsidDel="00232711">
          <w:rPr>
            <w:rFonts w:cs="Times New Roman"/>
            <w:szCs w:val="24"/>
          </w:rPr>
          <w:delText>,</w:delText>
        </w:r>
      </w:del>
      <w:del w:id="119" w:author="Windows User" w:date="2019-09-13T22:21:00Z">
        <w:r w:rsidRPr="0033182C" w:rsidDel="002457B9">
          <w:rPr>
            <w:rFonts w:cs="Times New Roman"/>
            <w:szCs w:val="24"/>
          </w:rPr>
          <w:delText xml:space="preserve"> </w:delText>
        </w:r>
      </w:del>
      <w:r w:rsidRPr="0033182C">
        <w:rPr>
          <w:rFonts w:cs="Times New Roman"/>
          <w:szCs w:val="24"/>
        </w:rPr>
        <w:t>diperoleh hasil yang mampu memberikan kecepatan pelacakan de</w:t>
      </w:r>
      <w:r w:rsidR="00447A89" w:rsidRPr="0033182C">
        <w:rPr>
          <w:rFonts w:cs="Times New Roman"/>
          <w:szCs w:val="24"/>
        </w:rPr>
        <w:t>ngan tingkat akurasi yang baik</w:t>
      </w:r>
      <w:r w:rsidRPr="0033182C">
        <w:rPr>
          <w:rFonts w:cs="Times New Roman"/>
          <w:szCs w:val="24"/>
        </w:rPr>
        <w:t>.</w:t>
      </w:r>
      <w:r w:rsidR="00AC425D">
        <w:rPr>
          <w:rFonts w:cs="Times New Roman"/>
          <w:szCs w:val="24"/>
        </w:rPr>
        <w:t xml:space="preserve"> Penelitian ini </w:t>
      </w:r>
      <w:r w:rsidR="00AC425D">
        <w:rPr>
          <w:rFonts w:eastAsia="TimesNewRomanPSMT"/>
          <w:lang w:val="en-ID"/>
        </w:rPr>
        <w:t>membuktikan bahwa dari 12 percobaan dengan iterasi yang berbeda-beda PID mampu stabil pada sudut setpoint 39’.</w:t>
      </w:r>
    </w:p>
    <w:p w14:paraId="2FBE5E38" w14:textId="3AE4150A" w:rsidR="00AE2220" w:rsidRPr="0033182C" w:rsidRDefault="00AE2220" w:rsidP="00AE2220">
      <w:pPr>
        <w:autoSpaceDE w:val="0"/>
        <w:autoSpaceDN w:val="0"/>
        <w:adjustRightInd w:val="0"/>
        <w:spacing w:after="0"/>
        <w:ind w:firstLine="567"/>
        <w:rPr>
          <w:rFonts w:cs="Times New Roman"/>
          <w:bCs/>
          <w:iCs/>
          <w:szCs w:val="24"/>
        </w:rPr>
      </w:pPr>
      <w:r w:rsidRPr="0033182C">
        <w:rPr>
          <w:rFonts w:cs="Times New Roman"/>
          <w:szCs w:val="24"/>
        </w:rPr>
        <w:t>Penelitian dengan judul “</w:t>
      </w:r>
      <w:r w:rsidRPr="0033182C">
        <w:rPr>
          <w:rFonts w:cs="Times New Roman"/>
          <w:bCs/>
          <w:szCs w:val="24"/>
        </w:rPr>
        <w:t xml:space="preserve">Perbandingan Pemodelan Kontrol </w:t>
      </w:r>
      <w:del w:id="120" w:author="Windows User" w:date="2019-09-14T03:53:00Z">
        <w:r w:rsidRPr="0033182C" w:rsidDel="00451BA0">
          <w:rPr>
            <w:rFonts w:cs="Times New Roman"/>
            <w:bCs/>
            <w:i/>
            <w:iCs/>
            <w:szCs w:val="24"/>
          </w:rPr>
          <w:delText>Fuzzy</w:delText>
        </w:r>
      </w:del>
      <w:r w:rsidR="00886455" w:rsidRPr="0033182C">
        <w:rPr>
          <w:rFonts w:cs="Times New Roman"/>
          <w:bCs/>
          <w:i/>
          <w:iCs/>
          <w:szCs w:val="24"/>
        </w:rPr>
        <w:t>Fuzyy</w:t>
      </w:r>
      <w:r w:rsidRPr="0033182C">
        <w:rPr>
          <w:rFonts w:cs="Times New Roman"/>
          <w:bCs/>
          <w:i/>
          <w:iCs/>
          <w:szCs w:val="24"/>
        </w:rPr>
        <w:t xml:space="preserve"> </w:t>
      </w:r>
      <w:r w:rsidRPr="0033182C">
        <w:rPr>
          <w:rFonts w:cs="Times New Roman"/>
          <w:bCs/>
          <w:szCs w:val="24"/>
        </w:rPr>
        <w:t xml:space="preserve">dan </w:t>
      </w:r>
      <w:r w:rsidRPr="0033182C">
        <w:rPr>
          <w:rFonts w:cs="Times New Roman"/>
          <w:bCs/>
          <w:iCs/>
          <w:szCs w:val="24"/>
        </w:rPr>
        <w:t>PID</w:t>
      </w:r>
    </w:p>
    <w:p w14:paraId="5040B33F" w14:textId="5CB91EC6" w:rsidR="00AE2220" w:rsidRPr="0033182C" w:rsidRDefault="00AE2220" w:rsidP="00C062DB">
      <w:pPr>
        <w:rPr>
          <w:rFonts w:cs="Times New Roman"/>
          <w:szCs w:val="24"/>
        </w:rPr>
      </w:pPr>
      <w:r w:rsidRPr="0033182C">
        <w:rPr>
          <w:rFonts w:cs="Times New Roman"/>
          <w:bCs/>
          <w:szCs w:val="24"/>
        </w:rPr>
        <w:t xml:space="preserve">pada Pemanas </w:t>
      </w:r>
      <w:r w:rsidRPr="0033182C">
        <w:rPr>
          <w:rFonts w:cs="Times New Roman"/>
          <w:bCs/>
          <w:i/>
          <w:iCs/>
          <w:szCs w:val="24"/>
        </w:rPr>
        <w:t>Fuel Gas</w:t>
      </w:r>
      <w:r w:rsidRPr="0033182C">
        <w:rPr>
          <w:rFonts w:cs="Times New Roman"/>
          <w:szCs w:val="24"/>
        </w:rPr>
        <w:t>”</w:t>
      </w:r>
      <w:sdt>
        <w:sdtPr>
          <w:rPr>
            <w:rFonts w:cs="Times New Roman"/>
            <w:szCs w:val="24"/>
          </w:rPr>
          <w:id w:val="1818533422"/>
          <w:citation/>
        </w:sdtPr>
        <w:sdtContent>
          <w:r w:rsidRPr="0033182C">
            <w:rPr>
              <w:rFonts w:cs="Times New Roman"/>
              <w:szCs w:val="24"/>
            </w:rPr>
            <w:fldChar w:fldCharType="begin"/>
          </w:r>
          <w:r w:rsidRPr="0033182C">
            <w:rPr>
              <w:rFonts w:cs="Times New Roman"/>
              <w:szCs w:val="24"/>
              <w:lang w:val="en-ID"/>
            </w:rPr>
            <w:instrText xml:space="preserve"> CITATION ZAN15 \l 14345 </w:instrText>
          </w:r>
          <w:r w:rsidRPr="0033182C">
            <w:rPr>
              <w:rFonts w:cs="Times New Roman"/>
              <w:szCs w:val="24"/>
            </w:rPr>
            <w:fldChar w:fldCharType="separate"/>
          </w:r>
          <w:r w:rsidRPr="0033182C">
            <w:rPr>
              <w:rFonts w:cs="Times New Roman"/>
              <w:noProof/>
              <w:szCs w:val="24"/>
              <w:lang w:val="en-ID"/>
            </w:rPr>
            <w:t xml:space="preserve"> (ZA &amp; Maulinda, 2015)</w:t>
          </w:r>
          <w:r w:rsidRPr="0033182C">
            <w:rPr>
              <w:rFonts w:cs="Times New Roman"/>
              <w:szCs w:val="24"/>
            </w:rPr>
            <w:fldChar w:fldCharType="end"/>
          </w:r>
        </w:sdtContent>
      </w:sdt>
      <w:r w:rsidR="000136F5" w:rsidRPr="0033182C">
        <w:rPr>
          <w:rFonts w:cs="Times New Roman"/>
          <w:szCs w:val="24"/>
        </w:rPr>
        <w:t xml:space="preserve"> </w:t>
      </w:r>
      <w:r w:rsidR="000136F5" w:rsidRPr="0033182C">
        <w:rPr>
          <w:rFonts w:cs="Times New Roman"/>
        </w:rPr>
        <w:t xml:space="preserve">melakukan penelitian </w:t>
      </w:r>
      <w:r w:rsidRPr="0033182C">
        <w:rPr>
          <w:rFonts w:eastAsia="Times New Roman" w:cs="Times New Roman"/>
          <w:szCs w:val="24"/>
          <w:lang w:val="id-ID" w:eastAsia="id-ID"/>
        </w:rPr>
        <w:t>tentang</w:t>
      </w:r>
      <w:r w:rsidR="00C062DB" w:rsidRPr="0033182C">
        <w:rPr>
          <w:rFonts w:eastAsia="Times New Roman" w:cs="Times New Roman"/>
          <w:szCs w:val="24"/>
          <w:lang w:val="en-ID" w:eastAsia="id-ID"/>
        </w:rPr>
        <w:t xml:space="preserve"> sistem feed reject </w:t>
      </w:r>
      <w:r w:rsidR="00C062DB" w:rsidRPr="0033182C">
        <w:rPr>
          <w:rFonts w:cs="Times New Roman"/>
          <w:szCs w:val="24"/>
        </w:rPr>
        <w:t xml:space="preserve">di PT. Arun NGL yang digunakan untuk mengatur </w:t>
      </w:r>
      <w:r w:rsidR="00886455" w:rsidRPr="0033182C">
        <w:rPr>
          <w:rFonts w:cs="Times New Roman"/>
          <w:szCs w:val="24"/>
        </w:rPr>
        <w:t xml:space="preserve">temperatur </w:t>
      </w:r>
      <w:del w:id="121" w:author="Windows User" w:date="2019-09-13T22:19:00Z">
        <w:r w:rsidR="00C062DB" w:rsidRPr="0033182C" w:rsidDel="002457B9">
          <w:rPr>
            <w:rFonts w:cs="Times New Roman"/>
            <w:szCs w:val="24"/>
            <w:highlight w:val="yellow"/>
          </w:rPr>
          <w:delText>e</w:delText>
        </w:r>
        <w:r w:rsidR="00C062DB" w:rsidRPr="0033182C" w:rsidDel="002457B9">
          <w:rPr>
            <w:rFonts w:cs="Times New Roman"/>
            <w:szCs w:val="24"/>
          </w:rPr>
          <w:delText xml:space="preserve"> </w:delText>
        </w:r>
      </w:del>
      <w:r w:rsidR="00C062DB" w:rsidRPr="0033182C">
        <w:rPr>
          <w:rFonts w:cs="Times New Roman"/>
          <w:szCs w:val="24"/>
        </w:rPr>
        <w:t>aliran gas yang menuju kompresor aliran gas menuju kompresor</w:t>
      </w:r>
      <w:r w:rsidR="00886455" w:rsidRPr="0033182C">
        <w:rPr>
          <w:rFonts w:cs="Times New Roman"/>
          <w:i/>
          <w:szCs w:val="24"/>
        </w:rPr>
        <w:t xml:space="preserve"> bahan bakar</w:t>
      </w:r>
      <w:r w:rsidR="00C062DB" w:rsidRPr="0033182C">
        <w:rPr>
          <w:rFonts w:cs="Times New Roman"/>
          <w:szCs w:val="24"/>
        </w:rPr>
        <w:t xml:space="preserve"> gas. Tujuan dari perbandingan metode </w:t>
      </w:r>
      <w:del w:id="122" w:author="Windows User" w:date="2019-09-14T03:53:00Z">
        <w:r w:rsidR="00C062DB" w:rsidRPr="0033182C" w:rsidDel="00451BA0">
          <w:rPr>
            <w:rFonts w:cs="Times New Roman"/>
            <w:szCs w:val="24"/>
          </w:rPr>
          <w:delText>fuzzy</w:delText>
        </w:r>
      </w:del>
      <w:r w:rsidR="00886455" w:rsidRPr="0033182C">
        <w:rPr>
          <w:rFonts w:cs="Times New Roman"/>
          <w:i/>
          <w:szCs w:val="24"/>
        </w:rPr>
        <w:t>Fuzyy</w:t>
      </w:r>
      <w:r w:rsidR="00C062DB" w:rsidRPr="0033182C">
        <w:rPr>
          <w:rFonts w:cs="Times New Roman"/>
          <w:szCs w:val="24"/>
        </w:rPr>
        <w:t xml:space="preserve"> dan PID untuk menjaga terjadiya </w:t>
      </w:r>
      <w:r w:rsidR="00C062DB" w:rsidRPr="0033182C">
        <w:rPr>
          <w:rFonts w:cs="Times New Roman"/>
          <w:i/>
          <w:szCs w:val="24"/>
          <w:rPrChange w:id="123" w:author="Windows User" w:date="2019-09-13T22:20:00Z">
            <w:rPr>
              <w:rFonts w:cs="Times New Roman"/>
              <w:szCs w:val="24"/>
            </w:rPr>
          </w:rPrChange>
        </w:rPr>
        <w:t xml:space="preserve">surging </w:t>
      </w:r>
      <w:r w:rsidR="00C062DB" w:rsidRPr="0033182C">
        <w:rPr>
          <w:rFonts w:cs="Times New Roman"/>
          <w:szCs w:val="24"/>
        </w:rPr>
        <w:t>pada kompresor</w:t>
      </w:r>
      <w:r w:rsidR="00886455" w:rsidRPr="0033182C">
        <w:rPr>
          <w:rFonts w:cs="Times New Roman"/>
          <w:szCs w:val="24"/>
        </w:rPr>
        <w:t xml:space="preserve"> bahan bakar</w:t>
      </w:r>
      <w:r w:rsidR="00C062DB" w:rsidRPr="0033182C">
        <w:rPr>
          <w:rFonts w:cs="Times New Roman"/>
          <w:szCs w:val="24"/>
        </w:rPr>
        <w:t xml:space="preserve"> gas. Hasil simulasi menunjukkan bahwa, pada pengujian model kontrol dengan variasi setpoint pada range temperatur yang kecil </w:t>
      </w:r>
      <w:r w:rsidR="00EC75C6" w:rsidRPr="0033182C">
        <w:rPr>
          <w:rFonts w:cs="Times New Roman"/>
          <w:szCs w:val="24"/>
        </w:rPr>
        <w:t xml:space="preserve">model kontrol </w:t>
      </w:r>
      <w:del w:id="124" w:author="Windows User" w:date="2019-09-14T03:53:00Z">
        <w:r w:rsidR="00EC75C6" w:rsidRPr="0033182C" w:rsidDel="00451BA0">
          <w:rPr>
            <w:rFonts w:cs="Times New Roman"/>
            <w:szCs w:val="24"/>
          </w:rPr>
          <w:delText>Fuzzy</w:delText>
        </w:r>
      </w:del>
      <w:r w:rsidR="00886455" w:rsidRPr="0033182C">
        <w:rPr>
          <w:rFonts w:cs="Times New Roman"/>
          <w:i/>
          <w:szCs w:val="24"/>
        </w:rPr>
        <w:t>Fuzyy</w:t>
      </w:r>
      <w:r w:rsidR="00EC75C6" w:rsidRPr="0033182C">
        <w:rPr>
          <w:rFonts w:cs="Times New Roman"/>
          <w:szCs w:val="24"/>
        </w:rPr>
        <w:t xml:space="preserve"> </w:t>
      </w:r>
      <w:r w:rsidR="00C062DB" w:rsidRPr="0033182C">
        <w:rPr>
          <w:rFonts w:cs="Times New Roman"/>
          <w:szCs w:val="24"/>
        </w:rPr>
        <w:t>lebih cepat 1.05 menit</w:t>
      </w:r>
      <w:del w:id="125" w:author="nova" w:date="2019-09-02T07:33:00Z">
        <w:r w:rsidR="00C062DB" w:rsidRPr="0033182C" w:rsidDel="00232711">
          <w:rPr>
            <w:rFonts w:cs="Times New Roman"/>
            <w:szCs w:val="24"/>
          </w:rPr>
          <w:delText xml:space="preserve"> </w:delText>
        </w:r>
      </w:del>
      <w:r w:rsidR="00C062DB" w:rsidRPr="0033182C">
        <w:rPr>
          <w:rFonts w:cs="Times New Roman"/>
          <w:szCs w:val="24"/>
        </w:rPr>
        <w:t>/</w:t>
      </w:r>
      <w:r w:rsidR="00C062DB" w:rsidRPr="0033182C">
        <w:rPr>
          <w:rFonts w:cs="Times New Roman"/>
          <w:szCs w:val="24"/>
          <w:vertAlign w:val="superscript"/>
        </w:rPr>
        <w:t>o</w:t>
      </w:r>
      <w:r w:rsidR="00C062DB" w:rsidRPr="0033182C">
        <w:rPr>
          <w:rFonts w:cs="Times New Roman"/>
          <w:szCs w:val="24"/>
        </w:rPr>
        <w:t xml:space="preserve">C untuk mencapai setpoint dibandingkan model kontrol PID. Kenaikan dan penurunan temperatur setpoint </w:t>
      </w:r>
      <w:r w:rsidR="00C062DB" w:rsidRPr="0033182C">
        <w:rPr>
          <w:rFonts w:cs="Times New Roman"/>
          <w:szCs w:val="24"/>
        </w:rPr>
        <w:lastRenderedPageBreak/>
        <w:t xml:space="preserve">secara bertahap pada range temperatur yang besar model kontrol </w:t>
      </w:r>
      <w:del w:id="126" w:author="Windows User" w:date="2019-09-14T03:53:00Z">
        <w:r w:rsidR="00C062DB" w:rsidRPr="0033182C" w:rsidDel="00451BA0">
          <w:rPr>
            <w:rFonts w:cs="Times New Roman"/>
            <w:i/>
            <w:szCs w:val="24"/>
            <w:rPrChange w:id="127" w:author="Windows User" w:date="2019-09-14T04:12:00Z">
              <w:rPr>
                <w:rFonts w:cs="Times New Roman"/>
                <w:szCs w:val="24"/>
              </w:rPr>
            </w:rPrChange>
          </w:rPr>
          <w:delText>F</w:delText>
        </w:r>
        <w:r w:rsidR="00EC75C6" w:rsidRPr="0033182C" w:rsidDel="00451BA0">
          <w:rPr>
            <w:rFonts w:cs="Times New Roman"/>
            <w:i/>
            <w:szCs w:val="24"/>
            <w:rPrChange w:id="128" w:author="Windows User" w:date="2019-09-14T04:12:00Z">
              <w:rPr>
                <w:rFonts w:cs="Times New Roman"/>
                <w:szCs w:val="24"/>
              </w:rPr>
            </w:rPrChange>
          </w:rPr>
          <w:delText>uzzy</w:delText>
        </w:r>
      </w:del>
      <w:r w:rsidR="00886455" w:rsidRPr="0033182C">
        <w:rPr>
          <w:rFonts w:cs="Times New Roman"/>
          <w:i/>
          <w:szCs w:val="24"/>
        </w:rPr>
        <w:t>Fuzyy</w:t>
      </w:r>
      <w:r w:rsidR="00C062DB" w:rsidRPr="0033182C">
        <w:rPr>
          <w:rFonts w:cs="Times New Roman"/>
          <w:szCs w:val="24"/>
        </w:rPr>
        <w:t xml:space="preserve"> lebih cepat mencapai setpoint 0.164 menit/</w:t>
      </w:r>
      <w:r w:rsidR="00C062DB" w:rsidRPr="0033182C">
        <w:rPr>
          <w:rFonts w:cs="Times New Roman"/>
          <w:szCs w:val="24"/>
          <w:vertAlign w:val="superscript"/>
        </w:rPr>
        <w:t>o</w:t>
      </w:r>
      <w:r w:rsidR="00C062DB" w:rsidRPr="0033182C">
        <w:rPr>
          <w:rFonts w:cs="Times New Roman"/>
          <w:szCs w:val="24"/>
        </w:rPr>
        <w:t xml:space="preserve">C dibandingkan model kontrol PID. </w:t>
      </w:r>
      <w:del w:id="129" w:author="Windows User" w:date="2019-09-14T03:53:00Z">
        <w:r w:rsidR="00C062DB" w:rsidRPr="0033182C" w:rsidDel="00451BA0">
          <w:rPr>
            <w:rFonts w:cs="Times New Roman"/>
            <w:i/>
            <w:szCs w:val="24"/>
            <w:rPrChange w:id="130" w:author="Windows User" w:date="2019-09-14T04:12:00Z">
              <w:rPr>
                <w:rFonts w:cs="Times New Roman"/>
                <w:szCs w:val="24"/>
              </w:rPr>
            </w:rPrChange>
          </w:rPr>
          <w:delText>F</w:delText>
        </w:r>
        <w:r w:rsidR="00EC75C6" w:rsidRPr="0033182C" w:rsidDel="00451BA0">
          <w:rPr>
            <w:rFonts w:cs="Times New Roman"/>
            <w:i/>
            <w:szCs w:val="24"/>
            <w:rPrChange w:id="131" w:author="Windows User" w:date="2019-09-14T04:12:00Z">
              <w:rPr>
                <w:rFonts w:cs="Times New Roman"/>
                <w:szCs w:val="24"/>
              </w:rPr>
            </w:rPrChange>
          </w:rPr>
          <w:delText>uzzy</w:delText>
        </w:r>
      </w:del>
      <w:r w:rsidR="00886455" w:rsidRPr="0033182C">
        <w:rPr>
          <w:rFonts w:cs="Times New Roman"/>
          <w:i/>
          <w:szCs w:val="24"/>
        </w:rPr>
        <w:t>Fuzyy</w:t>
      </w:r>
      <w:r w:rsidR="00C062DB" w:rsidRPr="0033182C">
        <w:rPr>
          <w:rFonts w:cs="Times New Roman"/>
          <w:i/>
          <w:szCs w:val="24"/>
          <w:rPrChange w:id="132" w:author="Windows User" w:date="2019-09-14T04:12:00Z">
            <w:rPr>
              <w:rFonts w:cs="Times New Roman"/>
              <w:szCs w:val="24"/>
            </w:rPr>
          </w:rPrChange>
        </w:rPr>
        <w:t xml:space="preserve"> </w:t>
      </w:r>
      <w:r w:rsidR="00C062DB" w:rsidRPr="0033182C">
        <w:rPr>
          <w:rFonts w:cs="Times New Roman"/>
          <w:szCs w:val="24"/>
        </w:rPr>
        <w:t>lebih cepat 0.13 menit mencapai setpoint dibandingkan kontrol PID</w:t>
      </w:r>
      <w:r w:rsidR="00EC75C6" w:rsidRPr="0033182C">
        <w:rPr>
          <w:rFonts w:cs="Times New Roman"/>
          <w:szCs w:val="24"/>
        </w:rPr>
        <w:t xml:space="preserve"> pada kenaikan dan penurunan temperature yang drastis</w:t>
      </w:r>
      <w:r w:rsidR="00C062DB" w:rsidRPr="0033182C">
        <w:rPr>
          <w:rFonts w:cs="Times New Roman"/>
          <w:szCs w:val="24"/>
        </w:rPr>
        <w:t xml:space="preserve">. </w:t>
      </w:r>
      <w:r w:rsidR="00EC75C6" w:rsidRPr="0033182C">
        <w:rPr>
          <w:rFonts w:cs="Times New Roman"/>
          <w:szCs w:val="24"/>
        </w:rPr>
        <w:t>P</w:t>
      </w:r>
      <w:r w:rsidR="00C062DB" w:rsidRPr="0033182C">
        <w:rPr>
          <w:rFonts w:cs="Times New Roman"/>
          <w:szCs w:val="24"/>
        </w:rPr>
        <w:t>ada posisi error yang besar dan laju alir yang besar</w:t>
      </w:r>
      <w:r w:rsidR="00EC75C6" w:rsidRPr="0033182C">
        <w:rPr>
          <w:rFonts w:cs="Times New Roman"/>
          <w:i/>
          <w:szCs w:val="24"/>
        </w:rPr>
        <w:t xml:space="preserve"> </w:t>
      </w:r>
      <w:del w:id="133" w:author="Windows User" w:date="2019-09-14T03:53:00Z">
        <w:r w:rsidR="00EC75C6" w:rsidRPr="0033182C" w:rsidDel="00451BA0">
          <w:rPr>
            <w:rFonts w:cs="Times New Roman"/>
            <w:i/>
            <w:szCs w:val="24"/>
          </w:rPr>
          <w:delText>fuzzy</w:delText>
        </w:r>
      </w:del>
      <w:r w:rsidR="00886455" w:rsidRPr="0033182C">
        <w:rPr>
          <w:rFonts w:cs="Times New Roman"/>
          <w:i/>
          <w:szCs w:val="24"/>
        </w:rPr>
        <w:t>Fuzyy</w:t>
      </w:r>
      <w:r w:rsidR="00EC75C6" w:rsidRPr="0033182C">
        <w:rPr>
          <w:rFonts w:cs="Times New Roman"/>
          <w:szCs w:val="24"/>
        </w:rPr>
        <w:t xml:space="preserve"> memiliki kinerja yang lebih baik</w:t>
      </w:r>
      <w:r w:rsidR="00C062DB" w:rsidRPr="0033182C">
        <w:rPr>
          <w:rFonts w:cs="Times New Roman"/>
          <w:szCs w:val="24"/>
        </w:rPr>
        <w:t>, sebaliknya kontrol PID pada posisi error yang kecil dan laju alir yang kecil memiliki kinerja yang sangat baik.</w:t>
      </w:r>
    </w:p>
    <w:p w14:paraId="79F7802D" w14:textId="6BF2F76E" w:rsidR="00E36523" w:rsidRPr="0033182C" w:rsidRDefault="00E36523" w:rsidP="00E36523">
      <w:pPr>
        <w:autoSpaceDE w:val="0"/>
        <w:autoSpaceDN w:val="0"/>
        <w:adjustRightInd w:val="0"/>
        <w:spacing w:after="0"/>
        <w:ind w:firstLine="567"/>
        <w:rPr>
          <w:rFonts w:cs="Times New Roman"/>
          <w:szCs w:val="24"/>
          <w:lang w:val="en-ID"/>
        </w:rPr>
      </w:pPr>
      <w:r w:rsidRPr="0033182C">
        <w:rPr>
          <w:rFonts w:cs="Times New Roman"/>
          <w:szCs w:val="24"/>
        </w:rPr>
        <w:t xml:space="preserve">Penelitian </w:t>
      </w:r>
      <w:r w:rsidRPr="0033182C">
        <w:rPr>
          <w:rFonts w:eastAsia="Times New Roman" w:cs="Times New Roman"/>
          <w:szCs w:val="24"/>
          <w:lang w:val="id-ID" w:eastAsia="id-ID"/>
        </w:rPr>
        <w:t>dengan judul “</w:t>
      </w:r>
      <w:r w:rsidRPr="0033182C">
        <w:rPr>
          <w:rFonts w:cs="Times New Roman"/>
          <w:bCs/>
          <w:szCs w:val="24"/>
          <w:lang w:val="id-ID"/>
        </w:rPr>
        <w:t>Analisis Pengaruh Sudut Kemiringan Panel Surya</w:t>
      </w:r>
      <w:r w:rsidRPr="0033182C">
        <w:rPr>
          <w:rFonts w:cs="Times New Roman"/>
          <w:bCs/>
          <w:szCs w:val="24"/>
          <w:lang w:val="en-ID"/>
        </w:rPr>
        <w:t xml:space="preserve"> </w:t>
      </w:r>
      <w:r w:rsidRPr="0033182C">
        <w:rPr>
          <w:rFonts w:cs="Times New Roman"/>
          <w:bCs/>
          <w:szCs w:val="24"/>
          <w:lang w:val="id-ID"/>
        </w:rPr>
        <w:t>Terhadap Radiasi Matahari yang Diterima Oleh Panel Surya Tipe Larik Tetap</w:t>
      </w:r>
      <w:r w:rsidRPr="0033182C">
        <w:rPr>
          <w:rFonts w:eastAsia="Times New Roman" w:cs="Times New Roman"/>
          <w:szCs w:val="24"/>
          <w:lang w:val="id-ID" w:eastAsia="id-ID"/>
        </w:rPr>
        <w:t>”</w:t>
      </w:r>
      <w:r w:rsidR="00EC75C6" w:rsidRPr="0033182C">
        <w:rPr>
          <w:rFonts w:eastAsia="Times New Roman" w:cs="Times New Roman"/>
          <w:szCs w:val="24"/>
          <w:lang w:val="en-ID" w:eastAsia="id-ID"/>
        </w:rPr>
        <w:t xml:space="preserve"> </w:t>
      </w:r>
      <w:sdt>
        <w:sdtPr>
          <w:rPr>
            <w:rFonts w:cs="Times New Roman"/>
            <w:szCs w:val="24"/>
            <w:lang w:val="en-ID"/>
          </w:rPr>
          <w:id w:val="818539459"/>
          <w:citation/>
        </w:sdtPr>
        <w:sdtContent>
          <w:r w:rsidR="00EC75C6" w:rsidRPr="0033182C">
            <w:rPr>
              <w:rFonts w:cs="Times New Roman"/>
              <w:szCs w:val="24"/>
              <w:lang w:val="en-ID"/>
            </w:rPr>
            <w:fldChar w:fldCharType="begin"/>
          </w:r>
          <w:r w:rsidR="00EC75C6" w:rsidRPr="0033182C">
            <w:rPr>
              <w:rFonts w:cs="Times New Roman"/>
              <w:szCs w:val="24"/>
              <w:lang w:val="en-ID"/>
            </w:rPr>
            <w:instrText xml:space="preserve">CITATION Pan15 \l 14345 </w:instrText>
          </w:r>
          <w:r w:rsidR="00EC75C6" w:rsidRPr="0033182C">
            <w:rPr>
              <w:rFonts w:cs="Times New Roman"/>
              <w:szCs w:val="24"/>
              <w:lang w:val="en-ID"/>
            </w:rPr>
            <w:fldChar w:fldCharType="separate"/>
          </w:r>
          <w:r w:rsidR="00EC75C6" w:rsidRPr="0033182C">
            <w:rPr>
              <w:rFonts w:cs="Times New Roman"/>
              <w:noProof/>
              <w:szCs w:val="24"/>
              <w:lang w:val="en-ID"/>
            </w:rPr>
            <w:t>(Pangestuningtyas, 2013)</w:t>
          </w:r>
          <w:r w:rsidR="00EC75C6" w:rsidRPr="0033182C">
            <w:rPr>
              <w:rFonts w:cs="Times New Roman"/>
              <w:szCs w:val="24"/>
              <w:lang w:val="en-ID"/>
            </w:rPr>
            <w:fldChar w:fldCharType="end"/>
          </w:r>
        </w:sdtContent>
      </w:sdt>
      <w:r w:rsidR="000136F5" w:rsidRPr="0033182C">
        <w:rPr>
          <w:rFonts w:cs="Times New Roman"/>
        </w:rPr>
        <w:t xml:space="preserve"> melakukan penelitia </w:t>
      </w:r>
      <w:r w:rsidRPr="0033182C">
        <w:rPr>
          <w:rFonts w:eastAsia="Times New Roman" w:cs="Times New Roman"/>
          <w:szCs w:val="24"/>
          <w:lang w:val="id-ID" w:eastAsia="id-ID"/>
        </w:rPr>
        <w:t>tentang</w:t>
      </w:r>
      <w:r w:rsidRPr="0033182C">
        <w:rPr>
          <w:rFonts w:eastAsia="Times New Roman" w:cs="Times New Roman"/>
          <w:szCs w:val="24"/>
          <w:lang w:val="en-ID" w:eastAsia="id-ID"/>
        </w:rPr>
        <w:t xml:space="preserve"> bagaimana cara menstabilkan daya yang dihasilkan dari panel surya tipe array yang di terapkan di Kota Semarang. Program </w:t>
      </w:r>
      <w:r w:rsidRPr="0033182C">
        <w:rPr>
          <w:rFonts w:cs="Times New Roman"/>
          <w:szCs w:val="24"/>
          <w:lang w:val="id-ID"/>
        </w:rPr>
        <w:t>dibuat dengan menggunakan GUI (</w:t>
      </w:r>
      <w:r w:rsidRPr="0033182C">
        <w:rPr>
          <w:rFonts w:cs="Times New Roman"/>
          <w:i/>
          <w:iCs/>
          <w:szCs w:val="24"/>
          <w:lang w:val="id-ID"/>
        </w:rPr>
        <w:t>Graphic User Interface</w:t>
      </w:r>
      <w:r w:rsidRPr="0033182C">
        <w:rPr>
          <w:rFonts w:cs="Times New Roman"/>
          <w:szCs w:val="24"/>
          <w:lang w:val="id-ID"/>
        </w:rPr>
        <w:t xml:space="preserve">) pada </w:t>
      </w:r>
      <w:r w:rsidRPr="0033182C">
        <w:rPr>
          <w:rFonts w:cs="Times New Roman"/>
          <w:i/>
          <w:iCs/>
          <w:szCs w:val="24"/>
          <w:lang w:val="id-ID"/>
        </w:rPr>
        <w:t xml:space="preserve">Software </w:t>
      </w:r>
      <w:r w:rsidRPr="0033182C">
        <w:rPr>
          <w:rFonts w:cs="Times New Roman"/>
          <w:szCs w:val="24"/>
          <w:lang w:val="id-ID"/>
        </w:rPr>
        <w:t>MATLAB 2008a. Penggunaan GUI bertujuan untuk memudahkan dalam hal pengoperasian program serta melihat pengaruh sudut kemiringan modul dari 1</w:t>
      </w:r>
      <w:r w:rsidRPr="0033182C">
        <w:rPr>
          <w:rFonts w:cs="Times New Roman"/>
          <w:szCs w:val="24"/>
          <w:vertAlign w:val="superscript"/>
          <w:lang w:val="id-ID"/>
        </w:rPr>
        <w:t>o</w:t>
      </w:r>
      <w:r w:rsidRPr="0033182C">
        <w:rPr>
          <w:rFonts w:cs="Times New Roman"/>
          <w:szCs w:val="24"/>
          <w:lang w:val="id-ID"/>
        </w:rPr>
        <w:t xml:space="preserve"> hingga 90</w:t>
      </w:r>
      <w:r w:rsidRPr="0033182C">
        <w:rPr>
          <w:rFonts w:cs="Times New Roman"/>
          <w:szCs w:val="24"/>
          <w:vertAlign w:val="superscript"/>
          <w:lang w:val="id-ID"/>
        </w:rPr>
        <w:t>o</w:t>
      </w:r>
      <w:r w:rsidRPr="0033182C">
        <w:rPr>
          <w:rFonts w:cs="Times New Roman"/>
          <w:szCs w:val="24"/>
          <w:lang w:val="id-ID"/>
        </w:rPr>
        <w:t xml:space="preserve"> terhadap radiasi matahari yang diterima panel surya per bulan.</w:t>
      </w:r>
      <w:r w:rsidRPr="0033182C">
        <w:rPr>
          <w:rFonts w:cs="Times New Roman"/>
          <w:szCs w:val="24"/>
          <w:lang w:val="en-ID"/>
        </w:rPr>
        <w:t xml:space="preserve"> Data perhitungan radiasi yang telah didapat di validasi dengan</w:t>
      </w:r>
      <w:r w:rsidRPr="0033182C">
        <w:rPr>
          <w:rFonts w:cs="Times New Roman"/>
          <w:i/>
          <w:szCs w:val="24"/>
          <w:lang w:val="en-ID"/>
        </w:rPr>
        <w:t xml:space="preserve"> software</w:t>
      </w:r>
      <w:r w:rsidRPr="0033182C">
        <w:rPr>
          <w:rFonts w:cs="Times New Roman"/>
          <w:szCs w:val="24"/>
          <w:lang w:val="en-ID"/>
        </w:rPr>
        <w:t xml:space="preserve"> </w:t>
      </w:r>
      <w:r w:rsidRPr="0033182C">
        <w:rPr>
          <w:rFonts w:cs="Times New Roman"/>
          <w:i/>
          <w:szCs w:val="24"/>
          <w:lang w:val="en-ID"/>
        </w:rPr>
        <w:t xml:space="preserve">RETScreen. </w:t>
      </w:r>
      <w:bookmarkStart w:id="134" w:name="_Hlk534010650"/>
      <w:r w:rsidRPr="0033182C">
        <w:rPr>
          <w:rFonts w:eastAsia="Times New Roman" w:cs="Times New Roman"/>
          <w:szCs w:val="24"/>
          <w:lang w:val="id-ID" w:eastAsia="id-ID"/>
        </w:rPr>
        <w:t>Hasil yang diperoleh dari penelitian ini berupa</w:t>
      </w:r>
      <w:bookmarkEnd w:id="134"/>
      <w:r w:rsidRPr="0033182C">
        <w:rPr>
          <w:rFonts w:eastAsia="Times New Roman" w:cs="Times New Roman"/>
          <w:szCs w:val="24"/>
          <w:lang w:val="en-ID" w:eastAsia="id-ID"/>
        </w:rPr>
        <w:t xml:space="preserve"> </w:t>
      </w:r>
      <w:r w:rsidRPr="0033182C">
        <w:rPr>
          <w:rFonts w:cs="Times New Roman"/>
          <w:szCs w:val="24"/>
          <w:lang w:val="id-ID"/>
        </w:rPr>
        <w:t xml:space="preserve">sudut kemiringan yang paling tepat untuk menerima radiasi matahari setiap bulannya sebesar 3,965 kWh/m2/hari.Perbedaan hasil antara perhitungan, pengukuran dan </w:t>
      </w:r>
      <w:r w:rsidRPr="0033182C">
        <w:rPr>
          <w:rFonts w:cs="Times New Roman"/>
          <w:i/>
          <w:iCs/>
          <w:szCs w:val="24"/>
          <w:lang w:val="id-ID"/>
        </w:rPr>
        <w:t xml:space="preserve">software </w:t>
      </w:r>
      <w:r w:rsidRPr="0033182C">
        <w:rPr>
          <w:rFonts w:cs="Times New Roman"/>
          <w:szCs w:val="24"/>
          <w:lang w:val="id-ID"/>
        </w:rPr>
        <w:t>RETScreen diakibatkan adanya gerak semu harian dan tahunan matahari serta indeks kecerahan yang berbeda serta besar radiasi matahari terukur yang digunakan sebagai acuan dalam menghitung radiasi matahari yang dapat diterima oleh panel surya</w:t>
      </w:r>
      <w:r w:rsidRPr="0033182C">
        <w:rPr>
          <w:rFonts w:cs="Times New Roman"/>
          <w:szCs w:val="24"/>
          <w:lang w:val="en-ID"/>
        </w:rPr>
        <w:t>.</w:t>
      </w:r>
    </w:p>
    <w:p w14:paraId="26FD2A19" w14:textId="3BCFF08A" w:rsidR="00E36523" w:rsidRPr="0033182C" w:rsidRDefault="00E36523" w:rsidP="00E36523">
      <w:pPr>
        <w:autoSpaceDE w:val="0"/>
        <w:autoSpaceDN w:val="0"/>
        <w:adjustRightInd w:val="0"/>
        <w:spacing w:after="0"/>
        <w:ind w:firstLine="567"/>
        <w:rPr>
          <w:rFonts w:eastAsia="TimesNewRomanPSMT" w:cs="Times New Roman"/>
          <w:szCs w:val="24"/>
          <w:lang w:val="en-ID"/>
        </w:rPr>
      </w:pPr>
      <w:r w:rsidRPr="0033182C">
        <w:rPr>
          <w:rFonts w:cs="Times New Roman"/>
          <w:szCs w:val="24"/>
        </w:rPr>
        <w:t xml:space="preserve">Penelitian </w:t>
      </w:r>
      <w:r w:rsidRPr="0033182C">
        <w:rPr>
          <w:rFonts w:eastAsia="Times New Roman" w:cs="Times New Roman"/>
          <w:szCs w:val="24"/>
          <w:lang w:val="id-ID" w:eastAsia="id-ID"/>
        </w:rPr>
        <w:t>dengan judul “</w:t>
      </w:r>
      <w:r w:rsidRPr="0033182C">
        <w:rPr>
          <w:rFonts w:cs="Times New Roman"/>
          <w:bCs/>
          <w:szCs w:val="24"/>
          <w:lang w:val="id-ID"/>
        </w:rPr>
        <w:t xml:space="preserve">Pengaturan Pitch Angle Turbin Angin Berbasis Kendali Logika </w:t>
      </w:r>
      <w:del w:id="135" w:author="Windows User" w:date="2019-09-14T03:53:00Z">
        <w:r w:rsidRPr="0033182C" w:rsidDel="00451BA0">
          <w:rPr>
            <w:rFonts w:cs="Times New Roman"/>
            <w:bCs/>
            <w:i/>
            <w:szCs w:val="24"/>
            <w:lang w:val="id-ID"/>
            <w:rPrChange w:id="136" w:author="Windows User" w:date="2019-09-14T04:11:00Z">
              <w:rPr>
                <w:rFonts w:cs="Times New Roman"/>
                <w:bCs/>
                <w:szCs w:val="24"/>
                <w:lang w:val="id-ID"/>
              </w:rPr>
            </w:rPrChange>
          </w:rPr>
          <w:delText>Fuzzy</w:delText>
        </w:r>
      </w:del>
      <w:r w:rsidR="00886455" w:rsidRPr="0033182C">
        <w:rPr>
          <w:rFonts w:cs="Times New Roman"/>
          <w:bCs/>
          <w:i/>
          <w:szCs w:val="24"/>
          <w:lang w:val="id-ID"/>
        </w:rPr>
        <w:t>Fuzyy</w:t>
      </w:r>
      <w:r w:rsidRPr="0033182C">
        <w:rPr>
          <w:rFonts w:cs="Times New Roman"/>
          <w:bCs/>
          <w:szCs w:val="24"/>
          <w:lang w:val="id-ID"/>
        </w:rPr>
        <w:t xml:space="preserve"> (Aplikasi Pada Data Angin Daerah Medan Tuntungan Dan Sekitarnya)</w:t>
      </w:r>
      <w:r w:rsidRPr="0033182C">
        <w:rPr>
          <w:rFonts w:eastAsia="Times New Roman" w:cs="Times New Roman"/>
          <w:szCs w:val="24"/>
          <w:lang w:val="id-ID" w:eastAsia="id-ID"/>
        </w:rPr>
        <w:t>”</w:t>
      </w:r>
      <w:r w:rsidR="00EC75C6" w:rsidRPr="0033182C">
        <w:rPr>
          <w:rFonts w:eastAsia="Times New Roman" w:cs="Times New Roman"/>
          <w:szCs w:val="24"/>
          <w:lang w:val="en-ID" w:eastAsia="id-ID"/>
        </w:rPr>
        <w:t xml:space="preserve"> </w:t>
      </w:r>
      <w:sdt>
        <w:sdtPr>
          <w:rPr>
            <w:rFonts w:eastAsia="TimesNewRomanPSMT" w:cs="Times New Roman"/>
            <w:szCs w:val="24"/>
            <w:lang w:val="en-ID"/>
          </w:rPr>
          <w:id w:val="-2030636714"/>
          <w:citation/>
        </w:sdtPr>
        <w:sdtContent>
          <w:r w:rsidR="00447A89" w:rsidRPr="0033182C">
            <w:rPr>
              <w:rFonts w:eastAsia="TimesNewRomanPSMT" w:cs="Times New Roman"/>
              <w:szCs w:val="24"/>
              <w:lang w:val="en-ID"/>
            </w:rPr>
            <w:fldChar w:fldCharType="begin"/>
          </w:r>
          <w:r w:rsidR="00447A89" w:rsidRPr="0033182C">
            <w:rPr>
              <w:rFonts w:eastAsia="TimesNewRomanPSMT" w:cs="Times New Roman"/>
              <w:szCs w:val="24"/>
              <w:lang w:val="en-ID"/>
            </w:rPr>
            <w:instrText xml:space="preserve">CITATION Emi16 \l 14345 </w:instrText>
          </w:r>
          <w:r w:rsidR="00447A89" w:rsidRPr="0033182C">
            <w:rPr>
              <w:rFonts w:eastAsia="TimesNewRomanPSMT" w:cs="Times New Roman"/>
              <w:szCs w:val="24"/>
              <w:lang w:val="en-ID"/>
            </w:rPr>
            <w:fldChar w:fldCharType="separate"/>
          </w:r>
          <w:r w:rsidR="00447A89" w:rsidRPr="0033182C">
            <w:rPr>
              <w:rFonts w:eastAsia="TimesNewRomanPSMT" w:cs="Times New Roman"/>
              <w:noProof/>
              <w:szCs w:val="24"/>
              <w:lang w:val="en-ID"/>
            </w:rPr>
            <w:t>(Pahlevi &amp; Yana, 2016)</w:t>
          </w:r>
          <w:r w:rsidR="00447A89" w:rsidRPr="0033182C">
            <w:rPr>
              <w:rFonts w:eastAsia="TimesNewRomanPSMT" w:cs="Times New Roman"/>
              <w:szCs w:val="24"/>
              <w:lang w:val="en-ID"/>
            </w:rPr>
            <w:fldChar w:fldCharType="end"/>
          </w:r>
        </w:sdtContent>
      </w:sdt>
      <w:r w:rsidR="000136F5" w:rsidRPr="0033182C">
        <w:rPr>
          <w:rFonts w:eastAsia="Times New Roman" w:cs="Times New Roman"/>
          <w:szCs w:val="24"/>
          <w:lang w:val="en-ID" w:eastAsia="id-ID"/>
        </w:rPr>
        <w:t xml:space="preserve"> </w:t>
      </w:r>
      <w:r w:rsidR="000136F5" w:rsidRPr="0033182C">
        <w:rPr>
          <w:rFonts w:cs="Times New Roman"/>
        </w:rPr>
        <w:t xml:space="preserve">melakukan penelitian </w:t>
      </w:r>
      <w:r w:rsidRPr="0033182C">
        <w:rPr>
          <w:rFonts w:eastAsia="Times New Roman" w:cs="Times New Roman"/>
          <w:szCs w:val="24"/>
          <w:lang w:val="id-ID" w:eastAsia="id-ID"/>
        </w:rPr>
        <w:t>tentang</w:t>
      </w:r>
      <w:r w:rsidRPr="0033182C">
        <w:rPr>
          <w:rFonts w:eastAsia="Times New Roman" w:cs="Times New Roman"/>
          <w:szCs w:val="24"/>
          <w:lang w:val="en-ID" w:eastAsia="id-ID"/>
        </w:rPr>
        <w:t xml:space="preserve"> </w:t>
      </w:r>
      <w:r w:rsidRPr="0033182C">
        <w:rPr>
          <w:rFonts w:eastAsia="TimesNewRomanPSMT" w:cs="Times New Roman"/>
          <w:szCs w:val="24"/>
          <w:lang w:val="id-ID"/>
        </w:rPr>
        <w:t>pengembangan pemanfaatkan energi terbarukan</w:t>
      </w:r>
      <w:r w:rsidRPr="0033182C">
        <w:rPr>
          <w:rFonts w:eastAsia="TimesNewRomanPSMT" w:cs="Times New Roman"/>
          <w:szCs w:val="24"/>
          <w:lang w:val="en-ID"/>
        </w:rPr>
        <w:t xml:space="preserve"> </w:t>
      </w:r>
      <w:r w:rsidRPr="0033182C">
        <w:rPr>
          <w:rFonts w:eastAsia="TimesNewRomanPSMT" w:cs="Times New Roman"/>
          <w:szCs w:val="24"/>
          <w:lang w:val="id-ID"/>
        </w:rPr>
        <w:t>untuk meningkatkan efisiensi kerja turbin angin</w:t>
      </w:r>
      <w:r w:rsidRPr="0033182C">
        <w:rPr>
          <w:rFonts w:eastAsia="TimesNewRomanPSMT" w:cs="Times New Roman"/>
          <w:szCs w:val="24"/>
          <w:lang w:val="en-ID"/>
        </w:rPr>
        <w:t xml:space="preserve"> menggunakan </w:t>
      </w:r>
      <w:r w:rsidRPr="0033182C">
        <w:rPr>
          <w:rFonts w:cs="Times New Roman"/>
          <w:i/>
          <w:iCs/>
          <w:szCs w:val="24"/>
          <w:lang w:val="id-ID"/>
        </w:rPr>
        <w:t>Pitch Angle Control</w:t>
      </w:r>
      <w:r w:rsidRPr="0033182C">
        <w:rPr>
          <w:rFonts w:cs="Times New Roman"/>
          <w:i/>
          <w:iCs/>
          <w:szCs w:val="24"/>
          <w:lang w:val="en-ID"/>
        </w:rPr>
        <w:t xml:space="preserve">. </w:t>
      </w:r>
      <w:r w:rsidRPr="0033182C">
        <w:rPr>
          <w:rFonts w:eastAsia="TimesNewRomanPSMT" w:cs="Times New Roman"/>
          <w:szCs w:val="24"/>
          <w:lang w:val="id-ID"/>
        </w:rPr>
        <w:t>kontrol ini untuk memaksimalkan daya yang terdapat pada energi angin</w:t>
      </w:r>
      <w:r w:rsidRPr="0033182C">
        <w:rPr>
          <w:rFonts w:eastAsia="TimesNewRomanPSMT" w:cs="Times New Roman"/>
          <w:szCs w:val="24"/>
          <w:lang w:val="en-ID"/>
        </w:rPr>
        <w:t xml:space="preserve"> selain itu</w:t>
      </w:r>
      <w:r w:rsidRPr="0033182C">
        <w:rPr>
          <w:rFonts w:eastAsia="TimesNewRomanPSMT" w:cs="Times New Roman"/>
          <w:szCs w:val="24"/>
          <w:lang w:val="id-ID"/>
        </w:rPr>
        <w:t xml:space="preserve"> juga merupakan pengaruh yang ditimbulkan dengan menambahkan kontrol </w:t>
      </w:r>
      <w:r w:rsidRPr="0033182C">
        <w:rPr>
          <w:rFonts w:eastAsia="TimesNewRomanPSMT" w:cs="Times New Roman"/>
          <w:i/>
          <w:iCs/>
          <w:szCs w:val="24"/>
          <w:lang w:val="id-ID"/>
        </w:rPr>
        <w:t>pitch angle</w:t>
      </w:r>
      <w:r w:rsidRPr="0033182C">
        <w:rPr>
          <w:rFonts w:eastAsia="TimesNewRomanPSMT" w:cs="Times New Roman"/>
          <w:szCs w:val="24"/>
          <w:lang w:val="id-ID"/>
        </w:rPr>
        <w:t xml:space="preserve">. </w:t>
      </w:r>
      <w:r w:rsidRPr="0033182C">
        <w:rPr>
          <w:rFonts w:eastAsia="TimesNewRomanPSMT" w:cs="Times New Roman"/>
          <w:szCs w:val="24"/>
          <w:lang w:val="en-ID"/>
        </w:rPr>
        <w:t>P</w:t>
      </w:r>
      <w:r w:rsidRPr="0033182C">
        <w:rPr>
          <w:rFonts w:eastAsia="TimesNewRomanPSMT" w:cs="Times New Roman"/>
          <w:szCs w:val="24"/>
          <w:lang w:val="id-ID"/>
        </w:rPr>
        <w:t xml:space="preserve">engaturan </w:t>
      </w:r>
      <w:r w:rsidRPr="0033182C">
        <w:rPr>
          <w:rFonts w:eastAsia="TimesNewRomanPSMT" w:cs="Times New Roman"/>
          <w:i/>
          <w:iCs/>
          <w:szCs w:val="24"/>
          <w:lang w:val="id-ID"/>
        </w:rPr>
        <w:t xml:space="preserve">pitch angle </w:t>
      </w:r>
      <w:r w:rsidRPr="0033182C">
        <w:rPr>
          <w:rFonts w:eastAsia="TimesNewRomanPSMT" w:cs="Times New Roman"/>
          <w:szCs w:val="24"/>
          <w:lang w:val="id-ID"/>
        </w:rPr>
        <w:t xml:space="preserve">turbin angin menggunakan </w:t>
      </w:r>
      <w:del w:id="137" w:author="Windows User" w:date="2019-09-14T03:53:00Z">
        <w:r w:rsidRPr="0033182C" w:rsidDel="00451BA0">
          <w:rPr>
            <w:rFonts w:eastAsia="TimesNewRomanPSMT" w:cs="Times New Roman"/>
            <w:i/>
            <w:iCs/>
            <w:szCs w:val="24"/>
            <w:lang w:val="id-ID"/>
          </w:rPr>
          <w:delText>Fuzzy</w:delText>
        </w:r>
      </w:del>
      <w:r w:rsidR="00886455" w:rsidRPr="0033182C">
        <w:rPr>
          <w:rFonts w:eastAsia="TimesNewRomanPSMT" w:cs="Times New Roman"/>
          <w:i/>
          <w:iCs/>
          <w:szCs w:val="24"/>
          <w:lang w:val="id-ID"/>
        </w:rPr>
        <w:t>Fuzyy</w:t>
      </w:r>
      <w:r w:rsidRPr="0033182C">
        <w:rPr>
          <w:rFonts w:eastAsia="TimesNewRomanPSMT" w:cs="Times New Roman"/>
          <w:i/>
          <w:iCs/>
          <w:szCs w:val="24"/>
          <w:lang w:val="id-ID"/>
        </w:rPr>
        <w:t xml:space="preserve"> Logic Controller </w:t>
      </w:r>
      <w:r w:rsidRPr="0033182C">
        <w:rPr>
          <w:rFonts w:eastAsia="TimesNewRomanPSMT" w:cs="Times New Roman"/>
          <w:szCs w:val="24"/>
          <w:lang w:val="id-ID"/>
        </w:rPr>
        <w:t>(FLC) yang mana kontrol ini mempengaruhi koefisien performansi (</w:t>
      </w:r>
      <w:r w:rsidRPr="0033182C">
        <w:rPr>
          <w:rFonts w:eastAsia="TimesNewRomanPSMT" w:cs="Times New Roman"/>
          <w:i/>
          <w:iCs/>
          <w:szCs w:val="24"/>
          <w:lang w:val="id-ID"/>
        </w:rPr>
        <w:t>Performance Coefficient</w:t>
      </w:r>
      <w:r w:rsidRPr="0033182C">
        <w:rPr>
          <w:rFonts w:eastAsia="TimesNewRomanPSMT" w:cs="Times New Roman"/>
          <w:szCs w:val="24"/>
          <w:lang w:val="id-ID"/>
        </w:rPr>
        <w:t>) pada turbin angin.</w:t>
      </w:r>
      <w:r w:rsidRPr="0033182C">
        <w:rPr>
          <w:rFonts w:eastAsia="Times New Roman" w:cs="Times New Roman"/>
          <w:szCs w:val="24"/>
          <w:lang w:val="id-ID" w:eastAsia="id-ID"/>
        </w:rPr>
        <w:t xml:space="preserve"> Hasil yang </w:t>
      </w:r>
      <w:r w:rsidRPr="0033182C">
        <w:rPr>
          <w:rFonts w:eastAsia="Times New Roman" w:cs="Times New Roman"/>
          <w:szCs w:val="24"/>
          <w:lang w:val="id-ID" w:eastAsia="id-ID"/>
        </w:rPr>
        <w:lastRenderedPageBreak/>
        <w:t>diperoleh dari penelitian ini berupa</w:t>
      </w:r>
      <w:r w:rsidRPr="0033182C">
        <w:rPr>
          <w:rFonts w:eastAsia="Times New Roman" w:cs="Times New Roman"/>
          <w:szCs w:val="24"/>
          <w:lang w:val="en-ID" w:eastAsia="id-ID"/>
        </w:rPr>
        <w:t xml:space="preserve"> </w:t>
      </w:r>
      <w:r w:rsidRPr="0033182C">
        <w:rPr>
          <w:rFonts w:eastAsia="TimesNewRomanPSMT" w:cs="Times New Roman"/>
          <w:szCs w:val="24"/>
          <w:lang w:val="id-ID"/>
        </w:rPr>
        <w:t xml:space="preserve">penambahan kendali logika </w:t>
      </w:r>
      <w:del w:id="138" w:author="Windows User" w:date="2019-09-14T03:53:00Z">
        <w:r w:rsidRPr="0033182C" w:rsidDel="00451BA0">
          <w:rPr>
            <w:rFonts w:eastAsia="TimesNewRomanPSMT" w:cs="Times New Roman"/>
            <w:szCs w:val="24"/>
            <w:lang w:val="id-ID"/>
          </w:rPr>
          <w:delText>fuzzy</w:delText>
        </w:r>
      </w:del>
      <w:r w:rsidR="00886455" w:rsidRPr="0033182C">
        <w:rPr>
          <w:rFonts w:eastAsia="TimesNewRomanPSMT" w:cs="Times New Roman"/>
          <w:i/>
          <w:szCs w:val="24"/>
          <w:lang w:val="id-ID"/>
        </w:rPr>
        <w:t>Fuzyy</w:t>
      </w:r>
      <w:r w:rsidRPr="0033182C">
        <w:rPr>
          <w:rFonts w:eastAsia="TimesNewRomanPSMT" w:cs="Times New Roman"/>
          <w:szCs w:val="24"/>
          <w:lang w:val="id-ID"/>
        </w:rPr>
        <w:t xml:space="preserve"> pada pengaturan sudut baling-baling turbin mampu meningkatkan efisiensi kerja turbin angin sebesar 11,9% dibandingkan saat menggunakan sudut tetap 10</w:t>
      </w:r>
      <w:r w:rsidRPr="0033182C">
        <w:rPr>
          <w:rFonts w:eastAsia="TimesNewRomanPSMT" w:cs="Times New Roman"/>
          <w:szCs w:val="24"/>
          <w:vertAlign w:val="superscript"/>
          <w:lang w:val="id-ID"/>
        </w:rPr>
        <w:t>o</w:t>
      </w:r>
      <w:r w:rsidRPr="0033182C">
        <w:rPr>
          <w:rFonts w:eastAsia="TimesNewRomanPSMT" w:cs="Times New Roman"/>
          <w:szCs w:val="24"/>
          <w:lang w:val="id-ID"/>
        </w:rPr>
        <w:t>, dimana sudut tetap sebesar 10</w:t>
      </w:r>
      <w:r w:rsidRPr="0033182C">
        <w:rPr>
          <w:rFonts w:eastAsia="TimesNewRomanPSMT" w:cs="Times New Roman"/>
          <w:szCs w:val="24"/>
          <w:vertAlign w:val="superscript"/>
          <w:lang w:val="id-ID"/>
        </w:rPr>
        <w:t>o</w:t>
      </w:r>
      <w:r w:rsidRPr="0033182C">
        <w:rPr>
          <w:rFonts w:eastAsia="TimesNewRomanPSMT" w:cs="Times New Roman"/>
          <w:szCs w:val="24"/>
          <w:lang w:val="id-ID"/>
        </w:rPr>
        <w:t xml:space="preserve"> dianggap paling optimal untuk kondisi angin kota Medan</w:t>
      </w:r>
      <w:r w:rsidR="00447A89" w:rsidRPr="0033182C">
        <w:rPr>
          <w:rFonts w:eastAsia="TimesNewRomanPSMT" w:cs="Times New Roman"/>
          <w:szCs w:val="24"/>
          <w:lang w:val="en-ID"/>
        </w:rPr>
        <w:t>.</w:t>
      </w:r>
    </w:p>
    <w:p w14:paraId="5944BC59" w14:textId="62826F77" w:rsidR="00E36523" w:rsidRPr="0033182C" w:rsidRDefault="00E36523" w:rsidP="00E36523">
      <w:pPr>
        <w:autoSpaceDE w:val="0"/>
        <w:autoSpaceDN w:val="0"/>
        <w:adjustRightInd w:val="0"/>
        <w:spacing w:after="0"/>
        <w:ind w:firstLine="567"/>
        <w:rPr>
          <w:rFonts w:eastAsia="TimesNewRomanPSMT" w:cs="Times New Roman"/>
          <w:szCs w:val="24"/>
          <w:lang w:val="id-ID"/>
        </w:rPr>
      </w:pPr>
      <w:r w:rsidRPr="0033182C">
        <w:rPr>
          <w:rFonts w:cs="Times New Roman"/>
          <w:szCs w:val="24"/>
        </w:rPr>
        <w:t xml:space="preserve">Penelitian </w:t>
      </w:r>
      <w:r w:rsidRPr="0033182C">
        <w:rPr>
          <w:rFonts w:eastAsia="Times New Roman" w:cs="Times New Roman"/>
          <w:szCs w:val="24"/>
          <w:lang w:val="id-ID" w:eastAsia="id-ID"/>
        </w:rPr>
        <w:t>dengan judul “</w:t>
      </w:r>
      <w:r w:rsidRPr="0033182C">
        <w:rPr>
          <w:rFonts w:cs="Times New Roman"/>
          <w:szCs w:val="24"/>
        </w:rPr>
        <w:t xml:space="preserve">Desain dan Purwarupa </w:t>
      </w:r>
      <w:del w:id="139" w:author="Windows User" w:date="2019-09-14T03:53:00Z">
        <w:r w:rsidRPr="0033182C" w:rsidDel="00451BA0">
          <w:rPr>
            <w:rFonts w:cs="Times New Roman"/>
            <w:szCs w:val="24"/>
          </w:rPr>
          <w:delText>Fuzzy</w:delText>
        </w:r>
      </w:del>
      <w:r w:rsidR="00886455" w:rsidRPr="0033182C">
        <w:rPr>
          <w:rFonts w:cs="Times New Roman"/>
          <w:i/>
          <w:szCs w:val="24"/>
        </w:rPr>
        <w:t>Fuzyy</w:t>
      </w:r>
      <w:r w:rsidRPr="0033182C">
        <w:rPr>
          <w:rFonts w:cs="Times New Roman"/>
          <w:szCs w:val="24"/>
        </w:rPr>
        <w:t xml:space="preserve"> Logic Control untuk Pengendalian Suhu Ruangan</w:t>
      </w:r>
      <w:r w:rsidRPr="0033182C">
        <w:rPr>
          <w:rFonts w:eastAsia="Times New Roman" w:cs="Times New Roman"/>
          <w:szCs w:val="24"/>
          <w:lang w:val="id-ID" w:eastAsia="id-ID"/>
        </w:rPr>
        <w:t>”</w:t>
      </w:r>
      <w:r w:rsidR="00447A89" w:rsidRPr="0033182C">
        <w:rPr>
          <w:rFonts w:eastAsia="Times New Roman" w:cs="Times New Roman"/>
          <w:szCs w:val="24"/>
          <w:lang w:val="en-ID" w:eastAsia="id-ID"/>
        </w:rPr>
        <w:t xml:space="preserve"> </w:t>
      </w:r>
      <w:sdt>
        <w:sdtPr>
          <w:rPr>
            <w:rFonts w:cs="Times New Roman"/>
            <w:szCs w:val="24"/>
          </w:rPr>
          <w:id w:val="-1569030733"/>
          <w:citation/>
        </w:sdtPr>
        <w:sdtContent>
          <w:r w:rsidR="00447A89" w:rsidRPr="0033182C">
            <w:rPr>
              <w:rFonts w:cs="Times New Roman"/>
              <w:szCs w:val="24"/>
            </w:rPr>
            <w:fldChar w:fldCharType="begin"/>
          </w:r>
          <w:r w:rsidR="00447A89" w:rsidRPr="0033182C">
            <w:rPr>
              <w:rFonts w:cs="Times New Roman"/>
              <w:szCs w:val="24"/>
              <w:lang w:val="en-ID"/>
            </w:rPr>
            <w:instrText xml:space="preserve"> CITATION Wah17 \l 14345 </w:instrText>
          </w:r>
          <w:r w:rsidR="00447A89" w:rsidRPr="0033182C">
            <w:rPr>
              <w:rFonts w:cs="Times New Roman"/>
              <w:szCs w:val="24"/>
              <w:rPrChange w:id="140" w:author="nova" w:date="2019-09-02T07:35:00Z">
                <w:rPr>
                  <w:rFonts w:cs="Times New Roman"/>
                  <w:szCs w:val="24"/>
                </w:rPr>
              </w:rPrChange>
            </w:rPr>
            <w:fldChar w:fldCharType="separate"/>
          </w:r>
          <w:r w:rsidR="00447A89" w:rsidRPr="0033182C">
            <w:rPr>
              <w:rFonts w:cs="Times New Roman"/>
              <w:noProof/>
              <w:szCs w:val="24"/>
              <w:lang w:val="en-ID"/>
            </w:rPr>
            <w:t>(Wahab, Sumardiono, &amp; Tahtawi, 2017)</w:t>
          </w:r>
          <w:r w:rsidR="00447A89" w:rsidRPr="0033182C">
            <w:rPr>
              <w:rFonts w:cs="Times New Roman"/>
              <w:szCs w:val="24"/>
            </w:rPr>
            <w:fldChar w:fldCharType="end"/>
          </w:r>
        </w:sdtContent>
      </w:sdt>
      <w:r w:rsidR="000136F5" w:rsidRPr="0033182C">
        <w:rPr>
          <w:rFonts w:eastAsia="Times New Roman" w:cs="Times New Roman"/>
          <w:szCs w:val="24"/>
          <w:lang w:val="en-ID" w:eastAsia="id-ID"/>
        </w:rPr>
        <w:t xml:space="preserve"> </w:t>
      </w:r>
      <w:r w:rsidR="000136F5" w:rsidRPr="0033182C">
        <w:rPr>
          <w:rFonts w:cs="Times New Roman"/>
        </w:rPr>
        <w:t xml:space="preserve">melakukan penelitian </w:t>
      </w:r>
      <w:del w:id="141" w:author="nova" w:date="2019-09-02T07:33:00Z">
        <w:r w:rsidR="000136F5" w:rsidRPr="0033182C" w:rsidDel="00D129FC">
          <w:rPr>
            <w:rFonts w:cs="Times New Roman"/>
          </w:rPr>
          <w:delText xml:space="preserve"> </w:delText>
        </w:r>
      </w:del>
      <w:r w:rsidRPr="0033182C">
        <w:rPr>
          <w:rFonts w:cs="Times New Roman"/>
          <w:szCs w:val="24"/>
          <w:lang w:val="id-ID"/>
        </w:rPr>
        <w:t>tentang</w:t>
      </w:r>
      <w:r w:rsidRPr="0033182C">
        <w:rPr>
          <w:rFonts w:cs="Times New Roman"/>
          <w:szCs w:val="24"/>
          <w:lang w:val="en-ID"/>
        </w:rPr>
        <w:t xml:space="preserve"> pengendalian suhu ruangan yang menggunakan </w:t>
      </w:r>
      <w:del w:id="142" w:author="Windows User" w:date="2019-09-14T03:53:00Z">
        <w:r w:rsidRPr="0033182C" w:rsidDel="00451BA0">
          <w:rPr>
            <w:rFonts w:cs="Times New Roman"/>
            <w:szCs w:val="24"/>
            <w:lang w:val="en-ID"/>
          </w:rPr>
          <w:delText>fuzzy</w:delText>
        </w:r>
      </w:del>
      <w:r w:rsidR="00886455" w:rsidRPr="0033182C">
        <w:rPr>
          <w:rFonts w:cs="Times New Roman"/>
          <w:i/>
          <w:szCs w:val="24"/>
          <w:lang w:val="en-ID"/>
        </w:rPr>
        <w:t>Fuzyy</w:t>
      </w:r>
      <w:r w:rsidRPr="0033182C">
        <w:rPr>
          <w:rFonts w:cs="Times New Roman"/>
          <w:szCs w:val="24"/>
          <w:lang w:val="en-ID"/>
        </w:rPr>
        <w:t xml:space="preserve"> dan yang tidak. Simulasi penelitian ini dibantu oleh </w:t>
      </w:r>
      <w:del w:id="143" w:author="Windows User" w:date="2019-09-14T03:53:00Z">
        <w:r w:rsidRPr="0033182C" w:rsidDel="00451BA0">
          <w:rPr>
            <w:rFonts w:cs="Times New Roman"/>
            <w:szCs w:val="24"/>
            <w:lang w:val="en-ID"/>
          </w:rPr>
          <w:delText>Fuzzy</w:delText>
        </w:r>
      </w:del>
      <w:r w:rsidR="00886455" w:rsidRPr="0033182C">
        <w:rPr>
          <w:rFonts w:cs="Times New Roman"/>
          <w:i/>
          <w:szCs w:val="24"/>
          <w:lang w:val="en-ID"/>
        </w:rPr>
        <w:t>Fuzyy</w:t>
      </w:r>
      <w:r w:rsidRPr="0033182C">
        <w:rPr>
          <w:rFonts w:cs="Times New Roman"/>
          <w:szCs w:val="24"/>
          <w:lang w:val="en-ID"/>
        </w:rPr>
        <w:t xml:space="preserve"> Logic Toolbox yang ada pada Matlab. </w:t>
      </w:r>
      <w:r w:rsidRPr="0033182C">
        <w:rPr>
          <w:rFonts w:cs="Times New Roman"/>
          <w:szCs w:val="24"/>
        </w:rPr>
        <w:t>Dua unit purwarupa dirancang dengan perbedaan pada sensor masukannya. Purwarupa pertama menggunakan sensor yang masih diasumsikan, sedangkan yang kedua menggunakan sensor sebenarnya. Hasil pengujian menunjukkan bahwa purwarupa sistem pertama dan kedua mampu mengendalikan suhu ruangan dengan rata-rata kesalahan berturut-turut 1,31% dan 4,06% jika dibandingkan dengan simulasi Matlab.</w:t>
      </w:r>
    </w:p>
    <w:p w14:paraId="60FC0FAC" w14:textId="62FE7F39" w:rsidR="00E36523" w:rsidRPr="00BB0BE7" w:rsidRDefault="00E36523" w:rsidP="00E36523">
      <w:pPr>
        <w:pStyle w:val="Default"/>
        <w:spacing w:line="360" w:lineRule="auto"/>
        <w:ind w:firstLine="567"/>
        <w:jc w:val="both"/>
        <w:rPr>
          <w:color w:val="auto"/>
          <w:lang w:val="en-ID"/>
        </w:rPr>
      </w:pPr>
      <w:r w:rsidRPr="0033182C">
        <w:rPr>
          <w:color w:val="auto"/>
        </w:rPr>
        <w:t xml:space="preserve">Penelitian-penelitian </w:t>
      </w:r>
      <w:del w:id="144" w:author="nova" w:date="2019-09-02T07:33:00Z">
        <w:r w:rsidRPr="0033182C" w:rsidDel="00D129FC">
          <w:rPr>
            <w:color w:val="auto"/>
          </w:rPr>
          <w:delText xml:space="preserve">diatas </w:delText>
        </w:r>
      </w:del>
      <w:ins w:id="145" w:author="nova" w:date="2019-09-02T07:33:00Z">
        <w:r w:rsidR="00D129FC" w:rsidRPr="0033182C">
          <w:rPr>
            <w:color w:val="auto"/>
          </w:rPr>
          <w:t xml:space="preserve">tersebut </w:t>
        </w:r>
      </w:ins>
      <w:del w:id="146" w:author="nova" w:date="2019-09-02T07:33:00Z">
        <w:r w:rsidRPr="0033182C" w:rsidDel="00D129FC">
          <w:rPr>
            <w:color w:val="auto"/>
          </w:rPr>
          <w:delText xml:space="preserve">dapat </w:delText>
        </w:r>
      </w:del>
      <w:r w:rsidRPr="0033182C">
        <w:rPr>
          <w:color w:val="auto"/>
        </w:rPr>
        <w:t xml:space="preserve">disimpulkan bahwa </w:t>
      </w:r>
      <w:r w:rsidR="00E41599">
        <w:rPr>
          <w:i/>
          <w:color w:val="auto"/>
        </w:rPr>
        <w:t xml:space="preserve">Fuzzy </w:t>
      </w:r>
      <w:r w:rsidR="00E41599">
        <w:rPr>
          <w:color w:val="auto"/>
        </w:rPr>
        <w:t xml:space="preserve">sesuai untuk menentukan sudut </w:t>
      </w:r>
      <w:r w:rsidR="00E41599">
        <w:rPr>
          <w:i/>
          <w:color w:val="auto"/>
        </w:rPr>
        <w:t xml:space="preserve">setpoint, </w:t>
      </w:r>
      <w:r w:rsidR="00A44F14">
        <w:rPr>
          <w:color w:val="auto"/>
        </w:rPr>
        <w:t xml:space="preserve">karena sesuai penelitian dari </w:t>
      </w:r>
      <w:sdt>
        <w:sdtPr>
          <w:rPr>
            <w:color w:val="auto"/>
          </w:rPr>
          <w:id w:val="738446360"/>
          <w:citation/>
        </w:sdtPr>
        <w:sdtContent>
          <w:r w:rsidR="00A44F14">
            <w:rPr>
              <w:color w:val="auto"/>
            </w:rPr>
            <w:fldChar w:fldCharType="begin"/>
          </w:r>
          <w:r w:rsidR="00A44F14">
            <w:rPr>
              <w:color w:val="auto"/>
              <w:lang w:val="en-ID"/>
            </w:rPr>
            <w:instrText xml:space="preserve"> CITATION Emi16 \l 14345 </w:instrText>
          </w:r>
          <w:r w:rsidR="00A44F14">
            <w:rPr>
              <w:color w:val="auto"/>
            </w:rPr>
            <w:fldChar w:fldCharType="separate"/>
          </w:r>
          <w:r w:rsidR="00A44F14" w:rsidRPr="00A44F14">
            <w:rPr>
              <w:noProof/>
              <w:color w:val="auto"/>
              <w:lang w:val="en-ID"/>
            </w:rPr>
            <w:t>(Pahlevi &amp; Yana, 2016)</w:t>
          </w:r>
          <w:r w:rsidR="00A44F14">
            <w:rPr>
              <w:color w:val="auto"/>
            </w:rPr>
            <w:fldChar w:fldCharType="end"/>
          </w:r>
        </w:sdtContent>
      </w:sdt>
      <w:r w:rsidR="00A44F14">
        <w:rPr>
          <w:color w:val="auto"/>
        </w:rPr>
        <w:t xml:space="preserve"> meningkatkan </w:t>
      </w:r>
      <w:r w:rsidR="00A44F14" w:rsidRPr="0033182C">
        <w:rPr>
          <w:rFonts w:eastAsia="TimesNewRomanPSMT"/>
          <w:lang w:val="id-ID"/>
        </w:rPr>
        <w:t>efisiensi kerja turbin angin sebesar 11,9% dibandingkan</w:t>
      </w:r>
      <w:r w:rsidR="00A44F14">
        <w:rPr>
          <w:rFonts w:eastAsia="TimesNewRomanPSMT"/>
          <w:lang w:val="id-ID"/>
        </w:rPr>
        <w:t xml:space="preserve"> saat menggunakan sudut tetap 10’</w:t>
      </w:r>
      <w:r w:rsidR="00A44F14">
        <w:rPr>
          <w:rFonts w:eastAsia="TimesNewRomanPSMT"/>
          <w:lang w:val="en-ID"/>
        </w:rPr>
        <w:t xml:space="preserve">. </w:t>
      </w:r>
      <w:r w:rsidR="00AC425D">
        <w:rPr>
          <w:rFonts w:eastAsia="TimesNewRomanPSMT"/>
          <w:lang w:val="en-ID"/>
        </w:rPr>
        <w:t xml:space="preserve">Sedangkan untuk metode PID sesuai untuk penelitian ini karena metode ini mampu mempertahankan nilai </w:t>
      </w:r>
      <w:r w:rsidR="00AC425D" w:rsidRPr="00AC425D">
        <w:rPr>
          <w:rFonts w:eastAsia="TimesNewRomanPSMT"/>
          <w:i/>
          <w:lang w:val="en-ID"/>
        </w:rPr>
        <w:t>setpoint</w:t>
      </w:r>
      <w:r w:rsidR="00AC425D">
        <w:rPr>
          <w:rFonts w:eastAsia="TimesNewRomanPSMT"/>
          <w:i/>
          <w:lang w:val="en-ID"/>
        </w:rPr>
        <w:t xml:space="preserve"> </w:t>
      </w:r>
      <w:r w:rsidR="00AC425D">
        <w:rPr>
          <w:rFonts w:eastAsia="TimesNewRomanPSMT"/>
          <w:lang w:val="en-ID"/>
        </w:rPr>
        <w:t xml:space="preserve">yang ditetapkan walaupun menerima gangguan dari luar. Hal ini sesuai pada penelitian dari </w:t>
      </w:r>
      <w:sdt>
        <w:sdtPr>
          <w:rPr>
            <w:rFonts w:eastAsia="TimesNewRomanPSMT"/>
            <w:lang w:val="en-ID"/>
          </w:rPr>
          <w:id w:val="525681268"/>
          <w:citation/>
        </w:sdtPr>
        <w:sdtContent>
          <w:r w:rsidR="00AC425D">
            <w:rPr>
              <w:rFonts w:eastAsia="TimesNewRomanPSMT"/>
              <w:lang w:val="en-ID"/>
            </w:rPr>
            <w:fldChar w:fldCharType="begin"/>
          </w:r>
          <w:r w:rsidR="00AC425D">
            <w:rPr>
              <w:rFonts w:eastAsia="TimesNewRomanPSMT"/>
              <w:lang w:val="en-ID"/>
            </w:rPr>
            <w:instrText xml:space="preserve"> CITATION Tah18 \l 14345 </w:instrText>
          </w:r>
          <w:r w:rsidR="00AC425D">
            <w:rPr>
              <w:rFonts w:eastAsia="TimesNewRomanPSMT"/>
              <w:lang w:val="en-ID"/>
            </w:rPr>
            <w:fldChar w:fldCharType="separate"/>
          </w:r>
          <w:r w:rsidR="00AC425D" w:rsidRPr="00AC425D">
            <w:rPr>
              <w:rFonts w:eastAsia="TimesNewRomanPSMT"/>
              <w:noProof/>
              <w:lang w:val="en-ID"/>
            </w:rPr>
            <w:t>(Prahara, 2018)</w:t>
          </w:r>
          <w:r w:rsidR="00AC425D">
            <w:rPr>
              <w:rFonts w:eastAsia="TimesNewRomanPSMT"/>
              <w:lang w:val="en-ID"/>
            </w:rPr>
            <w:fldChar w:fldCharType="end"/>
          </w:r>
        </w:sdtContent>
      </w:sdt>
      <w:r w:rsidR="00AC425D">
        <w:rPr>
          <w:rFonts w:eastAsia="TimesNewRomanPSMT"/>
          <w:lang w:val="en-ID"/>
        </w:rPr>
        <w:t xml:space="preserve"> yang membuktikan bahwa dari 12 percobaan dengan iterasi yang berbeda-beda PID mampu stabil pada sudut setpoint 39’. Serta dari semua penelitian tersebut belum ada yang menggabungkan metode Fuzzy PID dengan konsep IOT, maka peneliti ingin</w:t>
      </w:r>
      <w:r w:rsidR="00BB0BE7">
        <w:rPr>
          <w:rFonts w:eastAsia="TimesNewRomanPSMT"/>
          <w:lang w:val="en-ID"/>
        </w:rPr>
        <w:t xml:space="preserve"> menggabungkan ketiga hal tersebut dengan Fuzzy yang akan diterapkan pada </w:t>
      </w:r>
      <w:r w:rsidR="00BB0BE7" w:rsidRPr="00BB0BE7">
        <w:rPr>
          <w:rFonts w:eastAsia="TimesNewRomanPSMT"/>
          <w:i/>
          <w:lang w:val="en-ID"/>
        </w:rPr>
        <w:t>solar tracker</w:t>
      </w:r>
      <w:r w:rsidR="00BB0BE7">
        <w:rPr>
          <w:rFonts w:eastAsia="TimesNewRomanPSMT"/>
          <w:i/>
          <w:lang w:val="en-ID"/>
        </w:rPr>
        <w:t xml:space="preserve"> </w:t>
      </w:r>
      <w:r w:rsidR="00BB0BE7">
        <w:rPr>
          <w:rFonts w:eastAsia="TimesNewRomanPSMT"/>
          <w:lang w:val="en-ID"/>
        </w:rPr>
        <w:t xml:space="preserve">untuk menentukan </w:t>
      </w:r>
      <w:r w:rsidR="00BB0BE7">
        <w:rPr>
          <w:rFonts w:eastAsia="TimesNewRomanPSMT"/>
          <w:i/>
          <w:lang w:val="en-ID"/>
        </w:rPr>
        <w:t xml:space="preserve">setpoint. </w:t>
      </w:r>
      <w:r w:rsidR="00BB0BE7">
        <w:rPr>
          <w:rFonts w:eastAsia="TimesNewRomanPSMT"/>
          <w:lang w:val="en-ID"/>
        </w:rPr>
        <w:t xml:space="preserve">Sedangkan PID akan diterapkan pada aktuator untuk menjaga kestabilan sesuai dengan sudut </w:t>
      </w:r>
      <w:r w:rsidR="00BB0BE7" w:rsidRPr="00BB0BE7">
        <w:rPr>
          <w:rFonts w:eastAsia="TimesNewRomanPSMT"/>
          <w:i/>
          <w:lang w:val="en-ID"/>
        </w:rPr>
        <w:t>setpoint</w:t>
      </w:r>
      <w:r w:rsidR="00BB0BE7">
        <w:rPr>
          <w:rFonts w:eastAsia="TimesNewRomanPSMT"/>
          <w:i/>
          <w:lang w:val="en-ID"/>
        </w:rPr>
        <w:t xml:space="preserve">. </w:t>
      </w:r>
      <w:r w:rsidR="00BB0BE7">
        <w:rPr>
          <w:rFonts w:eastAsia="TimesNewRomanPSMT"/>
          <w:lang w:val="en-ID"/>
        </w:rPr>
        <w:t xml:space="preserve">Konsep IOT akan di implementasikan sebagai sarana pengiriman data antara aktuator, </w:t>
      </w:r>
      <w:r w:rsidR="00BB0BE7">
        <w:rPr>
          <w:rFonts w:eastAsia="TimesNewRomanPSMT"/>
          <w:i/>
          <w:lang w:val="en-ID"/>
        </w:rPr>
        <w:t>tracker</w:t>
      </w:r>
      <w:r w:rsidR="00BB0BE7">
        <w:rPr>
          <w:rFonts w:eastAsia="TimesNewRomanPSMT"/>
          <w:lang w:val="en-ID"/>
        </w:rPr>
        <w:t xml:space="preserve"> dan server.   </w:t>
      </w:r>
    </w:p>
    <w:p w14:paraId="10D0F94E" w14:textId="20FA3362" w:rsidR="002C1299" w:rsidRPr="0033182C" w:rsidRDefault="00E502D5" w:rsidP="00590788">
      <w:pPr>
        <w:pStyle w:val="Heading2"/>
        <w:ind w:left="284" w:hanging="284"/>
        <w:rPr>
          <w:rFonts w:cs="Times New Roman"/>
          <w:szCs w:val="24"/>
        </w:rPr>
      </w:pPr>
      <w:bookmarkStart w:id="147" w:name="_Toc23880331"/>
      <w:r w:rsidRPr="0033182C">
        <w:rPr>
          <w:rFonts w:cs="Times New Roman"/>
        </w:rPr>
        <w:t>Panel Surya</w:t>
      </w:r>
      <w:bookmarkEnd w:id="147"/>
    </w:p>
    <w:p w14:paraId="3BF8D00C" w14:textId="390356B4" w:rsidR="00217997" w:rsidRPr="0033182C" w:rsidRDefault="00B7708C" w:rsidP="0069091D">
      <w:pPr>
        <w:autoSpaceDE w:val="0"/>
        <w:autoSpaceDN w:val="0"/>
        <w:adjustRightInd w:val="0"/>
        <w:spacing w:after="0"/>
        <w:ind w:firstLine="567"/>
        <w:rPr>
          <w:rFonts w:cs="Times New Roman"/>
          <w:i/>
          <w:iCs/>
          <w:szCs w:val="24"/>
          <w:lang w:val="id-ID"/>
        </w:rPr>
      </w:pPr>
      <w:r w:rsidRPr="0033182C">
        <w:rPr>
          <w:rFonts w:cs="Times New Roman"/>
          <w:lang w:val="id-ID"/>
        </w:rPr>
        <w:t xml:space="preserve">Sel surya adalah suatu peralatan yang merupakan implementasi dari efek </w:t>
      </w:r>
      <w:r w:rsidRPr="0033182C">
        <w:rPr>
          <w:rFonts w:cs="Times New Roman"/>
          <w:i/>
          <w:lang w:val="id-ID"/>
        </w:rPr>
        <w:t>fotovoltaik</w:t>
      </w:r>
      <w:r w:rsidR="00217997" w:rsidRPr="0033182C">
        <w:rPr>
          <w:rFonts w:cs="Times New Roman"/>
          <w:lang w:val="id-ID"/>
        </w:rPr>
        <w:t xml:space="preserve"> </w:t>
      </w:r>
      <w:r w:rsidRPr="0033182C">
        <w:rPr>
          <w:rFonts w:cs="Times New Roman"/>
          <w:lang w:val="id-ID"/>
        </w:rPr>
        <w:t xml:space="preserve">yaitu mengkonversi cahaya matahari menjadi energi listrik. Panel surya </w:t>
      </w:r>
      <w:r w:rsidRPr="0033182C">
        <w:rPr>
          <w:rFonts w:cs="Times New Roman"/>
          <w:lang w:val="id-ID"/>
        </w:rPr>
        <w:lastRenderedPageBreak/>
        <w:t xml:space="preserve">adalah satu </w:t>
      </w:r>
      <w:r w:rsidR="00217997" w:rsidRPr="0033182C">
        <w:rPr>
          <w:rFonts w:cs="Times New Roman"/>
          <w:lang w:val="id-ID"/>
        </w:rPr>
        <w:t xml:space="preserve">kesatuan </w:t>
      </w:r>
      <w:r w:rsidRPr="0033182C">
        <w:rPr>
          <w:rFonts w:cs="Times New Roman"/>
          <w:lang w:val="id-ID"/>
        </w:rPr>
        <w:t>mod</w:t>
      </w:r>
      <w:r w:rsidR="00217997" w:rsidRPr="0033182C">
        <w:rPr>
          <w:rFonts w:cs="Times New Roman"/>
          <w:lang w:val="id-ID"/>
        </w:rPr>
        <w:t xml:space="preserve">ul yang didalamnya terdapat sel </w:t>
      </w:r>
      <w:r w:rsidRPr="0033182C">
        <w:rPr>
          <w:rFonts w:cs="Times New Roman"/>
          <w:lang w:val="id-ID"/>
        </w:rPr>
        <w:t xml:space="preserve">surya dan peralatan </w:t>
      </w:r>
      <w:r w:rsidR="004519D2" w:rsidRPr="0033182C">
        <w:rPr>
          <w:rFonts w:cs="Times New Roman"/>
          <w:szCs w:val="24"/>
          <w:lang w:val="en-ID"/>
        </w:rPr>
        <w:t>pendukung lainnya</w:t>
      </w:r>
      <w:r w:rsidR="0048787C" w:rsidRPr="0033182C">
        <w:rPr>
          <w:rFonts w:cs="Times New Roman"/>
          <w:szCs w:val="24"/>
          <w:lang w:val="en-ID"/>
        </w:rPr>
        <w:t xml:space="preserve"> </w:t>
      </w:r>
      <w:sdt>
        <w:sdtPr>
          <w:rPr>
            <w:rFonts w:cs="Times New Roman"/>
            <w:i/>
            <w:iCs/>
            <w:szCs w:val="24"/>
            <w:lang w:val="id-ID"/>
          </w:rPr>
          <w:id w:val="-232855837"/>
          <w:citation/>
        </w:sdtPr>
        <w:sdtContent>
          <w:r w:rsidR="0048787C" w:rsidRPr="0033182C">
            <w:rPr>
              <w:rFonts w:cs="Times New Roman"/>
              <w:i/>
              <w:iCs/>
              <w:szCs w:val="24"/>
              <w:lang w:val="id-ID"/>
            </w:rPr>
            <w:fldChar w:fldCharType="begin"/>
          </w:r>
          <w:r w:rsidR="0048787C" w:rsidRPr="0033182C">
            <w:rPr>
              <w:rFonts w:cs="Times New Roman"/>
              <w:i/>
              <w:iCs/>
              <w:szCs w:val="24"/>
              <w:lang w:val="en-ID"/>
            </w:rPr>
            <w:instrText xml:space="preserve">CITATION Muh18 \l 14345 </w:instrText>
          </w:r>
          <w:r w:rsidR="0048787C" w:rsidRPr="0033182C">
            <w:rPr>
              <w:rFonts w:cs="Times New Roman"/>
              <w:i/>
              <w:iCs/>
              <w:szCs w:val="24"/>
              <w:lang w:val="id-ID"/>
            </w:rPr>
            <w:fldChar w:fldCharType="separate"/>
          </w:r>
          <w:r w:rsidR="0048787C" w:rsidRPr="0033182C">
            <w:rPr>
              <w:rFonts w:cs="Times New Roman"/>
              <w:i/>
              <w:iCs/>
              <w:noProof/>
              <w:szCs w:val="24"/>
              <w:lang w:val="en-ID"/>
            </w:rPr>
            <w:t xml:space="preserve"> </w:t>
          </w:r>
          <w:r w:rsidR="0048787C" w:rsidRPr="0033182C">
            <w:rPr>
              <w:rFonts w:cs="Times New Roman"/>
              <w:noProof/>
              <w:szCs w:val="24"/>
              <w:lang w:val="en-ID"/>
            </w:rPr>
            <w:t>(Saputra, 2014)</w:t>
          </w:r>
          <w:r w:rsidR="0048787C" w:rsidRPr="0033182C">
            <w:rPr>
              <w:rFonts w:cs="Times New Roman"/>
              <w:i/>
              <w:iCs/>
              <w:szCs w:val="24"/>
              <w:lang w:val="id-ID"/>
            </w:rPr>
            <w:fldChar w:fldCharType="end"/>
          </w:r>
        </w:sdtContent>
      </w:sdt>
      <w:r w:rsidRPr="0033182C">
        <w:rPr>
          <w:rFonts w:cs="Times New Roman"/>
          <w:i/>
          <w:iCs/>
          <w:szCs w:val="24"/>
          <w:lang w:val="id-ID"/>
        </w:rPr>
        <w:t>.</w:t>
      </w:r>
    </w:p>
    <w:p w14:paraId="4BE3F2A5" w14:textId="77777777" w:rsidR="00242750" w:rsidRPr="0033182C" w:rsidRDefault="00DC006C" w:rsidP="00242750">
      <w:pPr>
        <w:pStyle w:val="Heading2"/>
        <w:ind w:left="284"/>
        <w:rPr>
          <w:rFonts w:cs="Times New Roman"/>
        </w:rPr>
      </w:pPr>
      <w:bookmarkStart w:id="148" w:name="_Toc23880332"/>
      <w:ins w:id="149" w:author="nova" w:date="2019-09-02T07:36:00Z">
        <w:r w:rsidRPr="0033182C">
          <w:rPr>
            <w:rFonts w:cs="Times New Roman"/>
          </w:rPr>
          <w:t>Light Dependent Resistor (LDR)</w:t>
        </w:r>
      </w:ins>
      <w:bookmarkEnd w:id="148"/>
    </w:p>
    <w:p w14:paraId="38894746" w14:textId="37DA4709" w:rsidR="00DC006C" w:rsidRPr="0033182C" w:rsidDel="00D129FC" w:rsidRDefault="00DC006C" w:rsidP="009D75D2">
      <w:pPr>
        <w:pStyle w:val="Heading2"/>
        <w:rPr>
          <w:del w:id="150" w:author="nova" w:date="2019-09-02T07:36:00Z"/>
          <w:rFonts w:cs="Times New Roman"/>
        </w:rPr>
      </w:pPr>
      <w:del w:id="151" w:author="Windows User" w:date="2019-09-13T22:23:00Z">
        <w:r w:rsidRPr="0033182C" w:rsidDel="002457B9">
          <w:rPr>
            <w:rFonts w:cs="Times New Roman"/>
          </w:rPr>
          <w:delText>Sensor Cahaya</w:delText>
        </w:r>
      </w:del>
    </w:p>
    <w:p w14:paraId="7089DCF8" w14:textId="60ABAC67" w:rsidR="00F5751B" w:rsidRPr="0033182C" w:rsidRDefault="00D129FC" w:rsidP="00F5751B">
      <w:pPr>
        <w:ind w:firstLine="357"/>
        <w:rPr>
          <w:rFonts w:cs="Times New Roman"/>
          <w:szCs w:val="24"/>
          <w:lang w:val="en-ID"/>
        </w:rPr>
      </w:pPr>
      <w:ins w:id="152" w:author="nova" w:date="2019-09-02T07:36:00Z">
        <w:r w:rsidRPr="0033182C">
          <w:rPr>
            <w:rFonts w:cs="Times New Roman"/>
            <w:i/>
            <w:iCs/>
            <w:szCs w:val="24"/>
          </w:rPr>
          <w:t>Light Dependent Resistor</w:t>
        </w:r>
        <w:r w:rsidRPr="0033182C">
          <w:rPr>
            <w:rFonts w:cs="Times New Roman"/>
            <w:szCs w:val="24"/>
          </w:rPr>
          <w:t xml:space="preserve"> (LDR) meru</w:t>
        </w:r>
        <w:r w:rsidRPr="0033182C">
          <w:rPr>
            <w:rFonts w:cs="Times New Roman"/>
            <w:i/>
            <w:iCs/>
            <w:szCs w:val="24"/>
          </w:rPr>
          <w:t xml:space="preserve"> Light Dependent Resistor</w:t>
        </w:r>
        <w:r w:rsidRPr="0033182C">
          <w:rPr>
            <w:rFonts w:cs="Times New Roman"/>
            <w:szCs w:val="24"/>
          </w:rPr>
          <w:t xml:space="preserve"> (LDR)akan </w:t>
        </w:r>
      </w:ins>
      <w:r w:rsidR="00F5751B" w:rsidRPr="0033182C">
        <w:rPr>
          <w:rFonts w:cs="Times New Roman"/>
          <w:szCs w:val="24"/>
        </w:rPr>
        <w:t xml:space="preserve">Sensor cahaya </w:t>
      </w:r>
      <w:del w:id="153" w:author="nova" w:date="2019-09-02T07:36:00Z">
        <w:r w:rsidR="005B54A3" w:rsidRPr="0033182C" w:rsidDel="00D129FC">
          <w:rPr>
            <w:rFonts w:cs="Times New Roman"/>
            <w:szCs w:val="24"/>
          </w:rPr>
          <w:delText xml:space="preserve">merupakan alat </w:delText>
        </w:r>
      </w:del>
      <w:r w:rsidR="005B54A3" w:rsidRPr="0033182C">
        <w:rPr>
          <w:rFonts w:cs="Times New Roman"/>
          <w:szCs w:val="24"/>
        </w:rPr>
        <w:t xml:space="preserve">yang digunakan untuk mengukur intensitas cahaya. </w:t>
      </w:r>
      <w:del w:id="154" w:author="nova" w:date="2019-09-02T07:36:00Z">
        <w:r w:rsidR="005B54A3" w:rsidRPr="0033182C" w:rsidDel="00D129FC">
          <w:rPr>
            <w:rFonts w:cs="Times New Roman"/>
            <w:szCs w:val="24"/>
          </w:rPr>
          <w:delText xml:space="preserve">Pada penelitian ini menggunakan jenis sensor </w:delText>
        </w:r>
        <w:r w:rsidR="00F5751B" w:rsidRPr="0033182C" w:rsidDel="00D129FC">
          <w:rPr>
            <w:rFonts w:cs="Times New Roman"/>
            <w:i/>
            <w:iCs/>
            <w:szCs w:val="24"/>
          </w:rPr>
          <w:delText>Light Dependent Resistor</w:delText>
        </w:r>
        <w:r w:rsidR="00F5751B" w:rsidRPr="0033182C" w:rsidDel="00D129FC">
          <w:rPr>
            <w:rFonts w:cs="Times New Roman"/>
            <w:szCs w:val="24"/>
          </w:rPr>
          <w:delText xml:space="preserve"> </w:delText>
        </w:r>
        <w:r w:rsidR="005B54A3" w:rsidRPr="0033182C" w:rsidDel="00D129FC">
          <w:rPr>
            <w:rFonts w:cs="Times New Roman"/>
            <w:szCs w:val="24"/>
          </w:rPr>
          <w:delText xml:space="preserve">(LDR). </w:delText>
        </w:r>
      </w:del>
      <w:r w:rsidR="005B54A3" w:rsidRPr="0033182C">
        <w:rPr>
          <w:rFonts w:cs="Times New Roman"/>
          <w:szCs w:val="24"/>
        </w:rPr>
        <w:t xml:space="preserve">Sensor LDR </w:t>
      </w:r>
      <w:r w:rsidR="00F5751B" w:rsidRPr="0033182C">
        <w:rPr>
          <w:rFonts w:cs="Times New Roman"/>
          <w:szCs w:val="24"/>
        </w:rPr>
        <w:t>merupakan alat</w:t>
      </w:r>
      <w:r w:rsidR="005B54A3" w:rsidRPr="0033182C">
        <w:rPr>
          <w:rFonts w:cs="Times New Roman"/>
          <w:szCs w:val="24"/>
        </w:rPr>
        <w:t xml:space="preserve"> yang memiliki variasi nilau resistansi tergantung pada intensitas cahaya yang mengenai nya.</w:t>
      </w:r>
      <w:r w:rsidR="00F5751B" w:rsidRPr="0033182C">
        <w:rPr>
          <w:rFonts w:cs="Times New Roman"/>
          <w:szCs w:val="24"/>
        </w:rPr>
        <w:t xml:space="preserve"> semakin besar intensitas cahaya yang diberikan maka akan semakin kecil </w:t>
      </w:r>
      <w:r w:rsidR="005B54A3" w:rsidRPr="0033182C">
        <w:rPr>
          <w:rFonts w:cs="Times New Roman"/>
          <w:szCs w:val="24"/>
        </w:rPr>
        <w:t xml:space="preserve">resistansi yang ada pada sensor </w:t>
      </w:r>
      <w:sdt>
        <w:sdtPr>
          <w:rPr>
            <w:rFonts w:cs="Times New Roman"/>
            <w:szCs w:val="24"/>
          </w:rPr>
          <w:id w:val="1990895093"/>
          <w:citation/>
        </w:sdtPr>
        <w:sdtContent>
          <w:r w:rsidR="00982F27" w:rsidRPr="0033182C">
            <w:rPr>
              <w:rFonts w:cs="Times New Roman"/>
              <w:szCs w:val="24"/>
            </w:rPr>
            <w:fldChar w:fldCharType="begin"/>
          </w:r>
          <w:r w:rsidR="00982F27" w:rsidRPr="0033182C">
            <w:rPr>
              <w:rFonts w:cs="Times New Roman"/>
              <w:szCs w:val="24"/>
              <w:lang w:val="en-ID"/>
              <w:rPrChange w:id="155" w:author="nova" w:date="2019-09-02T07:37:00Z">
                <w:rPr>
                  <w:szCs w:val="24"/>
                  <w:lang w:val="en-ID"/>
                </w:rPr>
              </w:rPrChange>
            </w:rPr>
            <w:instrText xml:space="preserve"> CITATION Suo18 \l 14345 </w:instrText>
          </w:r>
          <w:r w:rsidR="00982F27" w:rsidRPr="0033182C">
            <w:rPr>
              <w:rFonts w:cs="Times New Roman"/>
              <w:szCs w:val="24"/>
              <w:rPrChange w:id="156" w:author="nova" w:date="2019-09-02T07:37:00Z">
                <w:rPr>
                  <w:rFonts w:cs="Times New Roman"/>
                  <w:szCs w:val="24"/>
                </w:rPr>
              </w:rPrChange>
            </w:rPr>
            <w:fldChar w:fldCharType="separate"/>
          </w:r>
          <w:r w:rsidR="00982F27" w:rsidRPr="0033182C">
            <w:rPr>
              <w:rFonts w:cs="Times New Roman"/>
              <w:noProof/>
              <w:szCs w:val="24"/>
              <w:lang w:val="en-ID"/>
            </w:rPr>
            <w:t>(Suoth, Mosey, &amp; Telleng, 2018)</w:t>
          </w:r>
          <w:r w:rsidR="00982F27" w:rsidRPr="0033182C">
            <w:rPr>
              <w:rFonts w:cs="Times New Roman"/>
              <w:szCs w:val="24"/>
            </w:rPr>
            <w:fldChar w:fldCharType="end"/>
          </w:r>
        </w:sdtContent>
      </w:sdt>
      <w:r w:rsidR="005B54A3" w:rsidRPr="0033182C">
        <w:rPr>
          <w:rFonts w:cs="Times New Roman"/>
          <w:szCs w:val="24"/>
        </w:rPr>
        <w:t xml:space="preserve">. </w:t>
      </w:r>
    </w:p>
    <w:p w14:paraId="5352245D" w14:textId="1673D0B4" w:rsidR="00C06B84" w:rsidRPr="0033182C" w:rsidRDefault="00240AAC" w:rsidP="00590788">
      <w:pPr>
        <w:pStyle w:val="Heading2"/>
        <w:ind w:left="426"/>
        <w:rPr>
          <w:rFonts w:cs="Times New Roman"/>
          <w:i/>
        </w:rPr>
      </w:pPr>
      <w:bookmarkStart w:id="157" w:name="_Toc23880333"/>
      <w:r w:rsidRPr="0033182C">
        <w:rPr>
          <w:rFonts w:cs="Times New Roman"/>
          <w:i/>
        </w:rPr>
        <w:t>Solar</w:t>
      </w:r>
      <w:r w:rsidR="00A96BFC" w:rsidRPr="0033182C">
        <w:rPr>
          <w:rFonts w:cs="Times New Roman"/>
          <w:i/>
        </w:rPr>
        <w:t xml:space="preserve"> </w:t>
      </w:r>
      <w:r w:rsidRPr="0033182C">
        <w:rPr>
          <w:rFonts w:cs="Times New Roman"/>
          <w:i/>
        </w:rPr>
        <w:t>Tracker</w:t>
      </w:r>
      <w:bookmarkEnd w:id="157"/>
    </w:p>
    <w:p w14:paraId="1149F2FB" w14:textId="3146F829" w:rsidR="00A96BFC" w:rsidRPr="0033182C" w:rsidRDefault="00240AAC" w:rsidP="0069091D">
      <w:pPr>
        <w:autoSpaceDE w:val="0"/>
        <w:autoSpaceDN w:val="0"/>
        <w:adjustRightInd w:val="0"/>
        <w:spacing w:after="0"/>
        <w:ind w:firstLine="567"/>
        <w:rPr>
          <w:rFonts w:cs="Times New Roman"/>
          <w:szCs w:val="24"/>
          <w:lang w:val="en-ID"/>
        </w:rPr>
      </w:pPr>
      <w:r w:rsidRPr="0033182C">
        <w:rPr>
          <w:rFonts w:cs="Times New Roman"/>
          <w:i/>
          <w:iCs/>
          <w:szCs w:val="24"/>
          <w:lang w:val="id-ID"/>
        </w:rPr>
        <w:t>Solar</w:t>
      </w:r>
      <w:r w:rsidR="00A96BFC" w:rsidRPr="0033182C">
        <w:rPr>
          <w:rFonts w:cs="Times New Roman"/>
          <w:i/>
          <w:iCs/>
          <w:szCs w:val="24"/>
          <w:lang w:val="id-ID"/>
        </w:rPr>
        <w:t xml:space="preserve"> </w:t>
      </w:r>
      <w:r w:rsidRPr="0033182C">
        <w:rPr>
          <w:rFonts w:cs="Times New Roman"/>
          <w:i/>
          <w:iCs/>
          <w:szCs w:val="24"/>
          <w:lang w:val="id-ID"/>
        </w:rPr>
        <w:t>Tracker</w:t>
      </w:r>
      <w:r w:rsidR="00A96BFC" w:rsidRPr="0033182C">
        <w:rPr>
          <w:rFonts w:cs="Times New Roman"/>
          <w:i/>
          <w:iCs/>
          <w:szCs w:val="24"/>
          <w:lang w:val="id-ID"/>
        </w:rPr>
        <w:t xml:space="preserve"> </w:t>
      </w:r>
      <w:r w:rsidR="00A96BFC" w:rsidRPr="0033182C">
        <w:rPr>
          <w:rFonts w:cs="Times New Roman"/>
          <w:szCs w:val="24"/>
          <w:lang w:val="id-ID"/>
        </w:rPr>
        <w:t>atau Penjejak Matahari adalah komponen tambahan pada panel surya yang terdiri dari motor dan</w:t>
      </w:r>
      <w:r w:rsidR="00A96BFC" w:rsidRPr="0033182C">
        <w:rPr>
          <w:rFonts w:cs="Times New Roman"/>
          <w:i/>
          <w:szCs w:val="24"/>
          <w:lang w:val="id-ID"/>
        </w:rPr>
        <w:t xml:space="preserve"> </w:t>
      </w:r>
      <w:r w:rsidR="00A96BFC" w:rsidRPr="0033182C">
        <w:rPr>
          <w:rFonts w:cs="Times New Roman"/>
          <w:i/>
          <w:szCs w:val="24"/>
          <w:lang w:val="id-ID"/>
          <w:rPrChange w:id="158" w:author="nova" w:date="2019-09-02T07:38:00Z">
            <w:rPr>
              <w:rFonts w:cs="Times New Roman"/>
              <w:szCs w:val="24"/>
              <w:lang w:val="id-ID"/>
            </w:rPr>
          </w:rPrChange>
        </w:rPr>
        <w:t>driver</w:t>
      </w:r>
      <w:r w:rsidR="00A96BFC" w:rsidRPr="0033182C">
        <w:rPr>
          <w:rFonts w:cs="Times New Roman"/>
          <w:szCs w:val="24"/>
          <w:lang w:val="id-ID"/>
        </w:rPr>
        <w:t xml:space="preserve"> guna menggerakkan panel surya sesuai dengan titik maksimal radiasi matahari atau dengan kata lain menjaga posisi panel surya tetap 90 derajat dengan matahari. Banyak tipe dari Penjejak matahari ini, diantaranya adalah penjejak matahari dengan sensor radiasi dan penjejak matahari berdasarkan waktu</w:t>
      </w:r>
      <w:r w:rsidR="0048787C" w:rsidRPr="0033182C">
        <w:rPr>
          <w:rFonts w:cs="Times New Roman"/>
          <w:szCs w:val="24"/>
          <w:lang w:val="en-ID"/>
        </w:rPr>
        <w:t xml:space="preserve"> </w:t>
      </w:r>
      <w:sdt>
        <w:sdtPr>
          <w:rPr>
            <w:rFonts w:cs="Times New Roman"/>
            <w:szCs w:val="24"/>
            <w:lang w:val="id-ID"/>
          </w:rPr>
          <w:id w:val="1732812173"/>
          <w:citation/>
        </w:sdtPr>
        <w:sdtContent>
          <w:r w:rsidR="0048787C" w:rsidRPr="0033182C">
            <w:rPr>
              <w:rFonts w:cs="Times New Roman"/>
              <w:szCs w:val="24"/>
              <w:lang w:val="id-ID"/>
            </w:rPr>
            <w:fldChar w:fldCharType="begin"/>
          </w:r>
          <w:r w:rsidR="0048787C" w:rsidRPr="0033182C">
            <w:rPr>
              <w:rFonts w:cs="Times New Roman"/>
              <w:szCs w:val="24"/>
              <w:lang w:val="en-ID"/>
            </w:rPr>
            <w:instrText xml:space="preserve">CITATION Muh18 \l 14345 </w:instrText>
          </w:r>
          <w:r w:rsidR="0048787C" w:rsidRPr="0033182C">
            <w:rPr>
              <w:rFonts w:cs="Times New Roman"/>
              <w:szCs w:val="24"/>
              <w:lang w:val="id-ID"/>
            </w:rPr>
            <w:fldChar w:fldCharType="separate"/>
          </w:r>
          <w:r w:rsidR="0048787C" w:rsidRPr="0033182C">
            <w:rPr>
              <w:rFonts w:cs="Times New Roman"/>
              <w:noProof/>
              <w:szCs w:val="24"/>
              <w:lang w:val="en-ID"/>
            </w:rPr>
            <w:t>(Saputra, 2014)</w:t>
          </w:r>
          <w:r w:rsidR="0048787C" w:rsidRPr="0033182C">
            <w:rPr>
              <w:rFonts w:cs="Times New Roman"/>
              <w:szCs w:val="24"/>
              <w:lang w:val="id-ID"/>
            </w:rPr>
            <w:fldChar w:fldCharType="end"/>
          </w:r>
        </w:sdtContent>
      </w:sdt>
      <w:r w:rsidR="00A96BFC" w:rsidRPr="0033182C">
        <w:rPr>
          <w:rFonts w:cs="Times New Roman"/>
          <w:szCs w:val="24"/>
          <w:lang w:val="id-ID"/>
        </w:rPr>
        <w:t xml:space="preserve">. </w:t>
      </w:r>
    </w:p>
    <w:p w14:paraId="5CFB4FF0" w14:textId="6E17282B" w:rsidR="00E502D5" w:rsidRPr="0033182C" w:rsidRDefault="006C2CB0" w:rsidP="00590788">
      <w:pPr>
        <w:pStyle w:val="Heading2"/>
        <w:ind w:left="284" w:hanging="284"/>
        <w:rPr>
          <w:rFonts w:cs="Times New Roman"/>
          <w:i/>
        </w:rPr>
      </w:pPr>
      <w:commentRangeStart w:id="159"/>
      <w:del w:id="160" w:author="Windows User" w:date="2019-09-14T03:53:00Z">
        <w:r w:rsidRPr="0033182C" w:rsidDel="00451BA0">
          <w:rPr>
            <w:rFonts w:cs="Times New Roman"/>
            <w:i/>
          </w:rPr>
          <w:delText>Fuzzy</w:delText>
        </w:r>
      </w:del>
      <w:bookmarkStart w:id="161" w:name="_Toc23880334"/>
      <w:commentRangeEnd w:id="159"/>
      <w:r w:rsidR="00886455" w:rsidRPr="0033182C">
        <w:rPr>
          <w:rFonts w:cs="Times New Roman"/>
          <w:i/>
        </w:rPr>
        <w:t>Fuzyy</w:t>
      </w:r>
      <w:r w:rsidR="00D129FC" w:rsidRPr="0033182C">
        <w:rPr>
          <w:rStyle w:val="CommentReference"/>
          <w:rFonts w:eastAsiaTheme="minorHAnsi" w:cs="Times New Roman"/>
          <w:b w:val="0"/>
        </w:rPr>
        <w:commentReference w:id="159"/>
      </w:r>
      <w:r w:rsidRPr="0033182C">
        <w:rPr>
          <w:rFonts w:cs="Times New Roman"/>
          <w:i/>
        </w:rPr>
        <w:t xml:space="preserve"> </w:t>
      </w:r>
      <w:r w:rsidR="00D87471" w:rsidRPr="0033182C">
        <w:rPr>
          <w:rFonts w:cs="Times New Roman"/>
          <w:i/>
        </w:rPr>
        <w:t>Logic Control</w:t>
      </w:r>
      <w:bookmarkEnd w:id="161"/>
    </w:p>
    <w:p w14:paraId="257FDCD4" w14:textId="7DBD1755" w:rsidR="003138CC" w:rsidRPr="0033182C" w:rsidRDefault="003138CC" w:rsidP="003138CC">
      <w:pPr>
        <w:ind w:firstLine="567"/>
        <w:rPr>
          <w:rFonts w:cs="Times New Roman"/>
          <w:i/>
          <w:iCs/>
          <w:sz w:val="28"/>
          <w:szCs w:val="24"/>
          <w:lang w:val="id-ID"/>
        </w:rPr>
      </w:pPr>
      <w:r w:rsidRPr="0033182C">
        <w:rPr>
          <w:rFonts w:cs="Times New Roman"/>
        </w:rPr>
        <w:t xml:space="preserve">Kendali logika </w:t>
      </w:r>
      <w:del w:id="162" w:author="Windows User" w:date="2019-09-14T03:53:00Z">
        <w:r w:rsidRPr="0033182C" w:rsidDel="00451BA0">
          <w:rPr>
            <w:rFonts w:cs="Times New Roman"/>
          </w:rPr>
          <w:delText>fuzzy</w:delText>
        </w:r>
      </w:del>
      <w:r w:rsidR="00886455" w:rsidRPr="0033182C">
        <w:rPr>
          <w:rFonts w:cs="Times New Roman"/>
          <w:i/>
        </w:rPr>
        <w:t>Fuzyy</w:t>
      </w:r>
      <w:r w:rsidRPr="0033182C">
        <w:rPr>
          <w:rFonts w:cs="Times New Roman"/>
        </w:rPr>
        <w:t xml:space="preserve"> dalam perancangannya. Terdapat tiga tahapan</w:t>
      </w:r>
      <w:ins w:id="163" w:author="Windows User" w:date="2019-09-14T03:58:00Z">
        <w:r w:rsidR="00451BA0" w:rsidRPr="0033182C">
          <w:rPr>
            <w:rFonts w:cs="Times New Roman"/>
          </w:rPr>
          <w:t xml:space="preserve"> </w:t>
        </w:r>
      </w:ins>
      <w:del w:id="164" w:author="Windows User" w:date="2019-09-14T03:58:00Z">
        <w:r w:rsidRPr="0033182C" w:rsidDel="00451BA0">
          <w:rPr>
            <w:rFonts w:cs="Times New Roman"/>
          </w:rPr>
          <w:delText xml:space="preserve"> dalam FLC, </w:delText>
        </w:r>
      </w:del>
      <w:r w:rsidRPr="0033182C">
        <w:rPr>
          <w:rFonts w:cs="Times New Roman"/>
        </w:rPr>
        <w:t xml:space="preserve">yaitu fuzzifikasi, mekanisme inferensi dan defuzzifikasi. Fuzzifikasi merupakan tahap pertama yang mengubah nilai tegas dari suatu variable menjadi nilai </w:t>
      </w:r>
      <w:del w:id="165" w:author="Windows User" w:date="2019-09-14T03:53:00Z">
        <w:r w:rsidRPr="0033182C" w:rsidDel="00451BA0">
          <w:rPr>
            <w:rFonts w:cs="Times New Roman"/>
          </w:rPr>
          <w:delText>fuzzy</w:delText>
        </w:r>
      </w:del>
      <w:r w:rsidR="00886455" w:rsidRPr="0033182C">
        <w:rPr>
          <w:rFonts w:cs="Times New Roman"/>
          <w:i/>
        </w:rPr>
        <w:t>Fuzyy</w:t>
      </w:r>
      <w:r w:rsidRPr="0033182C">
        <w:rPr>
          <w:rFonts w:cs="Times New Roman"/>
        </w:rPr>
        <w:t xml:space="preserve">. Nilai </w:t>
      </w:r>
      <w:del w:id="166" w:author="Windows User" w:date="2019-09-14T03:53:00Z">
        <w:r w:rsidRPr="0033182C" w:rsidDel="00451BA0">
          <w:rPr>
            <w:rFonts w:cs="Times New Roman"/>
          </w:rPr>
          <w:delText>fuzzy</w:delText>
        </w:r>
      </w:del>
      <w:r w:rsidR="00886455" w:rsidRPr="0033182C">
        <w:rPr>
          <w:rFonts w:cs="Times New Roman"/>
          <w:i/>
        </w:rPr>
        <w:t>Fuzyy</w:t>
      </w:r>
      <w:r w:rsidRPr="0033182C">
        <w:rPr>
          <w:rFonts w:cs="Times New Roman"/>
        </w:rPr>
        <w:t xml:space="preserve"> ini selanjutnya digunakan sebagai masukan dari mekanisme inferensi. Pada tahap ini, akan dilakukan pengambilan keputusan dari masukan yang ada berdasarkan basis aturan logika yang dirancang. Terakhir, nilai keluaran dari mekanisme inferensi yang berbentuk </w:t>
      </w:r>
      <w:del w:id="167" w:author="Windows User" w:date="2019-09-14T03:53:00Z">
        <w:r w:rsidRPr="0033182C" w:rsidDel="00451BA0">
          <w:rPr>
            <w:rFonts w:cs="Times New Roman"/>
          </w:rPr>
          <w:delText>fuzzy</w:delText>
        </w:r>
      </w:del>
      <w:r w:rsidR="00886455" w:rsidRPr="0033182C">
        <w:rPr>
          <w:rFonts w:cs="Times New Roman"/>
          <w:i/>
        </w:rPr>
        <w:t>Fuzyy</w:t>
      </w:r>
      <w:r w:rsidRPr="0033182C">
        <w:rPr>
          <w:rFonts w:cs="Times New Roman"/>
        </w:rPr>
        <w:t xml:space="preserve"> selanjutnya diubah kembali kedalam bentuk tegas melalui proses </w:t>
      </w:r>
      <w:r w:rsidRPr="0033182C">
        <w:rPr>
          <w:rFonts w:cs="Times New Roman"/>
          <w:i/>
          <w:rPrChange w:id="168" w:author="nova" w:date="2019-09-02T07:38:00Z">
            <w:rPr>
              <w:rFonts w:cs="Times New Roman"/>
            </w:rPr>
          </w:rPrChange>
        </w:rPr>
        <w:t xml:space="preserve">defuzzifikasi </w:t>
      </w:r>
      <w:sdt>
        <w:sdtPr>
          <w:rPr>
            <w:rFonts w:cs="Times New Roman"/>
          </w:rPr>
          <w:id w:val="1777365538"/>
          <w:citation/>
        </w:sdtPr>
        <w:sdtContent>
          <w:r w:rsidRPr="0033182C">
            <w:rPr>
              <w:rFonts w:cs="Times New Roman"/>
            </w:rPr>
            <w:fldChar w:fldCharType="begin"/>
          </w:r>
          <w:r w:rsidRPr="0033182C">
            <w:rPr>
              <w:rFonts w:cs="Times New Roman"/>
              <w:lang w:val="en-ID"/>
            </w:rPr>
            <w:instrText xml:space="preserve"> CITATION Wah17 \l 14345 </w:instrText>
          </w:r>
          <w:r w:rsidRPr="0033182C">
            <w:rPr>
              <w:rFonts w:cs="Times New Roman"/>
              <w:rPrChange w:id="169" w:author="nova" w:date="2019-09-02T07:38:00Z">
                <w:rPr>
                  <w:rFonts w:cs="Times New Roman"/>
                </w:rPr>
              </w:rPrChange>
            </w:rPr>
            <w:fldChar w:fldCharType="separate"/>
          </w:r>
          <w:r w:rsidRPr="0033182C">
            <w:rPr>
              <w:rFonts w:cs="Times New Roman"/>
              <w:noProof/>
              <w:lang w:val="en-ID"/>
            </w:rPr>
            <w:t>(Wahab, Sumardiono, &amp; Tahtawi, 2017)</w:t>
          </w:r>
          <w:r w:rsidRPr="0033182C">
            <w:rPr>
              <w:rFonts w:cs="Times New Roman"/>
            </w:rPr>
            <w:fldChar w:fldCharType="end"/>
          </w:r>
        </w:sdtContent>
      </w:sdt>
      <w:r w:rsidRPr="0033182C">
        <w:rPr>
          <w:rFonts w:cs="Times New Roman"/>
        </w:rPr>
        <w:t>.</w:t>
      </w:r>
    </w:p>
    <w:p w14:paraId="3898D984" w14:textId="41CA10B9" w:rsidR="00E173B8" w:rsidRPr="0033182C" w:rsidRDefault="00E173B8" w:rsidP="0069091D">
      <w:pPr>
        <w:ind w:firstLine="567"/>
        <w:rPr>
          <w:rFonts w:cs="Times New Roman"/>
          <w:iCs/>
          <w:szCs w:val="24"/>
          <w:lang w:val="id-ID"/>
        </w:rPr>
      </w:pPr>
      <w:r w:rsidRPr="0033182C">
        <w:rPr>
          <w:rFonts w:cs="Times New Roman"/>
          <w:iCs/>
          <w:szCs w:val="24"/>
          <w:lang w:val="id-ID"/>
        </w:rPr>
        <w:t xml:space="preserve">Perhitungan </w:t>
      </w:r>
      <w:del w:id="170" w:author="Windows User" w:date="2019-09-14T03:53:00Z">
        <w:r w:rsidRPr="0033182C" w:rsidDel="00451BA0">
          <w:rPr>
            <w:rFonts w:cs="Times New Roman"/>
            <w:iCs/>
            <w:szCs w:val="24"/>
            <w:lang w:val="id-ID"/>
          </w:rPr>
          <w:delText>fuzz</w:delText>
        </w:r>
        <w:r w:rsidR="00E374E2" w:rsidRPr="0033182C" w:rsidDel="00451BA0">
          <w:rPr>
            <w:rFonts w:cs="Times New Roman"/>
            <w:iCs/>
            <w:szCs w:val="24"/>
            <w:lang w:val="id-ID"/>
          </w:rPr>
          <w:delText>y</w:delText>
        </w:r>
      </w:del>
      <w:r w:rsidR="00886455" w:rsidRPr="0033182C">
        <w:rPr>
          <w:rFonts w:cs="Times New Roman"/>
          <w:i/>
          <w:iCs/>
          <w:szCs w:val="24"/>
          <w:lang w:val="id-ID"/>
        </w:rPr>
        <w:t>Fuzyy</w:t>
      </w:r>
      <w:r w:rsidRPr="0033182C">
        <w:rPr>
          <w:rFonts w:cs="Times New Roman"/>
          <w:iCs/>
          <w:szCs w:val="24"/>
          <w:lang w:val="id-ID"/>
        </w:rPr>
        <w:t xml:space="preserve"> terbagi menjadi beberapa langkah yang pertama yaitu tahap fuzz</w:t>
      </w:r>
      <w:r w:rsidR="00F424CD" w:rsidRPr="0033182C">
        <w:rPr>
          <w:rFonts w:cs="Times New Roman"/>
          <w:iCs/>
          <w:szCs w:val="24"/>
          <w:lang w:val="id-ID"/>
        </w:rPr>
        <w:t>i</w:t>
      </w:r>
      <w:r w:rsidRPr="0033182C">
        <w:rPr>
          <w:rFonts w:cs="Times New Roman"/>
          <w:iCs/>
          <w:szCs w:val="24"/>
          <w:lang w:val="id-ID"/>
        </w:rPr>
        <w:t xml:space="preserve">fikasi, </w:t>
      </w:r>
      <w:r w:rsidRPr="0033182C">
        <w:rPr>
          <w:rFonts w:cs="Times New Roman"/>
          <w:i/>
          <w:iCs/>
          <w:szCs w:val="24"/>
          <w:lang w:val="id-ID"/>
        </w:rPr>
        <w:t>control rule base</w:t>
      </w:r>
      <w:r w:rsidRPr="0033182C">
        <w:rPr>
          <w:rFonts w:cs="Times New Roman"/>
          <w:iCs/>
          <w:szCs w:val="24"/>
          <w:lang w:val="id-ID"/>
        </w:rPr>
        <w:t xml:space="preserve"> dan defuzz</w:t>
      </w:r>
      <w:r w:rsidR="00F424CD" w:rsidRPr="0033182C">
        <w:rPr>
          <w:rFonts w:cs="Times New Roman"/>
          <w:iCs/>
          <w:szCs w:val="24"/>
          <w:lang w:val="id-ID"/>
        </w:rPr>
        <w:t>i</w:t>
      </w:r>
      <w:r w:rsidRPr="0033182C">
        <w:rPr>
          <w:rFonts w:cs="Times New Roman"/>
          <w:iCs/>
          <w:szCs w:val="24"/>
          <w:lang w:val="id-ID"/>
        </w:rPr>
        <w:t>fikasi</w:t>
      </w:r>
    </w:p>
    <w:p w14:paraId="5ADD627C" w14:textId="0ED73105" w:rsidR="00E173B8" w:rsidRPr="0033182C" w:rsidRDefault="00F424CD" w:rsidP="003D32D4">
      <w:pPr>
        <w:pStyle w:val="Heading3"/>
        <w:rPr>
          <w:rFonts w:cs="Times New Roman"/>
          <w:i/>
          <w:rPrChange w:id="171" w:author="nova" w:date="2019-09-02T07:39:00Z">
            <w:rPr>
              <w:i/>
            </w:rPr>
          </w:rPrChange>
        </w:rPr>
      </w:pPr>
      <w:bookmarkStart w:id="172" w:name="_Toc23880335"/>
      <w:r w:rsidRPr="0033182C">
        <w:rPr>
          <w:rFonts w:cs="Times New Roman"/>
          <w:i/>
        </w:rPr>
        <w:t>Fuzzifikasi</w:t>
      </w:r>
      <w:bookmarkEnd w:id="172"/>
      <w:r w:rsidR="00E173B8" w:rsidRPr="0033182C">
        <w:rPr>
          <w:rFonts w:cs="Times New Roman"/>
          <w:i/>
        </w:rPr>
        <w:t xml:space="preserve"> </w:t>
      </w:r>
    </w:p>
    <w:p w14:paraId="7A181E76" w14:textId="53D98440" w:rsidR="00F424CD" w:rsidRPr="0033182C" w:rsidRDefault="00F424CD" w:rsidP="00A10812">
      <w:pPr>
        <w:spacing w:after="0"/>
        <w:ind w:firstLine="567"/>
        <w:rPr>
          <w:rFonts w:eastAsia="Times New Roman" w:cs="Times New Roman"/>
          <w:szCs w:val="24"/>
          <w:lang w:val="id-ID" w:eastAsia="id-ID"/>
        </w:rPr>
      </w:pPr>
      <w:r w:rsidRPr="0033182C">
        <w:rPr>
          <w:rFonts w:eastAsia="Times New Roman" w:cs="Times New Roman"/>
          <w:szCs w:val="24"/>
          <w:lang w:val="id-ID" w:eastAsia="id-ID"/>
        </w:rPr>
        <w:t>Prosedur fuzzifikasi merupakan proses yang berfungsi mengubah variabel numerik menjadi variabel linguistik</w:t>
      </w:r>
      <w:r w:rsidR="00FD4277" w:rsidRPr="0033182C">
        <w:rPr>
          <w:rFonts w:eastAsia="Times New Roman" w:cs="Times New Roman"/>
          <w:szCs w:val="24"/>
          <w:lang w:val="en-ID" w:eastAsia="id-ID"/>
        </w:rPr>
        <w:t xml:space="preserve"> </w:t>
      </w:r>
      <w:r w:rsidRPr="0033182C">
        <w:rPr>
          <w:rFonts w:eastAsia="Times New Roman" w:cs="Times New Roman"/>
          <w:szCs w:val="24"/>
          <w:lang w:val="id-ID" w:eastAsia="id-ID"/>
        </w:rPr>
        <w:t xml:space="preserve">(variabel </w:t>
      </w:r>
      <w:del w:id="173" w:author="Windows User" w:date="2019-09-14T03:53:00Z">
        <w:r w:rsidRPr="0033182C" w:rsidDel="00451BA0">
          <w:rPr>
            <w:rFonts w:eastAsia="Times New Roman" w:cs="Times New Roman"/>
            <w:i/>
            <w:szCs w:val="24"/>
            <w:lang w:val="id-ID" w:eastAsia="id-ID"/>
            <w:rPrChange w:id="174" w:author="Windows User" w:date="2019-09-14T04:14:00Z">
              <w:rPr>
                <w:rFonts w:eastAsia="Times New Roman" w:cs="Times New Roman"/>
                <w:szCs w:val="24"/>
                <w:lang w:val="id-ID" w:eastAsia="id-ID"/>
              </w:rPr>
            </w:rPrChange>
          </w:rPr>
          <w:delText>fuzzy</w:delText>
        </w:r>
      </w:del>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w:t>
      </w:r>
      <w:ins w:id="175" w:author="Windows User" w:date="2019-09-14T04:14:00Z">
        <w:r w:rsidR="0020220B" w:rsidRPr="0033182C">
          <w:rPr>
            <w:rFonts w:eastAsia="Times New Roman" w:cs="Times New Roman"/>
            <w:szCs w:val="24"/>
            <w:lang w:val="en-ID" w:eastAsia="id-ID"/>
          </w:rPr>
          <w:t xml:space="preserve">Langkah pertama yang harus </w:t>
        </w:r>
        <w:r w:rsidR="0020220B" w:rsidRPr="0033182C">
          <w:rPr>
            <w:rFonts w:eastAsia="Times New Roman" w:cs="Times New Roman"/>
            <w:szCs w:val="24"/>
            <w:lang w:val="en-ID" w:eastAsia="id-ID"/>
          </w:rPr>
          <w:lastRenderedPageBreak/>
          <w:t>dilakukan adalah mencari nilai error yaitu nilai yang didapat dari selisih pembacaan sensor</w:t>
        </w:r>
      </w:ins>
      <w:ins w:id="176" w:author="Windows User" w:date="2019-09-14T04:15:00Z">
        <w:r w:rsidR="0020220B" w:rsidRPr="0033182C">
          <w:rPr>
            <w:rFonts w:eastAsia="Times New Roman" w:cs="Times New Roman"/>
            <w:szCs w:val="24"/>
            <w:lang w:val="en-ID" w:eastAsia="id-ID"/>
          </w:rPr>
          <w:t>. Selanjutnya dibutuhkan nilai delta error yaitu selisih nilai error saat ini dengan error sebelumnya</w:t>
        </w:r>
      </w:ins>
      <w:ins w:id="177" w:author="Windows User" w:date="2019-09-14T04:14:00Z">
        <w:r w:rsidR="0020220B" w:rsidRPr="0033182C">
          <w:rPr>
            <w:rFonts w:eastAsia="Times New Roman" w:cs="Times New Roman"/>
            <w:szCs w:val="24"/>
            <w:lang w:val="en-ID" w:eastAsia="id-ID"/>
          </w:rPr>
          <w:t>.</w:t>
        </w:r>
      </w:ins>
      <w:r w:rsidRPr="0033182C">
        <w:rPr>
          <w:rFonts w:eastAsia="Times New Roman" w:cs="Times New Roman"/>
          <w:szCs w:val="24"/>
          <w:lang w:val="id-ID" w:eastAsia="id-ID"/>
        </w:rPr>
        <w:t>Nilai error dan delta error yang dikuantisasi sebelumnya d</w:t>
      </w:r>
      <w:r w:rsidR="00FD4277" w:rsidRPr="0033182C">
        <w:rPr>
          <w:rFonts w:eastAsia="Times New Roman" w:cs="Times New Roman"/>
          <w:szCs w:val="24"/>
          <w:lang w:val="id-ID" w:eastAsia="id-ID"/>
        </w:rPr>
        <w:t>iolah oleh kontroler logika</w:t>
      </w:r>
      <w:r w:rsidR="00FD4277" w:rsidRPr="0033182C">
        <w:rPr>
          <w:rFonts w:eastAsia="Times New Roman" w:cs="Times New Roman"/>
          <w:i/>
          <w:szCs w:val="24"/>
          <w:lang w:val="id-ID" w:eastAsia="id-ID"/>
          <w:rPrChange w:id="178" w:author="Windows User" w:date="2019-09-14T04:13:00Z">
            <w:rPr>
              <w:rFonts w:eastAsia="Times New Roman" w:cs="Times New Roman"/>
              <w:szCs w:val="24"/>
              <w:lang w:val="id-ID" w:eastAsia="id-ID"/>
            </w:rPr>
          </w:rPrChange>
        </w:rPr>
        <w:t xml:space="preserve"> </w:t>
      </w:r>
      <w:del w:id="179" w:author="Windows User" w:date="2019-09-14T03:53:00Z">
        <w:r w:rsidR="00FD4277" w:rsidRPr="0033182C" w:rsidDel="00451BA0">
          <w:rPr>
            <w:rFonts w:eastAsia="Times New Roman" w:cs="Times New Roman"/>
            <w:i/>
            <w:szCs w:val="24"/>
            <w:lang w:val="id-ID" w:eastAsia="id-ID"/>
            <w:rPrChange w:id="180" w:author="Windows User" w:date="2019-09-14T04:13:00Z">
              <w:rPr>
                <w:rFonts w:eastAsia="Times New Roman" w:cs="Times New Roman"/>
                <w:szCs w:val="24"/>
                <w:lang w:val="id-ID" w:eastAsia="id-ID"/>
              </w:rPr>
            </w:rPrChange>
          </w:rPr>
          <w:delText>fuzzy</w:delText>
        </w:r>
      </w:del>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kemudian diubah terlebih dahulu ke dalam variabel </w:t>
      </w:r>
      <w:del w:id="181" w:author="Windows User" w:date="2019-09-14T03:53:00Z">
        <w:r w:rsidRPr="0033182C" w:rsidDel="00451BA0">
          <w:rPr>
            <w:rFonts w:eastAsia="Times New Roman" w:cs="Times New Roman"/>
            <w:i/>
            <w:szCs w:val="24"/>
            <w:lang w:val="id-ID" w:eastAsia="id-ID"/>
            <w:rPrChange w:id="182" w:author="Windows User" w:date="2019-09-14T04:13:00Z">
              <w:rPr>
                <w:rFonts w:eastAsia="Times New Roman" w:cs="Times New Roman"/>
                <w:szCs w:val="24"/>
                <w:lang w:val="id-ID" w:eastAsia="id-ID"/>
              </w:rPr>
            </w:rPrChange>
          </w:rPr>
          <w:delText>fuzzy</w:delText>
        </w:r>
      </w:del>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Melalui fungsi keanggotaan yang telah disusun, maka dari nilai error dan delta error kuantisasi akan didapatkan derajat keanggotaan bagi masing-masing nilai error dan delta error. </w:t>
      </w:r>
    </w:p>
    <w:p w14:paraId="0A5598E5" w14:textId="4682C87F" w:rsidR="00F424CD" w:rsidRPr="0033182C" w:rsidRDefault="00F424CD" w:rsidP="003D32D4">
      <w:pPr>
        <w:pStyle w:val="Heading3"/>
        <w:rPr>
          <w:rFonts w:eastAsia="Times New Roman" w:cs="Times New Roman"/>
          <w:i/>
          <w:lang w:val="id-ID" w:eastAsia="id-ID"/>
          <w:rPrChange w:id="183" w:author="nova" w:date="2019-09-02T07:39:00Z">
            <w:rPr>
              <w:rFonts w:eastAsia="Times New Roman"/>
              <w:i/>
              <w:lang w:val="id-ID" w:eastAsia="id-ID"/>
            </w:rPr>
          </w:rPrChange>
        </w:rPr>
      </w:pPr>
      <w:bookmarkStart w:id="184" w:name="_Toc23880336"/>
      <w:r w:rsidRPr="0033182C">
        <w:rPr>
          <w:rFonts w:eastAsia="Times New Roman" w:cs="Times New Roman"/>
          <w:i/>
          <w:lang w:val="id-ID" w:eastAsia="id-ID"/>
        </w:rPr>
        <w:t>Control Rule Base</w:t>
      </w:r>
      <w:bookmarkEnd w:id="184"/>
      <w:r w:rsidR="003138CC" w:rsidRPr="0033182C">
        <w:rPr>
          <w:rFonts w:eastAsia="Times New Roman" w:cs="Times New Roman"/>
          <w:i/>
          <w:lang w:val="en-ID" w:eastAsia="id-ID"/>
        </w:rPr>
        <w:t xml:space="preserve"> </w:t>
      </w:r>
    </w:p>
    <w:p w14:paraId="10D73EC5" w14:textId="15D97D9A" w:rsidR="00E173B8" w:rsidRPr="0033182C" w:rsidRDefault="00F424CD" w:rsidP="00A10812">
      <w:pPr>
        <w:ind w:firstLine="567"/>
        <w:rPr>
          <w:rFonts w:eastAsia="Times New Roman" w:cs="Times New Roman"/>
          <w:szCs w:val="24"/>
          <w:lang w:val="id-ID" w:eastAsia="id-ID"/>
        </w:rPr>
      </w:pPr>
      <w:r w:rsidRPr="0033182C">
        <w:rPr>
          <w:rFonts w:eastAsia="Times New Roman" w:cs="Times New Roman"/>
          <w:szCs w:val="24"/>
          <w:lang w:val="id-ID" w:eastAsia="id-ID"/>
        </w:rPr>
        <w:t xml:space="preserve">Pengetahuan </w:t>
      </w:r>
      <w:del w:id="185" w:author="Windows User" w:date="2019-09-14T03:53:00Z">
        <w:r w:rsidRPr="0033182C" w:rsidDel="00451BA0">
          <w:rPr>
            <w:rFonts w:eastAsia="Times New Roman" w:cs="Times New Roman"/>
            <w:szCs w:val="24"/>
            <w:lang w:val="id-ID" w:eastAsia="id-ID"/>
          </w:rPr>
          <w:delText>fuzzy</w:delText>
        </w:r>
      </w:del>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terdiri dari beberapa aturan </w:t>
      </w:r>
      <w:del w:id="186" w:author="Windows User" w:date="2019-09-14T03:53:00Z">
        <w:r w:rsidRPr="0033182C" w:rsidDel="00451BA0">
          <w:rPr>
            <w:rFonts w:eastAsia="Times New Roman" w:cs="Times New Roman"/>
            <w:szCs w:val="24"/>
            <w:lang w:val="id-ID" w:eastAsia="id-ID"/>
          </w:rPr>
          <w:delText>fuzzy</w:delText>
        </w:r>
      </w:del>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yang dikelompokkan kedalam suatu basis aturan</w:t>
      </w:r>
      <w:r w:rsidR="00961AD9" w:rsidRPr="0033182C">
        <w:rPr>
          <w:rFonts w:eastAsia="Times New Roman" w:cs="Times New Roman"/>
          <w:szCs w:val="24"/>
          <w:lang w:val="id-ID" w:eastAsia="id-ID"/>
        </w:rPr>
        <w:t xml:space="preserve">. </w:t>
      </w:r>
      <w:r w:rsidRPr="0033182C">
        <w:rPr>
          <w:rFonts w:eastAsia="Times New Roman" w:cs="Times New Roman"/>
          <w:i/>
          <w:szCs w:val="24"/>
          <w:lang w:val="id-ID" w:eastAsia="id-ID"/>
        </w:rPr>
        <w:t>Rule</w:t>
      </w:r>
      <w:r w:rsidR="00961AD9" w:rsidRPr="0033182C">
        <w:rPr>
          <w:rFonts w:eastAsia="Times New Roman" w:cs="Times New Roman"/>
          <w:i/>
          <w:szCs w:val="24"/>
          <w:lang w:val="id-ID" w:eastAsia="id-ID"/>
        </w:rPr>
        <w:t xml:space="preserve"> </w:t>
      </w:r>
      <w:r w:rsidRPr="0033182C">
        <w:rPr>
          <w:rFonts w:eastAsia="Times New Roman" w:cs="Times New Roman"/>
          <w:i/>
          <w:szCs w:val="24"/>
          <w:lang w:val="id-ID" w:eastAsia="id-ID"/>
        </w:rPr>
        <w:t>base</w:t>
      </w:r>
      <w:r w:rsidR="00961AD9" w:rsidRPr="0033182C">
        <w:rPr>
          <w:rFonts w:eastAsia="Times New Roman" w:cs="Times New Roman"/>
          <w:i/>
          <w:szCs w:val="24"/>
          <w:lang w:val="id-ID" w:eastAsia="id-ID"/>
        </w:rPr>
        <w:t xml:space="preserve"> </w:t>
      </w:r>
      <w:r w:rsidRPr="0033182C">
        <w:rPr>
          <w:rFonts w:eastAsia="Times New Roman" w:cs="Times New Roman"/>
          <w:szCs w:val="24"/>
          <w:lang w:val="id-ID" w:eastAsia="id-ID"/>
        </w:rPr>
        <w:t xml:space="preserve">merupakan dasar dari pengambilan keputusan atau </w:t>
      </w:r>
      <w:r w:rsidRPr="0033182C">
        <w:rPr>
          <w:rFonts w:eastAsia="Times New Roman" w:cs="Times New Roman"/>
          <w:i/>
          <w:szCs w:val="24"/>
          <w:lang w:val="id-ID" w:eastAsia="id-ID"/>
        </w:rPr>
        <w:t>inference  process</w:t>
      </w:r>
      <w:r w:rsidRPr="0033182C">
        <w:rPr>
          <w:rFonts w:eastAsia="Times New Roman" w:cs="Times New Roman"/>
          <w:szCs w:val="24"/>
          <w:lang w:val="id-ID" w:eastAsia="id-ID"/>
        </w:rPr>
        <w:t xml:space="preserve">, untuk mendapatkan aksi keluaran sinyal kontrol dari suatu kondisi masukan yaitu error dan delta error, dengan berdasarkan rule-rule yang telah ditetapkan. Proses inferensi menghasilkan sinyal keluaran yang masih dalam bentuk bilangan </w:t>
      </w:r>
      <w:del w:id="187" w:author="Windows User" w:date="2019-09-14T03:53:00Z">
        <w:r w:rsidRPr="0033182C" w:rsidDel="00451BA0">
          <w:rPr>
            <w:rFonts w:eastAsia="Times New Roman" w:cs="Times New Roman"/>
            <w:szCs w:val="24"/>
            <w:lang w:val="id-ID" w:eastAsia="id-ID"/>
          </w:rPr>
          <w:delText>fuzzy</w:delText>
        </w:r>
      </w:del>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yaitu derajat keanggotaan dari sinyal kontrol. </w:t>
      </w:r>
    </w:p>
    <w:p w14:paraId="2C8FBA2C" w14:textId="67CA8E6D" w:rsidR="00563AB7" w:rsidRPr="0033182C" w:rsidRDefault="00563AB7" w:rsidP="003D32D4">
      <w:pPr>
        <w:pStyle w:val="Heading3"/>
        <w:rPr>
          <w:rFonts w:cs="Times New Roman"/>
          <w:i/>
        </w:rPr>
      </w:pPr>
      <w:bookmarkStart w:id="188" w:name="_Toc23880337"/>
      <w:r w:rsidRPr="0033182C">
        <w:rPr>
          <w:rFonts w:cs="Times New Roman"/>
          <w:i/>
        </w:rPr>
        <w:t>Defuzzifikasi</w:t>
      </w:r>
      <w:bookmarkEnd w:id="188"/>
    </w:p>
    <w:p w14:paraId="20E60314" w14:textId="44955B2E" w:rsidR="00563AB7" w:rsidRPr="0033182C" w:rsidRDefault="00563AB7" w:rsidP="00A10812">
      <w:pPr>
        <w:ind w:firstLine="709"/>
        <w:rPr>
          <w:rStyle w:val="a"/>
          <w:rFonts w:cs="Times New Roman"/>
          <w:szCs w:val="24"/>
          <w:lang w:val="en-ID"/>
        </w:rPr>
      </w:pPr>
      <w:r w:rsidRPr="0033182C">
        <w:rPr>
          <w:rStyle w:val="a"/>
          <w:rFonts w:cs="Times New Roman"/>
          <w:szCs w:val="24"/>
        </w:rPr>
        <w:t xml:space="preserve">Defuzzifikasi merupakan kebalikan dari proses transformasi sebuah himpunan </w:t>
      </w:r>
      <w:del w:id="189" w:author="Windows User" w:date="2019-09-14T03:53:00Z">
        <w:r w:rsidRPr="0033182C" w:rsidDel="00451BA0">
          <w:rPr>
            <w:rStyle w:val="a"/>
            <w:rFonts w:cs="Times New Roman"/>
            <w:szCs w:val="24"/>
          </w:rPr>
          <w:delText>fuzzy</w:delText>
        </w:r>
      </w:del>
      <w:r w:rsidR="00886455" w:rsidRPr="0033182C">
        <w:rPr>
          <w:rStyle w:val="a"/>
          <w:rFonts w:cs="Times New Roman"/>
          <w:i/>
          <w:szCs w:val="24"/>
        </w:rPr>
        <w:t>Fuzyy</w:t>
      </w:r>
      <w:r w:rsidRPr="0033182C">
        <w:rPr>
          <w:rStyle w:val="a"/>
          <w:rFonts w:cs="Times New Roman"/>
          <w:szCs w:val="24"/>
        </w:rPr>
        <w:t xml:space="preserve"> kedalam himpunan tegas. Metode defuzzifikasi yang umum digunakan ada 2 macam yaitu </w:t>
      </w:r>
      <w:r w:rsidR="004D1A29" w:rsidRPr="0033182C">
        <w:rPr>
          <w:rStyle w:val="a"/>
          <w:rFonts w:cs="Times New Roman"/>
          <w:szCs w:val="24"/>
          <w:lang w:val="id-ID"/>
        </w:rPr>
        <w:t xml:space="preserve">metode defuzzifikasi versi sugeno dan mamdani. Metode yang cocok pada penelitian ini menggunakan metode mamdani </w:t>
      </w:r>
      <w:r w:rsidR="004D1A29" w:rsidRPr="0033182C">
        <w:rPr>
          <w:rStyle w:val="a"/>
          <w:rFonts w:cs="Times New Roman"/>
          <w:i/>
          <w:szCs w:val="24"/>
          <w:lang w:val="id-ID"/>
        </w:rPr>
        <w:t xml:space="preserve">the center of gravity method. </w:t>
      </w:r>
      <w:r w:rsidR="004D1A29" w:rsidRPr="0033182C">
        <w:rPr>
          <w:rStyle w:val="a"/>
          <w:rFonts w:cs="Times New Roman"/>
          <w:szCs w:val="24"/>
          <w:lang w:val="id-ID"/>
        </w:rPr>
        <w:t xml:space="preserve">Persamaan metode ini dapat dihitung melalui rumus </w:t>
      </w:r>
      <w:r w:rsidR="00E62E11" w:rsidRPr="0033182C">
        <w:rPr>
          <w:rStyle w:val="a"/>
          <w:rFonts w:cs="Times New Roman"/>
          <w:szCs w:val="24"/>
          <w:lang w:val="en-ID"/>
        </w:rPr>
        <w:t xml:space="preserve">(1). </w:t>
      </w:r>
    </w:p>
    <w:p w14:paraId="3310C89E" w14:textId="77777777" w:rsidR="004D1A29" w:rsidRPr="0033182C" w:rsidRDefault="00442A4D" w:rsidP="00455F05">
      <w:pPr>
        <w:tabs>
          <w:tab w:val="left" w:leader="dot" w:pos="7513"/>
        </w:tabs>
        <w:ind w:left="709"/>
        <w:rPr>
          <w:rStyle w:val="a"/>
          <w:rFonts w:eastAsiaTheme="minorEastAsia" w:cs="Times New Roman"/>
          <w:szCs w:val="24"/>
          <w:lang w:val="id-ID"/>
        </w:rPr>
      </w:pPr>
      <m:oMath>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r>
              <w:rPr>
                <w:rStyle w:val="a"/>
                <w:rFonts w:ascii="Cambria Math" w:hAnsi="Cambria Math" w:cs="Times New Roman"/>
                <w:szCs w:val="24"/>
                <w:lang w:val="id-ID"/>
              </w:rPr>
              <m:t>*</m:t>
            </m:r>
          </m:sup>
        </m:sSup>
        <m:r>
          <m:rPr>
            <m:sty m:val="p"/>
          </m:rPr>
          <w:rPr>
            <w:rStyle w:val="a"/>
            <w:rFonts w:ascii="Cambria Math" w:hAnsi="Cambria Math" w:cs="Times New Roman"/>
            <w:szCs w:val="24"/>
            <w:lang w:val="id-ID"/>
          </w:rPr>
          <m:t>=</m:t>
        </m:r>
        <m:f>
          <m:fPr>
            <m:ctrlPr>
              <w:rPr>
                <w:rStyle w:val="a"/>
                <w:rFonts w:ascii="Cambria Math" w:hAnsi="Cambria Math" w:cs="Times New Roman"/>
                <w:szCs w:val="24"/>
                <w:lang w:val="id-ID"/>
              </w:rPr>
            </m:ctrlPr>
          </m:fPr>
          <m:num>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d>
                      <m:dPr>
                        <m:ctrlPr>
                          <w:rPr>
                            <w:rStyle w:val="a"/>
                            <w:rFonts w:ascii="Cambria Math" w:hAnsi="Cambria Math" w:cs="Times New Roman"/>
                            <w:i/>
                            <w:szCs w:val="24"/>
                            <w:lang w:val="id-ID"/>
                          </w:rPr>
                        </m:ctrlPr>
                      </m:dPr>
                      <m:e>
                        <m:r>
                          <w:rPr>
                            <w:rStyle w:val="a"/>
                            <w:rFonts w:ascii="Cambria Math" w:hAnsi="Cambria Math" w:cs="Times New Roman"/>
                            <w:szCs w:val="24"/>
                            <w:lang w:val="id-ID"/>
                          </w:rPr>
                          <m:t>x</m:t>
                        </m:r>
                      </m:e>
                    </m:d>
                    <m:r>
                      <w:rPr>
                        <w:rStyle w:val="a"/>
                        <w:rFonts w:ascii="Cambria Math" w:hAnsi="Cambria Math" w:cs="Times New Roman"/>
                        <w:szCs w:val="24"/>
                        <w:lang w:val="id-ID"/>
                      </w:rPr>
                      <m:t>.x</m:t>
                    </m:r>
                  </m:e>
                  <m:sup/>
                </m:sSup>
              </m:e>
            </m:nary>
          </m:num>
          <m:den>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sSup>
              </m:e>
            </m:nary>
          </m:den>
        </m:f>
      </m:oMath>
      <w:r w:rsidR="004F5BBE" w:rsidRPr="0033182C">
        <w:rPr>
          <w:rStyle w:val="a"/>
          <w:rFonts w:eastAsiaTheme="minorEastAsia" w:cs="Times New Roman"/>
          <w:szCs w:val="24"/>
          <w:lang w:val="id-ID"/>
        </w:rPr>
        <w:t xml:space="preserve"> </w:t>
      </w:r>
      <w:r w:rsidR="0014335B" w:rsidRPr="0033182C">
        <w:rPr>
          <w:rStyle w:val="a"/>
          <w:rFonts w:eastAsiaTheme="minorEastAsia" w:cs="Times New Roman"/>
          <w:szCs w:val="24"/>
          <w:lang w:val="id-ID"/>
        </w:rPr>
        <w:tab/>
      </w:r>
      <w:r w:rsidR="004F5BBE" w:rsidRPr="0033182C">
        <w:rPr>
          <w:rFonts w:cs="Times New Roman"/>
          <w:lang w:val="en-ID"/>
        </w:rPr>
        <w:t>(</w:t>
      </w:r>
      <w:r w:rsidR="004F5BBE" w:rsidRPr="0033182C">
        <w:rPr>
          <w:rFonts w:cs="Times New Roman"/>
          <w:lang w:val="id-ID"/>
        </w:rPr>
        <w:t>1</w:t>
      </w:r>
      <w:r w:rsidR="004F5BBE" w:rsidRPr="0033182C">
        <w:rPr>
          <w:rFonts w:cs="Times New Roman"/>
          <w:lang w:val="en-ID"/>
        </w:rPr>
        <w:t>)</w:t>
      </w:r>
    </w:p>
    <w:p w14:paraId="179604B2" w14:textId="2187DA49" w:rsidR="004F5BBE" w:rsidRPr="0033182C" w:rsidRDefault="004F5BBE" w:rsidP="003D32D4">
      <w:pPr>
        <w:spacing w:after="0"/>
        <w:rPr>
          <w:rStyle w:val="a"/>
          <w:rFonts w:eastAsia="Times New Roman" w:cs="Times New Roman"/>
          <w:szCs w:val="24"/>
          <w:lang w:val="id-ID" w:eastAsia="id-ID"/>
        </w:rPr>
      </w:pPr>
      <w:r w:rsidRPr="0033182C">
        <w:rPr>
          <w:rFonts w:eastAsia="Times New Roman" w:cs="Times New Roman"/>
          <w:szCs w:val="24"/>
          <w:lang w:val="id-ID" w:eastAsia="id-ID"/>
        </w:rPr>
        <w:t>x* adalah output defuzzified,  •• (x) adalah fungsi keanggotaan agregat</w:t>
      </w:r>
      <w:r w:rsidR="003D32D4" w:rsidRPr="0033182C">
        <w:rPr>
          <w:rFonts w:eastAsia="Times New Roman" w:cs="Times New Roman"/>
          <w:szCs w:val="24"/>
          <w:lang w:val="id-ID" w:eastAsia="id-ID"/>
        </w:rPr>
        <w:t xml:space="preserve"> dan x adalah variabel output. </w:t>
      </w:r>
    </w:p>
    <w:p w14:paraId="713EE944" w14:textId="78C49ED9" w:rsidR="006140CD" w:rsidRPr="0033182C" w:rsidRDefault="006140CD" w:rsidP="00590788">
      <w:pPr>
        <w:pStyle w:val="Heading2"/>
        <w:ind w:left="284" w:hanging="284"/>
        <w:rPr>
          <w:rFonts w:cs="Times New Roman"/>
          <w:lang w:val="en-ID"/>
        </w:rPr>
      </w:pPr>
      <w:bookmarkStart w:id="190" w:name="_Toc23880338"/>
      <w:r w:rsidRPr="0033182C">
        <w:rPr>
          <w:rFonts w:cs="Times New Roman"/>
          <w:lang w:val="en-ID"/>
        </w:rPr>
        <w:t>Proportional Integral D</w:t>
      </w:r>
      <w:r w:rsidR="00E173B8" w:rsidRPr="0033182C">
        <w:rPr>
          <w:rFonts w:cs="Times New Roman"/>
          <w:lang w:val="id-ID"/>
        </w:rPr>
        <w:t>erivative</w:t>
      </w:r>
      <w:r w:rsidRPr="0033182C">
        <w:rPr>
          <w:rFonts w:cs="Times New Roman"/>
          <w:lang w:val="en-ID"/>
        </w:rPr>
        <w:t xml:space="preserve"> (</w:t>
      </w:r>
      <w:r w:rsidRPr="0033182C">
        <w:rPr>
          <w:rFonts w:cs="Times New Roman"/>
          <w:lang w:val="id-ID"/>
        </w:rPr>
        <w:t>PID</w:t>
      </w:r>
      <w:r w:rsidRPr="0033182C">
        <w:rPr>
          <w:rFonts w:cs="Times New Roman"/>
          <w:lang w:val="en-ID"/>
        </w:rPr>
        <w:t>)</w:t>
      </w:r>
      <w:bookmarkEnd w:id="190"/>
    </w:p>
    <w:p w14:paraId="1587D648" w14:textId="60607AF4" w:rsidR="006140CD" w:rsidRPr="0033182C" w:rsidRDefault="006140CD" w:rsidP="007D1DA9">
      <w:pPr>
        <w:autoSpaceDE w:val="0"/>
        <w:autoSpaceDN w:val="0"/>
        <w:adjustRightInd w:val="0"/>
        <w:spacing w:after="0"/>
        <w:ind w:firstLine="567"/>
        <w:rPr>
          <w:rFonts w:cs="Times New Roman"/>
          <w:lang w:val="en-ID"/>
        </w:rPr>
      </w:pPr>
      <w:r w:rsidRPr="0033182C">
        <w:rPr>
          <w:rFonts w:cs="Times New Roman"/>
          <w:szCs w:val="24"/>
          <w:lang w:val="id-ID"/>
        </w:rPr>
        <w:t>Pengendali PID merupakan gabungan dari tiga macam pengendali, yaitu pengendali pro</w:t>
      </w:r>
      <w:r w:rsidRPr="0033182C">
        <w:rPr>
          <w:rFonts w:cs="Times New Roman"/>
          <w:lang w:val="id-ID"/>
        </w:rPr>
        <w:t>porsional, pengendali integral, dan pengendali turunan. Tujuan dari penggabungan ketiga macam pengendali tersebut adalah untuk memperbaiki kinerja sistem di mana masing-masing pengendali akan saling melengkapi dan menutupi dengan kelemahan dan kelebihan ma</w:t>
      </w:r>
      <w:r w:rsidR="00E62E11" w:rsidRPr="0033182C">
        <w:rPr>
          <w:rFonts w:cs="Times New Roman"/>
          <w:lang w:val="id-ID"/>
        </w:rPr>
        <w:t>sing-masing sesuai dengan skema proses P</w:t>
      </w:r>
      <w:r w:rsidR="00E62E11" w:rsidRPr="0033182C">
        <w:rPr>
          <w:rFonts w:cs="Times New Roman"/>
          <w:lang w:val="en-ID"/>
        </w:rPr>
        <w:t xml:space="preserve">ID pada Gambar </w:t>
      </w:r>
      <w:r w:rsidR="007700B3" w:rsidRPr="0033182C">
        <w:rPr>
          <w:rFonts w:cs="Times New Roman"/>
          <w:lang w:val="en-ID"/>
        </w:rPr>
        <w:t>2.</w:t>
      </w:r>
      <w:r w:rsidR="00E62E11" w:rsidRPr="0033182C">
        <w:rPr>
          <w:rFonts w:cs="Times New Roman"/>
          <w:lang w:val="en-ID"/>
        </w:rPr>
        <w:t xml:space="preserve">1. </w:t>
      </w:r>
    </w:p>
    <w:p w14:paraId="5A14B36A" w14:textId="77777777" w:rsidR="007700B3" w:rsidRPr="0033182C" w:rsidRDefault="004169FB" w:rsidP="007700B3">
      <w:pPr>
        <w:keepNext/>
        <w:autoSpaceDE w:val="0"/>
        <w:autoSpaceDN w:val="0"/>
        <w:adjustRightInd w:val="0"/>
        <w:spacing w:after="0"/>
        <w:ind w:left="426" w:firstLine="426"/>
        <w:rPr>
          <w:rFonts w:cs="Times New Roman"/>
        </w:rPr>
      </w:pPr>
      <w:r w:rsidRPr="0033182C">
        <w:rPr>
          <w:rFonts w:cs="Times New Roman"/>
          <w:noProof/>
        </w:rPr>
        <w:lastRenderedPageBreak/>
        <w:drawing>
          <wp:inline distT="0" distB="0" distL="0" distR="0" wp14:anchorId="40ED1EDC" wp14:editId="388C97D0">
            <wp:extent cx="4398624" cy="17049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139"/>
                    <a:stretch/>
                  </pic:blipFill>
                  <pic:spPr bwMode="auto">
                    <a:xfrm>
                      <a:off x="0" y="0"/>
                      <a:ext cx="4398624" cy="1704975"/>
                    </a:xfrm>
                    <a:prstGeom prst="rect">
                      <a:avLst/>
                    </a:prstGeom>
                    <a:ln>
                      <a:noFill/>
                    </a:ln>
                    <a:extLst>
                      <a:ext uri="{53640926-AAD7-44D8-BBD7-CCE9431645EC}">
                        <a14:shadowObscured xmlns:a14="http://schemas.microsoft.com/office/drawing/2010/main"/>
                      </a:ext>
                    </a:extLst>
                  </pic:spPr>
                </pic:pic>
              </a:graphicData>
            </a:graphic>
          </wp:inline>
        </w:drawing>
      </w:r>
    </w:p>
    <w:p w14:paraId="47C73B98" w14:textId="31A14F79" w:rsidR="003D32D4" w:rsidRPr="0033182C" w:rsidRDefault="007700B3" w:rsidP="007700B3">
      <w:pPr>
        <w:pStyle w:val="Caption"/>
        <w:jc w:val="center"/>
        <w:rPr>
          <w:rFonts w:cs="Times New Roman"/>
          <w:i w:val="0"/>
          <w:color w:val="auto"/>
          <w:sz w:val="22"/>
        </w:rPr>
      </w:pPr>
      <w:bookmarkStart w:id="191" w:name="_Toc23880239"/>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2</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w:t>
      </w:r>
      <w:r w:rsidR="000B6C7D">
        <w:rPr>
          <w:rFonts w:cs="Times New Roman"/>
          <w:i w:val="0"/>
          <w:color w:val="auto"/>
          <w:sz w:val="22"/>
        </w:rPr>
        <w:fldChar w:fldCharType="end"/>
      </w:r>
      <w:del w:id="192" w:author="Windows User" w:date="2019-09-18T14:43:00Z">
        <w:r w:rsidR="00F25887" w:rsidRPr="0033182C" w:rsidDel="007F4597">
          <w:rPr>
            <w:rFonts w:cs="Times New Roman"/>
            <w:i w:val="0"/>
            <w:color w:val="auto"/>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color w:val="auto"/>
            <w:sz w:val="22"/>
          </w:rPr>
          <w:fldChar w:fldCharType="separate"/>
        </w:r>
        <w:r w:rsidR="00F25887" w:rsidRPr="0033182C" w:rsidDel="007F4597">
          <w:rPr>
            <w:rFonts w:cs="Times New Roman"/>
            <w:i w:val="0"/>
            <w:noProof/>
            <w:color w:val="auto"/>
            <w:sz w:val="22"/>
          </w:rPr>
          <w:delText>2</w:delText>
        </w:r>
        <w:r w:rsidR="00F25887" w:rsidRPr="0033182C" w:rsidDel="007F4597">
          <w:rPr>
            <w:rFonts w:cs="Times New Roman"/>
            <w:i w:val="0"/>
            <w:color w:val="auto"/>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color w:val="auto"/>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color w:val="auto"/>
            <w:sz w:val="22"/>
          </w:rPr>
          <w:fldChar w:fldCharType="separate"/>
        </w:r>
        <w:r w:rsidR="00F25887" w:rsidRPr="0033182C" w:rsidDel="007F4597">
          <w:rPr>
            <w:rFonts w:cs="Times New Roman"/>
            <w:i w:val="0"/>
            <w:noProof/>
            <w:color w:val="auto"/>
            <w:sz w:val="22"/>
          </w:rPr>
          <w:delText>1</w:delText>
        </w:r>
        <w:r w:rsidR="00F25887" w:rsidRPr="0033182C" w:rsidDel="007F4597">
          <w:rPr>
            <w:rFonts w:cs="Times New Roman"/>
            <w:i w:val="0"/>
            <w:color w:val="auto"/>
            <w:sz w:val="22"/>
          </w:rPr>
          <w:fldChar w:fldCharType="end"/>
        </w:r>
      </w:del>
      <w:r w:rsidRPr="0033182C">
        <w:rPr>
          <w:rFonts w:cs="Times New Roman"/>
          <w:i w:val="0"/>
          <w:color w:val="auto"/>
          <w:sz w:val="22"/>
        </w:rPr>
        <w:t xml:space="preserve"> skema PID</w:t>
      </w:r>
      <w:bookmarkEnd w:id="191"/>
    </w:p>
    <w:p w14:paraId="1734564F" w14:textId="4F86CC4A" w:rsidR="006140CD" w:rsidRPr="0033182C" w:rsidRDefault="004169FB" w:rsidP="007D1DA9">
      <w:pPr>
        <w:autoSpaceDE w:val="0"/>
        <w:autoSpaceDN w:val="0"/>
        <w:adjustRightInd w:val="0"/>
        <w:spacing w:after="0"/>
        <w:ind w:firstLine="567"/>
        <w:rPr>
          <w:rFonts w:cs="Times New Roman"/>
          <w:lang w:val="en-ID"/>
        </w:rPr>
      </w:pPr>
      <w:r w:rsidRPr="0033182C">
        <w:rPr>
          <w:rFonts w:cs="Times New Roman"/>
          <w:lang w:val="en-ID"/>
        </w:rPr>
        <w:t xml:space="preserve">Gambar </w:t>
      </w:r>
      <w:del w:id="193" w:author="nova" w:date="2019-09-02T07:40:00Z">
        <w:r w:rsidRPr="0033182C" w:rsidDel="00D129FC">
          <w:rPr>
            <w:rFonts w:cs="Times New Roman"/>
            <w:lang w:val="en-ID"/>
          </w:rPr>
          <w:delText>skema diatas</w:delText>
        </w:r>
      </w:del>
      <w:ins w:id="194" w:author="nova" w:date="2019-09-02T07:40:00Z">
        <w:r w:rsidR="00D129FC" w:rsidRPr="0033182C">
          <w:rPr>
            <w:rFonts w:cs="Times New Roman"/>
            <w:lang w:val="en-ID"/>
          </w:rPr>
          <w:t>2.1</w:t>
        </w:r>
      </w:ins>
      <w:r w:rsidRPr="0033182C">
        <w:rPr>
          <w:rFonts w:cs="Times New Roman"/>
          <w:lang w:val="en-ID"/>
        </w:rPr>
        <w:t xml:space="preserve"> menjelaskan nilai </w:t>
      </w:r>
      <w:ins w:id="195" w:author="Windows User" w:date="2019-09-14T05:00:00Z">
        <w:r w:rsidR="000E6B92" w:rsidRPr="0033182C">
          <w:rPr>
            <w:rFonts w:cs="Times New Roman"/>
            <w:i/>
            <w:lang w:val="en-ID"/>
            <w:rPrChange w:id="196" w:author="Windows User" w:date="2019-09-14T05:00:00Z">
              <w:rPr>
                <w:rFonts w:cs="Times New Roman"/>
                <w:lang w:val="en-ID"/>
              </w:rPr>
            </w:rPrChange>
          </w:rPr>
          <w:t>setpoint</w:t>
        </w:r>
      </w:ins>
      <w:commentRangeStart w:id="197"/>
      <w:del w:id="198" w:author="Windows User" w:date="2019-09-14T05:00:00Z">
        <w:r w:rsidRPr="0033182C" w:rsidDel="000E6B92">
          <w:rPr>
            <w:rFonts w:cs="Times New Roman"/>
            <w:lang w:val="en-ID"/>
          </w:rPr>
          <w:delText>SP</w:delText>
        </w:r>
      </w:del>
      <w:commentRangeEnd w:id="197"/>
      <w:r w:rsidR="00D129FC" w:rsidRPr="0033182C">
        <w:rPr>
          <w:rStyle w:val="CommentReference"/>
          <w:rFonts w:cs="Times New Roman"/>
        </w:rPr>
        <w:commentReference w:id="197"/>
      </w:r>
      <w:r w:rsidRPr="0033182C">
        <w:rPr>
          <w:rFonts w:cs="Times New Roman"/>
          <w:lang w:val="en-ID"/>
        </w:rPr>
        <w:t xml:space="preserve"> yaitu nilai setpoint diproses dengan langkah awal mencari nilai error dari selisih </w:t>
      </w:r>
      <w:ins w:id="199" w:author="Windows User" w:date="2019-09-14T05:00:00Z">
        <w:r w:rsidR="000E6B92" w:rsidRPr="0033182C">
          <w:rPr>
            <w:rFonts w:cs="Times New Roman"/>
            <w:i/>
            <w:lang w:val="en-ID"/>
          </w:rPr>
          <w:t>setpoint</w:t>
        </w:r>
      </w:ins>
      <w:del w:id="200" w:author="Windows User" w:date="2019-09-14T05:00:00Z">
        <w:r w:rsidRPr="0033182C" w:rsidDel="000E6B92">
          <w:rPr>
            <w:rFonts w:cs="Times New Roman"/>
            <w:lang w:val="en-ID"/>
          </w:rPr>
          <w:delText>SP</w:delText>
        </w:r>
      </w:del>
      <w:r w:rsidRPr="0033182C">
        <w:rPr>
          <w:rFonts w:cs="Times New Roman"/>
          <w:lang w:val="en-ID"/>
        </w:rPr>
        <w:t xml:space="preserve"> dengan </w:t>
      </w:r>
      <w:r w:rsidRPr="0033182C">
        <w:rPr>
          <w:rFonts w:cs="Times New Roman"/>
          <w:i/>
          <w:lang w:val="en-ID"/>
        </w:rPr>
        <w:t>Present Value</w:t>
      </w:r>
      <w:r w:rsidRPr="0033182C">
        <w:rPr>
          <w:rFonts w:cs="Times New Roman"/>
          <w:lang w:val="en-ID"/>
        </w:rPr>
        <w:t>(PV).</w:t>
      </w:r>
      <w:r w:rsidR="007D1DA9" w:rsidRPr="0033182C">
        <w:rPr>
          <w:rFonts w:cs="Times New Roman"/>
          <w:lang w:val="en-ID"/>
        </w:rPr>
        <w:t xml:space="preserve"> </w:t>
      </w:r>
      <w:r w:rsidR="006140CD" w:rsidRPr="0033182C">
        <w:rPr>
          <w:rFonts w:cs="Times New Roman"/>
          <w:lang w:val="id-ID"/>
        </w:rPr>
        <w:t xml:space="preserve">Struktur PID parallel merupakan struktur PID yang sering digunakan. Persamaan </w:t>
      </w:r>
      <w:r w:rsidR="00E62E11" w:rsidRPr="0033182C">
        <w:rPr>
          <w:rFonts w:cs="Times New Roman"/>
          <w:lang w:val="en-ID"/>
        </w:rPr>
        <w:t xml:space="preserve">pada </w:t>
      </w:r>
      <w:del w:id="201" w:author="nova" w:date="2019-09-02T07:41:00Z">
        <w:r w:rsidR="00E62E11" w:rsidRPr="0033182C" w:rsidDel="00D129FC">
          <w:rPr>
            <w:rFonts w:cs="Times New Roman"/>
            <w:lang w:val="en-ID"/>
          </w:rPr>
          <w:delText>rumus (2)</w:delText>
        </w:r>
      </w:del>
      <w:ins w:id="202" w:author="nova" w:date="2019-09-02T07:41:00Z">
        <w:r w:rsidR="00D129FC" w:rsidRPr="0033182C">
          <w:rPr>
            <w:rFonts w:cs="Times New Roman"/>
          </w:rPr>
          <w:t xml:space="preserve"> </w:t>
        </w:r>
      </w:ins>
      <w:ins w:id="203" w:author="nova" w:date="2019-09-02T07:42:00Z">
        <w:r w:rsidR="00D129FC" w:rsidRPr="0033182C">
          <w:rPr>
            <w:rFonts w:cs="Times New Roman"/>
            <w:lang w:val="id-ID"/>
          </w:rPr>
          <w:t>P</w:t>
        </w:r>
      </w:ins>
      <w:ins w:id="204" w:author="nova" w:date="2019-09-02T07:41:00Z">
        <w:r w:rsidR="00D129FC" w:rsidRPr="0033182C">
          <w:rPr>
            <w:rFonts w:cs="Times New Roman"/>
          </w:rPr>
          <w:t>ersamaan</w:t>
        </w:r>
      </w:ins>
      <w:ins w:id="205" w:author="nova" w:date="2019-09-02T07:42:00Z">
        <w:r w:rsidR="00D129FC" w:rsidRPr="0033182C">
          <w:rPr>
            <w:rFonts w:cs="Times New Roman"/>
          </w:rPr>
          <w:t xml:space="preserve"> 2</w:t>
        </w:r>
      </w:ins>
      <w:r w:rsidR="00E62E11" w:rsidRPr="0033182C">
        <w:rPr>
          <w:rFonts w:cs="Times New Roman"/>
          <w:lang w:val="en-ID"/>
        </w:rPr>
        <w:t xml:space="preserve"> </w:t>
      </w:r>
      <w:del w:id="206" w:author="nova" w:date="2019-09-02T07:42:00Z">
        <w:r w:rsidR="006140CD" w:rsidRPr="0033182C" w:rsidDel="00D129FC">
          <w:rPr>
            <w:rFonts w:cs="Times New Roman"/>
            <w:lang w:val="id-ID"/>
          </w:rPr>
          <w:delText xml:space="preserve">berikut </w:delText>
        </w:r>
      </w:del>
      <w:r w:rsidR="006140CD" w:rsidRPr="0033182C">
        <w:rPr>
          <w:rFonts w:cs="Times New Roman"/>
          <w:lang w:val="id-ID"/>
        </w:rPr>
        <w:t>memperlihatk</w:t>
      </w:r>
      <w:r w:rsidR="00E62E11" w:rsidRPr="0033182C">
        <w:rPr>
          <w:rFonts w:cs="Times New Roman"/>
          <w:lang w:val="id-ID"/>
        </w:rPr>
        <w:t>an bentuk umum dari kontrol PID</w:t>
      </w:r>
      <w:r w:rsidR="00E62E11" w:rsidRPr="0033182C">
        <w:rPr>
          <w:rFonts w:cs="Times New Roman"/>
          <w:lang w:val="en-ID"/>
        </w:rPr>
        <w:t xml:space="preserve">. </w:t>
      </w:r>
    </w:p>
    <w:p w14:paraId="4DDFD97C" w14:textId="77777777" w:rsidR="006140CD" w:rsidRPr="0033182C" w:rsidRDefault="007E2D47" w:rsidP="00455F05">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mv(t)=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r>
          <w:rPr>
            <w:rFonts w:ascii="Cambria Math" w:eastAsia="Times New Roman" w:hAnsi="Cambria Math" w:cs="Times New Roman"/>
            <w:szCs w:val="24"/>
            <w:lang w:val="id-ID" w:eastAsia="id-ID"/>
          </w:rPr>
          <m:t xml:space="preserve">(e(t)+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den>
        </m:f>
        <m:r>
          <m:rPr>
            <m:sty m:val="p"/>
          </m:rPr>
          <w:rPr>
            <w:rFonts w:ascii="Cambria Math" w:eastAsiaTheme="minorEastAsia" w:hAnsi="Cambria Math" w:cs="Times New Roman"/>
            <w:szCs w:val="24"/>
            <w:lang w:val="id-ID" w:eastAsia="id-ID"/>
          </w:rPr>
          <m:t xml:space="preserve"> </m:t>
        </m:r>
        <m:nary>
          <m:naryPr>
            <m:limLoc m:val="subSup"/>
            <m:ctrlPr>
              <w:rPr>
                <w:rFonts w:ascii="Cambria Math" w:eastAsiaTheme="minorEastAsia" w:hAnsi="Cambria Math" w:cs="Times New Roman"/>
                <w:szCs w:val="24"/>
                <w:lang w:val="id-ID" w:eastAsia="id-ID"/>
              </w:rPr>
            </m:ctrlPr>
          </m:naryPr>
          <m:sub>
            <m:r>
              <w:rPr>
                <w:rFonts w:ascii="Cambria Math" w:eastAsiaTheme="minorEastAsia" w:hAnsi="Cambria Math" w:cs="Times New Roman"/>
                <w:szCs w:val="24"/>
                <w:lang w:val="id-ID" w:eastAsia="id-ID"/>
              </w:rPr>
              <m:t>0</m:t>
            </m:r>
          </m:sub>
          <m:sup>
            <m:r>
              <w:rPr>
                <w:rFonts w:ascii="Cambria Math" w:eastAsiaTheme="minorEastAsia" w:hAnsi="Cambria Math" w:cs="Times New Roman"/>
                <w:szCs w:val="24"/>
                <w:lang w:val="id-ID" w:eastAsia="id-ID"/>
              </w:rPr>
              <m:t>t</m:t>
            </m:r>
          </m:sup>
          <m:e>
            <m:r>
              <w:rPr>
                <w:rFonts w:ascii="Cambria Math" w:eastAsiaTheme="minorEastAsia" w:hAnsi="Cambria Math" w:cs="Times New Roman"/>
                <w:szCs w:val="24"/>
                <w:lang w:val="id-ID" w:eastAsia="id-ID"/>
              </w:rPr>
              <m:t>e</m:t>
            </m:r>
          </m:e>
        </m:nary>
        <m:r>
          <w:rPr>
            <w:rFonts w:ascii="Cambria Math" w:eastAsiaTheme="minorEastAsia" w:hAnsi="Cambria Math" w:cs="Times New Roman"/>
            <w:szCs w:val="24"/>
            <w:lang w:val="id-ID" w:eastAsia="id-ID"/>
          </w:rPr>
          <m:t xml:space="preserve"> (t)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r>
          <w:rPr>
            <w:rFonts w:ascii="Cambria Math" w:eastAsiaTheme="minorEastAsia" w:hAnsi="Cambria Math" w:cs="Times New Roman"/>
            <w:szCs w:val="24"/>
            <w:lang w:val="id-ID" w:eastAsia="id-ID"/>
          </w:rPr>
          <m:t xml:space="preserve"> +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T</m:t>
            </m:r>
          </m:e>
          <m:sub>
            <m:r>
              <w:rPr>
                <w:rFonts w:ascii="Cambria Math" w:eastAsiaTheme="minorEastAsia" w:hAnsi="Cambria Math" w:cs="Times New Roman"/>
                <w:szCs w:val="24"/>
                <w:lang w:val="id-ID" w:eastAsia="id-ID"/>
              </w:rPr>
              <m:t>d</m:t>
            </m:r>
          </m:sub>
        </m:sSub>
        <m:f>
          <m:fPr>
            <m:ctrlPr>
              <w:rPr>
                <w:rFonts w:ascii="Cambria Math" w:eastAsiaTheme="minorEastAsia" w:hAnsi="Cambria Math" w:cs="Times New Roman"/>
                <w:i/>
                <w:szCs w:val="24"/>
                <w:lang w:val="id-ID" w:eastAsia="id-ID"/>
              </w:rPr>
            </m:ctrlPr>
          </m:fPr>
          <m:num>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e</m:t>
                </m:r>
              </m:sub>
            </m:sSub>
            <m:r>
              <w:rPr>
                <w:rFonts w:ascii="Cambria Math" w:eastAsiaTheme="minorEastAsia" w:hAnsi="Cambria Math" w:cs="Times New Roman"/>
                <w:szCs w:val="24"/>
                <w:lang w:val="id-ID" w:eastAsia="id-ID"/>
              </w:rPr>
              <m:t>(t)</m:t>
            </m:r>
          </m:num>
          <m:den>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den>
        </m:f>
      </m:oMath>
      <w:r w:rsidR="007F38CB" w:rsidRPr="0033182C">
        <w:rPr>
          <w:rFonts w:cs="Times New Roman"/>
          <w:lang w:val="en-ID"/>
        </w:rPr>
        <w:t xml:space="preserve"> </w:t>
      </w:r>
      <w:r w:rsidR="0014335B" w:rsidRPr="0033182C">
        <w:rPr>
          <w:rFonts w:cs="Times New Roman"/>
          <w:lang w:val="en-ID"/>
        </w:rPr>
        <w:tab/>
      </w:r>
      <w:r w:rsidR="007F38CB" w:rsidRPr="0033182C">
        <w:rPr>
          <w:rFonts w:cs="Times New Roman"/>
          <w:lang w:val="en-ID"/>
        </w:rPr>
        <w:t>(</w:t>
      </w:r>
      <w:r w:rsidR="004F5BBE" w:rsidRPr="0033182C">
        <w:rPr>
          <w:rFonts w:cs="Times New Roman"/>
          <w:lang w:val="id-ID"/>
        </w:rPr>
        <w:t>2</w:t>
      </w:r>
      <w:r w:rsidR="007F38CB" w:rsidRPr="0033182C">
        <w:rPr>
          <w:rFonts w:cs="Times New Roman"/>
          <w:lang w:val="en-ID"/>
        </w:rPr>
        <w:t>)</w:t>
      </w:r>
    </w:p>
    <w:p w14:paraId="1FA73A26" w14:textId="392B1F27" w:rsidR="006140CD" w:rsidRPr="0033182C" w:rsidRDefault="007D1DA9" w:rsidP="007D1DA9">
      <w:pPr>
        <w:autoSpaceDE w:val="0"/>
        <w:autoSpaceDN w:val="0"/>
        <w:adjustRightInd w:val="0"/>
        <w:spacing w:after="0"/>
        <w:rPr>
          <w:rFonts w:cs="Times New Roman"/>
          <w:lang w:val="en-ID"/>
        </w:rPr>
      </w:pPr>
      <w:r w:rsidRPr="0033182C">
        <w:rPr>
          <w:rFonts w:cs="Times New Roman"/>
          <w:lang w:val="en-ID"/>
        </w:rPr>
        <w:t>D</w:t>
      </w:r>
      <w:r w:rsidR="006140CD" w:rsidRPr="0033182C">
        <w:rPr>
          <w:rFonts w:cs="Times New Roman"/>
          <w:lang w:val="id-ID"/>
        </w:rPr>
        <w:t xml:space="preserve">engan CO(t) = output kontroler, e(t) = </w:t>
      </w:r>
      <w:r w:rsidR="006140CD" w:rsidRPr="0033182C">
        <w:rPr>
          <w:rFonts w:cs="Times New Roman"/>
          <w:i/>
          <w:iCs/>
          <w:lang w:val="id-ID"/>
        </w:rPr>
        <w:t xml:space="preserve">error </w:t>
      </w:r>
      <w:r w:rsidR="006140CD" w:rsidRPr="0033182C">
        <w:rPr>
          <w:rFonts w:cs="Times New Roman"/>
          <w:lang w:val="id-ID"/>
        </w:rPr>
        <w:t xml:space="preserve">(e = SP - PV), Kp = gain proporsional, Ti = </w:t>
      </w:r>
      <w:r w:rsidR="006140CD" w:rsidRPr="0033182C">
        <w:rPr>
          <w:rFonts w:cs="Times New Roman"/>
          <w:i/>
          <w:iCs/>
          <w:lang w:val="id-ID"/>
        </w:rPr>
        <w:t>time</w:t>
      </w:r>
      <w:r w:rsidR="006140CD" w:rsidRPr="0033182C">
        <w:rPr>
          <w:rFonts w:cs="Times New Roman"/>
          <w:lang w:val="id-ID"/>
        </w:rPr>
        <w:t xml:space="preserve"> </w:t>
      </w:r>
      <w:r w:rsidR="006140CD" w:rsidRPr="0033182C">
        <w:rPr>
          <w:rFonts w:cs="Times New Roman"/>
          <w:i/>
          <w:iCs/>
          <w:lang w:val="id-ID"/>
        </w:rPr>
        <w:t>integral</w:t>
      </w:r>
      <w:r w:rsidR="006140CD" w:rsidRPr="0033182C">
        <w:rPr>
          <w:rFonts w:cs="Times New Roman"/>
          <w:lang w:val="id-ID"/>
        </w:rPr>
        <w:t xml:space="preserve">, Td = </w:t>
      </w:r>
      <w:r w:rsidR="006140CD" w:rsidRPr="0033182C">
        <w:rPr>
          <w:rFonts w:cs="Times New Roman"/>
          <w:i/>
          <w:iCs/>
          <w:lang w:val="id-ID"/>
        </w:rPr>
        <w:t>time derivative</w:t>
      </w:r>
      <w:r w:rsidR="006140CD" w:rsidRPr="0033182C">
        <w:rPr>
          <w:rFonts w:cs="Times New Roman"/>
          <w:lang w:val="id-ID"/>
        </w:rPr>
        <w:t>.</w:t>
      </w:r>
      <w:r w:rsidR="006140CD" w:rsidRPr="0033182C">
        <w:rPr>
          <w:rFonts w:cs="Times New Roman"/>
          <w:lang w:val="en-ID"/>
        </w:rPr>
        <w:t xml:space="preserve"> Dalam kawasan </w:t>
      </w:r>
      <w:r w:rsidR="006140CD" w:rsidRPr="0033182C">
        <w:rPr>
          <w:rFonts w:cs="Times New Roman"/>
          <w:i/>
          <w:lang w:val="en-ID"/>
        </w:rPr>
        <w:t>laplace</w:t>
      </w:r>
      <w:r w:rsidR="006140CD" w:rsidRPr="0033182C">
        <w:rPr>
          <w:rFonts w:cs="Times New Roman"/>
          <w:lang w:val="en-ID"/>
        </w:rPr>
        <w:t xml:space="preserve"> dapat ditulis</w:t>
      </w:r>
      <w:r w:rsidR="00E62E11" w:rsidRPr="0033182C">
        <w:rPr>
          <w:rFonts w:cs="Times New Roman"/>
          <w:lang w:val="en-ID"/>
        </w:rPr>
        <w:t xml:space="preserve"> sesuai rumus (3).</w:t>
      </w:r>
    </w:p>
    <w:p w14:paraId="6D6E7DF2" w14:textId="77777777" w:rsidR="007E2D47" w:rsidRPr="0033182C" w:rsidRDefault="007E2D47" w:rsidP="0014335B">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CO </m:t>
        </m:r>
        <m:d>
          <m:dPr>
            <m:ctrlPr>
              <w:rPr>
                <w:rFonts w:ascii="Cambria Math" w:eastAsia="Times New Roman" w:hAnsi="Cambria Math" w:cs="Times New Roman"/>
                <w:szCs w:val="24"/>
                <w:lang w:val="id-ID" w:eastAsia="id-ID"/>
              </w:rPr>
            </m:ctrlPr>
          </m:dPr>
          <m:e>
            <m:r>
              <m:rPr>
                <m:sty m:val="p"/>
              </m:rPr>
              <w:rPr>
                <w:rFonts w:ascii="Cambria Math" w:eastAsia="Times New Roman" w:hAnsi="Cambria Math" w:cs="Times New Roman"/>
                <w:szCs w:val="24"/>
                <w:lang w:val="id-ID" w:eastAsia="id-ID"/>
              </w:rPr>
              <m:t>s</m:t>
            </m:r>
          </m:e>
        </m:d>
        <m:r>
          <m:rPr>
            <m:sty m:val="p"/>
          </m:rPr>
          <w:rPr>
            <w:rFonts w:ascii="Cambria Math" w:eastAsia="Times New Roman" w:hAnsi="Cambria Math" w:cs="Times New Roman"/>
            <w:szCs w:val="24"/>
            <w:lang w:val="id-ID" w:eastAsia="id-ID"/>
          </w:rPr>
          <m:t xml:space="preserve">=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d>
          <m:dPr>
            <m:begChr m:val="["/>
            <m:endChr m:val="]"/>
            <m:ctrlPr>
              <w:rPr>
                <w:rFonts w:ascii="Cambria Math" w:eastAsia="Times New Roman" w:hAnsi="Cambria Math" w:cs="Times New Roman"/>
                <w:i/>
                <w:szCs w:val="24"/>
                <w:lang w:val="id-ID" w:eastAsia="id-ID"/>
              </w:rPr>
            </m:ctrlPr>
          </m:dPr>
          <m:e>
            <m:r>
              <w:rPr>
                <w:rFonts w:ascii="Cambria Math" w:eastAsia="Times New Roman" w:hAnsi="Cambria Math" w:cs="Times New Roman"/>
                <w:szCs w:val="24"/>
                <w:lang w:val="id-ID" w:eastAsia="id-ID"/>
              </w:rPr>
              <m:t xml:space="preserve">1+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r>
                  <w:rPr>
                    <w:rFonts w:ascii="Cambria Math" w:eastAsia="Times New Roman" w:hAnsi="Cambria Math" w:cs="Times New Roman"/>
                    <w:szCs w:val="24"/>
                    <w:lang w:val="id-ID" w:eastAsia="id-ID"/>
                  </w:rPr>
                  <m:t xml:space="preserve"> s</m:t>
                </m:r>
              </m:den>
            </m:f>
            <m:r>
              <w:rPr>
                <w:rFonts w:ascii="Cambria Math" w:eastAsia="Times New Roman" w:hAnsi="Cambria Math" w:cs="Times New Roman"/>
                <w:szCs w:val="24"/>
                <w:lang w:val="id-ID" w:eastAsia="id-ID"/>
              </w:rPr>
              <m:t>+</m:t>
            </m:r>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 xml:space="preserve">d </m:t>
                </m:r>
              </m:sub>
            </m:sSub>
            <m:r>
              <w:rPr>
                <w:rFonts w:ascii="Cambria Math" w:eastAsia="Times New Roman" w:hAnsi="Cambria Math" w:cs="Times New Roman"/>
                <w:szCs w:val="24"/>
                <w:lang w:val="id-ID" w:eastAsia="id-ID"/>
              </w:rPr>
              <m:t xml:space="preserve"> s</m:t>
            </m:r>
          </m:e>
        </m:d>
        <m:r>
          <w:rPr>
            <w:rFonts w:ascii="Cambria Math" w:eastAsia="Times New Roman" w:hAnsi="Cambria Math" w:cs="Times New Roman"/>
            <w:szCs w:val="24"/>
            <w:lang w:val="id-ID" w:eastAsia="id-ID"/>
          </w:rPr>
          <m:t>e(s)</m:t>
        </m:r>
      </m:oMath>
      <w:r w:rsidR="007F38CB" w:rsidRPr="0033182C">
        <w:rPr>
          <w:rFonts w:cs="Times New Roman"/>
          <w:lang w:val="en-ID"/>
        </w:rPr>
        <w:t xml:space="preserve"> </w:t>
      </w:r>
      <w:r w:rsidR="0014335B" w:rsidRPr="0033182C">
        <w:rPr>
          <w:rFonts w:cs="Times New Roman"/>
          <w:lang w:val="en-ID"/>
        </w:rPr>
        <w:tab/>
      </w:r>
      <w:r w:rsidR="007F38CB" w:rsidRPr="0033182C">
        <w:rPr>
          <w:rFonts w:cs="Times New Roman"/>
          <w:lang w:val="en-ID"/>
        </w:rPr>
        <w:t>(</w:t>
      </w:r>
      <w:r w:rsidR="004F5BBE" w:rsidRPr="0033182C">
        <w:rPr>
          <w:rFonts w:cs="Times New Roman"/>
          <w:lang w:val="id-ID"/>
        </w:rPr>
        <w:t>3</w:t>
      </w:r>
      <w:r w:rsidR="007F38CB" w:rsidRPr="0033182C">
        <w:rPr>
          <w:rFonts w:cs="Times New Roman"/>
          <w:lang w:val="en-ID"/>
        </w:rPr>
        <w:t>)</w:t>
      </w:r>
    </w:p>
    <w:p w14:paraId="6EEC5FA2" w14:textId="2E5FBF32" w:rsidR="003E2B40" w:rsidRPr="0033182C" w:rsidRDefault="00A1766C" w:rsidP="00387AA9">
      <w:pPr>
        <w:autoSpaceDE w:val="0"/>
        <w:autoSpaceDN w:val="0"/>
        <w:adjustRightInd w:val="0"/>
        <w:spacing w:after="0"/>
        <w:rPr>
          <w:rFonts w:cs="Times New Roman"/>
          <w:lang w:val="en-ID"/>
        </w:rPr>
      </w:pPr>
      <w:r w:rsidRPr="0033182C">
        <w:rPr>
          <w:rFonts w:cs="Times New Roman"/>
          <w:lang w:val="en-ID"/>
        </w:rPr>
        <w:tab/>
        <w:t>Parameter PID perlu ditentukan terlebih dahulu untuk menentukan masing-masing koefisien dari parameter proporsional,</w:t>
      </w:r>
      <w:ins w:id="207" w:author="nova" w:date="2019-09-02T07:42:00Z">
        <w:r w:rsidR="00D129FC" w:rsidRPr="0033182C">
          <w:rPr>
            <w:rFonts w:cs="Times New Roman"/>
            <w:lang w:val="en-ID"/>
          </w:rPr>
          <w:t xml:space="preserve"> </w:t>
        </w:r>
      </w:ins>
      <w:r w:rsidRPr="0033182C">
        <w:rPr>
          <w:rFonts w:cs="Times New Roman"/>
          <w:lang w:val="en-ID"/>
        </w:rPr>
        <w:t xml:space="preserve">integral dan derivatif pada plan. Proses ini dapat dilakukan dengan cara </w:t>
      </w:r>
      <w:r w:rsidRPr="0033182C">
        <w:rPr>
          <w:rFonts w:cs="Times New Roman"/>
          <w:i/>
          <w:lang w:val="en-ID"/>
        </w:rPr>
        <w:t xml:space="preserve">trial and error </w:t>
      </w:r>
      <w:r w:rsidRPr="0033182C">
        <w:rPr>
          <w:rFonts w:cs="Times New Roman"/>
          <w:lang w:val="en-ID"/>
        </w:rPr>
        <w:t>untuk memilih koefisien yang pas. Proses trial and error dilakukan sampai diperoleh hasil yang diinginkan dengan mengacu pada karakteristik masing-masing kontrol proporsional,</w:t>
      </w:r>
      <w:ins w:id="208" w:author="nova" w:date="2019-09-02T07:42:00Z">
        <w:r w:rsidR="00D129FC" w:rsidRPr="0033182C">
          <w:rPr>
            <w:rFonts w:cs="Times New Roman"/>
            <w:lang w:val="en-ID"/>
          </w:rPr>
          <w:t xml:space="preserve"> </w:t>
        </w:r>
      </w:ins>
      <w:r w:rsidRPr="0033182C">
        <w:rPr>
          <w:rFonts w:cs="Times New Roman"/>
          <w:lang w:val="en-ID"/>
        </w:rPr>
        <w:t>integral</w:t>
      </w:r>
      <w:ins w:id="209" w:author="nova" w:date="2019-09-02T07:42:00Z">
        <w:r w:rsidR="00D129FC" w:rsidRPr="0033182C">
          <w:rPr>
            <w:rFonts w:cs="Times New Roman"/>
            <w:lang w:val="en-ID"/>
          </w:rPr>
          <w:t>,</w:t>
        </w:r>
      </w:ins>
      <w:r w:rsidRPr="0033182C">
        <w:rPr>
          <w:rFonts w:cs="Times New Roman"/>
          <w:lang w:val="en-ID"/>
        </w:rPr>
        <w:t xml:space="preserve"> dan derivatif</w:t>
      </w:r>
      <w:r w:rsidR="004F34FB" w:rsidRPr="0033182C">
        <w:rPr>
          <w:rFonts w:cs="Times New Roman"/>
          <w:lang w:val="en-ID"/>
        </w:rPr>
        <w:t xml:space="preserve"> yang sesuai pada T</w:t>
      </w:r>
      <w:r w:rsidRPr="0033182C">
        <w:rPr>
          <w:rFonts w:cs="Times New Roman"/>
          <w:lang w:val="en-ID"/>
        </w:rPr>
        <w:t>abel</w:t>
      </w:r>
      <w:r w:rsidR="004F34FB" w:rsidRPr="0033182C">
        <w:rPr>
          <w:rFonts w:cs="Times New Roman"/>
          <w:lang w:val="en-ID"/>
        </w:rPr>
        <w:t xml:space="preserve"> 2.1.</w:t>
      </w:r>
    </w:p>
    <w:p w14:paraId="0ED0E3F0" w14:textId="33A3F8B9" w:rsidR="005E1D23" w:rsidRPr="0033182C" w:rsidRDefault="005E1D23" w:rsidP="005E1D23">
      <w:pPr>
        <w:pStyle w:val="Caption"/>
        <w:keepNext/>
        <w:jc w:val="center"/>
        <w:rPr>
          <w:rFonts w:cs="Times New Roman"/>
          <w:i w:val="0"/>
          <w:color w:val="auto"/>
          <w:sz w:val="22"/>
        </w:rPr>
      </w:pPr>
      <w:bookmarkStart w:id="210" w:name="_Toc23881728"/>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2</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1</w:t>
      </w:r>
      <w:r w:rsidR="000367FF">
        <w:rPr>
          <w:rFonts w:cs="Times New Roman"/>
          <w:i w:val="0"/>
          <w:color w:val="auto"/>
          <w:sz w:val="22"/>
        </w:rPr>
        <w:fldChar w:fldCharType="end"/>
      </w:r>
      <w:del w:id="211" w:author="Windows User" w:date="2019-09-18T15:48:00Z">
        <w:r w:rsidR="007E74B5" w:rsidRPr="0033182C" w:rsidDel="00F10288">
          <w:rPr>
            <w:rFonts w:cs="Times New Roman"/>
            <w:i w:val="0"/>
            <w:color w:val="auto"/>
            <w:sz w:val="22"/>
          </w:rPr>
          <w:fldChar w:fldCharType="begin"/>
        </w:r>
        <w:r w:rsidR="007E74B5" w:rsidRPr="0033182C" w:rsidDel="00F10288">
          <w:rPr>
            <w:rFonts w:cs="Times New Roman"/>
            <w:i w:val="0"/>
            <w:color w:val="auto"/>
            <w:sz w:val="22"/>
          </w:rPr>
          <w:delInstrText xml:space="preserve"> STYLEREF 1 \s </w:delInstrText>
        </w:r>
        <w:r w:rsidR="007E74B5" w:rsidRPr="0033182C" w:rsidDel="00F10288">
          <w:rPr>
            <w:rFonts w:cs="Times New Roman"/>
            <w:i w:val="0"/>
            <w:color w:val="auto"/>
            <w:sz w:val="22"/>
          </w:rPr>
          <w:fldChar w:fldCharType="separate"/>
        </w:r>
        <w:r w:rsidR="007E74B5" w:rsidRPr="0033182C" w:rsidDel="00F10288">
          <w:rPr>
            <w:rFonts w:cs="Times New Roman"/>
            <w:i w:val="0"/>
            <w:noProof/>
            <w:color w:val="auto"/>
            <w:sz w:val="22"/>
          </w:rPr>
          <w:delText>2</w:delText>
        </w:r>
        <w:r w:rsidR="007E74B5" w:rsidRPr="0033182C" w:rsidDel="00F10288">
          <w:rPr>
            <w:rFonts w:cs="Times New Roman"/>
            <w:i w:val="0"/>
            <w:color w:val="auto"/>
            <w:sz w:val="22"/>
          </w:rPr>
          <w:fldChar w:fldCharType="end"/>
        </w:r>
        <w:r w:rsidR="007E74B5" w:rsidRPr="0033182C" w:rsidDel="00F10288">
          <w:rPr>
            <w:rFonts w:cs="Times New Roman"/>
            <w:i w:val="0"/>
            <w:color w:val="auto"/>
            <w:sz w:val="22"/>
          </w:rPr>
          <w:delText>.</w:delText>
        </w:r>
        <w:r w:rsidR="007E74B5" w:rsidRPr="0033182C" w:rsidDel="00F10288">
          <w:rPr>
            <w:rFonts w:cs="Times New Roman"/>
            <w:i w:val="0"/>
            <w:color w:val="auto"/>
            <w:sz w:val="22"/>
          </w:rPr>
          <w:fldChar w:fldCharType="begin"/>
        </w:r>
        <w:r w:rsidR="007E74B5" w:rsidRPr="0033182C" w:rsidDel="00F10288">
          <w:rPr>
            <w:rFonts w:cs="Times New Roman"/>
            <w:i w:val="0"/>
            <w:color w:val="auto"/>
            <w:sz w:val="22"/>
          </w:rPr>
          <w:delInstrText xml:space="preserve"> SEQ Tabel \* ARABIC \s 1 </w:delInstrText>
        </w:r>
        <w:r w:rsidR="007E74B5" w:rsidRPr="0033182C" w:rsidDel="00F10288">
          <w:rPr>
            <w:rFonts w:cs="Times New Roman"/>
            <w:i w:val="0"/>
            <w:color w:val="auto"/>
            <w:sz w:val="22"/>
          </w:rPr>
          <w:fldChar w:fldCharType="separate"/>
        </w:r>
        <w:r w:rsidR="007E74B5" w:rsidRPr="0033182C" w:rsidDel="00F10288">
          <w:rPr>
            <w:rFonts w:cs="Times New Roman"/>
            <w:i w:val="0"/>
            <w:noProof/>
            <w:color w:val="auto"/>
            <w:sz w:val="22"/>
          </w:rPr>
          <w:delText>1</w:delText>
        </w:r>
        <w:r w:rsidR="007E74B5" w:rsidRPr="0033182C" w:rsidDel="00F10288">
          <w:rPr>
            <w:rFonts w:cs="Times New Roman"/>
            <w:i w:val="0"/>
            <w:color w:val="auto"/>
            <w:sz w:val="22"/>
          </w:rPr>
          <w:fldChar w:fldCharType="end"/>
        </w:r>
      </w:del>
      <w:r w:rsidRPr="0033182C">
        <w:rPr>
          <w:rFonts w:cs="Times New Roman"/>
          <w:i w:val="0"/>
          <w:color w:val="auto"/>
          <w:sz w:val="22"/>
        </w:rPr>
        <w:t xml:space="preserve"> Karakteristik PID</w:t>
      </w:r>
      <w:bookmarkEnd w:id="210"/>
    </w:p>
    <w:tbl>
      <w:tblPr>
        <w:tblStyle w:val="TableGrid"/>
        <w:tblW w:w="7933" w:type="dxa"/>
        <w:tblLook w:val="04A0" w:firstRow="1" w:lastRow="0" w:firstColumn="1" w:lastColumn="0" w:noHBand="0" w:noVBand="1"/>
      </w:tblPr>
      <w:tblGrid>
        <w:gridCol w:w="1122"/>
        <w:gridCol w:w="1506"/>
        <w:gridCol w:w="1603"/>
        <w:gridCol w:w="1603"/>
        <w:gridCol w:w="2099"/>
      </w:tblGrid>
      <w:tr w:rsidR="003E2B40" w:rsidRPr="0033182C" w14:paraId="0B8D01C6" w14:textId="77777777" w:rsidTr="00387AA9">
        <w:tc>
          <w:tcPr>
            <w:tcW w:w="1122" w:type="dxa"/>
          </w:tcPr>
          <w:p w14:paraId="48846F92" w14:textId="4C4B17D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Kontrol</w:t>
            </w:r>
          </w:p>
        </w:tc>
        <w:tc>
          <w:tcPr>
            <w:tcW w:w="1506" w:type="dxa"/>
          </w:tcPr>
          <w:p w14:paraId="04FC140A" w14:textId="108F33B0"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Rise time</w:t>
            </w:r>
          </w:p>
        </w:tc>
        <w:tc>
          <w:tcPr>
            <w:tcW w:w="1603" w:type="dxa"/>
          </w:tcPr>
          <w:p w14:paraId="4F7A3AC9" w14:textId="4859E62A"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Overshoot</w:t>
            </w:r>
          </w:p>
        </w:tc>
        <w:tc>
          <w:tcPr>
            <w:tcW w:w="1603" w:type="dxa"/>
          </w:tcPr>
          <w:p w14:paraId="1BB922DC" w14:textId="75C38CFD"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Settling time</w:t>
            </w:r>
          </w:p>
        </w:tc>
        <w:tc>
          <w:tcPr>
            <w:tcW w:w="2099" w:type="dxa"/>
          </w:tcPr>
          <w:p w14:paraId="6CF2DD85" w14:textId="77777777"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Error steady state</w:t>
            </w:r>
          </w:p>
          <w:p w14:paraId="287B1E33" w14:textId="573D7D0A" w:rsidR="00A1766C" w:rsidRPr="0033182C" w:rsidRDefault="00A1766C" w:rsidP="00387AA9">
            <w:pPr>
              <w:autoSpaceDE w:val="0"/>
              <w:autoSpaceDN w:val="0"/>
              <w:adjustRightInd w:val="0"/>
              <w:spacing w:after="0" w:line="240" w:lineRule="auto"/>
              <w:rPr>
                <w:rFonts w:cs="Times New Roman"/>
                <w:sz w:val="22"/>
                <w:lang w:val="en-ID"/>
              </w:rPr>
            </w:pPr>
          </w:p>
        </w:tc>
      </w:tr>
      <w:tr w:rsidR="003E2B40" w:rsidRPr="0033182C" w14:paraId="38F6AE52" w14:textId="77777777" w:rsidTr="00387AA9">
        <w:tc>
          <w:tcPr>
            <w:tcW w:w="1122" w:type="dxa"/>
          </w:tcPr>
          <w:p w14:paraId="3B89B9B5" w14:textId="60A4F95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Kp</w:t>
            </w:r>
          </w:p>
        </w:tc>
        <w:tc>
          <w:tcPr>
            <w:tcW w:w="1506" w:type="dxa"/>
          </w:tcPr>
          <w:p w14:paraId="7A47ACAE" w14:textId="75F3A183"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1603" w:type="dxa"/>
          </w:tcPr>
          <w:p w14:paraId="44802A4D" w14:textId="4D559C56"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Meningkatkan</w:t>
            </w:r>
          </w:p>
        </w:tc>
        <w:tc>
          <w:tcPr>
            <w:tcW w:w="1603" w:type="dxa"/>
          </w:tcPr>
          <w:p w14:paraId="2DA6381C" w14:textId="28628AF1"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2099" w:type="dxa"/>
          </w:tcPr>
          <w:p w14:paraId="5CC35E77" w14:textId="146EB784"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r>
      <w:tr w:rsidR="003E2B40" w:rsidRPr="0033182C" w14:paraId="0BCC5259" w14:textId="77777777" w:rsidTr="00387AA9">
        <w:tc>
          <w:tcPr>
            <w:tcW w:w="1122" w:type="dxa"/>
          </w:tcPr>
          <w:p w14:paraId="6A8A58A7" w14:textId="2650421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Ki</w:t>
            </w:r>
          </w:p>
        </w:tc>
        <w:tc>
          <w:tcPr>
            <w:tcW w:w="1506" w:type="dxa"/>
          </w:tcPr>
          <w:p w14:paraId="0268E99B" w14:textId="747CFD8B"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1603" w:type="dxa"/>
          </w:tcPr>
          <w:p w14:paraId="4EDE73ED" w14:textId="07729A50"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Meningkatkan</w:t>
            </w:r>
          </w:p>
        </w:tc>
        <w:tc>
          <w:tcPr>
            <w:tcW w:w="1603" w:type="dxa"/>
          </w:tcPr>
          <w:p w14:paraId="5877E8D7" w14:textId="3938C0B0"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Meningkatkan</w:t>
            </w:r>
          </w:p>
        </w:tc>
        <w:tc>
          <w:tcPr>
            <w:tcW w:w="2099" w:type="dxa"/>
          </w:tcPr>
          <w:p w14:paraId="0B2C68B5" w14:textId="31633E29"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Menghilangkan</w:t>
            </w:r>
          </w:p>
        </w:tc>
      </w:tr>
      <w:tr w:rsidR="003E2B40" w:rsidRPr="0033182C" w14:paraId="72654E1B" w14:textId="77777777" w:rsidTr="00387AA9">
        <w:tc>
          <w:tcPr>
            <w:tcW w:w="1122" w:type="dxa"/>
          </w:tcPr>
          <w:p w14:paraId="387FC546" w14:textId="507B1D9A"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Kd</w:t>
            </w:r>
          </w:p>
        </w:tc>
        <w:tc>
          <w:tcPr>
            <w:tcW w:w="1506" w:type="dxa"/>
          </w:tcPr>
          <w:p w14:paraId="7ABEA6B8" w14:textId="0FB145F9"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Perubahan kecil</w:t>
            </w:r>
          </w:p>
        </w:tc>
        <w:tc>
          <w:tcPr>
            <w:tcW w:w="1603" w:type="dxa"/>
          </w:tcPr>
          <w:p w14:paraId="1C7C2FBE" w14:textId="7B41304F"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1603" w:type="dxa"/>
          </w:tcPr>
          <w:p w14:paraId="18BFD6F7" w14:textId="0C5BAC07"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Menurun</w:t>
            </w:r>
          </w:p>
        </w:tc>
        <w:tc>
          <w:tcPr>
            <w:tcW w:w="2099" w:type="dxa"/>
          </w:tcPr>
          <w:p w14:paraId="12A66E9E" w14:textId="5D7B7A04"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Perubahan kecil</w:t>
            </w:r>
          </w:p>
        </w:tc>
      </w:tr>
    </w:tbl>
    <w:p w14:paraId="2742173D" w14:textId="77777777" w:rsidR="00A1766C" w:rsidRPr="0033182C" w:rsidRDefault="00A1766C" w:rsidP="00A1766C">
      <w:pPr>
        <w:autoSpaceDE w:val="0"/>
        <w:autoSpaceDN w:val="0"/>
        <w:adjustRightInd w:val="0"/>
        <w:spacing w:after="0"/>
        <w:rPr>
          <w:rFonts w:cs="Times New Roman"/>
          <w:lang w:val="en-ID"/>
        </w:rPr>
      </w:pPr>
    </w:p>
    <w:p w14:paraId="4946D8DF" w14:textId="370599DC" w:rsidR="00104458" w:rsidRPr="0033182C" w:rsidRDefault="00104458" w:rsidP="00590788">
      <w:pPr>
        <w:pStyle w:val="Heading2"/>
        <w:ind w:left="284" w:hanging="284"/>
        <w:rPr>
          <w:rFonts w:cs="Times New Roman"/>
          <w:lang w:val="en-ID"/>
        </w:rPr>
      </w:pPr>
      <w:bookmarkStart w:id="212" w:name="_Toc23880339"/>
      <w:r w:rsidRPr="0033182C">
        <w:rPr>
          <w:rFonts w:cs="Times New Roman"/>
          <w:lang w:val="en-ID"/>
        </w:rPr>
        <w:lastRenderedPageBreak/>
        <w:t>Database</w:t>
      </w:r>
      <w:bookmarkEnd w:id="212"/>
      <w:r w:rsidRPr="0033182C">
        <w:rPr>
          <w:rFonts w:cs="Times New Roman"/>
          <w:lang w:val="en-ID"/>
        </w:rPr>
        <w:t xml:space="preserve"> </w:t>
      </w:r>
    </w:p>
    <w:p w14:paraId="3A9441DC" w14:textId="5EA647F4" w:rsidR="00104458" w:rsidRPr="0033182C" w:rsidRDefault="00104458" w:rsidP="00104458">
      <w:pPr>
        <w:ind w:firstLine="567"/>
        <w:rPr>
          <w:rFonts w:cs="Times New Roman"/>
          <w:lang w:val="en-ID"/>
        </w:rPr>
      </w:pPr>
      <w:r w:rsidRPr="0033182C">
        <w:rPr>
          <w:rFonts w:cs="Times New Roman"/>
          <w:lang w:val="en-ID"/>
        </w:rPr>
        <w:t xml:space="preserve">Database adalah kumpulan data yang disimpan secara sistematis didalam computer yang dapat dimanipulasi menggunakan perangkat lunak untuk menghasilkan informasi. Database merupakan aspek yang sangat penting dalam mengelola informasi karena digunakan sebagai media penyimpanan data yang akan dioleh lebih lanjut </w:t>
      </w:r>
      <w:sdt>
        <w:sdtPr>
          <w:rPr>
            <w:rFonts w:cs="Times New Roman"/>
            <w:lang w:val="en-ID"/>
          </w:rPr>
          <w:id w:val="-1610414769"/>
          <w:citation/>
        </w:sdtPr>
        <w:sdtContent>
          <w:r w:rsidRPr="0033182C">
            <w:rPr>
              <w:rFonts w:cs="Times New Roman"/>
              <w:lang w:val="en-ID"/>
            </w:rPr>
            <w:fldChar w:fldCharType="begin"/>
          </w:r>
          <w:r w:rsidRPr="0033182C">
            <w:rPr>
              <w:rFonts w:cs="Times New Roman"/>
              <w:lang w:val="en-ID"/>
            </w:rPr>
            <w:instrText xml:space="preserve"> CITATION Dwi15 \l 14345 </w:instrText>
          </w:r>
          <w:r w:rsidRPr="0033182C">
            <w:rPr>
              <w:rFonts w:cs="Times New Roman"/>
              <w:lang w:val="en-ID"/>
            </w:rPr>
            <w:fldChar w:fldCharType="separate"/>
          </w:r>
          <w:r w:rsidRPr="0033182C">
            <w:rPr>
              <w:rFonts w:cs="Times New Roman"/>
              <w:noProof/>
              <w:lang w:val="en-ID"/>
            </w:rPr>
            <w:t>(Febrianto, 2015)</w:t>
          </w:r>
          <w:r w:rsidRPr="0033182C">
            <w:rPr>
              <w:rFonts w:cs="Times New Roman"/>
              <w:lang w:val="en-ID"/>
            </w:rPr>
            <w:fldChar w:fldCharType="end"/>
          </w:r>
        </w:sdtContent>
      </w:sdt>
      <w:r w:rsidRPr="0033182C">
        <w:rPr>
          <w:rFonts w:cs="Times New Roman"/>
          <w:lang w:val="en-ID"/>
        </w:rPr>
        <w:t>.</w:t>
      </w:r>
    </w:p>
    <w:p w14:paraId="5BB52363" w14:textId="52D8266C" w:rsidR="001771CE" w:rsidRPr="0033182C" w:rsidRDefault="001771CE" w:rsidP="00590788">
      <w:pPr>
        <w:pStyle w:val="Heading2"/>
        <w:ind w:left="284" w:hanging="284"/>
        <w:rPr>
          <w:rFonts w:cs="Times New Roman"/>
          <w:lang w:val="en-ID"/>
        </w:rPr>
      </w:pPr>
      <w:bookmarkStart w:id="213" w:name="_Toc23880340"/>
      <w:r w:rsidRPr="0033182C">
        <w:rPr>
          <w:rFonts w:cs="Times New Roman"/>
          <w:lang w:val="en-ID"/>
        </w:rPr>
        <w:t>Bahasa Pemrograman</w:t>
      </w:r>
      <w:bookmarkEnd w:id="213"/>
    </w:p>
    <w:p w14:paraId="2435D270" w14:textId="496C17C1" w:rsidR="001771CE" w:rsidRPr="0033182C" w:rsidRDefault="001771CE" w:rsidP="001771CE">
      <w:pPr>
        <w:ind w:firstLine="567"/>
        <w:rPr>
          <w:rFonts w:cs="Times New Roman"/>
          <w:lang w:val="en-ID"/>
        </w:rPr>
      </w:pPr>
      <w:r w:rsidRPr="0033182C">
        <w:rPr>
          <w:rFonts w:cs="Times New Roman"/>
          <w:lang w:val="en-ID"/>
        </w:rPr>
        <w:t xml:space="preserve">Bahasa pemrograman merupakan </w:t>
      </w:r>
      <w:r w:rsidR="00104458" w:rsidRPr="0033182C">
        <w:rPr>
          <w:rFonts w:cs="Times New Roman"/>
          <w:lang w:val="en-ID"/>
        </w:rPr>
        <w:t>b</w:t>
      </w:r>
      <w:r w:rsidRPr="0033182C">
        <w:rPr>
          <w:rFonts w:cs="Times New Roman"/>
          <w:lang w:val="en-ID"/>
        </w:rPr>
        <w:t>ahasa yang digunakan untuk membangun suatu sistem. Contoh dari Bahasa pemrograman yaitu PHP, C, Ruby, dan lain lain. Pada penelitian ini peneliti menggunakan Bahasa pemrograman PHP dan C untuk backend. Sedangkan untuk frontend menggunakan HTML, CSS dan javascript</w:t>
      </w:r>
    </w:p>
    <w:p w14:paraId="0CD32CC1" w14:textId="7EFDE2AF" w:rsidR="00E502D5" w:rsidRPr="0033182C" w:rsidRDefault="00E502D5" w:rsidP="00590788">
      <w:pPr>
        <w:pStyle w:val="Heading2"/>
        <w:ind w:left="284" w:hanging="284"/>
        <w:rPr>
          <w:rFonts w:cs="Times New Roman"/>
          <w:lang w:val="id-ID"/>
        </w:rPr>
      </w:pPr>
      <w:bookmarkStart w:id="214" w:name="_Toc23880341"/>
      <w:r w:rsidRPr="0033182C">
        <w:rPr>
          <w:rFonts w:cs="Times New Roman"/>
        </w:rPr>
        <w:t>I</w:t>
      </w:r>
      <w:r w:rsidR="00590788" w:rsidRPr="0033182C">
        <w:rPr>
          <w:rFonts w:cs="Times New Roman"/>
        </w:rPr>
        <w:t>nternet of Things (IO</w:t>
      </w:r>
      <w:r w:rsidRPr="0033182C">
        <w:rPr>
          <w:rFonts w:cs="Times New Roman"/>
        </w:rPr>
        <w:t>T)</w:t>
      </w:r>
      <w:bookmarkEnd w:id="214"/>
    </w:p>
    <w:p w14:paraId="72B2F235" w14:textId="1EA5AD75" w:rsidR="00AF52C3" w:rsidRPr="0033182C" w:rsidRDefault="00590788" w:rsidP="00590788">
      <w:pPr>
        <w:autoSpaceDE w:val="0"/>
        <w:autoSpaceDN w:val="0"/>
        <w:adjustRightInd w:val="0"/>
        <w:spacing w:after="0" w:line="276" w:lineRule="auto"/>
        <w:ind w:firstLine="567"/>
        <w:rPr>
          <w:rFonts w:cs="Times New Roman"/>
          <w:szCs w:val="20"/>
          <w:lang w:val="en-ID"/>
        </w:rPr>
      </w:pPr>
      <w:r w:rsidRPr="0033182C">
        <w:rPr>
          <w:rFonts w:cs="Times New Roman"/>
          <w:szCs w:val="20"/>
          <w:lang w:val="id-ID"/>
        </w:rPr>
        <w:t>IO</w:t>
      </w:r>
      <w:r w:rsidR="00614126" w:rsidRPr="0033182C">
        <w:rPr>
          <w:rFonts w:cs="Times New Roman"/>
          <w:szCs w:val="20"/>
          <w:lang w:val="id-ID"/>
        </w:rPr>
        <w:t>T merupakan segala aktifitas yang pelakunya saling berinteraksi dan dilakukan dengan</w:t>
      </w:r>
      <w:r w:rsidR="00FD4277" w:rsidRPr="0033182C">
        <w:rPr>
          <w:rFonts w:cs="Times New Roman"/>
          <w:szCs w:val="20"/>
          <w:lang w:val="en-ID"/>
        </w:rPr>
        <w:t xml:space="preserve"> </w:t>
      </w:r>
      <w:r w:rsidR="00614126" w:rsidRPr="0033182C">
        <w:rPr>
          <w:rFonts w:cs="Times New Roman"/>
          <w:szCs w:val="20"/>
          <w:lang w:val="id-ID"/>
        </w:rPr>
        <w:t xml:space="preserve">memanfaatkan internet . Dalam penggunaan nya </w:t>
      </w:r>
      <w:r w:rsidR="00614126" w:rsidRPr="0033182C">
        <w:rPr>
          <w:rFonts w:cs="Times New Roman"/>
          <w:i/>
          <w:iCs/>
          <w:szCs w:val="20"/>
          <w:lang w:val="id-ID"/>
        </w:rPr>
        <w:t>Internet of Thing</w:t>
      </w:r>
      <w:r w:rsidR="00BE3A88" w:rsidRPr="0033182C">
        <w:rPr>
          <w:rFonts w:cs="Times New Roman"/>
          <w:i/>
          <w:iCs/>
          <w:szCs w:val="20"/>
          <w:lang w:val="en-ID"/>
        </w:rPr>
        <w:t>s</w:t>
      </w:r>
      <w:r w:rsidR="00614126" w:rsidRPr="0033182C">
        <w:rPr>
          <w:rFonts w:cs="Times New Roman"/>
          <w:i/>
          <w:iCs/>
          <w:szCs w:val="20"/>
          <w:lang w:val="id-ID"/>
        </w:rPr>
        <w:t xml:space="preserve"> </w:t>
      </w:r>
      <w:r w:rsidR="00614126" w:rsidRPr="0033182C">
        <w:rPr>
          <w:rFonts w:cs="Times New Roman"/>
          <w:szCs w:val="20"/>
          <w:lang w:val="id-ID"/>
        </w:rPr>
        <w:t xml:space="preserve">banyak ditemui dalam </w:t>
      </w:r>
      <w:r w:rsidR="00FD4277" w:rsidRPr="0033182C">
        <w:rPr>
          <w:rFonts w:cs="Times New Roman"/>
          <w:szCs w:val="20"/>
          <w:lang w:val="en-ID"/>
        </w:rPr>
        <w:t>kehidupan sehari-hari</w:t>
      </w:r>
      <w:r w:rsidRPr="0033182C">
        <w:rPr>
          <w:rFonts w:cs="Times New Roman"/>
          <w:szCs w:val="20"/>
          <w:lang w:val="id-ID"/>
        </w:rPr>
        <w:t xml:space="preserve"> </w:t>
      </w:r>
      <w:r w:rsidR="00614126" w:rsidRPr="0033182C">
        <w:rPr>
          <w:rFonts w:cs="Times New Roman"/>
          <w:szCs w:val="20"/>
          <w:lang w:val="id-ID"/>
        </w:rPr>
        <w:t>sebagai media untuk melakukannya</w:t>
      </w:r>
      <w:r w:rsidR="0048787C" w:rsidRPr="0033182C">
        <w:rPr>
          <w:rFonts w:cs="Times New Roman"/>
          <w:szCs w:val="20"/>
          <w:lang w:val="en-ID"/>
        </w:rPr>
        <w:t xml:space="preserve"> </w:t>
      </w:r>
      <w:sdt>
        <w:sdtPr>
          <w:rPr>
            <w:rFonts w:cs="Times New Roman"/>
            <w:szCs w:val="20"/>
            <w:lang w:val="id-ID"/>
          </w:rPr>
          <w:id w:val="-1036578053"/>
          <w:citation/>
        </w:sdtPr>
        <w:sdtContent>
          <w:r w:rsidR="0048787C" w:rsidRPr="0033182C">
            <w:rPr>
              <w:rFonts w:cs="Times New Roman"/>
              <w:szCs w:val="20"/>
              <w:lang w:val="id-ID"/>
            </w:rPr>
            <w:fldChar w:fldCharType="begin"/>
          </w:r>
          <w:r w:rsidR="0048787C" w:rsidRPr="0033182C">
            <w:rPr>
              <w:rFonts w:cs="Times New Roman"/>
              <w:szCs w:val="20"/>
              <w:lang w:val="en-ID"/>
            </w:rPr>
            <w:instrText xml:space="preserve">CITATION Ori17 \l 14345 </w:instrText>
          </w:r>
          <w:r w:rsidR="0048787C" w:rsidRPr="0033182C">
            <w:rPr>
              <w:rFonts w:cs="Times New Roman"/>
              <w:szCs w:val="20"/>
              <w:lang w:val="id-ID"/>
            </w:rPr>
            <w:fldChar w:fldCharType="separate"/>
          </w:r>
          <w:r w:rsidR="0048787C" w:rsidRPr="0033182C">
            <w:rPr>
              <w:rFonts w:cs="Times New Roman"/>
              <w:noProof/>
              <w:szCs w:val="20"/>
              <w:lang w:val="en-ID"/>
            </w:rPr>
            <w:t xml:space="preserve"> (Sulaiman, 2017)</w:t>
          </w:r>
          <w:r w:rsidR="0048787C" w:rsidRPr="0033182C">
            <w:rPr>
              <w:rFonts w:cs="Times New Roman"/>
              <w:szCs w:val="20"/>
              <w:lang w:val="id-ID"/>
            </w:rPr>
            <w:fldChar w:fldCharType="end"/>
          </w:r>
        </w:sdtContent>
      </w:sdt>
      <w:r w:rsidR="00614126" w:rsidRPr="0033182C">
        <w:rPr>
          <w:rFonts w:cs="Times New Roman"/>
          <w:szCs w:val="20"/>
          <w:lang w:val="id-ID"/>
        </w:rPr>
        <w:t>.</w:t>
      </w:r>
      <w:r w:rsidRPr="0033182C">
        <w:rPr>
          <w:rFonts w:cs="Times New Roman"/>
          <w:szCs w:val="20"/>
          <w:lang w:val="en-ID"/>
        </w:rPr>
        <w:t xml:space="preserve"> </w:t>
      </w:r>
    </w:p>
    <w:p w14:paraId="03C43DA1" w14:textId="6B2DBCC1" w:rsidR="00590788" w:rsidRPr="0033182C" w:rsidRDefault="00590788" w:rsidP="00590788">
      <w:pPr>
        <w:autoSpaceDE w:val="0"/>
        <w:autoSpaceDN w:val="0"/>
        <w:adjustRightInd w:val="0"/>
        <w:spacing w:after="0" w:line="276" w:lineRule="auto"/>
        <w:ind w:firstLine="567"/>
        <w:rPr>
          <w:rFonts w:cs="Times New Roman"/>
          <w:iCs/>
          <w:szCs w:val="24"/>
        </w:rPr>
      </w:pPr>
      <w:r w:rsidRPr="0033182C">
        <w:rPr>
          <w:rFonts w:cs="Times New Roman"/>
          <w:szCs w:val="20"/>
          <w:lang w:val="en-ID"/>
        </w:rPr>
        <w:t>Media penyimpanan pada IOT dapat dilakukan dengan memanfaatkan</w:t>
      </w:r>
      <w:r w:rsidRPr="0033182C">
        <w:rPr>
          <w:rFonts w:cs="Times New Roman"/>
          <w:i/>
          <w:szCs w:val="20"/>
          <w:lang w:val="en-ID"/>
        </w:rPr>
        <w:t xml:space="preserve"> cloud computing. </w:t>
      </w:r>
      <w:r w:rsidRPr="0033182C">
        <w:rPr>
          <w:rFonts w:cs="Times New Roman"/>
          <w:szCs w:val="20"/>
          <w:lang w:val="en-ID"/>
        </w:rPr>
        <w:t xml:space="preserve">Data yang telah disimpan pada </w:t>
      </w:r>
      <w:r w:rsidRPr="0033182C">
        <w:rPr>
          <w:rFonts w:cs="Times New Roman"/>
          <w:i/>
          <w:szCs w:val="20"/>
          <w:lang w:val="en-ID"/>
        </w:rPr>
        <w:t xml:space="preserve">cloud </w:t>
      </w:r>
      <w:r w:rsidRPr="0033182C">
        <w:rPr>
          <w:rFonts w:cs="Times New Roman"/>
          <w:szCs w:val="20"/>
          <w:lang w:val="en-ID"/>
        </w:rPr>
        <w:t xml:space="preserve">dapat diambil kapan saja dan dimana saja. Namun media ini memiliki kekurangan pada kecepatan akses tergantung pada </w:t>
      </w:r>
      <w:r w:rsidRPr="0033182C">
        <w:rPr>
          <w:rFonts w:cs="Times New Roman"/>
          <w:i/>
          <w:szCs w:val="20"/>
          <w:lang w:val="en-ID"/>
        </w:rPr>
        <w:t>bandwith</w:t>
      </w:r>
      <w:r w:rsidRPr="0033182C">
        <w:rPr>
          <w:rFonts w:cs="Times New Roman"/>
          <w:szCs w:val="20"/>
          <w:lang w:val="en-ID"/>
        </w:rPr>
        <w:t xml:space="preserve"> internet dan memerlukan </w:t>
      </w:r>
      <w:r w:rsidR="00BE3A88" w:rsidRPr="0033182C">
        <w:rPr>
          <w:rFonts w:cs="Times New Roman"/>
          <w:szCs w:val="20"/>
          <w:lang w:val="en-ID"/>
        </w:rPr>
        <w:t>ruang penyimpanan</w:t>
      </w:r>
      <w:r w:rsidRPr="0033182C">
        <w:rPr>
          <w:rFonts w:cs="Times New Roman"/>
          <w:szCs w:val="20"/>
          <w:lang w:val="en-ID"/>
        </w:rPr>
        <w:t xml:space="preserve"> yang besar </w:t>
      </w:r>
      <w:sdt>
        <w:sdtPr>
          <w:rPr>
            <w:rFonts w:cs="Times New Roman"/>
            <w:szCs w:val="20"/>
            <w:lang w:val="en-ID"/>
          </w:rPr>
          <w:id w:val="1674992327"/>
          <w:citation/>
        </w:sdtPr>
        <w:sdtContent>
          <w:r w:rsidR="00BE3A88" w:rsidRPr="0033182C">
            <w:rPr>
              <w:rFonts w:cs="Times New Roman"/>
              <w:szCs w:val="20"/>
              <w:lang w:val="en-ID"/>
            </w:rPr>
            <w:fldChar w:fldCharType="begin"/>
          </w:r>
          <w:r w:rsidR="00BE3A88" w:rsidRPr="0033182C">
            <w:rPr>
              <w:rFonts w:cs="Times New Roman"/>
              <w:szCs w:val="20"/>
              <w:lang w:val="en-ID"/>
            </w:rPr>
            <w:instrText xml:space="preserve"> CITATION Ori17 \l 14345 </w:instrText>
          </w:r>
          <w:r w:rsidR="00BE3A88" w:rsidRPr="0033182C">
            <w:rPr>
              <w:rFonts w:cs="Times New Roman"/>
              <w:szCs w:val="20"/>
              <w:lang w:val="en-ID"/>
            </w:rPr>
            <w:fldChar w:fldCharType="separate"/>
          </w:r>
          <w:r w:rsidR="00BE3A88" w:rsidRPr="0033182C">
            <w:rPr>
              <w:rFonts w:cs="Times New Roman"/>
              <w:noProof/>
              <w:szCs w:val="20"/>
              <w:lang w:val="en-ID"/>
            </w:rPr>
            <w:t>(Sulaiman, 2017)</w:t>
          </w:r>
          <w:r w:rsidR="00BE3A88" w:rsidRPr="0033182C">
            <w:rPr>
              <w:rFonts w:cs="Times New Roman"/>
              <w:szCs w:val="20"/>
              <w:lang w:val="en-ID"/>
            </w:rPr>
            <w:fldChar w:fldCharType="end"/>
          </w:r>
        </w:sdtContent>
      </w:sdt>
      <w:r w:rsidRPr="0033182C">
        <w:rPr>
          <w:rFonts w:cs="Times New Roman"/>
          <w:szCs w:val="20"/>
          <w:lang w:val="en-ID"/>
        </w:rPr>
        <w:t xml:space="preserve">. </w:t>
      </w:r>
    </w:p>
    <w:p w14:paraId="0520933A" w14:textId="7957EFA0" w:rsidR="00614126" w:rsidRPr="0033182C" w:rsidRDefault="00AF52C3" w:rsidP="00AF52C3">
      <w:pPr>
        <w:rPr>
          <w:rFonts w:cs="Times New Roman"/>
          <w:szCs w:val="24"/>
          <w:lang w:val="id-ID"/>
        </w:rPr>
      </w:pPr>
      <w:r w:rsidRPr="0033182C">
        <w:rPr>
          <w:rFonts w:cs="Times New Roman"/>
          <w:szCs w:val="24"/>
          <w:lang w:val="id-ID"/>
        </w:rPr>
        <w:br w:type="page"/>
      </w:r>
    </w:p>
    <w:p w14:paraId="130802BC" w14:textId="77777777" w:rsidR="0010463E" w:rsidRPr="0033182C" w:rsidRDefault="0010463E" w:rsidP="00590788">
      <w:pPr>
        <w:pStyle w:val="Heading1"/>
        <w:numPr>
          <w:ilvl w:val="0"/>
          <w:numId w:val="0"/>
        </w:numPr>
        <w:jc w:val="both"/>
        <w:sectPr w:rsidR="0010463E" w:rsidRPr="0033182C" w:rsidSect="00CF5B06">
          <w:pgSz w:w="11906" w:h="16838" w:code="9"/>
          <w:pgMar w:top="2268" w:right="1701" w:bottom="1701" w:left="2268" w:header="720" w:footer="720" w:gutter="0"/>
          <w:cols w:space="720"/>
          <w:titlePg/>
          <w:docGrid w:linePitch="360"/>
        </w:sectPr>
      </w:pPr>
    </w:p>
    <w:p w14:paraId="1ADB3C49" w14:textId="472E5F4A" w:rsidR="00E502D5" w:rsidRPr="0033182C" w:rsidRDefault="00AF52C3" w:rsidP="005E1D23">
      <w:pPr>
        <w:pStyle w:val="Heading1"/>
      </w:pPr>
      <w:bookmarkStart w:id="215" w:name="_Toc23880342"/>
      <w:r w:rsidRPr="0033182C">
        <w:lastRenderedPageBreak/>
        <w:t>METODOLOGI PENELITIAN</w:t>
      </w:r>
      <w:bookmarkEnd w:id="215"/>
    </w:p>
    <w:p w14:paraId="74E18B3A" w14:textId="18ABF93D" w:rsidR="00AF52C3" w:rsidRPr="0033182C" w:rsidRDefault="00AF52C3" w:rsidP="00AF52C3">
      <w:pPr>
        <w:rPr>
          <w:rFonts w:cs="Times New Roman"/>
        </w:rPr>
      </w:pPr>
    </w:p>
    <w:p w14:paraId="7E188AE9" w14:textId="4369C9FC" w:rsidR="00AF52C3" w:rsidRPr="0033182C" w:rsidRDefault="00AF52C3" w:rsidP="00AF52C3">
      <w:pPr>
        <w:ind w:firstLine="567"/>
        <w:rPr>
          <w:rFonts w:cs="Times New Roman"/>
          <w:sz w:val="28"/>
          <w:szCs w:val="26"/>
        </w:rPr>
      </w:pPr>
      <w:r w:rsidRPr="0033182C">
        <w:rPr>
          <w:rFonts w:cs="Times New Roman"/>
        </w:rPr>
        <w:t>Bab ini menggambarkan tentang penelitian yang akan dilakukan untuk menjawab rumusan masalah sehingga dapat mewujudkan tujuan sebenarnya dari penelitian. Pada metodologi penelitian akan dijelaskan tentang</w:t>
      </w:r>
      <w:del w:id="216" w:author="Windows User" w:date="2019-09-18T14:43:00Z">
        <w:r w:rsidRPr="0033182C" w:rsidDel="007F4597">
          <w:rPr>
            <w:rFonts w:cs="Times New Roman"/>
          </w:rPr>
          <w:delText xml:space="preserve"> jenis penelitian,</w:delText>
        </w:r>
      </w:del>
      <w:r w:rsidRPr="0033182C">
        <w:rPr>
          <w:rFonts w:cs="Times New Roman"/>
        </w:rPr>
        <w:t xml:space="preserve"> tempat dan waktu penelitian serta tahapan dari penelitian. </w:t>
      </w:r>
    </w:p>
    <w:p w14:paraId="3635BF75" w14:textId="52660DF6" w:rsidR="00F87440" w:rsidRPr="0033182C" w:rsidRDefault="00F87440" w:rsidP="00D66FBD">
      <w:pPr>
        <w:pStyle w:val="Heading2"/>
        <w:rPr>
          <w:rFonts w:cs="Times New Roman"/>
        </w:rPr>
      </w:pPr>
      <w:bookmarkStart w:id="217" w:name="_Toc23880343"/>
      <w:r w:rsidRPr="0033182C">
        <w:rPr>
          <w:rFonts w:cs="Times New Roman"/>
        </w:rPr>
        <w:t>Objek Penelitian</w:t>
      </w:r>
      <w:bookmarkEnd w:id="217"/>
    </w:p>
    <w:p w14:paraId="46FEB469" w14:textId="3D7D9CBE" w:rsidR="00F87440" w:rsidRPr="0033182C" w:rsidDel="008A4F0B" w:rsidRDefault="00F87440" w:rsidP="00F87440">
      <w:pPr>
        <w:ind w:left="-9" w:firstLine="576"/>
        <w:rPr>
          <w:del w:id="218" w:author="Windows User" w:date="2019-09-14T04:20:00Z"/>
          <w:rFonts w:cs="Times New Roman"/>
          <w:szCs w:val="24"/>
        </w:rPr>
      </w:pPr>
      <w:r w:rsidRPr="0033182C">
        <w:rPr>
          <w:rFonts w:cs="Times New Roman"/>
          <w:szCs w:val="24"/>
        </w:rPr>
        <w:t>Objek pe</w:t>
      </w:r>
      <w:r w:rsidR="00F83783" w:rsidRPr="0033182C">
        <w:rPr>
          <w:rFonts w:cs="Times New Roman"/>
          <w:szCs w:val="24"/>
        </w:rPr>
        <w:t xml:space="preserve">nelitian merupakan </w:t>
      </w:r>
      <w:del w:id="219" w:author="Windows User" w:date="2019-09-18T14:52:00Z">
        <w:r w:rsidR="00F83783" w:rsidRPr="0033182C" w:rsidDel="00E43694">
          <w:rPr>
            <w:rFonts w:cs="Times New Roman"/>
            <w:szCs w:val="24"/>
          </w:rPr>
          <w:delText xml:space="preserve">panel surya </w:delText>
        </w:r>
        <w:r w:rsidRPr="0033182C" w:rsidDel="00E43694">
          <w:rPr>
            <w:rFonts w:cs="Times New Roman"/>
            <w:szCs w:val="24"/>
          </w:rPr>
          <w:delText xml:space="preserve">yang </w:delText>
        </w:r>
        <w:r w:rsidR="007705DF" w:rsidRPr="0033182C" w:rsidDel="00E43694">
          <w:rPr>
            <w:rFonts w:cs="Times New Roman"/>
            <w:szCs w:val="24"/>
          </w:rPr>
          <w:delText>memiliki</w:delText>
        </w:r>
        <w:r w:rsidR="002104D0" w:rsidRPr="0033182C" w:rsidDel="00E43694">
          <w:rPr>
            <w:rFonts w:cs="Times New Roman"/>
            <w:i/>
            <w:szCs w:val="24"/>
          </w:rPr>
          <w:delText xml:space="preserve"> </w:delText>
        </w:r>
      </w:del>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yang dilengkapi </w:t>
      </w:r>
      <w:ins w:id="220" w:author="Windows User" w:date="2019-09-18T14:52:00Z">
        <w:r w:rsidR="00E43694" w:rsidRPr="0033182C">
          <w:rPr>
            <w:rFonts w:cs="Times New Roman"/>
            <w:szCs w:val="24"/>
          </w:rPr>
          <w:t xml:space="preserve">metode </w:t>
        </w:r>
      </w:ins>
      <w:del w:id="221" w:author="Windows User" w:date="2019-09-14T03:53:00Z">
        <w:r w:rsidR="002104D0" w:rsidRPr="0033182C" w:rsidDel="00451BA0">
          <w:rPr>
            <w:rFonts w:cs="Times New Roman"/>
            <w:i/>
            <w:szCs w:val="24"/>
            <w:rPrChange w:id="222" w:author="Windows User" w:date="2019-09-14T04:19:00Z">
              <w:rPr>
                <w:rFonts w:cs="Times New Roman"/>
                <w:szCs w:val="24"/>
              </w:rPr>
            </w:rPrChange>
          </w:rPr>
          <w:delText>Fuzzy</w:delText>
        </w:r>
      </w:del>
      <w:r w:rsidR="00886455" w:rsidRPr="0033182C">
        <w:rPr>
          <w:rFonts w:cs="Times New Roman"/>
          <w:i/>
          <w:szCs w:val="24"/>
        </w:rPr>
        <w:t>Fuzyy</w:t>
      </w:r>
      <w:r w:rsidR="002104D0" w:rsidRPr="0033182C">
        <w:rPr>
          <w:rFonts w:cs="Times New Roman"/>
          <w:szCs w:val="24"/>
        </w:rPr>
        <w:t xml:space="preserve"> PID</w:t>
      </w:r>
      <w:del w:id="223" w:author="Windows User" w:date="2019-09-18T14:52:00Z">
        <w:r w:rsidR="002104D0" w:rsidRPr="0033182C" w:rsidDel="00E43694">
          <w:rPr>
            <w:rFonts w:cs="Times New Roman"/>
            <w:szCs w:val="24"/>
            <w:lang w:val="id-ID"/>
          </w:rPr>
          <w:delText xml:space="preserve"> dengan </w:delText>
        </w:r>
        <w:r w:rsidR="002104D0" w:rsidRPr="0033182C" w:rsidDel="00E43694">
          <w:rPr>
            <w:rFonts w:cs="Times New Roman"/>
            <w:i/>
            <w:szCs w:val="24"/>
          </w:rPr>
          <w:delText>solar tracker</w:delText>
        </w:r>
        <w:r w:rsidR="002104D0" w:rsidRPr="0033182C" w:rsidDel="00E43694">
          <w:rPr>
            <w:rFonts w:cs="Times New Roman"/>
            <w:szCs w:val="24"/>
          </w:rPr>
          <w:delText xml:space="preserve"> </w:delText>
        </w:r>
        <w:r w:rsidR="002104D0" w:rsidRPr="0033182C" w:rsidDel="00E43694">
          <w:rPr>
            <w:rFonts w:cs="Times New Roman"/>
            <w:szCs w:val="24"/>
            <w:lang w:val="id-ID"/>
          </w:rPr>
          <w:delText>tanpa</w:delText>
        </w:r>
        <w:r w:rsidR="002104D0" w:rsidRPr="0033182C" w:rsidDel="00E43694">
          <w:rPr>
            <w:rFonts w:cs="Times New Roman"/>
            <w:szCs w:val="24"/>
          </w:rPr>
          <w:delText xml:space="preserve"> dilengkapi </w:delText>
        </w:r>
      </w:del>
      <w:del w:id="224" w:author="Windows User" w:date="2019-09-14T03:53:00Z">
        <w:r w:rsidR="002104D0" w:rsidRPr="0033182C" w:rsidDel="00451BA0">
          <w:rPr>
            <w:rFonts w:cs="Times New Roman"/>
            <w:i/>
            <w:szCs w:val="24"/>
            <w:rPrChange w:id="225" w:author="Windows User" w:date="2019-09-14T04:19:00Z">
              <w:rPr>
                <w:rFonts w:cs="Times New Roman"/>
                <w:szCs w:val="24"/>
              </w:rPr>
            </w:rPrChange>
          </w:rPr>
          <w:delText>Fuzzy</w:delText>
        </w:r>
      </w:del>
      <w:del w:id="226" w:author="Windows User" w:date="2019-09-18T14:52:00Z">
        <w:r w:rsidR="002104D0" w:rsidRPr="0033182C" w:rsidDel="00E43694">
          <w:rPr>
            <w:rFonts w:cs="Times New Roman"/>
            <w:szCs w:val="24"/>
          </w:rPr>
          <w:delText xml:space="preserve"> PID</w:delText>
        </w:r>
      </w:del>
      <w:r w:rsidRPr="0033182C">
        <w:rPr>
          <w:rFonts w:cs="Times New Roman"/>
          <w:szCs w:val="24"/>
        </w:rPr>
        <w:t xml:space="preserve">. Penelitian ini menggunakan </w:t>
      </w:r>
      <w:r w:rsidRPr="0033182C">
        <w:rPr>
          <w:rFonts w:cs="Times New Roman"/>
          <w:i/>
          <w:szCs w:val="24"/>
        </w:rPr>
        <w:t>prototype</w:t>
      </w:r>
      <w:r w:rsidR="00F83783" w:rsidRPr="0033182C">
        <w:rPr>
          <w:rFonts w:cs="Times New Roman"/>
          <w:szCs w:val="24"/>
        </w:rPr>
        <w:t xml:space="preserve"> yang mewakili si</w:t>
      </w:r>
      <w:r w:rsidRPr="0033182C">
        <w:rPr>
          <w:rFonts w:cs="Times New Roman"/>
          <w:szCs w:val="24"/>
        </w:rPr>
        <w:t xml:space="preserve">stem </w:t>
      </w:r>
      <w:r w:rsidR="002518E7" w:rsidRPr="0033182C">
        <w:rPr>
          <w:rFonts w:cs="Times New Roman"/>
          <w:i/>
          <w:szCs w:val="24"/>
        </w:rPr>
        <w:t>solar tracker</w:t>
      </w:r>
      <w:ins w:id="227" w:author="Windows User" w:date="2019-09-18T14:51:00Z">
        <w:r w:rsidR="002518E7" w:rsidRPr="0033182C">
          <w:rPr>
            <w:rFonts w:cs="Times New Roman"/>
            <w:szCs w:val="24"/>
          </w:rPr>
          <w:t xml:space="preserve"> </w:t>
        </w:r>
      </w:ins>
      <w:r w:rsidRPr="0033182C">
        <w:rPr>
          <w:rFonts w:cs="Times New Roman"/>
          <w:szCs w:val="24"/>
        </w:rPr>
        <w:t>yang asli</w:t>
      </w:r>
      <w:ins w:id="228" w:author="Windows User" w:date="2019-09-18T14:53:00Z">
        <w:r w:rsidR="00E43694" w:rsidRPr="0033182C">
          <w:rPr>
            <w:rFonts w:cs="Times New Roman"/>
            <w:szCs w:val="24"/>
          </w:rPr>
          <w:t xml:space="preserve"> untuk</w:t>
        </w:r>
      </w:ins>
      <w:del w:id="229" w:author="Windows User" w:date="2019-09-18T14:53:00Z">
        <w:r w:rsidRPr="0033182C" w:rsidDel="00E43694">
          <w:rPr>
            <w:rFonts w:cs="Times New Roman"/>
            <w:szCs w:val="24"/>
          </w:rPr>
          <w:delText>. Penelitian ini</w:delText>
        </w:r>
      </w:del>
      <w:r w:rsidRPr="0033182C">
        <w:rPr>
          <w:rFonts w:cs="Times New Roman"/>
          <w:szCs w:val="24"/>
        </w:rPr>
        <w:t xml:space="preserve"> menganalisa pengaruh </w:t>
      </w:r>
      <w:r w:rsidR="002518E7" w:rsidRPr="0033182C">
        <w:rPr>
          <w:rFonts w:cs="Times New Roman"/>
          <w:szCs w:val="24"/>
        </w:rPr>
        <w:t>respon terhadap penerimaan cahaya matahari</w:t>
      </w:r>
      <w:ins w:id="230" w:author="Windows User" w:date="2019-09-18T14:51:00Z">
        <w:r w:rsidR="00E43694" w:rsidRPr="0033182C">
          <w:rPr>
            <w:rFonts w:cs="Times New Roman"/>
            <w:szCs w:val="24"/>
          </w:rPr>
          <w:t xml:space="preserve"> jika menggunakan metode </w:t>
        </w:r>
      </w:ins>
      <w:r w:rsidR="00886455" w:rsidRPr="0033182C">
        <w:rPr>
          <w:rFonts w:cs="Times New Roman"/>
          <w:i/>
          <w:szCs w:val="24"/>
        </w:rPr>
        <w:t>Fuzyy</w:t>
      </w:r>
      <w:ins w:id="231" w:author="Windows User" w:date="2019-09-18T14:51:00Z">
        <w:r w:rsidR="00E43694" w:rsidRPr="0033182C">
          <w:rPr>
            <w:rFonts w:cs="Times New Roman"/>
            <w:i/>
            <w:szCs w:val="24"/>
          </w:rPr>
          <w:t xml:space="preserve"> </w:t>
        </w:r>
        <w:r w:rsidR="00E43694" w:rsidRPr="0033182C">
          <w:rPr>
            <w:rFonts w:cs="Times New Roman"/>
            <w:szCs w:val="24"/>
          </w:rPr>
          <w:t>dan PID</w:t>
        </w:r>
      </w:ins>
      <w:r w:rsidR="00104458" w:rsidRPr="0033182C">
        <w:rPr>
          <w:rFonts w:cs="Times New Roman"/>
          <w:szCs w:val="24"/>
        </w:rPr>
        <w:t xml:space="preserve"> yang dapat di monitoring melalui web</w:t>
      </w:r>
      <w:del w:id="232" w:author="Windows User" w:date="2019-09-14T04:26:00Z">
        <w:r w:rsidR="00104458" w:rsidRPr="0033182C" w:rsidDel="008059A9">
          <w:rPr>
            <w:rFonts w:cs="Times New Roman"/>
            <w:szCs w:val="24"/>
          </w:rPr>
          <w:delText xml:space="preserve">. </w:delText>
        </w:r>
        <w:r w:rsidR="0046629A" w:rsidRPr="0033182C" w:rsidDel="008059A9">
          <w:rPr>
            <w:rFonts w:cs="Times New Roman"/>
            <w:szCs w:val="24"/>
          </w:rPr>
          <w:delText xml:space="preserve">Monitoring ini dilakukan untuk meneliti metode mana yang lebih efektif antara  </w:delText>
        </w:r>
        <w:r w:rsidR="0046629A" w:rsidRPr="0033182C" w:rsidDel="008059A9">
          <w:rPr>
            <w:rFonts w:cs="Times New Roman"/>
            <w:i/>
            <w:szCs w:val="24"/>
          </w:rPr>
          <w:delText>solar tracker</w:delText>
        </w:r>
        <w:r w:rsidR="0046629A" w:rsidRPr="0033182C" w:rsidDel="008059A9">
          <w:rPr>
            <w:rFonts w:cs="Times New Roman"/>
            <w:szCs w:val="24"/>
          </w:rPr>
          <w:delText xml:space="preserve"> yang dilengkapi </w:delText>
        </w:r>
      </w:del>
      <w:del w:id="233" w:author="Windows User" w:date="2019-09-14T03:53:00Z">
        <w:r w:rsidR="0046629A" w:rsidRPr="0033182C" w:rsidDel="00451BA0">
          <w:rPr>
            <w:rFonts w:cs="Times New Roman"/>
            <w:i/>
            <w:szCs w:val="24"/>
            <w:rPrChange w:id="234" w:author="Windows User" w:date="2019-09-14T04:19:00Z">
              <w:rPr>
                <w:rFonts w:cs="Times New Roman"/>
                <w:szCs w:val="24"/>
              </w:rPr>
            </w:rPrChange>
          </w:rPr>
          <w:delText>Fuzzy</w:delText>
        </w:r>
      </w:del>
      <w:del w:id="235" w:author="Windows User" w:date="2019-09-14T04:26:00Z">
        <w:r w:rsidR="0046629A" w:rsidRPr="0033182C" w:rsidDel="008059A9">
          <w:rPr>
            <w:rFonts w:cs="Times New Roman"/>
            <w:szCs w:val="24"/>
          </w:rPr>
          <w:delText xml:space="preserve"> PID</w:delText>
        </w:r>
        <w:r w:rsidR="002104D0" w:rsidRPr="0033182C" w:rsidDel="008059A9">
          <w:rPr>
            <w:rFonts w:cs="Times New Roman"/>
            <w:szCs w:val="24"/>
            <w:lang w:val="id-ID"/>
          </w:rPr>
          <w:delText xml:space="preserve"> dengan </w:delText>
        </w:r>
        <w:r w:rsidR="002104D0" w:rsidRPr="0033182C" w:rsidDel="008059A9">
          <w:rPr>
            <w:rFonts w:cs="Times New Roman"/>
            <w:i/>
            <w:szCs w:val="24"/>
          </w:rPr>
          <w:delText>solar tracker</w:delText>
        </w:r>
        <w:r w:rsidR="002104D0" w:rsidRPr="0033182C" w:rsidDel="008059A9">
          <w:rPr>
            <w:rFonts w:cs="Times New Roman"/>
            <w:szCs w:val="24"/>
          </w:rPr>
          <w:delText xml:space="preserve"> </w:delText>
        </w:r>
        <w:r w:rsidR="002104D0" w:rsidRPr="0033182C" w:rsidDel="008059A9">
          <w:rPr>
            <w:rFonts w:cs="Times New Roman"/>
            <w:szCs w:val="24"/>
            <w:lang w:val="id-ID"/>
          </w:rPr>
          <w:delText>tanpa</w:delText>
        </w:r>
        <w:r w:rsidR="002104D0" w:rsidRPr="0033182C" w:rsidDel="008059A9">
          <w:rPr>
            <w:rFonts w:cs="Times New Roman"/>
            <w:szCs w:val="24"/>
          </w:rPr>
          <w:delText xml:space="preserve"> dilengkapi </w:delText>
        </w:r>
      </w:del>
      <w:del w:id="236" w:author="Windows User" w:date="2019-09-14T03:53:00Z">
        <w:r w:rsidR="002104D0" w:rsidRPr="0033182C" w:rsidDel="00451BA0">
          <w:rPr>
            <w:rFonts w:cs="Times New Roman"/>
            <w:i/>
            <w:szCs w:val="24"/>
            <w:rPrChange w:id="237" w:author="Windows User" w:date="2019-09-14T04:19:00Z">
              <w:rPr>
                <w:rFonts w:cs="Times New Roman"/>
                <w:szCs w:val="24"/>
              </w:rPr>
            </w:rPrChange>
          </w:rPr>
          <w:delText>Fuzzy</w:delText>
        </w:r>
      </w:del>
      <w:del w:id="238" w:author="Windows User" w:date="2019-09-14T04:26:00Z">
        <w:r w:rsidR="002104D0" w:rsidRPr="0033182C" w:rsidDel="008059A9">
          <w:rPr>
            <w:rFonts w:cs="Times New Roman"/>
            <w:szCs w:val="24"/>
          </w:rPr>
          <w:delText xml:space="preserve"> PID</w:delText>
        </w:r>
        <w:r w:rsidR="0046629A" w:rsidRPr="0033182C" w:rsidDel="008059A9">
          <w:rPr>
            <w:rFonts w:cs="Times New Roman"/>
            <w:szCs w:val="24"/>
          </w:rPr>
          <w:delText>.</w:delText>
        </w:r>
      </w:del>
    </w:p>
    <w:p w14:paraId="345BEFDF" w14:textId="080CA7FB" w:rsidR="00F87440" w:rsidRPr="0033182C" w:rsidDel="008A4F0B" w:rsidRDefault="00F87440">
      <w:pPr>
        <w:pStyle w:val="Heading2"/>
        <w:ind w:left="0" w:firstLine="0"/>
        <w:rPr>
          <w:del w:id="239" w:author="Windows User" w:date="2019-09-14T04:20:00Z"/>
          <w:rFonts w:cs="Times New Roman"/>
        </w:rPr>
        <w:pPrChange w:id="240" w:author="Windows User" w:date="2019-09-14T04:20:00Z">
          <w:pPr>
            <w:pStyle w:val="Heading2"/>
          </w:pPr>
        </w:pPrChange>
      </w:pPr>
      <w:del w:id="241" w:author="Windows User" w:date="2019-09-14T04:20:00Z">
        <w:r w:rsidRPr="0033182C" w:rsidDel="008A4F0B">
          <w:rPr>
            <w:rFonts w:cs="Times New Roman"/>
          </w:rPr>
          <w:delText>Tempat dan Waktu Penelitian</w:delText>
        </w:r>
      </w:del>
    </w:p>
    <w:p w14:paraId="759A2977" w14:textId="4FE72A66" w:rsidR="00F87440" w:rsidRPr="0033182C" w:rsidRDefault="00F87440">
      <w:pPr>
        <w:ind w:left="-9" w:firstLine="576"/>
        <w:rPr>
          <w:ins w:id="242" w:author="Windows User" w:date="2019-09-18T14:00:00Z"/>
          <w:rFonts w:cs="Times New Roman"/>
          <w:szCs w:val="24"/>
        </w:rPr>
      </w:pPr>
      <w:del w:id="243" w:author="Windows User" w:date="2019-09-14T04:20:00Z">
        <w:r w:rsidRPr="0033182C" w:rsidDel="008A4F0B">
          <w:rPr>
            <w:rFonts w:cs="Times New Roman"/>
            <w:szCs w:val="24"/>
          </w:rPr>
          <w:delText>Tempat dilaksanakan penelitian yaitu di Universitas Jember. Waktu penelitian dilakukan selama dua bulan, dimulai bulan</w:delText>
        </w:r>
        <w:r w:rsidR="00104458" w:rsidRPr="0033182C" w:rsidDel="008A4F0B">
          <w:rPr>
            <w:rFonts w:cs="Times New Roman"/>
            <w:szCs w:val="24"/>
          </w:rPr>
          <w:delText xml:space="preserve"> April </w:delText>
        </w:r>
        <w:r w:rsidRPr="0033182C" w:rsidDel="008A4F0B">
          <w:rPr>
            <w:rFonts w:cs="Times New Roman"/>
            <w:szCs w:val="24"/>
          </w:rPr>
          <w:delText xml:space="preserve">sampai dengan bulan </w:delText>
        </w:r>
        <w:r w:rsidR="00104458" w:rsidRPr="0033182C" w:rsidDel="008A4F0B">
          <w:rPr>
            <w:rFonts w:cs="Times New Roman"/>
            <w:szCs w:val="24"/>
          </w:rPr>
          <w:delText>Mei</w:delText>
        </w:r>
        <w:r w:rsidRPr="0033182C" w:rsidDel="008A4F0B">
          <w:rPr>
            <w:rFonts w:cs="Times New Roman"/>
            <w:szCs w:val="24"/>
          </w:rPr>
          <w:delText xml:space="preserve"> 2019</w:delText>
        </w:r>
      </w:del>
      <w:r w:rsidRPr="0033182C">
        <w:rPr>
          <w:rFonts w:cs="Times New Roman"/>
          <w:szCs w:val="24"/>
        </w:rPr>
        <w:t>.</w:t>
      </w:r>
    </w:p>
    <w:p w14:paraId="72527AFF" w14:textId="3D8ECD8D" w:rsidR="008A5DE6" w:rsidRPr="0033182C" w:rsidRDefault="008A5DE6">
      <w:pPr>
        <w:pStyle w:val="Heading2"/>
        <w:ind w:left="284" w:hanging="284"/>
        <w:rPr>
          <w:ins w:id="244" w:author="Windows User" w:date="2019-09-18T14:02:00Z"/>
          <w:rFonts w:cs="Times New Roman"/>
        </w:rPr>
        <w:pPrChange w:id="245" w:author="Windows User" w:date="2019-09-18T14:00:00Z">
          <w:pPr>
            <w:ind w:left="-9" w:firstLine="576"/>
          </w:pPr>
        </w:pPrChange>
      </w:pPr>
      <w:bookmarkStart w:id="246" w:name="_Toc23880344"/>
      <w:ins w:id="247" w:author="Windows User" w:date="2019-09-18T14:00:00Z">
        <w:r w:rsidRPr="0033182C">
          <w:rPr>
            <w:rFonts w:cs="Times New Roman"/>
          </w:rPr>
          <w:t>Tempat dan Waktu Penelitian</w:t>
        </w:r>
      </w:ins>
      <w:bookmarkEnd w:id="246"/>
    </w:p>
    <w:p w14:paraId="2A70769C" w14:textId="59E7CCA2" w:rsidR="008A5DE6" w:rsidRPr="0033182C" w:rsidRDefault="008A5DE6">
      <w:pPr>
        <w:ind w:firstLine="357"/>
        <w:rPr>
          <w:rFonts w:cs="Times New Roman"/>
        </w:rPr>
        <w:pPrChange w:id="248" w:author="Windows User" w:date="2019-09-18T14:03:00Z">
          <w:pPr>
            <w:ind w:left="-9" w:firstLine="576"/>
          </w:pPr>
        </w:pPrChange>
      </w:pPr>
      <w:ins w:id="249" w:author="Windows User" w:date="2019-09-18T14:02:00Z">
        <w:r w:rsidRPr="0033182C">
          <w:rPr>
            <w:rFonts w:cs="Times New Roman"/>
          </w:rPr>
          <w:t>Penelitian ini dilakukan di U</w:t>
        </w:r>
      </w:ins>
      <w:ins w:id="250" w:author="Windows User" w:date="2019-09-18T14:03:00Z">
        <w:r w:rsidRPr="0033182C">
          <w:rPr>
            <w:rFonts w:cs="Times New Roman"/>
          </w:rPr>
          <w:t>niversitas Jember. Penelit</w:t>
        </w:r>
        <w:r w:rsidR="007F4597" w:rsidRPr="0033182C">
          <w:rPr>
            <w:rFonts w:cs="Times New Roman"/>
          </w:rPr>
          <w:t>ian dilakukan selama satu hari.</w:t>
        </w:r>
      </w:ins>
    </w:p>
    <w:p w14:paraId="67F38B08" w14:textId="638C2D8A" w:rsidR="00F87440" w:rsidRPr="0033182C" w:rsidRDefault="00C06B84" w:rsidP="00BA58BD">
      <w:pPr>
        <w:pStyle w:val="Heading2"/>
        <w:ind w:left="284" w:hanging="284"/>
        <w:rPr>
          <w:ins w:id="251" w:author="Windows User" w:date="2019-09-18T13:59:00Z"/>
          <w:rFonts w:cs="Times New Roman"/>
        </w:rPr>
      </w:pPr>
      <w:bookmarkStart w:id="252" w:name="_Toc23880345"/>
      <w:r w:rsidRPr="0033182C">
        <w:rPr>
          <w:rFonts w:cs="Times New Roman"/>
        </w:rPr>
        <w:t>Tahapan Penelitian</w:t>
      </w:r>
      <w:bookmarkEnd w:id="252"/>
    </w:p>
    <w:p w14:paraId="13BBFC40" w14:textId="15D2ABC2" w:rsidR="008A5DE6" w:rsidRPr="0033182C" w:rsidDel="008A5DE6" w:rsidRDefault="008A5DE6">
      <w:pPr>
        <w:rPr>
          <w:del w:id="253" w:author="Windows User" w:date="2019-09-18T14:00:00Z"/>
          <w:rFonts w:cs="Times New Roman"/>
        </w:rPr>
        <w:pPrChange w:id="254" w:author="Windows User" w:date="2019-09-18T13:59:00Z">
          <w:pPr>
            <w:pStyle w:val="Heading2"/>
          </w:pPr>
        </w:pPrChange>
      </w:pPr>
    </w:p>
    <w:p w14:paraId="145B1B56" w14:textId="61FE8C6F" w:rsidR="00D66FBD" w:rsidRPr="0033182C" w:rsidRDefault="00D66FBD" w:rsidP="00D66FBD">
      <w:pPr>
        <w:ind w:firstLine="357"/>
        <w:rPr>
          <w:rFonts w:cs="Times New Roman"/>
          <w:szCs w:val="24"/>
        </w:rPr>
      </w:pPr>
      <w:r w:rsidRPr="0033182C">
        <w:rPr>
          <w:rFonts w:cs="Times New Roman"/>
          <w:szCs w:val="24"/>
        </w:rPr>
        <w:t xml:space="preserve">Tahapan penelitian merupakan tahapan yang digunakan untuk menyelesaikan penelitian ini. Tahapan </w:t>
      </w:r>
      <w:del w:id="255" w:author="Windows User" w:date="2019-09-14T04:27:00Z">
        <w:r w:rsidRPr="0033182C" w:rsidDel="008059A9">
          <w:rPr>
            <w:rFonts w:cs="Times New Roman"/>
            <w:szCs w:val="24"/>
          </w:rPr>
          <w:delText>pa</w:delText>
        </w:r>
        <w:r w:rsidR="00695D38" w:rsidRPr="0033182C" w:rsidDel="008059A9">
          <w:rPr>
            <w:rFonts w:cs="Times New Roman"/>
            <w:szCs w:val="24"/>
          </w:rPr>
          <w:delText xml:space="preserve">da </w:delText>
        </w:r>
      </w:del>
      <w:r w:rsidR="00695D38" w:rsidRPr="0033182C">
        <w:rPr>
          <w:rFonts w:cs="Times New Roman"/>
          <w:szCs w:val="24"/>
        </w:rPr>
        <w:t>penelitian ini dimulai dari</w:t>
      </w:r>
      <w:ins w:id="256" w:author="Windows User" w:date="2019-09-18T14:35:00Z">
        <w:r w:rsidR="00EC39E5" w:rsidRPr="0033182C">
          <w:rPr>
            <w:rFonts w:cs="Times New Roman"/>
            <w:szCs w:val="24"/>
          </w:rPr>
          <w:t xml:space="preserve"> menganalisa kebutuhan </w:t>
        </w:r>
      </w:ins>
      <w:del w:id="257" w:author="Windows User" w:date="2019-09-18T14:35:00Z">
        <w:r w:rsidR="00695D38" w:rsidRPr="0033182C" w:rsidDel="00EC39E5">
          <w:rPr>
            <w:rFonts w:cs="Times New Roman"/>
            <w:szCs w:val="24"/>
          </w:rPr>
          <w:delText xml:space="preserve"> mencari </w:delText>
        </w:r>
        <w:r w:rsidR="00695D38" w:rsidRPr="0033182C" w:rsidDel="00EC39E5">
          <w:rPr>
            <w:rFonts w:cs="Times New Roman"/>
            <w:i/>
            <w:szCs w:val="24"/>
          </w:rPr>
          <w:delText>requirements</w:delText>
        </w:r>
        <w:r w:rsidRPr="0033182C" w:rsidDel="00EC39E5">
          <w:rPr>
            <w:rFonts w:cs="Times New Roman"/>
            <w:szCs w:val="24"/>
          </w:rPr>
          <w:delText xml:space="preserve"> </w:delText>
        </w:r>
      </w:del>
      <w:r w:rsidRPr="0033182C">
        <w:rPr>
          <w:rFonts w:cs="Times New Roman"/>
          <w:szCs w:val="24"/>
        </w:rPr>
        <w:t>sampai dengan</w:t>
      </w:r>
      <w:r w:rsidR="008955CA" w:rsidRPr="0033182C">
        <w:rPr>
          <w:rFonts w:cs="Times New Roman"/>
          <w:szCs w:val="24"/>
        </w:rPr>
        <w:t xml:space="preserve"> membuat kesimpulan dari</w:t>
      </w:r>
      <w:r w:rsidRPr="0033182C">
        <w:rPr>
          <w:rFonts w:cs="Times New Roman"/>
          <w:szCs w:val="24"/>
        </w:rPr>
        <w:t xml:space="preserve"> uji simulasi sistem yang telah dikerjakan</w:t>
      </w:r>
      <w:del w:id="258" w:author="Windows User" w:date="2019-09-18T14:45:00Z">
        <w:r w:rsidRPr="0033182C" w:rsidDel="007F4597">
          <w:rPr>
            <w:rFonts w:cs="Times New Roman"/>
            <w:szCs w:val="24"/>
          </w:rPr>
          <w:delText>.</w:delText>
        </w:r>
        <w:r w:rsidR="00695D38" w:rsidRPr="0033182C" w:rsidDel="007F4597">
          <w:rPr>
            <w:rFonts w:cs="Times New Roman"/>
            <w:szCs w:val="24"/>
          </w:rPr>
          <w:delText xml:space="preserve"> </w:delText>
        </w:r>
        <w:commentRangeStart w:id="259"/>
        <w:r w:rsidR="00695D38" w:rsidRPr="0033182C" w:rsidDel="007F4597">
          <w:rPr>
            <w:rFonts w:cs="Times New Roman"/>
            <w:szCs w:val="24"/>
          </w:rPr>
          <w:delText xml:space="preserve">Tahap-tahap ini harus dikerjakan </w:delText>
        </w:r>
        <w:r w:rsidR="008955CA" w:rsidRPr="0033182C" w:rsidDel="007F4597">
          <w:rPr>
            <w:rFonts w:cs="Times New Roman"/>
            <w:szCs w:val="24"/>
          </w:rPr>
          <w:delText>secara berurutan</w:delText>
        </w:r>
      </w:del>
      <w:r w:rsidR="008955CA" w:rsidRPr="0033182C">
        <w:rPr>
          <w:rFonts w:cs="Times New Roman"/>
          <w:szCs w:val="24"/>
        </w:rPr>
        <w:t xml:space="preserve"> sesuai dengan G</w:t>
      </w:r>
      <w:r w:rsidR="00695D38" w:rsidRPr="0033182C">
        <w:rPr>
          <w:rFonts w:cs="Times New Roman"/>
          <w:szCs w:val="24"/>
        </w:rPr>
        <w:t>ambar</w:t>
      </w:r>
      <w:r w:rsidR="008955CA" w:rsidRPr="0033182C">
        <w:rPr>
          <w:rFonts w:cs="Times New Roman"/>
          <w:szCs w:val="24"/>
        </w:rPr>
        <w:t xml:space="preserve"> 3.1</w:t>
      </w:r>
      <w:ins w:id="260" w:author="Windows User" w:date="2019-09-18T14:05:00Z">
        <w:r w:rsidR="008A5DE6" w:rsidRPr="0033182C">
          <w:rPr>
            <w:rFonts w:cs="Times New Roman"/>
            <w:szCs w:val="24"/>
          </w:rPr>
          <w:t xml:space="preserve">. </w:t>
        </w:r>
      </w:ins>
      <w:ins w:id="261" w:author="Windows User" w:date="2019-09-14T04:22:00Z">
        <w:r w:rsidR="008A4F0B" w:rsidRPr="0033182C">
          <w:rPr>
            <w:rFonts w:cs="Times New Roman"/>
            <w:szCs w:val="24"/>
          </w:rPr>
          <w:t xml:space="preserve"> </w:t>
        </w:r>
      </w:ins>
      <w:del w:id="262" w:author="Windows User" w:date="2019-09-18T14:05:00Z">
        <w:r w:rsidR="008955CA" w:rsidRPr="0033182C" w:rsidDel="008A5DE6">
          <w:rPr>
            <w:rFonts w:cs="Times New Roman"/>
            <w:szCs w:val="24"/>
          </w:rPr>
          <w:delText xml:space="preserve"> </w:delText>
        </w:r>
        <w:commentRangeEnd w:id="259"/>
        <w:r w:rsidR="005006BA" w:rsidRPr="0033182C" w:rsidDel="008A5DE6">
          <w:rPr>
            <w:rStyle w:val="CommentReference"/>
            <w:rFonts w:cs="Times New Roman"/>
          </w:rPr>
          <w:commentReference w:id="259"/>
        </w:r>
        <w:r w:rsidR="008955CA" w:rsidRPr="0033182C" w:rsidDel="008A5DE6">
          <w:rPr>
            <w:rFonts w:cs="Times New Roman"/>
            <w:szCs w:val="24"/>
          </w:rPr>
          <w:delText>.</w:delText>
        </w:r>
      </w:del>
    </w:p>
    <w:p w14:paraId="75976BBA" w14:textId="77777777" w:rsidR="007F4597" w:rsidRPr="0033182C" w:rsidRDefault="00F95759">
      <w:pPr>
        <w:keepNext/>
        <w:rPr>
          <w:ins w:id="263" w:author="Windows User" w:date="2019-09-18T14:43:00Z"/>
          <w:rFonts w:cs="Times New Roman"/>
        </w:rPr>
        <w:pPrChange w:id="264" w:author="Windows User" w:date="2019-09-18T14:43:00Z">
          <w:pPr>
            <w:ind w:firstLine="357"/>
          </w:pPr>
        </w:pPrChange>
      </w:pPr>
      <w:ins w:id="265" w:author="Windows User" w:date="2019-09-18T14:06:00Z">
        <w:r w:rsidRPr="0033182C">
          <w:rPr>
            <w:rFonts w:cs="Times New Roman"/>
            <w:noProof/>
          </w:rPr>
          <mc:AlternateContent>
            <mc:Choice Requires="wpc">
              <w:drawing>
                <wp:inline distT="0" distB="0" distL="0" distR="0" wp14:anchorId="4759BFCF" wp14:editId="7C981B4E">
                  <wp:extent cx="5050465" cy="2327910"/>
                  <wp:effectExtent l="0" t="0" r="0" b="1524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4" name="Rectangle 54"/>
                          <wps:cNvSpPr/>
                          <wps:spPr>
                            <a:xfrm>
                              <a:off x="1819259" y="47057"/>
                              <a:ext cx="776300" cy="33205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05C2CD" w14:textId="2271FBB7" w:rsidR="000B6C7D" w:rsidRPr="007F4597" w:rsidRDefault="000B6C7D">
                                <w:pPr>
                                  <w:spacing w:line="240" w:lineRule="auto"/>
                                  <w:jc w:val="center"/>
                                  <w:rPr>
                                    <w:sz w:val="16"/>
                                    <w:lang w:val="en-ID"/>
                                    <w:rPrChange w:id="266" w:author="Windows User" w:date="2019-09-18T14:40:00Z">
                                      <w:rPr/>
                                    </w:rPrChange>
                                  </w:rPr>
                                  <w:pPrChange w:id="267" w:author="Windows User" w:date="2019-09-18T14:13:00Z">
                                    <w:pPr/>
                                  </w:pPrChange>
                                </w:pPr>
                                <w:ins w:id="268" w:author="Windows User" w:date="2019-09-18T14:13:00Z">
                                  <w:r w:rsidRPr="007F4597">
                                    <w:rPr>
                                      <w:sz w:val="16"/>
                                      <w:lang w:val="en-ID"/>
                                      <w:rPrChange w:id="269" w:author="Windows User" w:date="2019-09-18T14:40:00Z">
                                        <w:rPr>
                                          <w:lang w:val="en-ID"/>
                                        </w:rPr>
                                      </w:rPrChange>
                                    </w:rPr>
                                    <w:t>Analisa Kebutuhan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3276431" y="47044"/>
                              <a:ext cx="775755" cy="33199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AA5DC0" w14:textId="4BE50C6E" w:rsidR="000B6C7D" w:rsidRPr="007F4597" w:rsidRDefault="000B6C7D">
                                <w:pPr>
                                  <w:spacing w:line="240" w:lineRule="auto"/>
                                  <w:jc w:val="center"/>
                                  <w:rPr>
                                    <w:sz w:val="16"/>
                                    <w:lang w:val="en-ID"/>
                                    <w:rPrChange w:id="270" w:author="Windows User" w:date="2019-09-18T14:40:00Z">
                                      <w:rPr/>
                                    </w:rPrChange>
                                  </w:rPr>
                                  <w:pPrChange w:id="271" w:author="Windows User" w:date="2019-09-18T14:13:00Z">
                                    <w:pPr/>
                                  </w:pPrChange>
                                </w:pPr>
                                <w:ins w:id="272" w:author="Windows User" w:date="2019-09-18T15:15:00Z">
                                  <w:r>
                                    <w:rPr>
                                      <w:sz w:val="16"/>
                                      <w:lang w:val="en-ID"/>
                                    </w:rPr>
                                    <w:t>D</w:t>
                                  </w:r>
                                </w:ins>
                                <w:ins w:id="273" w:author="Windows User" w:date="2019-09-18T14:15:00Z">
                                  <w:r w:rsidRPr="007F4597">
                                    <w:rPr>
                                      <w:sz w:val="16"/>
                                      <w:lang w:val="en-ID"/>
                                      <w:rPrChange w:id="274" w:author="Windows User" w:date="2019-09-18T14:40:00Z">
                                        <w:rPr>
                                          <w:sz w:val="20"/>
                                          <w:lang w:val="en-ID"/>
                                        </w:rPr>
                                      </w:rPrChange>
                                    </w:rPr>
                                    <w:t>esain Sistem</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819340" y="646019"/>
                              <a:ext cx="1258405" cy="42175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C4AB00" w14:textId="76FBEE4B" w:rsidR="000B6C7D" w:rsidRPr="00BD710F" w:rsidRDefault="000B6C7D">
                                <w:pPr>
                                  <w:spacing w:line="240" w:lineRule="auto"/>
                                  <w:jc w:val="center"/>
                                  <w:rPr>
                                    <w:sz w:val="20"/>
                                    <w:lang w:val="en-ID"/>
                                    <w:rPrChange w:id="275" w:author="Windows User" w:date="2019-09-18T14:17:00Z">
                                      <w:rPr/>
                                    </w:rPrChange>
                                  </w:rPr>
                                  <w:pPrChange w:id="276" w:author="Windows User" w:date="2019-09-18T14:17:00Z">
                                    <w:pPr/>
                                  </w:pPrChange>
                                </w:pPr>
                                <w:ins w:id="277" w:author="Windows User" w:date="2019-09-19T00:44:00Z">
                                  <w:r>
                                    <w:rPr>
                                      <w:sz w:val="20"/>
                                      <w:lang w:val="en-ID"/>
                                    </w:rPr>
                                    <w:t>P</w:t>
                                  </w:r>
                                </w:ins>
                                <w:ins w:id="278" w:author="Windows User" w:date="2019-09-18T14:20:00Z">
                                  <w:r>
                                    <w:rPr>
                                      <w:sz w:val="20"/>
                                      <w:lang w:val="en-ID"/>
                                    </w:rPr>
                                    <w:t>engambil</w:t>
                                  </w:r>
                                </w:ins>
                                <w:ins w:id="279" w:author="Windows User" w:date="2019-09-19T00:44:00Z">
                                  <w:r>
                                    <w:rPr>
                                      <w:sz w:val="20"/>
                                      <w:lang w:val="en-ID"/>
                                    </w:rPr>
                                    <w:t>an</w:t>
                                  </w:r>
                                </w:ins>
                                <w:ins w:id="280" w:author="Windows User" w:date="2019-09-18T14:20:00Z">
                                  <w:r>
                                    <w:rPr>
                                      <w:sz w:val="20"/>
                                      <w:lang w:val="en-ID"/>
                                    </w:rPr>
                                    <w:t xml:space="preserve"> data sensor</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3250732" y="638938"/>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11CF84" w14:textId="7CFEF2F0" w:rsidR="000B6C7D" w:rsidRPr="00BD710F" w:rsidRDefault="000B6C7D">
                                <w:pPr>
                                  <w:spacing w:line="240" w:lineRule="auto"/>
                                  <w:jc w:val="center"/>
                                  <w:rPr>
                                    <w:sz w:val="20"/>
                                    <w:lang w:val="en-ID"/>
                                    <w:rPrChange w:id="281" w:author="Windows User" w:date="2019-09-18T14:17:00Z">
                                      <w:rPr/>
                                    </w:rPrChange>
                                  </w:rPr>
                                  <w:pPrChange w:id="282" w:author="Windows User" w:date="2019-09-18T14:17:00Z">
                                    <w:pPr/>
                                  </w:pPrChange>
                                </w:pPr>
                                <w:ins w:id="283" w:author="Windows User" w:date="2019-09-18T14:20:00Z">
                                  <w:r>
                                    <w:rPr>
                                      <w:sz w:val="20"/>
                                      <w:lang w:val="en-ID"/>
                                    </w:rPr>
                                    <w:t xml:space="preserve">Implementasi metode </w:t>
                                  </w:r>
                                </w:ins>
                                <w:ins w:id="284" w:author="Windows User" w:date="2019-09-18T14:21:00Z">
                                  <w:r>
                                    <w:rPr>
                                      <w:sz w:val="20"/>
                                      <w:lang w:val="en-ID"/>
                                    </w:rPr>
                                    <w:t>Fuzzy</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ext Box 77"/>
                          <wps:cNvSpPr txBox="1"/>
                          <wps:spPr>
                            <a:xfrm>
                              <a:off x="362699" y="393830"/>
                              <a:ext cx="1380953" cy="286654"/>
                            </a:xfrm>
                            <a:prstGeom prst="rect">
                              <a:avLst/>
                            </a:prstGeom>
                            <a:solidFill>
                              <a:schemeClr val="lt1"/>
                            </a:solidFill>
                            <a:ln w="6350">
                              <a:noFill/>
                            </a:ln>
                          </wps:spPr>
                          <wps:txbx>
                            <w:txbxContent>
                              <w:p w14:paraId="451BDB93" w14:textId="2DD8CC5A" w:rsidR="000B6C7D" w:rsidRPr="00497E27" w:rsidRDefault="000B6C7D" w:rsidP="00497E27">
                                <w:pPr>
                                  <w:rPr>
                                    <w:sz w:val="22"/>
                                    <w:lang w:val="en-ID"/>
                                    <w:rPrChange w:id="285" w:author="Windows User" w:date="2019-09-19T00:38:00Z">
                                      <w:rPr/>
                                    </w:rPrChange>
                                  </w:rPr>
                                </w:pPr>
                                <w:ins w:id="286" w:author="Windows User" w:date="2019-09-19T00:38:00Z">
                                  <w:r w:rsidRPr="00497E27">
                                    <w:rPr>
                                      <w:sz w:val="22"/>
                                      <w:lang w:val="en-ID"/>
                                      <w:rPrChange w:id="287" w:author="Windows User" w:date="2019-09-19T00:38:00Z">
                                        <w:rPr>
                                          <w:lang w:val="en-ID"/>
                                        </w:rPr>
                                      </w:rPrChange>
                                    </w:rPr>
                                    <w:t xml:space="preserve">Implementasi </w:t>
                                  </w:r>
                                </w:ins>
                                <w:ins w:id="288" w:author="Windows User" w:date="2019-09-19T00:40:00Z">
                                  <w:r>
                                    <w:rPr>
                                      <w:sz w:val="22"/>
                                      <w:lang w:val="en-ID"/>
                                    </w:rPr>
                                    <w:t xml:space="preserve"> </w:t>
                                  </w:r>
                                </w:ins>
                                <w:ins w:id="289" w:author="Windows User" w:date="2019-09-19T00:38:00Z">
                                  <w:r w:rsidRPr="00497E27">
                                    <w:rPr>
                                      <w:sz w:val="22"/>
                                      <w:lang w:val="en-ID"/>
                                      <w:rPrChange w:id="290" w:author="Windows User" w:date="2019-09-19T00:38:00Z">
                                        <w:rPr>
                                          <w:lang w:val="en-ID"/>
                                        </w:rPr>
                                      </w:rPrChange>
                                    </w:rPr>
                                    <w:t>desain</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Rectangle 59"/>
                          <wps:cNvSpPr/>
                          <wps:spPr>
                            <a:xfrm>
                              <a:off x="3250732" y="1237906"/>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1298D1" w14:textId="3FFCA0DE" w:rsidR="000B6C7D" w:rsidRPr="00BD710F" w:rsidRDefault="000B6C7D">
                                <w:pPr>
                                  <w:spacing w:line="240" w:lineRule="auto"/>
                                  <w:jc w:val="center"/>
                                  <w:rPr>
                                    <w:sz w:val="20"/>
                                    <w:lang w:val="en-ID"/>
                                    <w:rPrChange w:id="291" w:author="Windows User" w:date="2019-09-18T14:17:00Z">
                                      <w:rPr/>
                                    </w:rPrChange>
                                  </w:rPr>
                                  <w:pPrChange w:id="292" w:author="Windows User" w:date="2019-09-18T14:17:00Z">
                                    <w:pPr/>
                                  </w:pPrChange>
                                </w:pPr>
                                <w:ins w:id="293" w:author="Windows User" w:date="2019-09-18T14:20:00Z">
                                  <w:r>
                                    <w:rPr>
                                      <w:sz w:val="20"/>
                                      <w:lang w:val="en-ID"/>
                                    </w:rPr>
                                    <w:t xml:space="preserve">Implementasi metode </w:t>
                                  </w:r>
                                </w:ins>
                                <w:ins w:id="294" w:author="Windows User" w:date="2019-09-18T14:22:00Z">
                                  <w:r>
                                    <w:rPr>
                                      <w:sz w:val="20"/>
                                      <w:lang w:val="en-ID"/>
                                    </w:rPr>
                                    <w:t>PID</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833143" y="1252083"/>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CAE945" w14:textId="7974F279" w:rsidR="000B6C7D" w:rsidRPr="00BD710F" w:rsidRDefault="000B6C7D">
                                <w:pPr>
                                  <w:spacing w:line="240" w:lineRule="auto"/>
                                  <w:jc w:val="center"/>
                                  <w:rPr>
                                    <w:sz w:val="20"/>
                                    <w:lang w:val="en-ID"/>
                                    <w:rPrChange w:id="295" w:author="Windows User" w:date="2019-09-18T14:17:00Z">
                                      <w:rPr/>
                                    </w:rPrChange>
                                  </w:rPr>
                                  <w:pPrChange w:id="296" w:author="Windows User" w:date="2019-09-18T14:17:00Z">
                                    <w:pPr/>
                                  </w:pPrChange>
                                </w:pPr>
                                <w:ins w:id="297" w:author="Windows User" w:date="2019-09-19T00:45:00Z">
                                  <w:r>
                                    <w:rPr>
                                      <w:sz w:val="20"/>
                                      <w:lang w:val="en-ID"/>
                                    </w:rPr>
                                    <w:t>Pembuatan</w:t>
                                  </w:r>
                                </w:ins>
                                <w:ins w:id="298" w:author="Windows User" w:date="2019-09-18T14:23:00Z">
                                  <w:r>
                                    <w:rPr>
                                      <w:sz w:val="20"/>
                                      <w:lang w:val="en-ID"/>
                                    </w:rPr>
                                    <w:t xml:space="preserve"> web sistem</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a:stCxn id="53" idx="3"/>
                            <a:endCxn id="54" idx="1"/>
                          </wps:cNvCnPr>
                          <wps:spPr>
                            <a:xfrm flipV="1">
                              <a:off x="1298355" y="213086"/>
                              <a:ext cx="520904" cy="20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Rectangle 56"/>
                          <wps:cNvSpPr/>
                          <wps:spPr>
                            <a:xfrm>
                              <a:off x="532800" y="631842"/>
                              <a:ext cx="1147972" cy="4359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5F10E8" w14:textId="4DFC3B03" w:rsidR="000B6C7D" w:rsidRPr="00BD710F" w:rsidRDefault="000B6C7D">
                                <w:pPr>
                                  <w:spacing w:line="240" w:lineRule="auto"/>
                                  <w:jc w:val="center"/>
                                  <w:rPr>
                                    <w:sz w:val="20"/>
                                    <w:lang w:val="en-ID"/>
                                    <w:rPrChange w:id="299" w:author="Windows User" w:date="2019-09-18T14:17:00Z">
                                      <w:rPr/>
                                    </w:rPrChange>
                                  </w:rPr>
                                  <w:pPrChange w:id="300" w:author="Windows User" w:date="2019-09-18T14:17:00Z">
                                    <w:pPr/>
                                  </w:pPrChange>
                                </w:pPr>
                                <w:ins w:id="301" w:author="Windows User" w:date="2019-09-18T14:19:00Z">
                                  <w:r>
                                    <w:rPr>
                                      <w:sz w:val="20"/>
                                      <w:lang w:val="en-ID"/>
                                    </w:rPr>
                                    <w:t>Implementasi desain</w:t>
                                  </w:r>
                                  <w:r w:rsidRPr="00886455">
                                    <w:rPr>
                                      <w:i/>
                                      <w:sz w:val="20"/>
                                      <w:lang w:val="en-ID"/>
                                    </w:rPr>
                                    <w:t xml:space="preserve"> hardware</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a:stCxn id="54" idx="3"/>
                            <a:endCxn id="55" idx="1"/>
                          </wps:cNvCnPr>
                          <wps:spPr>
                            <a:xfrm flipV="1">
                              <a:off x="2595559" y="213043"/>
                              <a:ext cx="680872" cy="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Elbow Connector 64"/>
                          <wps:cNvCnPr>
                            <a:stCxn id="55" idx="3"/>
                            <a:endCxn id="61" idx="0"/>
                          </wps:cNvCnPr>
                          <wps:spPr>
                            <a:xfrm flipH="1">
                              <a:off x="2526276" y="213043"/>
                              <a:ext cx="1525910" cy="372066"/>
                            </a:xfrm>
                            <a:prstGeom prst="bentConnector4">
                              <a:avLst>
                                <a:gd name="adj1" fmla="val -35888"/>
                                <a:gd name="adj2" fmla="val 7230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Rectangle 61"/>
                          <wps:cNvSpPr/>
                          <wps:spPr>
                            <a:xfrm>
                              <a:off x="437078" y="585109"/>
                              <a:ext cx="4178396" cy="116968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a:endCxn id="57" idx="1"/>
                          </wps:cNvCnPr>
                          <wps:spPr>
                            <a:xfrm>
                              <a:off x="1695228" y="853349"/>
                              <a:ext cx="124031" cy="3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a:stCxn id="57" idx="3"/>
                            <a:endCxn id="58" idx="1"/>
                          </wps:cNvCnPr>
                          <wps:spPr>
                            <a:xfrm>
                              <a:off x="3077602" y="856899"/>
                              <a:ext cx="172979" cy="17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a:stCxn id="58" idx="2"/>
                            <a:endCxn id="59" idx="0"/>
                          </wps:cNvCnPr>
                          <wps:spPr>
                            <a:xfrm>
                              <a:off x="3872890" y="1078412"/>
                              <a:ext cx="0" cy="1594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59" idx="1"/>
                            <a:endCxn id="60" idx="3"/>
                          </wps:cNvCnPr>
                          <wps:spPr>
                            <a:xfrm flipH="1">
                              <a:off x="3077679" y="1457643"/>
                              <a:ext cx="172902" cy="141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3679940" y="1970388"/>
                              <a:ext cx="900376" cy="3585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AE6875" w14:textId="01305BC0" w:rsidR="000B6C7D" w:rsidRPr="00BD710F" w:rsidRDefault="000B6C7D">
                                <w:pPr>
                                  <w:spacing w:line="240" w:lineRule="auto"/>
                                  <w:jc w:val="center"/>
                                  <w:rPr>
                                    <w:sz w:val="20"/>
                                    <w:lang w:val="en-ID"/>
                                    <w:rPrChange w:id="302" w:author="Windows User" w:date="2019-09-18T14:17:00Z">
                                      <w:rPr/>
                                    </w:rPrChange>
                                  </w:rPr>
                                  <w:pPrChange w:id="303" w:author="Windows User" w:date="2019-09-18T14:17:00Z">
                                    <w:pPr/>
                                  </w:pPrChange>
                                </w:pPr>
                                <w:ins w:id="304" w:author="Windows User" w:date="2019-09-18T14:30:00Z">
                                  <w:r>
                                    <w:rPr>
                                      <w:sz w:val="20"/>
                                      <w:lang w:val="en-ID"/>
                                    </w:rPr>
                                    <w:t>Uji Coba</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ounded Rectangle 53"/>
                          <wps:cNvSpPr/>
                          <wps:spPr>
                            <a:xfrm>
                              <a:off x="437113" y="36411"/>
                              <a:ext cx="861242" cy="357419"/>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B2B7DF" w14:textId="3F07A59A" w:rsidR="000B6C7D" w:rsidRPr="00BD710F" w:rsidRDefault="000B6C7D">
                                <w:pPr>
                                  <w:spacing w:line="240" w:lineRule="auto"/>
                                  <w:jc w:val="center"/>
                                  <w:rPr>
                                    <w:lang w:val="en-ID"/>
                                    <w:rPrChange w:id="305" w:author="Windows User" w:date="2019-09-18T14:21:00Z">
                                      <w:rPr/>
                                    </w:rPrChange>
                                  </w:rPr>
                                  <w:pPrChange w:id="306" w:author="Windows User" w:date="2019-09-18T14:13:00Z">
                                    <w:pPr/>
                                  </w:pPrChange>
                                </w:pPr>
                                <w:ins w:id="307" w:author="Windows User" w:date="2019-09-18T14:10:00Z">
                                  <w:r w:rsidRPr="00BD710F">
                                    <w:rPr>
                                      <w:lang w:val="en-ID"/>
                                    </w:rPr>
                                    <w:t>Mulai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2567092" y="1970360"/>
                              <a:ext cx="900376" cy="3584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E88683" w14:textId="246AA708" w:rsidR="000B6C7D" w:rsidRPr="007F4597" w:rsidRDefault="000B6C7D">
                                <w:pPr>
                                  <w:spacing w:line="240" w:lineRule="auto"/>
                                  <w:jc w:val="center"/>
                                  <w:rPr>
                                    <w:sz w:val="18"/>
                                    <w:lang w:val="en-ID"/>
                                    <w:rPrChange w:id="308" w:author="Windows User" w:date="2019-09-18T14:38:00Z">
                                      <w:rPr/>
                                    </w:rPrChange>
                                  </w:rPr>
                                  <w:pPrChange w:id="309" w:author="Windows User" w:date="2019-09-18T14:17:00Z">
                                    <w:pPr/>
                                  </w:pPrChange>
                                </w:pPr>
                                <w:ins w:id="310" w:author="Windows User" w:date="2019-09-18T14:35:00Z">
                                  <w:r w:rsidRPr="007F4597">
                                    <w:rPr>
                                      <w:sz w:val="18"/>
                                      <w:lang w:val="en-ID"/>
                                      <w:rPrChange w:id="311" w:author="Windows User" w:date="2019-09-18T14:38:00Z">
                                        <w:rPr>
                                          <w:sz w:val="20"/>
                                          <w:lang w:val="en-ID"/>
                                        </w:rPr>
                                      </w:rPrChange>
                                    </w:rPr>
                                    <w:t>Analisa hasil uji coba</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ounded Rectangle 71"/>
                          <wps:cNvSpPr/>
                          <wps:spPr>
                            <a:xfrm>
                              <a:off x="387462" y="1952549"/>
                              <a:ext cx="825832" cy="344508"/>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E35549" w14:textId="38FD837A" w:rsidR="000B6C7D" w:rsidRPr="00BD710F" w:rsidRDefault="000B6C7D">
                                <w:pPr>
                                  <w:spacing w:line="240" w:lineRule="auto"/>
                                  <w:jc w:val="center"/>
                                  <w:rPr>
                                    <w:lang w:val="en-ID"/>
                                    <w:rPrChange w:id="312" w:author="Windows User" w:date="2019-09-18T14:21:00Z">
                                      <w:rPr/>
                                    </w:rPrChange>
                                  </w:rPr>
                                  <w:pPrChange w:id="313" w:author="Windows User" w:date="2019-09-18T14:13:00Z">
                                    <w:pPr/>
                                  </w:pPrChange>
                                </w:pPr>
                                <w:ins w:id="314" w:author="Windows User" w:date="2019-09-18T14:38:00Z">
                                  <w:r>
                                    <w:rPr>
                                      <w:lang w:val="en-ID"/>
                                    </w:rPr>
                                    <w:t>Selesai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1443616" y="1959727"/>
                              <a:ext cx="900376" cy="3692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7161EF" w14:textId="1DBFAE77" w:rsidR="000B6C7D" w:rsidRPr="00BD710F" w:rsidRDefault="000B6C7D">
                                <w:pPr>
                                  <w:spacing w:line="240" w:lineRule="auto"/>
                                  <w:jc w:val="center"/>
                                  <w:rPr>
                                    <w:sz w:val="20"/>
                                    <w:lang w:val="en-ID"/>
                                    <w:rPrChange w:id="315" w:author="Windows User" w:date="2019-09-18T14:17:00Z">
                                      <w:rPr/>
                                    </w:rPrChange>
                                  </w:rPr>
                                  <w:pPrChange w:id="316" w:author="Windows User" w:date="2019-09-18T14:17:00Z">
                                    <w:pPr/>
                                  </w:pPrChange>
                                </w:pPr>
                                <w:ins w:id="317" w:author="Windows User" w:date="2019-09-18T14:36:00Z">
                                  <w:r>
                                    <w:rPr>
                                      <w:sz w:val="20"/>
                                      <w:lang w:val="en-ID"/>
                                    </w:rPr>
                                    <w:t>Kesimpulam</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Elbow Connector 73"/>
                          <wps:cNvCnPr>
                            <a:stCxn id="61" idx="2"/>
                            <a:endCxn id="69" idx="0"/>
                          </wps:cNvCnPr>
                          <wps:spPr>
                            <a:xfrm rot="16200000" flipH="1">
                              <a:off x="3220407" y="1060666"/>
                              <a:ext cx="215591" cy="1603852"/>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69" idx="1"/>
                            <a:endCxn id="70" idx="3"/>
                          </wps:cNvCnPr>
                          <wps:spPr>
                            <a:xfrm flipH="1" flipV="1">
                              <a:off x="3467368" y="2149434"/>
                              <a:ext cx="212465" cy="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70" idx="1"/>
                            <a:endCxn id="72" idx="3"/>
                          </wps:cNvCnPr>
                          <wps:spPr>
                            <a:xfrm flipH="1" flipV="1">
                              <a:off x="2343992" y="2143971"/>
                              <a:ext cx="223100" cy="52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72" idx="1"/>
                            <a:endCxn id="71" idx="3"/>
                          </wps:cNvCnPr>
                          <wps:spPr>
                            <a:xfrm flipH="1" flipV="1">
                              <a:off x="1213294" y="2124437"/>
                              <a:ext cx="230322" cy="195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759BFCF" id="Canvas 52" o:spid="_x0000_s1026" editas="canvas" style="width:397.65pt;height:183.3pt;mso-position-horizontal-relative:char;mso-position-vertical-relative:line" coordsize="50501,23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501;height:23279;visibility:visible;mso-wrap-style:square">
                    <v:fill o:detectmouseclick="t"/>
                    <v:path o:connecttype="none"/>
                  </v:shape>
                  <v:rect id="Rectangle 54" o:spid="_x0000_s1028" style="position:absolute;left:18192;top:470;width:7763;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" fillcolor="white [3201]" strokecolor="black [3213]" strokeweight="1pt">
                    <v:textbox>
                      <w:txbxContent>
                        <w:p w14:paraId="3705C2CD" w14:textId="2271FBB7" w:rsidR="000B6C7D" w:rsidRPr="007F4597" w:rsidRDefault="000B6C7D">
                          <w:pPr>
                            <w:spacing w:line="240" w:lineRule="auto"/>
                            <w:jc w:val="center"/>
                            <w:rPr>
                              <w:sz w:val="16"/>
                              <w:lang w:val="en-ID"/>
                              <w:rPrChange w:id="318" w:author="Windows User" w:date="2019-09-18T14:40:00Z">
                                <w:rPr/>
                              </w:rPrChange>
                            </w:rPr>
                            <w:pPrChange w:id="319" w:author="Windows User" w:date="2019-09-18T14:13:00Z">
                              <w:pPr/>
                            </w:pPrChange>
                          </w:pPr>
                          <w:ins w:id="320" w:author="Windows User" w:date="2019-09-18T14:13:00Z">
                            <w:r w:rsidRPr="007F4597">
                              <w:rPr>
                                <w:sz w:val="16"/>
                                <w:lang w:val="en-ID"/>
                                <w:rPrChange w:id="321" w:author="Windows User" w:date="2019-09-18T14:40:00Z">
                                  <w:rPr>
                                    <w:lang w:val="en-ID"/>
                                  </w:rPr>
                                </w:rPrChange>
                              </w:rPr>
                              <w:t>Analisa Kebutuhan</w:t>
                            </w:r>
                          </w:ins>
                        </w:p>
                      </w:txbxContent>
                    </v:textbox>
                  </v:rect>
                  <v:rect id="Rectangle 55" o:spid="_x0000_s1029" style="position:absolute;left:32764;top:470;width:7757;height:3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" fillcolor="white [3201]" strokecolor="black [3213]" strokeweight="1pt">
                    <v:textbox>
                      <w:txbxContent>
                        <w:p w14:paraId="30AA5DC0" w14:textId="4BE50C6E" w:rsidR="000B6C7D" w:rsidRPr="007F4597" w:rsidRDefault="000B6C7D">
                          <w:pPr>
                            <w:spacing w:line="240" w:lineRule="auto"/>
                            <w:jc w:val="center"/>
                            <w:rPr>
                              <w:sz w:val="16"/>
                              <w:lang w:val="en-ID"/>
                              <w:rPrChange w:id="322" w:author="Windows User" w:date="2019-09-18T14:40:00Z">
                                <w:rPr/>
                              </w:rPrChange>
                            </w:rPr>
                            <w:pPrChange w:id="323" w:author="Windows User" w:date="2019-09-18T14:13:00Z">
                              <w:pPr/>
                            </w:pPrChange>
                          </w:pPr>
                          <w:ins w:id="324" w:author="Windows User" w:date="2019-09-18T15:15:00Z">
                            <w:r>
                              <w:rPr>
                                <w:sz w:val="16"/>
                                <w:lang w:val="en-ID"/>
                              </w:rPr>
                              <w:t>D</w:t>
                            </w:r>
                          </w:ins>
                          <w:ins w:id="325" w:author="Windows User" w:date="2019-09-18T14:15:00Z">
                            <w:r w:rsidRPr="007F4597">
                              <w:rPr>
                                <w:sz w:val="16"/>
                                <w:lang w:val="en-ID"/>
                                <w:rPrChange w:id="326" w:author="Windows User" w:date="2019-09-18T14:40:00Z">
                                  <w:rPr>
                                    <w:sz w:val="20"/>
                                    <w:lang w:val="en-ID"/>
                                  </w:rPr>
                                </w:rPrChange>
                              </w:rPr>
                              <w:t>esain Sistem</w:t>
                            </w:r>
                          </w:ins>
                        </w:p>
                      </w:txbxContent>
                    </v:textbox>
                  </v:rect>
                  <v:rect id="Rectangle 57" o:spid="_x0000_s1030" style="position:absolute;left:18193;top:6460;width:12584;height:4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" fillcolor="white [3201]" strokecolor="black [3213]" strokeweight="1pt">
                    <v:textbox>
                      <w:txbxContent>
                        <w:p w14:paraId="75C4AB00" w14:textId="76FBEE4B" w:rsidR="000B6C7D" w:rsidRPr="00BD710F" w:rsidRDefault="000B6C7D">
                          <w:pPr>
                            <w:spacing w:line="240" w:lineRule="auto"/>
                            <w:jc w:val="center"/>
                            <w:rPr>
                              <w:sz w:val="20"/>
                              <w:lang w:val="en-ID"/>
                              <w:rPrChange w:id="327" w:author="Windows User" w:date="2019-09-18T14:17:00Z">
                                <w:rPr/>
                              </w:rPrChange>
                            </w:rPr>
                            <w:pPrChange w:id="328" w:author="Windows User" w:date="2019-09-18T14:17:00Z">
                              <w:pPr/>
                            </w:pPrChange>
                          </w:pPr>
                          <w:ins w:id="329" w:author="Windows User" w:date="2019-09-19T00:44:00Z">
                            <w:r>
                              <w:rPr>
                                <w:sz w:val="20"/>
                                <w:lang w:val="en-ID"/>
                              </w:rPr>
                              <w:t>P</w:t>
                            </w:r>
                          </w:ins>
                          <w:ins w:id="330" w:author="Windows User" w:date="2019-09-18T14:20:00Z">
                            <w:r>
                              <w:rPr>
                                <w:sz w:val="20"/>
                                <w:lang w:val="en-ID"/>
                              </w:rPr>
                              <w:t>engambil</w:t>
                            </w:r>
                          </w:ins>
                          <w:ins w:id="331" w:author="Windows User" w:date="2019-09-19T00:44:00Z">
                            <w:r>
                              <w:rPr>
                                <w:sz w:val="20"/>
                                <w:lang w:val="en-ID"/>
                              </w:rPr>
                              <w:t>an</w:t>
                            </w:r>
                          </w:ins>
                          <w:ins w:id="332" w:author="Windows User" w:date="2019-09-18T14:20:00Z">
                            <w:r>
                              <w:rPr>
                                <w:sz w:val="20"/>
                                <w:lang w:val="en-ID"/>
                              </w:rPr>
                              <w:t xml:space="preserve"> data sensor</w:t>
                            </w:r>
                          </w:ins>
                        </w:p>
                      </w:txbxContent>
                    </v:textbox>
                  </v:rect>
                  <v:rect id="Rectangle 58" o:spid="_x0000_s1031" style="position:absolute;left:32507;top:6389;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" fillcolor="white [3201]" strokecolor="black [3213]" strokeweight="1pt">
                    <v:textbox>
                      <w:txbxContent>
                        <w:p w14:paraId="2B11CF84" w14:textId="7CFEF2F0" w:rsidR="000B6C7D" w:rsidRPr="00BD710F" w:rsidRDefault="000B6C7D">
                          <w:pPr>
                            <w:spacing w:line="240" w:lineRule="auto"/>
                            <w:jc w:val="center"/>
                            <w:rPr>
                              <w:sz w:val="20"/>
                              <w:lang w:val="en-ID"/>
                              <w:rPrChange w:id="333" w:author="Windows User" w:date="2019-09-18T14:17:00Z">
                                <w:rPr/>
                              </w:rPrChange>
                            </w:rPr>
                            <w:pPrChange w:id="334" w:author="Windows User" w:date="2019-09-18T14:17:00Z">
                              <w:pPr/>
                            </w:pPrChange>
                          </w:pPr>
                          <w:ins w:id="335" w:author="Windows User" w:date="2019-09-18T14:20:00Z">
                            <w:r>
                              <w:rPr>
                                <w:sz w:val="20"/>
                                <w:lang w:val="en-ID"/>
                              </w:rPr>
                              <w:t xml:space="preserve">Implementasi metode </w:t>
                            </w:r>
                          </w:ins>
                          <w:ins w:id="336" w:author="Windows User" w:date="2019-09-18T14:21:00Z">
                            <w:r>
                              <w:rPr>
                                <w:sz w:val="20"/>
                                <w:lang w:val="en-ID"/>
                              </w:rPr>
                              <w:t>Fuzzy</w:t>
                            </w:r>
                          </w:ins>
                        </w:p>
                      </w:txbxContent>
                    </v:textbox>
                  </v:rect>
                  <v:shapetype id="_x0000_t202" coordsize="21600,21600" o:spt="202" path="m,l,21600r21600,l21600,xe">
                    <v:stroke joinstyle="miter"/>
                    <v:path gradientshapeok="t" o:connecttype="rect"/>
                  </v:shapetype>
                  <v:shape id="Text Box 77" o:spid="_x0000_s1032" type="#_x0000_t202" style="position:absolute;left:3626;top:3938;width:13810;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" fillcolor="white [3201]" stroked="f" strokeweight=".5pt">
                    <v:textbox>
                      <w:txbxContent>
                        <w:p w14:paraId="451BDB93" w14:textId="2DD8CC5A" w:rsidR="000B6C7D" w:rsidRPr="00497E27" w:rsidRDefault="000B6C7D" w:rsidP="00497E27">
                          <w:pPr>
                            <w:rPr>
                              <w:sz w:val="22"/>
                              <w:lang w:val="en-ID"/>
                              <w:rPrChange w:id="337" w:author="Windows User" w:date="2019-09-19T00:38:00Z">
                                <w:rPr/>
                              </w:rPrChange>
                            </w:rPr>
                          </w:pPr>
                          <w:ins w:id="338" w:author="Windows User" w:date="2019-09-19T00:38:00Z">
                            <w:r w:rsidRPr="00497E27">
                              <w:rPr>
                                <w:sz w:val="22"/>
                                <w:lang w:val="en-ID"/>
                                <w:rPrChange w:id="339" w:author="Windows User" w:date="2019-09-19T00:38:00Z">
                                  <w:rPr>
                                    <w:lang w:val="en-ID"/>
                                  </w:rPr>
                                </w:rPrChange>
                              </w:rPr>
                              <w:t xml:space="preserve">Implementasi </w:t>
                            </w:r>
                          </w:ins>
                          <w:ins w:id="340" w:author="Windows User" w:date="2019-09-19T00:40:00Z">
                            <w:r>
                              <w:rPr>
                                <w:sz w:val="22"/>
                                <w:lang w:val="en-ID"/>
                              </w:rPr>
                              <w:t xml:space="preserve"> </w:t>
                            </w:r>
                          </w:ins>
                          <w:ins w:id="341" w:author="Windows User" w:date="2019-09-19T00:38:00Z">
                            <w:r w:rsidRPr="00497E27">
                              <w:rPr>
                                <w:sz w:val="22"/>
                                <w:lang w:val="en-ID"/>
                                <w:rPrChange w:id="342" w:author="Windows User" w:date="2019-09-19T00:38:00Z">
                                  <w:rPr>
                                    <w:lang w:val="en-ID"/>
                                  </w:rPr>
                                </w:rPrChange>
                              </w:rPr>
                              <w:t>desain</w:t>
                            </w:r>
                          </w:ins>
                        </w:p>
                      </w:txbxContent>
                    </v:textbox>
                  </v:shape>
                  <v:rect id="Rectangle 59" o:spid="_x0000_s1033" style="position:absolute;left:32507;top:12379;width:12447;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" fillcolor="white [3201]" strokecolor="black [3213]" strokeweight="1pt">
                    <v:textbox>
                      <w:txbxContent>
                        <w:p w14:paraId="061298D1" w14:textId="3FFCA0DE" w:rsidR="000B6C7D" w:rsidRPr="00BD710F" w:rsidRDefault="000B6C7D">
                          <w:pPr>
                            <w:spacing w:line="240" w:lineRule="auto"/>
                            <w:jc w:val="center"/>
                            <w:rPr>
                              <w:sz w:val="20"/>
                              <w:lang w:val="en-ID"/>
                              <w:rPrChange w:id="343" w:author="Windows User" w:date="2019-09-18T14:17:00Z">
                                <w:rPr/>
                              </w:rPrChange>
                            </w:rPr>
                            <w:pPrChange w:id="344" w:author="Windows User" w:date="2019-09-18T14:17:00Z">
                              <w:pPr/>
                            </w:pPrChange>
                          </w:pPr>
                          <w:ins w:id="345" w:author="Windows User" w:date="2019-09-18T14:20:00Z">
                            <w:r>
                              <w:rPr>
                                <w:sz w:val="20"/>
                                <w:lang w:val="en-ID"/>
                              </w:rPr>
                              <w:t xml:space="preserve">Implementasi metode </w:t>
                            </w:r>
                          </w:ins>
                          <w:ins w:id="346" w:author="Windows User" w:date="2019-09-18T14:22:00Z">
                            <w:r>
                              <w:rPr>
                                <w:sz w:val="20"/>
                                <w:lang w:val="en-ID"/>
                              </w:rPr>
                              <w:t>PID</w:t>
                            </w:r>
                          </w:ins>
                        </w:p>
                      </w:txbxContent>
                    </v:textbox>
                  </v:rect>
                  <v:rect id="Rectangle 60" o:spid="_x0000_s1034" style="position:absolute;left:18331;top:12520;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" fillcolor="white [3201]" strokecolor="black [3213]" strokeweight="1pt">
                    <v:textbox>
                      <w:txbxContent>
                        <w:p w14:paraId="3FCAE945" w14:textId="7974F279" w:rsidR="000B6C7D" w:rsidRPr="00BD710F" w:rsidRDefault="000B6C7D">
                          <w:pPr>
                            <w:spacing w:line="240" w:lineRule="auto"/>
                            <w:jc w:val="center"/>
                            <w:rPr>
                              <w:sz w:val="20"/>
                              <w:lang w:val="en-ID"/>
                              <w:rPrChange w:id="347" w:author="Windows User" w:date="2019-09-18T14:17:00Z">
                                <w:rPr/>
                              </w:rPrChange>
                            </w:rPr>
                            <w:pPrChange w:id="348" w:author="Windows User" w:date="2019-09-18T14:17:00Z">
                              <w:pPr/>
                            </w:pPrChange>
                          </w:pPr>
                          <w:ins w:id="349" w:author="Windows User" w:date="2019-09-19T00:45:00Z">
                            <w:r>
                              <w:rPr>
                                <w:sz w:val="20"/>
                                <w:lang w:val="en-ID"/>
                              </w:rPr>
                              <w:t>Pembuatan</w:t>
                            </w:r>
                          </w:ins>
                          <w:ins w:id="350" w:author="Windows User" w:date="2019-09-18T14:23:00Z">
                            <w:r>
                              <w:rPr>
                                <w:sz w:val="20"/>
                                <w:lang w:val="en-ID"/>
                              </w:rPr>
                              <w:t xml:space="preserve"> web sistem</w:t>
                            </w:r>
                          </w:ins>
                        </w:p>
                      </w:txbxContent>
                    </v:textbox>
                  </v:rect>
                  <v:shapetype id="_x0000_t32" coordsize="21600,21600" o:spt="32" o:oned="t" path="m,l21600,21600e" filled="f">
                    <v:path arrowok="t" fillok="f" o:connecttype="none"/>
                    <o:lock v:ext="edit" shapetype="t"/>
                  </v:shapetype>
                  <v:shape id="Straight Arrow Connector 62" o:spid="_x0000_s1035" type="#_x0000_t32" style="position:absolute;left:12983;top:2130;width:5209;height: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" strokecolor="black [3213]" strokeweight=".5pt">
                    <v:stroke endarrow="block" joinstyle="miter"/>
                  </v:shape>
                  <v:rect id="Rectangle 56" o:spid="_x0000_s1036" style="position:absolute;left:5328;top:6318;width:11479;height:4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" fillcolor="white [3201]" strokecolor="black [3213]" strokeweight="1pt">
                    <v:textbox>
                      <w:txbxContent>
                        <w:p w14:paraId="5E5F10E8" w14:textId="4DFC3B03" w:rsidR="000B6C7D" w:rsidRPr="00BD710F" w:rsidRDefault="000B6C7D">
                          <w:pPr>
                            <w:spacing w:line="240" w:lineRule="auto"/>
                            <w:jc w:val="center"/>
                            <w:rPr>
                              <w:sz w:val="20"/>
                              <w:lang w:val="en-ID"/>
                              <w:rPrChange w:id="351" w:author="Windows User" w:date="2019-09-18T14:17:00Z">
                                <w:rPr/>
                              </w:rPrChange>
                            </w:rPr>
                            <w:pPrChange w:id="352" w:author="Windows User" w:date="2019-09-18T14:17:00Z">
                              <w:pPr/>
                            </w:pPrChange>
                          </w:pPr>
                          <w:ins w:id="353" w:author="Windows User" w:date="2019-09-18T14:19:00Z">
                            <w:r>
                              <w:rPr>
                                <w:sz w:val="20"/>
                                <w:lang w:val="en-ID"/>
                              </w:rPr>
                              <w:t>Implementasi desain</w:t>
                            </w:r>
                            <w:r w:rsidRPr="00886455">
                              <w:rPr>
                                <w:i/>
                                <w:sz w:val="20"/>
                                <w:lang w:val="en-ID"/>
                              </w:rPr>
                              <w:t xml:space="preserve"> hardware</w:t>
                            </w:r>
                          </w:ins>
                        </w:p>
                      </w:txbxContent>
                    </v:textbox>
                  </v:rect>
                  <v:shape id="Straight Arrow Connector 63" o:spid="_x0000_s1037" type="#_x0000_t32" style="position:absolute;left:25955;top:2130;width:680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" strokecolor="black [3213]"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64" o:spid="_x0000_s1038" type="#_x0000_t35" style="position:absolute;left:25262;top:2130;width:15259;height:372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" adj="-7752,15619" strokecolor="black [3213]" strokeweight=".5pt">
                    <v:stroke endarrow="block"/>
                  </v:shape>
                  <v:rect id="Rectangle 61" o:spid="_x0000_s1039" style="position:absolute;left:4370;top:5851;width:41784;height:11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" filled="f" strokecolor="black [3213]" strokeweight="1pt"/>
                  <v:shape id="Straight Arrow Connector 65" o:spid="_x0000_s1040" type="#_x0000_t32" style="position:absolute;left:16952;top:8533;width:1240;height: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" strokecolor="black [3213]" strokeweight=".5pt">
                    <v:stroke endarrow="block" joinstyle="miter"/>
                  </v:shape>
                  <v:shape id="Straight Arrow Connector 66" o:spid="_x0000_s1041" type="#_x0000_t32" style="position:absolute;left:30776;top:8568;width:1729;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" strokecolor="black [3213]" strokeweight=".5pt">
                    <v:stroke endarrow="block" joinstyle="miter"/>
                  </v:shape>
                  <v:shape id="Straight Arrow Connector 67" o:spid="_x0000_s1042" type="#_x0000_t32" style="position:absolute;left:38728;top:10784;width:0;height:15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" strokecolor="black [3213]" strokeweight=".5pt">
                    <v:stroke endarrow="block" joinstyle="miter"/>
                  </v:shape>
                  <v:shape id="Straight Arrow Connector 68" o:spid="_x0000_s1043" type="#_x0000_t32" style="position:absolute;left:30776;top:14576;width:1729;height: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" strokecolor="black [3213]" strokeweight=".5pt">
                    <v:stroke endarrow="block" joinstyle="miter"/>
                  </v:shape>
                  <v:rect id="Rectangle 69" o:spid="_x0000_s1044" style="position:absolute;left:36799;top:19703;width:900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" fillcolor="white [3201]" strokecolor="black [3213]" strokeweight="1pt">
                    <v:textbox>
                      <w:txbxContent>
                        <w:p w14:paraId="11AE6875" w14:textId="01305BC0" w:rsidR="000B6C7D" w:rsidRPr="00BD710F" w:rsidRDefault="000B6C7D">
                          <w:pPr>
                            <w:spacing w:line="240" w:lineRule="auto"/>
                            <w:jc w:val="center"/>
                            <w:rPr>
                              <w:sz w:val="20"/>
                              <w:lang w:val="en-ID"/>
                              <w:rPrChange w:id="354" w:author="Windows User" w:date="2019-09-18T14:17:00Z">
                                <w:rPr/>
                              </w:rPrChange>
                            </w:rPr>
                            <w:pPrChange w:id="355" w:author="Windows User" w:date="2019-09-18T14:17:00Z">
                              <w:pPr/>
                            </w:pPrChange>
                          </w:pPr>
                          <w:ins w:id="356" w:author="Windows User" w:date="2019-09-18T14:30:00Z">
                            <w:r>
                              <w:rPr>
                                <w:sz w:val="20"/>
                                <w:lang w:val="en-ID"/>
                              </w:rPr>
                              <w:t>Uji Coba</w:t>
                            </w:r>
                          </w:ins>
                        </w:p>
                      </w:txbxContent>
                    </v:textbox>
                  </v:rect>
                  <v:roundrect id="Rounded Rectangle 53" o:spid="_x0000_s1045" style="position:absolute;left:4371;top:364;width:8612;height:3574;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" fillcolor="white [3201]" strokecolor="black [3213]" strokeweight="1pt">
                    <v:stroke joinstyle="miter"/>
                    <v:textbox>
                      <w:txbxContent>
                        <w:p w14:paraId="29B2B7DF" w14:textId="3F07A59A" w:rsidR="000B6C7D" w:rsidRPr="00BD710F" w:rsidRDefault="000B6C7D">
                          <w:pPr>
                            <w:spacing w:line="240" w:lineRule="auto"/>
                            <w:jc w:val="center"/>
                            <w:rPr>
                              <w:lang w:val="en-ID"/>
                              <w:rPrChange w:id="357" w:author="Windows User" w:date="2019-09-18T14:21:00Z">
                                <w:rPr/>
                              </w:rPrChange>
                            </w:rPr>
                            <w:pPrChange w:id="358" w:author="Windows User" w:date="2019-09-18T14:13:00Z">
                              <w:pPr/>
                            </w:pPrChange>
                          </w:pPr>
                          <w:ins w:id="359" w:author="Windows User" w:date="2019-09-18T14:10:00Z">
                            <w:r w:rsidRPr="00BD710F">
                              <w:rPr>
                                <w:lang w:val="en-ID"/>
                              </w:rPr>
                              <w:t>Mulai</w:t>
                            </w:r>
                          </w:ins>
                        </w:p>
                      </w:txbxContent>
                    </v:textbox>
                  </v:roundrect>
                  <v:rect id="Rectangle 70" o:spid="_x0000_s1046" style="position:absolute;left:25670;top:19703;width:9004;height:3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" fillcolor="white [3201]" strokecolor="black [3213]" strokeweight="1pt">
                    <v:textbox>
                      <w:txbxContent>
                        <w:p w14:paraId="4EE88683" w14:textId="246AA708" w:rsidR="000B6C7D" w:rsidRPr="007F4597" w:rsidRDefault="000B6C7D">
                          <w:pPr>
                            <w:spacing w:line="240" w:lineRule="auto"/>
                            <w:jc w:val="center"/>
                            <w:rPr>
                              <w:sz w:val="18"/>
                              <w:lang w:val="en-ID"/>
                              <w:rPrChange w:id="360" w:author="Windows User" w:date="2019-09-18T14:38:00Z">
                                <w:rPr/>
                              </w:rPrChange>
                            </w:rPr>
                            <w:pPrChange w:id="361" w:author="Windows User" w:date="2019-09-18T14:17:00Z">
                              <w:pPr/>
                            </w:pPrChange>
                          </w:pPr>
                          <w:ins w:id="362" w:author="Windows User" w:date="2019-09-18T14:35:00Z">
                            <w:r w:rsidRPr="007F4597">
                              <w:rPr>
                                <w:sz w:val="18"/>
                                <w:lang w:val="en-ID"/>
                                <w:rPrChange w:id="363" w:author="Windows User" w:date="2019-09-18T14:38:00Z">
                                  <w:rPr>
                                    <w:sz w:val="20"/>
                                    <w:lang w:val="en-ID"/>
                                  </w:rPr>
                                </w:rPrChange>
                              </w:rPr>
                              <w:t>Analisa hasil uji coba</w:t>
                            </w:r>
                          </w:ins>
                        </w:p>
                      </w:txbxContent>
                    </v:textbox>
                  </v:rect>
                  <v:roundrect id="Rounded Rectangle 71" o:spid="_x0000_s1047" style="position:absolute;left:3874;top:19525;width:8258;height:3445;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" fillcolor="white [3201]" strokecolor="black [3213]" strokeweight="1pt">
                    <v:stroke joinstyle="miter"/>
                    <v:textbox>
                      <w:txbxContent>
                        <w:p w14:paraId="27E35549" w14:textId="38FD837A" w:rsidR="000B6C7D" w:rsidRPr="00BD710F" w:rsidRDefault="000B6C7D">
                          <w:pPr>
                            <w:spacing w:line="240" w:lineRule="auto"/>
                            <w:jc w:val="center"/>
                            <w:rPr>
                              <w:lang w:val="en-ID"/>
                              <w:rPrChange w:id="364" w:author="Windows User" w:date="2019-09-18T14:21:00Z">
                                <w:rPr/>
                              </w:rPrChange>
                            </w:rPr>
                            <w:pPrChange w:id="365" w:author="Windows User" w:date="2019-09-18T14:13:00Z">
                              <w:pPr/>
                            </w:pPrChange>
                          </w:pPr>
                          <w:ins w:id="366" w:author="Windows User" w:date="2019-09-18T14:38:00Z">
                            <w:r>
                              <w:rPr>
                                <w:lang w:val="en-ID"/>
                              </w:rPr>
                              <w:t>Selesai</w:t>
                            </w:r>
                          </w:ins>
                        </w:p>
                      </w:txbxContent>
                    </v:textbox>
                  </v:roundrect>
                  <v:rect id="Rectangle 72" o:spid="_x0000_s1048" style="position:absolute;left:14436;top:19597;width:9003;height:3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" fillcolor="white [3201]" strokecolor="black [3213]" strokeweight="1pt">
                    <v:textbox>
                      <w:txbxContent>
                        <w:p w14:paraId="1E7161EF" w14:textId="1DBFAE77" w:rsidR="000B6C7D" w:rsidRPr="00BD710F" w:rsidRDefault="000B6C7D">
                          <w:pPr>
                            <w:spacing w:line="240" w:lineRule="auto"/>
                            <w:jc w:val="center"/>
                            <w:rPr>
                              <w:sz w:val="20"/>
                              <w:lang w:val="en-ID"/>
                              <w:rPrChange w:id="367" w:author="Windows User" w:date="2019-09-18T14:17:00Z">
                                <w:rPr/>
                              </w:rPrChange>
                            </w:rPr>
                            <w:pPrChange w:id="368" w:author="Windows User" w:date="2019-09-18T14:17:00Z">
                              <w:pPr/>
                            </w:pPrChange>
                          </w:pPr>
                          <w:ins w:id="369" w:author="Windows User" w:date="2019-09-18T14:36:00Z">
                            <w:r>
                              <w:rPr>
                                <w:sz w:val="20"/>
                                <w:lang w:val="en-ID"/>
                              </w:rPr>
                              <w:t>Kesimpulam</w:t>
                            </w:r>
                          </w:ins>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49" type="#_x0000_t34" style="position:absolute;left:32204;top:10605;width:2156;height:1603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" strokecolor="black [3213]" strokeweight=".5pt">
                    <v:stroke endarrow="block"/>
                  </v:shape>
                  <v:shape id="Straight Arrow Connector 74" o:spid="_x0000_s1050" type="#_x0000_t32" style="position:absolute;left:34673;top:21494;width:2125;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" strokecolor="black [3213]" strokeweight=".5pt">
                    <v:stroke endarrow="block" joinstyle="miter"/>
                  </v:shape>
                  <v:shape id="Straight Arrow Connector 75" o:spid="_x0000_s1051" type="#_x0000_t32" style="position:absolute;left:23439;top:21439;width:2231;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" strokecolor="black [3213]" strokeweight=".5pt">
                    <v:stroke endarrow="block" joinstyle="miter"/>
                  </v:shape>
                  <v:shape id="Straight Arrow Connector 76" o:spid="_x0000_s1052" type="#_x0000_t32" style="position:absolute;left:12132;top:21244;width:2304;height:1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" strokecolor="black [3213]" strokeweight=".5pt">
                    <v:stroke endarrow="block" joinstyle="miter"/>
                  </v:shape>
                  <w10:anchorlock/>
                </v:group>
              </w:pict>
            </mc:Fallback>
          </mc:AlternateContent>
        </w:r>
      </w:ins>
    </w:p>
    <w:p w14:paraId="4D0CBB53" w14:textId="360A4543" w:rsidR="00E43694" w:rsidRPr="0033182C" w:rsidRDefault="007F4597" w:rsidP="007F4597">
      <w:pPr>
        <w:pStyle w:val="Caption"/>
        <w:jc w:val="center"/>
        <w:rPr>
          <w:ins w:id="370" w:author="Windows User" w:date="2019-09-18T14:54:00Z"/>
          <w:rFonts w:cs="Times New Roman"/>
          <w:i w:val="0"/>
          <w:color w:val="auto"/>
          <w:sz w:val="22"/>
        </w:rPr>
      </w:pPr>
      <w:bookmarkStart w:id="371" w:name="_Toc23880240"/>
      <w:ins w:id="372" w:author="Windows User" w:date="2019-09-18T14:43:00Z">
        <w:r w:rsidRPr="0033182C">
          <w:rPr>
            <w:rFonts w:cs="Times New Roman"/>
            <w:i w:val="0"/>
            <w:color w:val="auto"/>
            <w:sz w:val="22"/>
            <w:rPrChange w:id="373" w:author="Windows User" w:date="2019-09-18T14:46:00Z">
              <w:rPr/>
            </w:rPrChange>
          </w:rPr>
          <w:t xml:space="preserve">Gambar </w:t>
        </w:r>
      </w:ins>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3</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w:t>
      </w:r>
      <w:r w:rsidR="000B6C7D">
        <w:rPr>
          <w:rFonts w:cs="Times New Roman"/>
          <w:i w:val="0"/>
          <w:color w:val="auto"/>
          <w:sz w:val="22"/>
        </w:rPr>
        <w:fldChar w:fldCharType="end"/>
      </w:r>
      <w:ins w:id="374" w:author="Windows User" w:date="2019-09-18T14:43:00Z">
        <w:r w:rsidRPr="0033182C">
          <w:rPr>
            <w:rFonts w:cs="Times New Roman"/>
            <w:i w:val="0"/>
            <w:color w:val="auto"/>
            <w:sz w:val="22"/>
            <w:rPrChange w:id="375" w:author="Windows User" w:date="2019-09-18T14:46:00Z">
              <w:rPr/>
            </w:rPrChange>
          </w:rPr>
          <w:t xml:space="preserve"> Tahapan Penelitian</w:t>
        </w:r>
      </w:ins>
      <w:bookmarkEnd w:id="371"/>
    </w:p>
    <w:p w14:paraId="51F5F565" w14:textId="77777777" w:rsidR="00BA58BD" w:rsidRPr="0033182C" w:rsidRDefault="00E43694">
      <w:pPr>
        <w:pStyle w:val="Heading3"/>
        <w:rPr>
          <w:ins w:id="376" w:author="Windows User" w:date="2019-09-18T15:36:00Z"/>
          <w:rFonts w:cs="Times New Roman"/>
        </w:rPr>
        <w:pPrChange w:id="377" w:author="Windows User" w:date="2019-09-18T14:55:00Z">
          <w:pPr>
            <w:spacing w:after="160" w:line="259" w:lineRule="auto"/>
            <w:jc w:val="left"/>
          </w:pPr>
        </w:pPrChange>
      </w:pPr>
      <w:ins w:id="378" w:author="Windows User" w:date="2019-09-18T14:54:00Z">
        <w:r w:rsidRPr="0033182C">
          <w:rPr>
            <w:rFonts w:cs="Times New Roman"/>
            <w:i/>
          </w:rPr>
          <w:br w:type="page"/>
        </w:r>
        <w:bookmarkStart w:id="379" w:name="_Toc23880346"/>
        <w:r w:rsidR="00BA58BD" w:rsidRPr="0033182C">
          <w:rPr>
            <w:rFonts w:cs="Times New Roman"/>
          </w:rPr>
          <w:lastRenderedPageBreak/>
          <w:t>Analisa Kebutuhan</w:t>
        </w:r>
      </w:ins>
      <w:bookmarkEnd w:id="379"/>
    </w:p>
    <w:p w14:paraId="346AC768" w14:textId="2C38A777" w:rsidR="00BA58BD" w:rsidRPr="0033182C" w:rsidRDefault="00BA58BD">
      <w:pPr>
        <w:ind w:firstLine="567"/>
        <w:rPr>
          <w:rFonts w:cs="Times New Roman"/>
          <w:szCs w:val="24"/>
        </w:rPr>
        <w:pPrChange w:id="380" w:author="Windows User" w:date="2019-09-18T15:15:00Z">
          <w:pPr>
            <w:spacing w:after="160" w:line="259" w:lineRule="auto"/>
            <w:jc w:val="left"/>
          </w:pPr>
        </w:pPrChange>
      </w:pPr>
      <w:ins w:id="381" w:author="Windows User" w:date="2019-09-18T15:36:00Z">
        <w:r w:rsidRPr="0033182C">
          <w:rPr>
            <w:rFonts w:cs="Times New Roman"/>
            <w:szCs w:val="30"/>
            <w:rPrChange w:id="382" w:author="Windows User" w:date="2019-09-18T15:36:00Z">
              <w:rPr>
                <w:rFonts w:ascii="Arial" w:hAnsi="Arial" w:cs="Arial"/>
                <w:sz w:val="30"/>
                <w:szCs w:val="30"/>
              </w:rPr>
            </w:rPrChange>
          </w:rPr>
          <w:t xml:space="preserve">Analisa Kebutuhan dalam </w:t>
        </w:r>
      </w:ins>
      <w:ins w:id="383" w:author="Windows User" w:date="2019-09-18T15:39:00Z">
        <w:r w:rsidRPr="0033182C">
          <w:rPr>
            <w:rFonts w:cs="Times New Roman"/>
            <w:szCs w:val="30"/>
          </w:rPr>
          <w:t>penelitian ini ada dua yaitu kebutuhan secara fungsional dan non fungsional.</w:t>
        </w:r>
      </w:ins>
      <w:ins w:id="384" w:author="Windows User" w:date="2019-09-18T15:36:00Z">
        <w:r w:rsidRPr="0033182C">
          <w:rPr>
            <w:rFonts w:cs="Times New Roman"/>
            <w:szCs w:val="30"/>
            <w:rPrChange w:id="385" w:author="Windows User" w:date="2019-09-18T15:36:00Z">
              <w:rPr>
                <w:rFonts w:ascii="Arial" w:hAnsi="Arial" w:cs="Arial"/>
                <w:sz w:val="30"/>
                <w:szCs w:val="30"/>
              </w:rPr>
            </w:rPrChange>
          </w:rPr>
          <w:t xml:space="preserve"> </w:t>
        </w:r>
      </w:ins>
      <w:ins w:id="386" w:author="Windows User" w:date="2019-09-18T15:44:00Z">
        <w:r w:rsidRPr="0033182C">
          <w:rPr>
            <w:rFonts w:cs="Times New Roman"/>
            <w:szCs w:val="24"/>
          </w:rPr>
          <w:t>Jenis kebutuhan berisi tentang apa saja yang dibutuhkan oleh sistem serta berbagai informasi yang dihasilkan oleh sistem. Berikut merupakan jenis kebutuhan sistem yang telah dibangun oleh pengembang.</w:t>
        </w:r>
      </w:ins>
    </w:p>
    <w:p w14:paraId="6F1D88D7" w14:textId="5F21F2C1" w:rsidR="004C6307" w:rsidRPr="0033182C" w:rsidRDefault="004C6307" w:rsidP="00BA58BD">
      <w:pPr>
        <w:pStyle w:val="Heading3"/>
        <w:rPr>
          <w:ins w:id="387" w:author="Windows User" w:date="2019-09-19T00:46:00Z"/>
          <w:rFonts w:cs="Times New Roman"/>
        </w:rPr>
      </w:pPr>
      <w:bookmarkStart w:id="388" w:name="_Toc23880347"/>
      <w:ins w:id="389" w:author="Windows User" w:date="2019-09-18T15:15:00Z">
        <w:r w:rsidRPr="0033182C">
          <w:rPr>
            <w:rFonts w:cs="Times New Roman"/>
          </w:rPr>
          <w:t>D</w:t>
        </w:r>
      </w:ins>
      <w:ins w:id="390" w:author="Windows User" w:date="2019-09-18T15:14:00Z">
        <w:r w:rsidRPr="0033182C">
          <w:rPr>
            <w:rFonts w:cs="Times New Roman"/>
          </w:rPr>
          <w:t>esain sistem</w:t>
        </w:r>
      </w:ins>
      <w:bookmarkEnd w:id="388"/>
    </w:p>
    <w:p w14:paraId="15A2C25F" w14:textId="1947CD9A" w:rsidR="005261FB" w:rsidRPr="0033182C" w:rsidRDefault="005261FB">
      <w:pPr>
        <w:ind w:firstLine="357"/>
        <w:rPr>
          <w:ins w:id="391" w:author="Windows User" w:date="2019-09-19T01:09:00Z"/>
          <w:rFonts w:cs="Times New Roman"/>
          <w:i/>
        </w:rPr>
        <w:pPrChange w:id="392" w:author="Windows User" w:date="2019-09-19T00:50:00Z">
          <w:pPr>
            <w:spacing w:after="160" w:line="259" w:lineRule="auto"/>
            <w:jc w:val="left"/>
          </w:pPr>
        </w:pPrChange>
      </w:pPr>
      <w:ins w:id="393" w:author="Windows User" w:date="2019-09-19T00:47:00Z">
        <w:r w:rsidRPr="0033182C">
          <w:rPr>
            <w:rFonts w:cs="Times New Roman"/>
          </w:rPr>
          <w:t>Desain sistem merupakan tahapan yang harus dilakukan setelah menganalisa kebutuhan</w:t>
        </w:r>
      </w:ins>
      <w:ins w:id="394" w:author="Windows User" w:date="2019-09-19T00:48:00Z">
        <w:r w:rsidRPr="0033182C">
          <w:rPr>
            <w:rFonts w:cs="Times New Roman"/>
          </w:rPr>
          <w:t xml:space="preserve">. Hal ini berkaitan dengan menggambarkan </w:t>
        </w:r>
      </w:ins>
      <w:ins w:id="395" w:author="Windows User" w:date="2019-09-19T00:49:00Z">
        <w:r w:rsidRPr="0033182C">
          <w:rPr>
            <w:rFonts w:cs="Times New Roman"/>
          </w:rPr>
          <w:t xml:space="preserve">bagaimana suatu sistem akan dibangun. Pada penelitian ini desain sistem </w:t>
        </w:r>
      </w:ins>
      <w:r w:rsidR="00872B65" w:rsidRPr="0033182C">
        <w:rPr>
          <w:rFonts w:cs="Times New Roman"/>
        </w:rPr>
        <w:t xml:space="preserve">dimulai dengan pembuatan skenario sampai dengan desain </w:t>
      </w:r>
      <w:r w:rsidR="00872B65" w:rsidRPr="0033182C">
        <w:rPr>
          <w:rFonts w:cs="Times New Roman"/>
          <w:i/>
        </w:rPr>
        <w:t>user interface</w:t>
      </w:r>
      <w:r w:rsidR="00872B65" w:rsidRPr="0033182C">
        <w:rPr>
          <w:rFonts w:cs="Times New Roman"/>
        </w:rPr>
        <w:t xml:space="preserve">  (UI).</w:t>
      </w:r>
    </w:p>
    <w:p w14:paraId="5A3737E3" w14:textId="5A65E188" w:rsidR="00497E27" w:rsidRPr="0033182C" w:rsidRDefault="00497E27">
      <w:pPr>
        <w:pStyle w:val="Heading3"/>
        <w:rPr>
          <w:rFonts w:cs="Times New Roman"/>
          <w:i/>
        </w:rPr>
        <w:pPrChange w:id="396" w:author="Windows User" w:date="2019-09-19T02:46:00Z">
          <w:pPr>
            <w:spacing w:after="160" w:line="259" w:lineRule="auto"/>
            <w:jc w:val="left"/>
          </w:pPr>
        </w:pPrChange>
      </w:pPr>
      <w:bookmarkStart w:id="397" w:name="_Toc23880348"/>
      <w:ins w:id="398" w:author="Windows User" w:date="2019-09-19T00:41:00Z">
        <w:r w:rsidRPr="0033182C">
          <w:rPr>
            <w:rFonts w:cs="Times New Roman"/>
          </w:rPr>
          <w:t>Implementasi Desain</w:t>
        </w:r>
      </w:ins>
      <w:ins w:id="399" w:author="Windows User" w:date="2019-09-19T00:43:00Z">
        <w:r w:rsidRPr="0033182C">
          <w:rPr>
            <w:rFonts w:cs="Times New Roman"/>
          </w:rPr>
          <w:t xml:space="preserve"> </w:t>
        </w:r>
        <w:r w:rsidRPr="0033182C">
          <w:rPr>
            <w:rFonts w:cs="Times New Roman"/>
            <w:i/>
            <w:rPrChange w:id="400" w:author="Windows User" w:date="2019-09-19T00:43:00Z">
              <w:rPr/>
            </w:rPrChange>
          </w:rPr>
          <w:t>Hardware</w:t>
        </w:r>
      </w:ins>
      <w:bookmarkEnd w:id="397"/>
    </w:p>
    <w:p w14:paraId="0595EBD3" w14:textId="73EE7269" w:rsidR="008357B5" w:rsidRPr="00E47BED" w:rsidRDefault="00E47BED" w:rsidP="008357B5">
      <w:pPr>
        <w:ind w:firstLine="357"/>
        <w:rPr>
          <w:rFonts w:cs="Times New Roman"/>
          <w:lang w:val="id-ID"/>
        </w:rPr>
      </w:pPr>
      <w:r>
        <w:rPr>
          <w:rFonts w:cs="Times New Roman"/>
          <w:lang w:val="id-ID"/>
        </w:rPr>
        <w:t>Desain hardware pada penelitian ini memiliki 3 komponen utama yaitu tracker, aktuator, sistem. Ketiga komponen tersebut memiliki peran masing-masing. Tracker berfungsi sebagai alat yang akan mencari arah sudut matahari yang aling optimal . Tracker memanfaatkan empat sensor LDR yang disusun secara khusus.</w:t>
      </w:r>
      <w:r w:rsidR="007F1642">
        <w:rPr>
          <w:rFonts w:cs="Times New Roman"/>
          <w:lang w:val="id-ID"/>
        </w:rPr>
        <w:t xml:space="preserve"> Data yang didapatkan akan dikirm ke sistem web untuk diolah sebagai variabel yang diburhkan oleh aktuator.</w:t>
      </w:r>
      <w:r>
        <w:rPr>
          <w:rFonts w:cs="Times New Roman"/>
          <w:lang w:val="id-ID"/>
        </w:rPr>
        <w:t xml:space="preserve"> Aktuator memiliki fungsi sebagai peggerak panel surya kearah sinar matahari sesuai dengan data yang didapat oleh tracker. Aktuator mendapatkan data </w:t>
      </w:r>
      <w:r w:rsidR="007F1642">
        <w:rPr>
          <w:rFonts w:cs="Times New Roman"/>
          <w:lang w:val="id-ID"/>
        </w:rPr>
        <w:t>dari sistem web secara berkala sesuai dengan waktu yang di tetapkan.</w:t>
      </w:r>
      <w:r w:rsidR="00EC6521">
        <w:rPr>
          <w:rFonts w:cs="Times New Roman"/>
          <w:lang w:val="id-ID"/>
        </w:rPr>
        <w:t xml:space="preserve"> Ketiga komponen tersebut dihubungkan dengan internet menggunkana wifi sehingga lebih fleksibel dan wireless</w:t>
      </w:r>
      <w:r w:rsidR="00FE45D6">
        <w:rPr>
          <w:rFonts w:cs="Times New Roman"/>
          <w:lang w:val="en-ID"/>
        </w:rPr>
        <w:t xml:space="preserve"> seperti pada Gambar 3.2</w:t>
      </w:r>
      <w:r w:rsidR="00EC6521">
        <w:rPr>
          <w:rFonts w:cs="Times New Roman"/>
          <w:lang w:val="id-ID"/>
        </w:rPr>
        <w:t>.</w:t>
      </w:r>
    </w:p>
    <w:p w14:paraId="6A7E29B7" w14:textId="77777777" w:rsidR="00FE45D6" w:rsidRDefault="008357B5" w:rsidP="00FE45D6">
      <w:pPr>
        <w:keepNext/>
        <w:ind w:firstLine="357"/>
      </w:pPr>
      <w:r w:rsidRPr="0033182C">
        <w:rPr>
          <w:rFonts w:cs="Times New Roman"/>
          <w:i/>
          <w:noProof/>
        </w:rPr>
        <w:drawing>
          <wp:inline distT="0" distB="0" distL="0" distR="0" wp14:anchorId="6407DE24" wp14:editId="7968A762">
            <wp:extent cx="4919482" cy="22189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ARD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482" cy="2218949"/>
                    </a:xfrm>
                    <a:prstGeom prst="rect">
                      <a:avLst/>
                    </a:prstGeom>
                  </pic:spPr>
                </pic:pic>
              </a:graphicData>
            </a:graphic>
          </wp:inline>
        </w:drawing>
      </w:r>
    </w:p>
    <w:p w14:paraId="0B60952B" w14:textId="5F92177E" w:rsidR="008357B5" w:rsidRPr="00FE45D6" w:rsidRDefault="00FE45D6" w:rsidP="00FE45D6">
      <w:pPr>
        <w:pStyle w:val="Caption"/>
        <w:jc w:val="center"/>
        <w:rPr>
          <w:ins w:id="401" w:author="Windows User" w:date="2019-09-19T00:45:00Z"/>
          <w:rFonts w:cs="Times New Roman"/>
          <w:i w:val="0"/>
          <w:color w:val="auto"/>
          <w:sz w:val="22"/>
        </w:rPr>
      </w:pPr>
      <w:bookmarkStart w:id="402" w:name="_Toc23880241"/>
      <w:r w:rsidRPr="00FE45D6">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3</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2</w:t>
      </w:r>
      <w:r w:rsidR="000B6C7D">
        <w:rPr>
          <w:i w:val="0"/>
          <w:color w:val="auto"/>
          <w:sz w:val="22"/>
        </w:rPr>
        <w:fldChar w:fldCharType="end"/>
      </w:r>
      <w:r w:rsidRPr="00FE45D6">
        <w:rPr>
          <w:i w:val="0"/>
          <w:color w:val="auto"/>
          <w:sz w:val="22"/>
        </w:rPr>
        <w:t xml:space="preserve"> Desain </w:t>
      </w:r>
      <w:r w:rsidRPr="00FE45D6">
        <w:rPr>
          <w:color w:val="auto"/>
          <w:sz w:val="22"/>
        </w:rPr>
        <w:t>Hardware</w:t>
      </w:r>
      <w:bookmarkEnd w:id="402"/>
    </w:p>
    <w:p w14:paraId="54D8245C" w14:textId="0438D2DA" w:rsidR="00497E27" w:rsidRPr="0033182C" w:rsidRDefault="00497E27">
      <w:pPr>
        <w:pStyle w:val="Heading3"/>
        <w:rPr>
          <w:ins w:id="403" w:author="Windows User" w:date="2019-09-19T23:37:00Z"/>
          <w:rFonts w:cs="Times New Roman"/>
        </w:rPr>
        <w:pPrChange w:id="404" w:author="Windows User" w:date="2019-09-19T02:46:00Z">
          <w:pPr>
            <w:spacing w:after="160" w:line="259" w:lineRule="auto"/>
            <w:jc w:val="left"/>
          </w:pPr>
        </w:pPrChange>
      </w:pPr>
      <w:bookmarkStart w:id="405" w:name="_Toc23880349"/>
      <w:ins w:id="406" w:author="Windows User" w:date="2019-09-19T00:45:00Z">
        <w:r w:rsidRPr="0033182C">
          <w:rPr>
            <w:rFonts w:cs="Times New Roman"/>
          </w:rPr>
          <w:lastRenderedPageBreak/>
          <w:t>Pengambilan Data Sensor</w:t>
        </w:r>
      </w:ins>
      <w:bookmarkEnd w:id="405"/>
    </w:p>
    <w:p w14:paraId="1C114160" w14:textId="2EC79CD0" w:rsidR="000F79E6" w:rsidRPr="0033182C" w:rsidRDefault="00FE45D6" w:rsidP="000F79E6">
      <w:pPr>
        <w:ind w:firstLine="567"/>
        <w:rPr>
          <w:ins w:id="407" w:author="Windows User" w:date="2019-09-19T23:37:00Z"/>
          <w:rFonts w:cs="Times New Roman"/>
          <w:lang w:val="id-ID"/>
        </w:rPr>
      </w:pPr>
      <w:r w:rsidRPr="0033182C">
        <w:rPr>
          <w:rFonts w:cs="Times New Roman"/>
          <w:noProof/>
        </w:rPr>
        <w:drawing>
          <wp:anchor distT="0" distB="0" distL="114300" distR="114300" simplePos="0" relativeHeight="251712512" behindDoc="1" locked="0" layoutInCell="1" allowOverlap="1" wp14:anchorId="0CA3C4E2" wp14:editId="17FDE43E">
            <wp:simplePos x="0" y="0"/>
            <wp:positionH relativeFrom="margin">
              <wp:align>right</wp:align>
            </wp:positionH>
            <wp:positionV relativeFrom="paragraph">
              <wp:posOffset>454381</wp:posOffset>
            </wp:positionV>
            <wp:extent cx="5039995" cy="1795145"/>
            <wp:effectExtent l="0" t="0" r="8255" b="0"/>
            <wp:wrapThrough wrapText="bothSides">
              <wp:wrapPolygon edited="0">
                <wp:start x="0" y="0"/>
                <wp:lineTo x="0" y="21317"/>
                <wp:lineTo x="21554" y="21317"/>
                <wp:lineTo x="21554"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9274"/>
                    <a:stretch/>
                  </pic:blipFill>
                  <pic:spPr bwMode="auto">
                    <a:xfrm>
                      <a:off x="0" y="0"/>
                      <a:ext cx="5039995" cy="179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5FA0" w:rsidRPr="0033182C">
        <w:rPr>
          <w:rFonts w:cs="Times New Roman"/>
          <w:noProof/>
        </w:rPr>
        <mc:AlternateContent>
          <mc:Choice Requires="wps">
            <w:drawing>
              <wp:anchor distT="0" distB="0" distL="114300" distR="114300" simplePos="0" relativeHeight="251714560" behindDoc="0" locked="0" layoutInCell="1" allowOverlap="1" wp14:anchorId="426B1238" wp14:editId="524D87DD">
                <wp:simplePos x="0" y="0"/>
                <wp:positionH relativeFrom="column">
                  <wp:posOffset>-1905</wp:posOffset>
                </wp:positionH>
                <wp:positionV relativeFrom="paragraph">
                  <wp:posOffset>2738755</wp:posOffset>
                </wp:positionV>
                <wp:extent cx="5039995" cy="635"/>
                <wp:effectExtent l="0" t="0" r="0" b="0"/>
                <wp:wrapThrough wrapText="bothSides">
                  <wp:wrapPolygon edited="0">
                    <wp:start x="0" y="0"/>
                    <wp:lineTo x="0" y="21600"/>
                    <wp:lineTo x="21600" y="21600"/>
                    <wp:lineTo x="21600" y="0"/>
                  </wp:wrapPolygon>
                </wp:wrapThrough>
                <wp:docPr id="100" name="Text Box 10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4C88F99" w14:textId="77E9C74C" w:rsidR="000B6C7D" w:rsidRPr="00835FA0" w:rsidRDefault="000B6C7D" w:rsidP="00835FA0">
                            <w:pPr>
                              <w:pStyle w:val="Caption"/>
                              <w:jc w:val="center"/>
                              <w:rPr>
                                <w:i w:val="0"/>
                                <w:noProof/>
                                <w:color w:val="000000" w:themeColor="text1"/>
                                <w:sz w:val="32"/>
                              </w:rPr>
                            </w:pPr>
                            <w:bookmarkStart w:id="408" w:name="_Toc23880242"/>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B1238" id="Text Box 100" o:spid="_x0000_s1053" type="#_x0000_t202" style="position:absolute;left:0;text-align:left;margin-left:-.15pt;margin-top:215.65pt;width:396.8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" stroked="f">
                <v:textbox style="mso-fit-shape-to-text:t" inset="0,0,0,0">
                  <w:txbxContent>
                    <w:p w14:paraId="04C88F99" w14:textId="77E9C74C" w:rsidR="000B6C7D" w:rsidRPr="00835FA0" w:rsidRDefault="000B6C7D" w:rsidP="00835FA0">
                      <w:pPr>
                        <w:pStyle w:val="Caption"/>
                        <w:jc w:val="center"/>
                        <w:rPr>
                          <w:i w:val="0"/>
                          <w:noProof/>
                          <w:color w:val="000000" w:themeColor="text1"/>
                          <w:sz w:val="32"/>
                        </w:rPr>
                      </w:pPr>
                      <w:bookmarkStart w:id="409" w:name="_Toc23880242"/>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09"/>
                    </w:p>
                  </w:txbxContent>
                </v:textbox>
                <w10:wrap type="through"/>
              </v:shape>
            </w:pict>
          </mc:Fallback>
        </mc:AlternateContent>
      </w:r>
      <w:ins w:id="410" w:author="Windows User" w:date="2019-09-19T23:37:00Z">
        <w:r w:rsidR="007D4AF5" w:rsidRPr="0033182C">
          <w:rPr>
            <w:rFonts w:cs="Times New Roman"/>
            <w:noProof/>
          </w:rPr>
          <w:drawing>
            <wp:anchor distT="0" distB="0" distL="114300" distR="114300" simplePos="0" relativeHeight="251692032" behindDoc="0" locked="0" layoutInCell="1" allowOverlap="1" wp14:anchorId="4EAF7CE2" wp14:editId="79C3C401">
              <wp:simplePos x="0" y="0"/>
              <wp:positionH relativeFrom="margin">
                <wp:align>right</wp:align>
              </wp:positionH>
              <wp:positionV relativeFrom="paragraph">
                <wp:posOffset>498475</wp:posOffset>
              </wp:positionV>
              <wp:extent cx="1761509" cy="1796897"/>
              <wp:effectExtent l="0" t="0" r="0" b="0"/>
              <wp:wrapNone/>
              <wp:docPr id="117" name="3D Model 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pic:cNvPicPr>
                        <a:picLocks noGrp="1" noRot="1" noChangeAspect="1" noMove="1" noResize="1" noEditPoints="1" noAdjustHandles="1" noChangeArrowheads="1" noChangeShapeType="1" noCrop="1"/>
                      </pic:cNvPicPr>
                    </pic:nvPicPr>
                    <pic:blipFill>
                      <a:blip r:embed="rId25"/>
                      <a:stretch>
                        <a:fillRect/>
                      </a:stretch>
                    </pic:blipFill>
                    <pic:spPr>
                      <a:xfrm>
                        <a:off x="0" y="0"/>
                        <a:ext cx="1761490" cy="1796415"/>
                      </a:xfrm>
                      <a:prstGeom prst="rect">
                        <a:avLst/>
                      </a:prstGeom>
                    </pic:spPr>
                  </pic:pic>
                </a:graphicData>
              </a:graphic>
              <wp14:sizeRelH relativeFrom="margin">
                <wp14:pctWidth>0</wp14:pctWidth>
              </wp14:sizeRelH>
              <wp14:sizeRelV relativeFrom="margin">
                <wp14:pctHeight>0</wp14:pctHeight>
              </wp14:sizeRelV>
            </wp:anchor>
          </w:drawing>
        </w:r>
        <w:r w:rsidR="007D4AF5" w:rsidRPr="0033182C">
          <w:rPr>
            <w:rFonts w:cs="Times New Roman"/>
            <w:lang w:val="id-ID"/>
          </w:rPr>
          <w:t xml:space="preserve">Pengambilan data sensor dilakukan pada saat ada sinar matahri. Pengambilan dilakukan dengan bantuan 4 sensor </w:t>
        </w:r>
      </w:ins>
      <w:r w:rsidR="000F79E6" w:rsidRPr="0033182C">
        <w:rPr>
          <w:rFonts w:cs="Times New Roman"/>
          <w:lang w:val="en-ID"/>
        </w:rPr>
        <w:t>LDR dengan penempatan sesuai Gambar 3</w:t>
      </w:r>
      <w:ins w:id="411" w:author="Windows User" w:date="2019-09-19T23:37:00Z">
        <w:r w:rsidR="007D4AF5" w:rsidRPr="0033182C">
          <w:rPr>
            <w:rFonts w:cs="Times New Roman"/>
            <w:lang w:val="id-ID"/>
          </w:rPr>
          <w:t>.</w:t>
        </w:r>
      </w:ins>
      <w:r w:rsidR="00835FA0" w:rsidRPr="0033182C">
        <w:rPr>
          <w:rFonts w:cs="Times New Roman"/>
          <w:lang w:val="en-ID"/>
        </w:rPr>
        <w:t>3</w:t>
      </w:r>
      <w:r w:rsidR="00B23602" w:rsidRPr="0033182C">
        <w:rPr>
          <w:rFonts w:cs="Times New Roman"/>
          <w:lang w:val="en-ID"/>
        </w:rPr>
        <w:t>.</w:t>
      </w:r>
      <w:ins w:id="412" w:author="Windows User" w:date="2019-09-19T23:37:00Z">
        <w:r w:rsidR="007D4AF5" w:rsidRPr="0033182C">
          <w:rPr>
            <w:rFonts w:cs="Times New Roman"/>
            <w:lang w:val="id-ID"/>
          </w:rPr>
          <w:t xml:space="preserve"> </w:t>
        </w:r>
      </w:ins>
    </w:p>
    <w:p w14:paraId="14CCCC44" w14:textId="77777777" w:rsidR="00B23602" w:rsidRPr="0033182C" w:rsidRDefault="00B23602" w:rsidP="00FE45D6">
      <w:pPr>
        <w:rPr>
          <w:rFonts w:cs="Times New Roman"/>
          <w:lang w:val="id-ID"/>
        </w:rPr>
      </w:pPr>
    </w:p>
    <w:p w14:paraId="56D819E2" w14:textId="360EE69B" w:rsidR="007D4AF5" w:rsidRPr="0033182C" w:rsidRDefault="007D4AF5" w:rsidP="000F79E6">
      <w:pPr>
        <w:ind w:firstLine="567"/>
        <w:rPr>
          <w:ins w:id="413" w:author="Windows User" w:date="2019-09-19T23:37:00Z"/>
          <w:rFonts w:cs="Times New Roman"/>
          <w:lang w:val="id-ID"/>
        </w:rPr>
      </w:pPr>
      <w:ins w:id="414" w:author="Windows User" w:date="2019-09-19T23:37:00Z">
        <w:r w:rsidRPr="0033182C">
          <w:rPr>
            <w:rFonts w:cs="Times New Roman"/>
            <w:lang w:val="id-ID"/>
          </w:rPr>
          <w:t>Penempatan tersebut dimaksudkan agar dapat membaca dari 4 arah atas, bawah, kiri, dan kanan dengan membandingkan nilai resistansi dari keempat sensor. Dari keempat sensor tersebut dapat menghasilkan dua buah variabel yaitu error vertikal dan error horizontal. Kedua variabel tersebut didapat melalui perhitungan di bawah ini:</w:t>
        </w:r>
      </w:ins>
    </w:p>
    <w:p w14:paraId="3B65E6CB" w14:textId="77777777" w:rsidR="007D4AF5" w:rsidRPr="0033182C" w:rsidRDefault="007D4AF5" w:rsidP="007D4AF5">
      <w:pPr>
        <w:pStyle w:val="ListParagraph"/>
        <w:numPr>
          <w:ilvl w:val="7"/>
          <w:numId w:val="45"/>
        </w:numPr>
        <w:ind w:left="851"/>
        <w:rPr>
          <w:ins w:id="415" w:author="Windows User" w:date="2019-09-19T23:37:00Z"/>
          <w:rFonts w:cs="Times New Roman"/>
          <w:lang w:val="id-ID"/>
        </w:rPr>
      </w:pPr>
      <w:ins w:id="416" w:author="Windows User" w:date="2019-09-19T23:37:00Z">
        <w:r w:rsidRPr="0033182C">
          <w:rPr>
            <w:rFonts w:cs="Times New Roman"/>
            <w:lang w:val="id-ID"/>
          </w:rPr>
          <w:t>Error vertikal</w:t>
        </w:r>
      </w:ins>
    </w:p>
    <w:p w14:paraId="4F53BE9B" w14:textId="77777777" w:rsidR="007D4AF5" w:rsidRPr="0033182C" w:rsidRDefault="007D4AF5" w:rsidP="007D4AF5">
      <w:pPr>
        <w:tabs>
          <w:tab w:val="left" w:leader="dot" w:pos="7513"/>
        </w:tabs>
        <w:ind w:left="567"/>
        <w:rPr>
          <w:ins w:id="417" w:author="Windows User" w:date="2019-09-19T23:37:00Z"/>
          <w:rFonts w:cs="Times New Roman"/>
          <w:lang w:val="en-ID"/>
        </w:rPr>
      </w:pPr>
      <w:ins w:id="418" w:author="Windows User" w:date="2019-09-19T23:37:00Z">
        <w:r w:rsidRPr="0033182C">
          <w:rPr>
            <w:rFonts w:cs="Times New Roman"/>
            <w:lang w:val="id-ID"/>
          </w:rPr>
          <w:t>Error_v = ((tl-tr)/2)- ((dl-dr)/2)</w:t>
        </w:r>
        <w:r w:rsidRPr="0033182C">
          <w:rPr>
            <w:rFonts w:cs="Times New Roman"/>
            <w:lang w:val="en-ID"/>
          </w:rPr>
          <w:t xml:space="preserve">   </w:t>
        </w:r>
        <w:r w:rsidRPr="0033182C">
          <w:rPr>
            <w:rFonts w:cs="Times New Roman"/>
            <w:lang w:val="en-ID"/>
          </w:rPr>
          <w:tab/>
          <w:t>(</w:t>
        </w:r>
        <w:r w:rsidRPr="0033182C">
          <w:rPr>
            <w:rFonts w:cs="Times New Roman"/>
            <w:lang w:val="id-ID"/>
          </w:rPr>
          <w:t>4</w:t>
        </w:r>
        <w:r w:rsidRPr="0033182C">
          <w:rPr>
            <w:rFonts w:cs="Times New Roman"/>
            <w:lang w:val="en-ID"/>
          </w:rPr>
          <w:t>)</w:t>
        </w:r>
      </w:ins>
    </w:p>
    <w:p w14:paraId="5AC41760" w14:textId="77777777" w:rsidR="007D4AF5" w:rsidRPr="0033182C" w:rsidRDefault="007D4AF5" w:rsidP="007D4AF5">
      <w:pPr>
        <w:pStyle w:val="ListParagraph"/>
        <w:numPr>
          <w:ilvl w:val="7"/>
          <w:numId w:val="45"/>
        </w:numPr>
        <w:ind w:left="851"/>
        <w:rPr>
          <w:ins w:id="419" w:author="Windows User" w:date="2019-09-19T23:37:00Z"/>
          <w:rFonts w:cs="Times New Roman"/>
          <w:lang w:val="id-ID"/>
        </w:rPr>
      </w:pPr>
      <w:ins w:id="420" w:author="Windows User" w:date="2019-09-19T23:37:00Z">
        <w:r w:rsidRPr="0033182C">
          <w:rPr>
            <w:rFonts w:cs="Times New Roman"/>
            <w:lang w:val="id-ID"/>
          </w:rPr>
          <w:t>Error horizontal</w:t>
        </w:r>
      </w:ins>
    </w:p>
    <w:p w14:paraId="2FC19A43" w14:textId="77777777" w:rsidR="007D4AF5" w:rsidRPr="0033182C" w:rsidRDefault="007D4AF5" w:rsidP="007D4AF5">
      <w:pPr>
        <w:tabs>
          <w:tab w:val="left" w:leader="dot" w:pos="7513"/>
        </w:tabs>
        <w:ind w:left="567"/>
        <w:jc w:val="center"/>
        <w:rPr>
          <w:ins w:id="421" w:author="Windows User" w:date="2019-09-19T23:37:00Z"/>
          <w:rFonts w:cs="Times New Roman"/>
          <w:lang w:val="en-ID"/>
        </w:rPr>
      </w:pPr>
      <w:ins w:id="422" w:author="Windows User" w:date="2019-09-19T23:37:00Z">
        <w:r w:rsidRPr="0033182C">
          <w:rPr>
            <w:rFonts w:cs="Times New Roman"/>
            <w:lang w:val="id-ID"/>
          </w:rPr>
          <w:t>Error_h = ((tl-dl)/2)- ((tr-dr)/2)</w:t>
        </w:r>
        <w:r w:rsidRPr="0033182C">
          <w:rPr>
            <w:rFonts w:cs="Times New Roman"/>
            <w:lang w:val="en-ID"/>
          </w:rPr>
          <w:t xml:space="preserve"> </w:t>
        </w:r>
        <w:r w:rsidRPr="0033182C">
          <w:rPr>
            <w:rFonts w:cs="Times New Roman"/>
            <w:lang w:val="en-ID"/>
          </w:rPr>
          <w:tab/>
          <w:t>(5)</w:t>
        </w:r>
      </w:ins>
    </w:p>
    <w:p w14:paraId="3147D4C2" w14:textId="77777777" w:rsidR="007D4AF5" w:rsidRPr="0033182C" w:rsidRDefault="007D4AF5" w:rsidP="007D4AF5">
      <w:pPr>
        <w:rPr>
          <w:ins w:id="423" w:author="Windows User" w:date="2019-09-19T23:37:00Z"/>
          <w:rFonts w:cs="Times New Roman"/>
          <w:lang w:val="id-ID"/>
        </w:rPr>
      </w:pPr>
      <w:ins w:id="424" w:author="Windows User" w:date="2019-09-19T23:37:00Z">
        <w:r w:rsidRPr="0033182C">
          <w:rPr>
            <w:rFonts w:cs="Times New Roman"/>
            <w:lang w:val="id-ID"/>
          </w:rPr>
          <w:t>Ket :</w:t>
        </w:r>
      </w:ins>
    </w:p>
    <w:p w14:paraId="2BB9D6D7" w14:textId="77777777" w:rsidR="007D4AF5" w:rsidRPr="0033182C" w:rsidRDefault="007D4AF5" w:rsidP="007D4AF5">
      <w:pPr>
        <w:rPr>
          <w:ins w:id="425" w:author="Windows User" w:date="2019-09-19T23:37:00Z"/>
          <w:rFonts w:cs="Times New Roman"/>
          <w:lang w:val="id-ID"/>
        </w:rPr>
      </w:pPr>
      <w:ins w:id="426" w:author="Windows User" w:date="2019-09-19T23:37:00Z">
        <w:r w:rsidRPr="0033182C">
          <w:rPr>
            <w:rFonts w:cs="Times New Roman"/>
            <w:lang w:val="id-ID"/>
          </w:rPr>
          <w:t>error_v = error vertikal</w:t>
        </w:r>
      </w:ins>
    </w:p>
    <w:p w14:paraId="1373D112" w14:textId="77777777" w:rsidR="007D4AF5" w:rsidRPr="0033182C" w:rsidRDefault="007D4AF5" w:rsidP="007D4AF5">
      <w:pPr>
        <w:rPr>
          <w:ins w:id="427" w:author="Windows User" w:date="2019-09-19T23:37:00Z"/>
          <w:rFonts w:cs="Times New Roman"/>
          <w:lang w:val="id-ID"/>
        </w:rPr>
      </w:pPr>
      <w:ins w:id="428" w:author="Windows User" w:date="2019-09-19T23:37:00Z">
        <w:r w:rsidRPr="0033182C">
          <w:rPr>
            <w:rFonts w:cs="Times New Roman"/>
            <w:lang w:val="id-ID"/>
          </w:rPr>
          <w:t>error_h = error horizontal</w:t>
        </w:r>
      </w:ins>
    </w:p>
    <w:p w14:paraId="5D2866A5" w14:textId="77777777" w:rsidR="007D4AF5" w:rsidRPr="0033182C" w:rsidRDefault="007D4AF5" w:rsidP="007D4AF5">
      <w:pPr>
        <w:rPr>
          <w:ins w:id="429" w:author="Windows User" w:date="2019-09-19T23:37:00Z"/>
          <w:rFonts w:cs="Times New Roman"/>
          <w:lang w:val="id-ID"/>
        </w:rPr>
      </w:pPr>
      <w:ins w:id="430" w:author="Windows User" w:date="2019-09-19T23:37:00Z">
        <w:r w:rsidRPr="0033182C">
          <w:rPr>
            <w:rFonts w:cs="Times New Roman"/>
            <w:lang w:val="id-ID"/>
          </w:rPr>
          <w:t>tl = ldr top left (penempatan di kiri atas)</w:t>
        </w:r>
      </w:ins>
    </w:p>
    <w:p w14:paraId="71F6B03D" w14:textId="77777777" w:rsidR="007D4AF5" w:rsidRPr="0033182C" w:rsidRDefault="007D4AF5" w:rsidP="007D4AF5">
      <w:pPr>
        <w:rPr>
          <w:ins w:id="431" w:author="Windows User" w:date="2019-09-19T23:37:00Z"/>
          <w:rFonts w:cs="Times New Roman"/>
          <w:lang w:val="id-ID"/>
        </w:rPr>
      </w:pPr>
      <w:ins w:id="432" w:author="Windows User" w:date="2019-09-19T23:37:00Z">
        <w:r w:rsidRPr="0033182C">
          <w:rPr>
            <w:rFonts w:cs="Times New Roman"/>
            <w:lang w:val="id-ID"/>
          </w:rPr>
          <w:t>tr = ldr top right (penempatan di kanan atas)</w:t>
        </w:r>
      </w:ins>
    </w:p>
    <w:p w14:paraId="1FD40E5F" w14:textId="77777777" w:rsidR="007D4AF5" w:rsidRPr="0033182C" w:rsidRDefault="007D4AF5" w:rsidP="007D4AF5">
      <w:pPr>
        <w:rPr>
          <w:ins w:id="433" w:author="Windows User" w:date="2019-09-19T23:37:00Z"/>
          <w:rFonts w:cs="Times New Roman"/>
          <w:lang w:val="id-ID"/>
        </w:rPr>
      </w:pPr>
      <w:ins w:id="434" w:author="Windows User" w:date="2019-09-19T23:37:00Z">
        <w:r w:rsidRPr="0033182C">
          <w:rPr>
            <w:rFonts w:cs="Times New Roman"/>
            <w:lang w:val="id-ID"/>
          </w:rPr>
          <w:t>dl = ldr down left (penempatan di kiri bawah)</w:t>
        </w:r>
      </w:ins>
    </w:p>
    <w:p w14:paraId="25380FE1" w14:textId="77777777" w:rsidR="007D4AF5" w:rsidRPr="0033182C" w:rsidRDefault="007D4AF5" w:rsidP="007D4AF5">
      <w:pPr>
        <w:rPr>
          <w:ins w:id="435" w:author="Windows User" w:date="2019-09-19T23:37:00Z"/>
          <w:rFonts w:cs="Times New Roman"/>
          <w:lang w:val="id-ID"/>
        </w:rPr>
      </w:pPr>
      <w:ins w:id="436" w:author="Windows User" w:date="2019-09-19T23:37:00Z">
        <w:r w:rsidRPr="0033182C">
          <w:rPr>
            <w:rFonts w:cs="Times New Roman"/>
            <w:lang w:val="id-ID"/>
          </w:rPr>
          <w:t>dr = ldr down right (penempatan di kanan bawah)</w:t>
        </w:r>
      </w:ins>
    </w:p>
    <w:p w14:paraId="304EA316" w14:textId="77777777" w:rsidR="007D4AF5" w:rsidRPr="0033182C" w:rsidRDefault="007D4AF5" w:rsidP="007D4AF5">
      <w:pPr>
        <w:rPr>
          <w:ins w:id="437" w:author="Windows User" w:date="2019-09-19T23:37:00Z"/>
          <w:rFonts w:cs="Times New Roman"/>
          <w:lang w:val="id-ID"/>
        </w:rPr>
      </w:pPr>
      <w:ins w:id="438" w:author="Windows User" w:date="2019-09-19T23:37:00Z">
        <w:r w:rsidRPr="0033182C">
          <w:rPr>
            <w:rFonts w:cs="Times New Roman"/>
            <w:lang w:val="id-ID"/>
          </w:rPr>
          <w:lastRenderedPageBreak/>
          <w:t>nilai error dapat berupa bilai bulat (negatif dan positif) dengan aturan sebagai berikut</w:t>
        </w:r>
      </w:ins>
    </w:p>
    <w:p w14:paraId="53D35C61" w14:textId="0D768A08" w:rsidR="007D4AF5" w:rsidRPr="0033182C" w:rsidRDefault="00240AAC" w:rsidP="00242750">
      <w:pPr>
        <w:pStyle w:val="ListParagraph"/>
        <w:numPr>
          <w:ilvl w:val="0"/>
          <w:numId w:val="33"/>
        </w:numPr>
        <w:ind w:left="426"/>
        <w:rPr>
          <w:ins w:id="439" w:author="Windows User" w:date="2019-09-19T23:37:00Z"/>
          <w:rFonts w:cs="Times New Roman"/>
          <w:lang w:val="id-ID"/>
        </w:rPr>
      </w:pPr>
      <w:r w:rsidRPr="0033182C">
        <w:rPr>
          <w:rFonts w:cs="Times New Roman"/>
          <w:i/>
          <w:lang w:val="id-ID"/>
        </w:rPr>
        <w:t>Solar</w:t>
      </w:r>
      <w:ins w:id="440" w:author="Windows User" w:date="2019-09-19T23:37:00Z">
        <w:r w:rsidR="007D4AF5" w:rsidRPr="0033182C">
          <w:rPr>
            <w:rFonts w:cs="Times New Roman"/>
            <w:lang w:val="id-ID"/>
          </w:rPr>
          <w:t xml:space="preserve"> </w:t>
        </w:r>
      </w:ins>
      <w:r w:rsidRPr="0033182C">
        <w:rPr>
          <w:rFonts w:cs="Times New Roman"/>
          <w:i/>
          <w:lang w:val="id-ID"/>
        </w:rPr>
        <w:t>tracker</w:t>
      </w:r>
      <w:ins w:id="441" w:author="Windows User" w:date="2019-09-19T23:37:00Z">
        <w:r w:rsidR="007D4AF5" w:rsidRPr="0033182C">
          <w:rPr>
            <w:rFonts w:cs="Times New Roman"/>
            <w:lang w:val="id-ID"/>
          </w:rPr>
          <w:t xml:space="preserve"> akan bergerak ke arah kiri jika nilau error horizontal bernilai positif</w:t>
        </w:r>
      </w:ins>
    </w:p>
    <w:p w14:paraId="6E8BE9D3" w14:textId="0BD5E28D" w:rsidR="007D4AF5" w:rsidRPr="0033182C" w:rsidRDefault="00240AAC" w:rsidP="00242750">
      <w:pPr>
        <w:pStyle w:val="ListParagraph"/>
        <w:numPr>
          <w:ilvl w:val="0"/>
          <w:numId w:val="33"/>
        </w:numPr>
        <w:ind w:left="426"/>
        <w:rPr>
          <w:ins w:id="442" w:author="Windows User" w:date="2019-09-19T23:37:00Z"/>
          <w:rFonts w:cs="Times New Roman"/>
          <w:lang w:val="id-ID"/>
        </w:rPr>
      </w:pPr>
      <w:r w:rsidRPr="0033182C">
        <w:rPr>
          <w:rFonts w:cs="Times New Roman"/>
          <w:i/>
          <w:lang w:val="id-ID"/>
        </w:rPr>
        <w:t>Solar</w:t>
      </w:r>
      <w:ins w:id="443" w:author="Windows User" w:date="2019-09-19T23:37:00Z">
        <w:r w:rsidR="007D4AF5" w:rsidRPr="0033182C">
          <w:rPr>
            <w:rFonts w:cs="Times New Roman"/>
            <w:lang w:val="id-ID"/>
          </w:rPr>
          <w:t xml:space="preserve"> </w:t>
        </w:r>
      </w:ins>
      <w:r w:rsidRPr="0033182C">
        <w:rPr>
          <w:rFonts w:cs="Times New Roman"/>
          <w:i/>
          <w:lang w:val="id-ID"/>
        </w:rPr>
        <w:t>tracker</w:t>
      </w:r>
      <w:ins w:id="444" w:author="Windows User" w:date="2019-09-19T23:37:00Z">
        <w:r w:rsidR="007D4AF5" w:rsidRPr="0033182C">
          <w:rPr>
            <w:rFonts w:cs="Times New Roman"/>
            <w:lang w:val="id-ID"/>
          </w:rPr>
          <w:t xml:space="preserve"> akan bergerak ke arah kanan jika nilau error horizontal bernilai negatif</w:t>
        </w:r>
      </w:ins>
    </w:p>
    <w:p w14:paraId="089635C6" w14:textId="4F02400F" w:rsidR="007D4AF5" w:rsidRPr="0033182C" w:rsidRDefault="00240AAC" w:rsidP="00242750">
      <w:pPr>
        <w:pStyle w:val="ListParagraph"/>
        <w:numPr>
          <w:ilvl w:val="0"/>
          <w:numId w:val="33"/>
        </w:numPr>
        <w:ind w:left="426"/>
        <w:rPr>
          <w:ins w:id="445" w:author="Windows User" w:date="2019-09-19T23:37:00Z"/>
          <w:rFonts w:cs="Times New Roman"/>
          <w:lang w:val="id-ID"/>
        </w:rPr>
      </w:pPr>
      <w:r w:rsidRPr="0033182C">
        <w:rPr>
          <w:rFonts w:cs="Times New Roman"/>
          <w:i/>
          <w:lang w:val="id-ID"/>
        </w:rPr>
        <w:t>Solar</w:t>
      </w:r>
      <w:ins w:id="446" w:author="Windows User" w:date="2019-09-19T23:37:00Z">
        <w:r w:rsidR="007D4AF5" w:rsidRPr="0033182C">
          <w:rPr>
            <w:rFonts w:cs="Times New Roman"/>
            <w:lang w:val="id-ID"/>
          </w:rPr>
          <w:t xml:space="preserve"> </w:t>
        </w:r>
      </w:ins>
      <w:r w:rsidRPr="0033182C">
        <w:rPr>
          <w:rFonts w:cs="Times New Roman"/>
          <w:i/>
          <w:lang w:val="id-ID"/>
        </w:rPr>
        <w:t>tracker</w:t>
      </w:r>
      <w:ins w:id="447" w:author="Windows User" w:date="2019-09-19T23:37:00Z">
        <w:r w:rsidR="007D4AF5" w:rsidRPr="0033182C">
          <w:rPr>
            <w:rFonts w:cs="Times New Roman"/>
            <w:lang w:val="id-ID"/>
          </w:rPr>
          <w:t xml:space="preserve"> akan bergerak ke arah atas jika nilau error vertikal bernilai positif</w:t>
        </w:r>
      </w:ins>
    </w:p>
    <w:p w14:paraId="0599929F" w14:textId="1E7F46DE" w:rsidR="007D4AF5" w:rsidRPr="0033182C" w:rsidRDefault="00240AAC" w:rsidP="00242750">
      <w:pPr>
        <w:pStyle w:val="ListParagraph"/>
        <w:numPr>
          <w:ilvl w:val="0"/>
          <w:numId w:val="33"/>
        </w:numPr>
        <w:ind w:left="426"/>
        <w:rPr>
          <w:ins w:id="448" w:author="Windows User" w:date="2019-09-19T23:37:00Z"/>
          <w:rFonts w:cs="Times New Roman"/>
          <w:lang w:val="id-ID"/>
        </w:rPr>
      </w:pPr>
      <w:r w:rsidRPr="0033182C">
        <w:rPr>
          <w:rFonts w:cs="Times New Roman"/>
          <w:i/>
          <w:lang w:val="id-ID"/>
        </w:rPr>
        <w:t>Solar</w:t>
      </w:r>
      <w:ins w:id="449" w:author="Windows User" w:date="2019-09-19T23:37:00Z">
        <w:r w:rsidR="007D4AF5" w:rsidRPr="0033182C">
          <w:rPr>
            <w:rFonts w:cs="Times New Roman"/>
            <w:lang w:val="id-ID"/>
          </w:rPr>
          <w:t xml:space="preserve"> </w:t>
        </w:r>
      </w:ins>
      <w:r w:rsidRPr="0033182C">
        <w:rPr>
          <w:rFonts w:cs="Times New Roman"/>
          <w:i/>
          <w:lang w:val="id-ID"/>
        </w:rPr>
        <w:t>tracker</w:t>
      </w:r>
      <w:ins w:id="450" w:author="Windows User" w:date="2019-09-19T23:37:00Z">
        <w:r w:rsidR="007D4AF5" w:rsidRPr="0033182C">
          <w:rPr>
            <w:rFonts w:cs="Times New Roman"/>
            <w:lang w:val="id-ID"/>
          </w:rPr>
          <w:t xml:space="preserve"> akan bergerak ke arah bawah jika nilau error vertikal bernilai negatif</w:t>
        </w:r>
      </w:ins>
    </w:p>
    <w:p w14:paraId="5A62954B" w14:textId="0AE4AB1B" w:rsidR="00497E27" w:rsidRPr="0033182C" w:rsidRDefault="00497E27">
      <w:pPr>
        <w:pStyle w:val="Heading3"/>
        <w:rPr>
          <w:ins w:id="451" w:author="Windows User" w:date="2019-09-19T04:16:00Z"/>
          <w:rFonts w:cs="Times New Roman"/>
        </w:rPr>
        <w:pPrChange w:id="452" w:author="Windows User" w:date="2019-09-19T02:46:00Z">
          <w:pPr>
            <w:spacing w:after="160" w:line="259" w:lineRule="auto"/>
            <w:jc w:val="left"/>
          </w:pPr>
        </w:pPrChange>
      </w:pPr>
      <w:bookmarkStart w:id="453" w:name="_Toc23880350"/>
      <w:ins w:id="454" w:author="Windows User" w:date="2019-09-19T00:45:00Z">
        <w:r w:rsidRPr="0033182C">
          <w:rPr>
            <w:rFonts w:cs="Times New Roman"/>
          </w:rPr>
          <w:t xml:space="preserve">Implementasi Metode </w:t>
        </w:r>
      </w:ins>
      <w:r w:rsidR="00886455" w:rsidRPr="0033182C">
        <w:rPr>
          <w:rFonts w:cs="Times New Roman"/>
          <w:i/>
        </w:rPr>
        <w:t>Fuzyy</w:t>
      </w:r>
      <w:bookmarkEnd w:id="453"/>
    </w:p>
    <w:p w14:paraId="58633C58" w14:textId="4AE0DAD8" w:rsidR="00E14759" w:rsidRPr="0033182C" w:rsidRDefault="00E14759" w:rsidP="00E14759">
      <w:pPr>
        <w:ind w:firstLine="357"/>
        <w:rPr>
          <w:ins w:id="455" w:author="Windows User" w:date="2019-09-19T04:16:00Z"/>
          <w:rFonts w:eastAsiaTheme="majorEastAsia" w:cs="Times New Roman"/>
          <w:szCs w:val="24"/>
        </w:rPr>
      </w:pPr>
      <w:ins w:id="456" w:author="Windows User" w:date="2019-09-19T04:16:00Z">
        <w:r w:rsidRPr="0033182C">
          <w:rPr>
            <w:rFonts w:eastAsiaTheme="majorEastAsia" w:cs="Times New Roman"/>
            <w:szCs w:val="24"/>
          </w:rPr>
          <w:t xml:space="preserve">Proses perhitungan metode </w:t>
        </w:r>
      </w:ins>
      <w:r w:rsidR="00886455" w:rsidRPr="0033182C">
        <w:rPr>
          <w:rFonts w:eastAsiaTheme="majorEastAsia" w:cs="Times New Roman"/>
          <w:i/>
          <w:szCs w:val="24"/>
        </w:rPr>
        <w:t>Fuzyy</w:t>
      </w:r>
      <w:ins w:id="457" w:author="Windows User" w:date="2019-09-19T04:16:00Z">
        <w:r w:rsidRPr="0033182C">
          <w:rPr>
            <w:rFonts w:eastAsiaTheme="majorEastAsia" w:cs="Times New Roman"/>
            <w:szCs w:val="24"/>
          </w:rPr>
          <w:t xml:space="preserve"> pada </w:t>
        </w:r>
      </w:ins>
      <w:r w:rsidR="00240AAC" w:rsidRPr="0033182C">
        <w:rPr>
          <w:rFonts w:eastAsiaTheme="majorEastAsia" w:cs="Times New Roman"/>
          <w:i/>
          <w:szCs w:val="24"/>
        </w:rPr>
        <w:t>tracker</w:t>
      </w:r>
      <w:ins w:id="458" w:author="Windows User" w:date="2019-09-19T04:16:00Z">
        <w:r w:rsidRPr="0033182C">
          <w:rPr>
            <w:rFonts w:eastAsiaTheme="majorEastAsia" w:cs="Times New Roman"/>
            <w:szCs w:val="24"/>
          </w:rPr>
          <w:t xml:space="preserve"> diawali dengan melakukan pembacaan sensor </w:t>
        </w:r>
        <w:r w:rsidRPr="0033182C">
          <w:rPr>
            <w:rFonts w:eastAsiaTheme="majorEastAsia" w:cs="Times New Roman"/>
            <w:i/>
            <w:szCs w:val="24"/>
          </w:rPr>
          <w:t xml:space="preserve">Light Dependent Resistor </w:t>
        </w:r>
        <w:r w:rsidRPr="0033182C">
          <w:rPr>
            <w:rFonts w:eastAsiaTheme="majorEastAsia" w:cs="Times New Roman"/>
            <w:szCs w:val="24"/>
          </w:rPr>
          <w:t xml:space="preserve">(LDR) yang terdapat pada </w:t>
        </w:r>
      </w:ins>
      <w:r w:rsidR="00240AAC" w:rsidRPr="0033182C">
        <w:rPr>
          <w:rFonts w:eastAsiaTheme="majorEastAsia" w:cs="Times New Roman"/>
          <w:i/>
          <w:szCs w:val="24"/>
        </w:rPr>
        <w:t>tracker</w:t>
      </w:r>
      <w:ins w:id="459" w:author="Windows User" w:date="2019-09-19T04:16:00Z">
        <w:r w:rsidRPr="0033182C">
          <w:rPr>
            <w:rFonts w:eastAsiaTheme="majorEastAsia" w:cs="Times New Roman"/>
            <w:szCs w:val="24"/>
          </w:rPr>
          <w:t xml:space="preserve">. Kemudian sistem akan menghitung nilai error pada masing-masing posisi vertikal dan horizontal. Hasil perhitungan dari nilai error tersebut akan diolah oleh metode </w:t>
        </w:r>
      </w:ins>
      <w:r w:rsidR="00886455" w:rsidRPr="0033182C">
        <w:rPr>
          <w:rFonts w:eastAsiaTheme="majorEastAsia" w:cs="Times New Roman"/>
          <w:i/>
          <w:szCs w:val="24"/>
        </w:rPr>
        <w:t>Fuzyy</w:t>
      </w:r>
      <w:ins w:id="460" w:author="Windows User" w:date="2019-09-19T04:16:00Z">
        <w:r w:rsidRPr="0033182C">
          <w:rPr>
            <w:rFonts w:eastAsiaTheme="majorEastAsia" w:cs="Times New Roman"/>
            <w:szCs w:val="24"/>
          </w:rPr>
          <w:t xml:space="preserve"> sampai menemukan keputusan apa yang harus dilakukan berdasarkan keluaran </w:t>
        </w:r>
      </w:ins>
      <w:r w:rsidR="00886455" w:rsidRPr="0033182C">
        <w:rPr>
          <w:rFonts w:eastAsiaTheme="majorEastAsia" w:cs="Times New Roman"/>
          <w:i/>
          <w:szCs w:val="24"/>
        </w:rPr>
        <w:t>Fuzyy</w:t>
      </w:r>
      <w:ins w:id="461" w:author="Windows User" w:date="2019-09-19T04:16:00Z">
        <w:r w:rsidRPr="0033182C">
          <w:rPr>
            <w:rFonts w:eastAsiaTheme="majorEastAsia" w:cs="Times New Roman"/>
            <w:szCs w:val="24"/>
          </w:rPr>
          <w:t xml:space="preserve"> sesuai pada </w:t>
        </w:r>
      </w:ins>
      <w:r w:rsidR="00835FA0" w:rsidRPr="0033182C">
        <w:rPr>
          <w:rFonts w:eastAsiaTheme="majorEastAsia" w:cs="Times New Roman"/>
          <w:i/>
          <w:szCs w:val="24"/>
        </w:rPr>
        <w:t>flowchar</w:t>
      </w:r>
      <w:r w:rsidR="00835FA0" w:rsidRPr="0033182C">
        <w:rPr>
          <w:rFonts w:eastAsiaTheme="majorEastAsia" w:cs="Times New Roman"/>
          <w:szCs w:val="24"/>
        </w:rPr>
        <w:t xml:space="preserve"> </w:t>
      </w:r>
      <w:ins w:id="462" w:author="Windows User" w:date="2019-09-19T04:16:00Z">
        <w:r w:rsidRPr="0033182C">
          <w:rPr>
            <w:rFonts w:eastAsiaTheme="majorEastAsia" w:cs="Times New Roman"/>
            <w:szCs w:val="24"/>
          </w:rPr>
          <w:t xml:space="preserve">Gambar </w:t>
        </w:r>
      </w:ins>
      <w:r w:rsidR="00835FA0" w:rsidRPr="0033182C">
        <w:rPr>
          <w:rFonts w:eastAsiaTheme="majorEastAsia" w:cs="Times New Roman"/>
          <w:szCs w:val="24"/>
        </w:rPr>
        <w:t>3.5</w:t>
      </w:r>
      <w:ins w:id="463" w:author="Windows User" w:date="2019-09-19T04:16:00Z">
        <w:r w:rsidRPr="0033182C">
          <w:rPr>
            <w:rFonts w:eastAsiaTheme="majorEastAsia" w:cs="Times New Roman"/>
            <w:szCs w:val="24"/>
          </w:rPr>
          <w:t xml:space="preserve">. Apabila keluaran </w:t>
        </w:r>
      </w:ins>
      <w:r w:rsidR="00886455" w:rsidRPr="0033182C">
        <w:rPr>
          <w:rFonts w:eastAsiaTheme="majorEastAsia" w:cs="Times New Roman"/>
          <w:i/>
          <w:szCs w:val="24"/>
        </w:rPr>
        <w:t>Fuzyy</w:t>
      </w:r>
      <w:ins w:id="464" w:author="Windows User" w:date="2019-09-19T04:16:00Z">
        <w:r w:rsidRPr="0033182C">
          <w:rPr>
            <w:rFonts w:eastAsiaTheme="majorEastAsia" w:cs="Times New Roman"/>
            <w:szCs w:val="24"/>
          </w:rPr>
          <w:t xml:space="preserve"> masih belum mencapai nilai 0 atau sesuai dengan Gambar </w:t>
        </w:r>
      </w:ins>
      <w:r w:rsidR="00835FA0" w:rsidRPr="0033182C">
        <w:rPr>
          <w:rFonts w:eastAsiaTheme="majorEastAsia" w:cs="Times New Roman"/>
          <w:szCs w:val="24"/>
        </w:rPr>
        <w:t>3.5</w:t>
      </w:r>
      <w:ins w:id="465" w:author="Windows User" w:date="2019-09-19T04:16:00Z">
        <w:r w:rsidRPr="0033182C">
          <w:rPr>
            <w:rFonts w:eastAsiaTheme="majorEastAsia" w:cs="Times New Roman"/>
            <w:szCs w:val="24"/>
          </w:rPr>
          <w:t xml:space="preserve"> drajat keanggotaan pada variabel linguistik ZE, maka akan dilakukan pembacaan sensor lagi. </w:t>
        </w:r>
      </w:ins>
    </w:p>
    <w:p w14:paraId="1A506F1A" w14:textId="7040FC39" w:rsidR="00E14759" w:rsidRDefault="00E14759" w:rsidP="00E279F9">
      <w:pPr>
        <w:keepNext/>
        <w:jc w:val="left"/>
        <w:rPr>
          <w:rFonts w:cs="Times New Roman"/>
        </w:rPr>
      </w:pPr>
      <w:ins w:id="466" w:author="Windows User" w:date="2019-09-19T04:16:00Z">
        <w:r w:rsidRPr="0033182C">
          <w:rPr>
            <w:rFonts w:cs="Times New Roman"/>
            <w:noProof/>
          </w:rPr>
          <w:drawing>
            <wp:inline distT="0" distB="0" distL="0" distR="0" wp14:anchorId="2C53A8B3" wp14:editId="3895F534">
              <wp:extent cx="2733152" cy="1692550"/>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778" t="20402" r="25761" b="29520"/>
                      <a:stretch/>
                    </pic:blipFill>
                    <pic:spPr bwMode="auto">
                      <a:xfrm>
                        <a:off x="0" y="0"/>
                        <a:ext cx="2789286" cy="1727312"/>
                      </a:xfrm>
                      <a:prstGeom prst="rect">
                        <a:avLst/>
                      </a:prstGeom>
                      <a:ln>
                        <a:noFill/>
                      </a:ln>
                      <a:extLst>
                        <a:ext uri="{53640926-AAD7-44D8-BBD7-CCE9431645EC}">
                          <a14:shadowObscured xmlns:a14="http://schemas.microsoft.com/office/drawing/2010/main"/>
                        </a:ext>
                      </a:extLst>
                    </pic:spPr>
                  </pic:pic>
                </a:graphicData>
              </a:graphic>
            </wp:inline>
          </w:drawing>
        </w:r>
      </w:ins>
    </w:p>
    <w:p w14:paraId="08191052" w14:textId="4D405E2A" w:rsidR="00FE45D6" w:rsidRPr="00FE45D6" w:rsidRDefault="00FE45D6" w:rsidP="00FE45D6">
      <w:pPr>
        <w:pStyle w:val="Caption"/>
        <w:ind w:left="142"/>
        <w:rPr>
          <w:rFonts w:cs="Times New Roman"/>
          <w:color w:val="auto"/>
          <w:sz w:val="22"/>
        </w:rPr>
      </w:pPr>
      <w:bookmarkStart w:id="467" w:name="_Toc23880243"/>
      <w:ins w:id="468" w:author="Windows User" w:date="2019-09-19T04:16:00Z">
        <w:r w:rsidRPr="0033182C">
          <w:rPr>
            <w:rFonts w:cs="Times New Roman"/>
            <w:i w:val="0"/>
            <w:color w:val="auto"/>
            <w:sz w:val="22"/>
          </w:rPr>
          <w:t xml:space="preserve">Gambar </w:t>
        </w:r>
      </w:ins>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3</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4</w:t>
      </w:r>
      <w:r w:rsidR="000B6C7D">
        <w:rPr>
          <w:rFonts w:cs="Times New Roman"/>
          <w:i w:val="0"/>
          <w:color w:val="auto"/>
          <w:sz w:val="22"/>
        </w:rPr>
        <w:fldChar w:fldCharType="end"/>
      </w:r>
      <w:ins w:id="469" w:author="Windows User" w:date="2019-09-19T04:16:00Z">
        <w:r w:rsidRPr="0033182C">
          <w:rPr>
            <w:rFonts w:cs="Times New Roman"/>
            <w:color w:val="auto"/>
            <w:sz w:val="22"/>
          </w:rPr>
          <w:t xml:space="preserve"> Range error V</w:t>
        </w:r>
      </w:ins>
      <w:bookmarkEnd w:id="467"/>
    </w:p>
    <w:p w14:paraId="260F29CD" w14:textId="77777777" w:rsidR="00FE45D6" w:rsidRPr="0033182C" w:rsidRDefault="00FE45D6" w:rsidP="00FE45D6">
      <w:pPr>
        <w:ind w:firstLine="357"/>
        <w:rPr>
          <w:ins w:id="470" w:author="Windows User" w:date="2019-09-19T04:16:00Z"/>
          <w:rFonts w:eastAsiaTheme="majorEastAsia" w:cs="Times New Roman"/>
          <w:szCs w:val="24"/>
        </w:rPr>
      </w:pPr>
      <w:ins w:id="471" w:author="Windows User" w:date="2019-09-19T04:16:00Z">
        <w:r w:rsidRPr="0033182C">
          <w:rPr>
            <w:rFonts w:eastAsiaTheme="majorEastAsia" w:cs="Times New Roman"/>
            <w:i/>
            <w:szCs w:val="24"/>
          </w:rPr>
          <w:t xml:space="preserve">Range </w:t>
        </w:r>
        <w:r w:rsidRPr="0033182C">
          <w:rPr>
            <w:rFonts w:eastAsiaTheme="majorEastAsia" w:cs="Times New Roman"/>
            <w:szCs w:val="24"/>
          </w:rPr>
          <w:t xml:space="preserve">pada drajat keanggotaan </w:t>
        </w:r>
      </w:ins>
      <w:r w:rsidRPr="0033182C">
        <w:rPr>
          <w:rFonts w:eastAsiaTheme="majorEastAsia" w:cs="Times New Roman"/>
          <w:i/>
          <w:szCs w:val="24"/>
        </w:rPr>
        <w:t>Fuzyy</w:t>
      </w:r>
      <w:ins w:id="472" w:author="Windows User" w:date="2019-09-19T04:16:00Z">
        <w:r w:rsidRPr="0033182C">
          <w:rPr>
            <w:rFonts w:eastAsiaTheme="majorEastAsia" w:cs="Times New Roman"/>
            <w:szCs w:val="24"/>
          </w:rPr>
          <w:t xml:space="preserve"> didapat melaui uji coba pembacaan sensor LDR dengan mencari rata-rata pada masing-masing sisi. Setelah mendapat rata-rata maka dilakukan perhitungan nilai error. Dari nilai error tersebut yang akan digunakan sebagai parameter drajat keanggotaan </w:t>
        </w:r>
      </w:ins>
      <w:r w:rsidRPr="0033182C">
        <w:rPr>
          <w:rFonts w:eastAsiaTheme="majorEastAsia" w:cs="Times New Roman"/>
          <w:i/>
          <w:szCs w:val="24"/>
        </w:rPr>
        <w:t>Fuzyy</w:t>
      </w:r>
      <w:ins w:id="473" w:author="Windows User" w:date="2019-09-19T04:16:00Z">
        <w:r w:rsidRPr="0033182C">
          <w:rPr>
            <w:rFonts w:eastAsiaTheme="majorEastAsia" w:cs="Times New Roman"/>
            <w:szCs w:val="24"/>
          </w:rPr>
          <w:t xml:space="preserve"> dengan </w:t>
        </w:r>
        <w:r w:rsidRPr="0033182C">
          <w:rPr>
            <w:rFonts w:eastAsiaTheme="majorEastAsia" w:cs="Times New Roman"/>
            <w:i/>
            <w:szCs w:val="24"/>
          </w:rPr>
          <w:t xml:space="preserve">range </w:t>
        </w:r>
        <w:r w:rsidRPr="0033182C">
          <w:rPr>
            <w:rFonts w:eastAsiaTheme="majorEastAsia" w:cs="Times New Roman"/>
            <w:szCs w:val="24"/>
          </w:rPr>
          <w:t xml:space="preserve">-275 sampai 275 sesuai dengan </w:t>
        </w:r>
      </w:ins>
      <w:r w:rsidRPr="0033182C">
        <w:rPr>
          <w:rFonts w:eastAsiaTheme="majorEastAsia" w:cs="Times New Roman"/>
          <w:szCs w:val="24"/>
        </w:rPr>
        <w:t>G</w:t>
      </w:r>
      <w:ins w:id="474" w:author="Windows User" w:date="2019-09-19T04:16:00Z">
        <w:r w:rsidRPr="0033182C">
          <w:rPr>
            <w:rFonts w:eastAsiaTheme="majorEastAsia" w:cs="Times New Roman"/>
            <w:szCs w:val="24"/>
          </w:rPr>
          <w:t xml:space="preserve">ambar </w:t>
        </w:r>
      </w:ins>
      <w:r w:rsidRPr="0033182C">
        <w:rPr>
          <w:rFonts w:eastAsiaTheme="majorEastAsia" w:cs="Times New Roman"/>
          <w:szCs w:val="24"/>
        </w:rPr>
        <w:t>3</w:t>
      </w:r>
      <w:ins w:id="475" w:author="Windows User" w:date="2019-09-19T04:16:00Z">
        <w:r w:rsidRPr="0033182C">
          <w:rPr>
            <w:rFonts w:eastAsiaTheme="majorEastAsia" w:cs="Times New Roman"/>
            <w:szCs w:val="24"/>
          </w:rPr>
          <w:t xml:space="preserve">.3 dan </w:t>
        </w:r>
      </w:ins>
      <w:r w:rsidRPr="0033182C">
        <w:rPr>
          <w:rFonts w:eastAsiaTheme="majorEastAsia" w:cs="Times New Roman"/>
          <w:szCs w:val="24"/>
        </w:rPr>
        <w:t>3.</w:t>
      </w:r>
      <w:ins w:id="476" w:author="Windows User" w:date="2019-09-19T04:16:00Z">
        <w:r w:rsidRPr="0033182C">
          <w:rPr>
            <w:rFonts w:eastAsiaTheme="majorEastAsia" w:cs="Times New Roman"/>
            <w:szCs w:val="24"/>
          </w:rPr>
          <w:t>4.</w:t>
        </w:r>
      </w:ins>
    </w:p>
    <w:p w14:paraId="0F421D7F" w14:textId="77777777" w:rsidR="00FE45D6" w:rsidRPr="0033182C" w:rsidRDefault="00FE45D6" w:rsidP="00E279F9">
      <w:pPr>
        <w:keepNext/>
        <w:jc w:val="left"/>
        <w:rPr>
          <w:ins w:id="477" w:author="Windows User" w:date="2019-09-19T04:16:00Z"/>
          <w:rFonts w:cs="Times New Roman"/>
        </w:rPr>
      </w:pPr>
    </w:p>
    <w:p w14:paraId="44A4DA1A" w14:textId="7131FADD" w:rsidR="00E14759" w:rsidRPr="0033182C" w:rsidRDefault="00E279F9" w:rsidP="00E14759">
      <w:pPr>
        <w:rPr>
          <w:ins w:id="478" w:author="Windows User" w:date="2019-09-19T04:16:00Z"/>
          <w:rFonts w:cs="Times New Roman"/>
          <w:noProof/>
        </w:rPr>
      </w:pPr>
      <w:ins w:id="479" w:author="Windows User" w:date="2019-09-19T04:20:00Z">
        <w:r w:rsidRPr="0033182C">
          <w:rPr>
            <w:rFonts w:cs="Times New Roman"/>
            <w:noProof/>
          </w:rPr>
          <w:drawing>
            <wp:anchor distT="0" distB="0" distL="114300" distR="114300" simplePos="0" relativeHeight="251687936" behindDoc="0" locked="0" layoutInCell="1" allowOverlap="1" wp14:anchorId="634C653C" wp14:editId="7856E79C">
              <wp:simplePos x="0" y="0"/>
              <wp:positionH relativeFrom="margin">
                <wp:posOffset>90805</wp:posOffset>
              </wp:positionH>
              <wp:positionV relativeFrom="paragraph">
                <wp:posOffset>7620</wp:posOffset>
              </wp:positionV>
              <wp:extent cx="3009014" cy="1962042"/>
              <wp:effectExtent l="0" t="0" r="1270" b="63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0032" t="26709" r="27429" b="23951"/>
                      <a:stretch/>
                    </pic:blipFill>
                    <pic:spPr bwMode="auto">
                      <a:xfrm>
                        <a:off x="0" y="0"/>
                        <a:ext cx="3009014" cy="19620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43E96691" w14:textId="65CE9C6C" w:rsidR="001609E4" w:rsidRPr="00C36F3B" w:rsidRDefault="001609E4" w:rsidP="00C36F3B">
      <w:pPr>
        <w:ind w:firstLine="357"/>
        <w:rPr>
          <w:ins w:id="480" w:author="Windows User" w:date="2019-09-19T04:20:00Z"/>
          <w:rFonts w:eastAsiaTheme="majorEastAsia" w:cs="Times New Roman"/>
          <w:szCs w:val="24"/>
        </w:rPr>
      </w:pPr>
      <w:ins w:id="481" w:author="Windows User" w:date="2019-09-19T04:21:00Z">
        <w:r w:rsidRPr="0033182C">
          <w:rPr>
            <w:rFonts w:cs="Times New Roman"/>
            <w:noProof/>
          </w:rPr>
          <mc:AlternateContent>
            <mc:Choice Requires="wps">
              <w:drawing>
                <wp:anchor distT="0" distB="0" distL="114300" distR="114300" simplePos="0" relativeHeight="251689984" behindDoc="0" locked="0" layoutInCell="1" allowOverlap="1" wp14:anchorId="6CB4FAFA" wp14:editId="0A646792">
                  <wp:simplePos x="0" y="0"/>
                  <wp:positionH relativeFrom="column">
                    <wp:posOffset>186055</wp:posOffset>
                  </wp:positionH>
                  <wp:positionV relativeFrom="paragraph">
                    <wp:posOffset>1709420</wp:posOffset>
                  </wp:positionV>
                  <wp:extent cx="3008630" cy="63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3008630" cy="635"/>
                          </a:xfrm>
                          <a:prstGeom prst="rect">
                            <a:avLst/>
                          </a:prstGeom>
                          <a:solidFill>
                            <a:prstClr val="white"/>
                          </a:solidFill>
                          <a:ln>
                            <a:noFill/>
                          </a:ln>
                        </wps:spPr>
                        <wps:txbx>
                          <w:txbxContent>
                            <w:p w14:paraId="19A7B6AB" w14:textId="3AB87449" w:rsidR="000B6C7D" w:rsidRPr="001609E4" w:rsidRDefault="000B6C7D">
                              <w:pPr>
                                <w:pStyle w:val="Caption"/>
                                <w:jc w:val="center"/>
                                <w:rPr>
                                  <w:noProof/>
                                  <w:sz w:val="32"/>
                                  <w:rPrChange w:id="482" w:author="Windows User" w:date="2019-09-19T04:21:00Z">
                                    <w:rPr>
                                      <w:noProof/>
                                    </w:rPr>
                                  </w:rPrChange>
                                </w:rPr>
                                <w:pPrChange w:id="483" w:author="Windows User" w:date="2019-09-19T04:21:00Z">
                                  <w:pPr>
                                    <w:ind w:firstLine="357"/>
                                  </w:pPr>
                                </w:pPrChange>
                              </w:pPr>
                              <w:bookmarkStart w:id="484" w:name="_Toc23880244"/>
                              <w:ins w:id="485" w:author="Windows User" w:date="2019-09-19T04:21:00Z">
                                <w:r w:rsidRPr="001609E4">
                                  <w:rPr>
                                    <w:i w:val="0"/>
                                    <w:color w:val="auto"/>
                                    <w:sz w:val="22"/>
                                    <w:rPrChange w:id="486" w:author="Windows User" w:date="2019-09-19T04:21:00Z">
                                      <w:rPr/>
                                    </w:rPrChange>
                                  </w:rPr>
                                  <w:t xml:space="preserve">Gambar </w:t>
                                </w:r>
                              </w:ins>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3</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5</w:t>
                              </w:r>
                              <w:r>
                                <w:rPr>
                                  <w:i w:val="0"/>
                                  <w:color w:val="auto"/>
                                  <w:sz w:val="22"/>
                                </w:rPr>
                                <w:fldChar w:fldCharType="end"/>
                              </w:r>
                              <w:ins w:id="487" w:author="Windows User" w:date="2019-09-19T04:21:00Z">
                                <w:r w:rsidRPr="001609E4">
                                  <w:rPr>
                                    <w:i w:val="0"/>
                                    <w:color w:val="auto"/>
                                    <w:sz w:val="22"/>
                                    <w:rPrChange w:id="488" w:author="Windows User" w:date="2019-09-19T04:21:00Z">
                                      <w:rPr/>
                                    </w:rPrChange>
                                  </w:rPr>
                                  <w:t xml:space="preserve"> </w:t>
                                </w:r>
                                <w:r w:rsidRPr="001609E4">
                                  <w:rPr>
                                    <w:color w:val="auto"/>
                                    <w:sz w:val="22"/>
                                    <w:rPrChange w:id="489" w:author="Windows User" w:date="2019-09-19T04:21:00Z">
                                      <w:rPr/>
                                    </w:rPrChange>
                                  </w:rPr>
                                  <w:t>Range error H</w:t>
                                </w:r>
                              </w:ins>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4FAFA" id="Text Box 94" o:spid="_x0000_s1054" type="#_x0000_t202" style="position:absolute;left:0;text-align:left;margin-left:14.65pt;margin-top:134.6pt;width:236.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" stroked="f">
                  <v:textbox style="mso-fit-shape-to-text:t" inset="0,0,0,0">
                    <w:txbxContent>
                      <w:p w14:paraId="19A7B6AB" w14:textId="3AB87449" w:rsidR="000B6C7D" w:rsidRPr="001609E4" w:rsidRDefault="000B6C7D">
                        <w:pPr>
                          <w:pStyle w:val="Caption"/>
                          <w:jc w:val="center"/>
                          <w:rPr>
                            <w:noProof/>
                            <w:sz w:val="32"/>
                            <w:rPrChange w:id="490" w:author="Windows User" w:date="2019-09-19T04:21:00Z">
                              <w:rPr>
                                <w:noProof/>
                              </w:rPr>
                            </w:rPrChange>
                          </w:rPr>
                          <w:pPrChange w:id="491" w:author="Windows User" w:date="2019-09-19T04:21:00Z">
                            <w:pPr>
                              <w:ind w:firstLine="357"/>
                            </w:pPr>
                          </w:pPrChange>
                        </w:pPr>
                        <w:bookmarkStart w:id="492" w:name="_Toc23880244"/>
                        <w:ins w:id="493" w:author="Windows User" w:date="2019-09-19T04:21:00Z">
                          <w:r w:rsidRPr="001609E4">
                            <w:rPr>
                              <w:i w:val="0"/>
                              <w:color w:val="auto"/>
                              <w:sz w:val="22"/>
                              <w:rPrChange w:id="494" w:author="Windows User" w:date="2019-09-19T04:21:00Z">
                                <w:rPr/>
                              </w:rPrChange>
                            </w:rPr>
                            <w:t xml:space="preserve">Gambar </w:t>
                          </w:r>
                        </w:ins>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3</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5</w:t>
                        </w:r>
                        <w:r>
                          <w:rPr>
                            <w:i w:val="0"/>
                            <w:color w:val="auto"/>
                            <w:sz w:val="22"/>
                          </w:rPr>
                          <w:fldChar w:fldCharType="end"/>
                        </w:r>
                        <w:ins w:id="495" w:author="Windows User" w:date="2019-09-19T04:21:00Z">
                          <w:r w:rsidRPr="001609E4">
                            <w:rPr>
                              <w:i w:val="0"/>
                              <w:color w:val="auto"/>
                              <w:sz w:val="22"/>
                              <w:rPrChange w:id="496" w:author="Windows User" w:date="2019-09-19T04:21:00Z">
                                <w:rPr/>
                              </w:rPrChange>
                            </w:rPr>
                            <w:t xml:space="preserve"> </w:t>
                          </w:r>
                          <w:r w:rsidRPr="001609E4">
                            <w:rPr>
                              <w:color w:val="auto"/>
                              <w:sz w:val="22"/>
                              <w:rPrChange w:id="497" w:author="Windows User" w:date="2019-09-19T04:21:00Z">
                                <w:rPr/>
                              </w:rPrChange>
                            </w:rPr>
                            <w:t>Range error H</w:t>
                          </w:r>
                        </w:ins>
                        <w:bookmarkEnd w:id="492"/>
                      </w:p>
                    </w:txbxContent>
                  </v:textbox>
                </v:shape>
              </w:pict>
            </mc:Fallback>
          </mc:AlternateContent>
        </w:r>
      </w:ins>
    </w:p>
    <w:p w14:paraId="5B3AB5C3" w14:textId="77777777" w:rsidR="001609E4" w:rsidRPr="0033182C" w:rsidRDefault="001609E4">
      <w:pPr>
        <w:keepNext/>
        <w:ind w:firstLine="357"/>
        <w:jc w:val="center"/>
        <w:rPr>
          <w:ins w:id="498" w:author="Windows User" w:date="2019-09-19T04:20:00Z"/>
          <w:rFonts w:cs="Times New Roman"/>
        </w:rPr>
      </w:pPr>
    </w:p>
    <w:p w14:paraId="7310112F" w14:textId="77777777" w:rsidR="001609E4" w:rsidRPr="0033182C" w:rsidRDefault="001609E4">
      <w:pPr>
        <w:keepNext/>
        <w:ind w:firstLine="357"/>
        <w:jc w:val="center"/>
        <w:rPr>
          <w:ins w:id="499" w:author="Windows User" w:date="2019-09-19T04:20:00Z"/>
          <w:rFonts w:cs="Times New Roman"/>
        </w:rPr>
      </w:pPr>
    </w:p>
    <w:p w14:paraId="483E9D97" w14:textId="77777777" w:rsidR="001609E4" w:rsidRPr="0033182C" w:rsidRDefault="001609E4">
      <w:pPr>
        <w:keepNext/>
        <w:ind w:firstLine="357"/>
        <w:jc w:val="center"/>
        <w:rPr>
          <w:ins w:id="500" w:author="Windows User" w:date="2019-09-19T04:20:00Z"/>
          <w:rFonts w:cs="Times New Roman"/>
        </w:rPr>
      </w:pPr>
    </w:p>
    <w:p w14:paraId="69404C69" w14:textId="335C5A25" w:rsidR="00E14759" w:rsidRPr="0033182C" w:rsidRDefault="00E14759">
      <w:pPr>
        <w:keepNext/>
        <w:ind w:firstLine="357"/>
        <w:jc w:val="center"/>
        <w:rPr>
          <w:ins w:id="501" w:author="Windows User" w:date="2019-09-19T04:17:00Z"/>
          <w:rFonts w:cs="Times New Roman"/>
        </w:rPr>
      </w:pPr>
    </w:p>
    <w:p w14:paraId="62C04743" w14:textId="2971AE1E" w:rsidR="00E14759" w:rsidRPr="0033182C" w:rsidRDefault="00E14759">
      <w:pPr>
        <w:pStyle w:val="Caption"/>
        <w:jc w:val="center"/>
        <w:rPr>
          <w:ins w:id="502" w:author="Windows User" w:date="2019-09-19T04:17:00Z"/>
          <w:rFonts w:cs="Times New Roman"/>
          <w:i w:val="0"/>
          <w:color w:val="auto"/>
          <w:sz w:val="22"/>
          <w:rPrChange w:id="503" w:author="Windows User" w:date="2019-09-19T04:17:00Z">
            <w:rPr>
              <w:ins w:id="504" w:author="Windows User" w:date="2019-09-19T04:17:00Z"/>
            </w:rPr>
          </w:rPrChange>
        </w:rPr>
        <w:pPrChange w:id="505" w:author="Windows User" w:date="2019-09-19T04:17:00Z">
          <w:pPr>
            <w:pStyle w:val="Caption"/>
          </w:pPr>
        </w:pPrChange>
      </w:pPr>
      <w:bookmarkStart w:id="506" w:name="_Toc23880245"/>
      <w:ins w:id="507" w:author="Windows User" w:date="2019-09-19T04:17:00Z">
        <w:r w:rsidRPr="0033182C">
          <w:rPr>
            <w:rFonts w:cs="Times New Roman"/>
            <w:i w:val="0"/>
            <w:color w:val="auto"/>
            <w:sz w:val="22"/>
            <w:rPrChange w:id="508" w:author="Windows User" w:date="2019-09-19T04:17:00Z">
              <w:rPr/>
            </w:rPrChange>
          </w:rPr>
          <w:t xml:space="preserve">Gambar </w:t>
        </w:r>
      </w:ins>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3</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6</w:t>
      </w:r>
      <w:r w:rsidR="000B6C7D">
        <w:rPr>
          <w:rFonts w:cs="Times New Roman"/>
          <w:i w:val="0"/>
          <w:color w:val="auto"/>
          <w:sz w:val="22"/>
        </w:rPr>
        <w:fldChar w:fldCharType="end"/>
      </w:r>
      <w:ins w:id="509" w:author="Windows User" w:date="2019-09-19T04:17:00Z">
        <w:r w:rsidRPr="0033182C">
          <w:rPr>
            <w:rFonts w:cs="Times New Roman"/>
            <w:i w:val="0"/>
            <w:color w:val="auto"/>
            <w:sz w:val="22"/>
            <w:rPrChange w:id="510" w:author="Windows User" w:date="2019-09-19T04:17:00Z">
              <w:rPr/>
            </w:rPrChange>
          </w:rPr>
          <w:t xml:space="preserve"> </w:t>
        </w:r>
        <w:r w:rsidRPr="0033182C">
          <w:rPr>
            <w:rFonts w:cs="Times New Roman"/>
            <w:color w:val="auto"/>
            <w:sz w:val="22"/>
            <w:rPrChange w:id="511" w:author="Windows User" w:date="2019-09-19T04:17:00Z">
              <w:rPr/>
            </w:rPrChange>
          </w:rPr>
          <w:t>Flowchart</w:t>
        </w:r>
        <w:bookmarkEnd w:id="506"/>
      </w:ins>
    </w:p>
    <w:p w14:paraId="2D9D670C" w14:textId="7E85ACBA" w:rsidR="00E14759" w:rsidRPr="0033182C" w:rsidRDefault="00E14759">
      <w:pPr>
        <w:keepNext/>
        <w:ind w:firstLine="357"/>
        <w:jc w:val="center"/>
        <w:rPr>
          <w:ins w:id="512" w:author="Windows User" w:date="2019-09-19T04:16:00Z"/>
          <w:rFonts w:cs="Times New Roman"/>
        </w:rPr>
        <w:pPrChange w:id="513" w:author="Windows User" w:date="2019-09-19T04:17:00Z">
          <w:pPr>
            <w:keepNext/>
            <w:ind w:firstLine="357"/>
          </w:pPr>
        </w:pPrChange>
      </w:pPr>
      <w:ins w:id="514" w:author="Windows User" w:date="2019-09-19T04:16:00Z">
        <w:r w:rsidRPr="0033182C">
          <w:rPr>
            <w:rStyle w:val="CommentReference"/>
            <w:rFonts w:cs="Times New Roman"/>
          </w:rPr>
          <w:commentReference w:id="515"/>
        </w:r>
      </w:ins>
    </w:p>
    <w:p w14:paraId="798D7035" w14:textId="5AC7C706" w:rsidR="00FE45D6" w:rsidRDefault="00E14759">
      <w:pPr>
        <w:pStyle w:val="Default"/>
        <w:spacing w:line="360" w:lineRule="auto"/>
        <w:ind w:firstLine="426"/>
        <w:jc w:val="both"/>
        <w:rPr>
          <w:color w:val="auto"/>
        </w:rPr>
      </w:pPr>
      <w:ins w:id="516" w:author="Windows User" w:date="2019-09-19T04:16:00Z">
        <w:r w:rsidRPr="0033182C">
          <w:rPr>
            <w:color w:val="auto"/>
          </w:rPr>
          <w:t xml:space="preserve">Hasil uji coba pembacaan sensor akan digunakan pada range drajat keanggotaan </w:t>
        </w:r>
      </w:ins>
      <w:r w:rsidR="00886455" w:rsidRPr="0033182C">
        <w:rPr>
          <w:i/>
          <w:color w:val="auto"/>
        </w:rPr>
        <w:t>Fuzyy</w:t>
      </w:r>
      <w:ins w:id="517" w:author="Windows User" w:date="2019-09-19T04:16:00Z">
        <w:r w:rsidRPr="0033182C">
          <w:rPr>
            <w:color w:val="auto"/>
          </w:rPr>
          <w:t xml:space="preserve">. Berikut ini adalah langkah perhitungan metode </w:t>
        </w:r>
      </w:ins>
      <w:r w:rsidR="00886455" w:rsidRPr="0033182C">
        <w:rPr>
          <w:i/>
          <w:color w:val="auto"/>
        </w:rPr>
        <w:t>Fuzyy</w:t>
      </w:r>
      <w:ins w:id="518" w:author="Windows User" w:date="2019-09-19T04:16:00Z">
        <w:r w:rsidRPr="0033182C">
          <w:rPr>
            <w:color w:val="auto"/>
          </w:rPr>
          <w:t xml:space="preserve"> control yang dimulai dengan mencari nilai error</w:t>
        </w:r>
      </w:ins>
      <w:r w:rsidR="00FE45D6">
        <w:rPr>
          <w:color w:val="auto"/>
        </w:rPr>
        <w:t xml:space="preserve">, lalu menghitung nilai rata-rata error. Selanjutnya nilai tersebut diubah menjadi variabel linguistik sebagai parameter untuk menentukan </w:t>
      </w:r>
      <w:r w:rsidR="00FE45D6" w:rsidRPr="00FE45D6">
        <w:rPr>
          <w:i/>
          <w:color w:val="auto"/>
        </w:rPr>
        <w:t>rule base</w:t>
      </w:r>
      <w:r w:rsidR="00FE45D6">
        <w:rPr>
          <w:color w:val="auto"/>
        </w:rPr>
        <w:t xml:space="preserve">. </w:t>
      </w:r>
      <w:ins w:id="519" w:author="Windows User" w:date="2019-09-19T04:16:00Z">
        <w:r w:rsidRPr="0033182C">
          <w:rPr>
            <w:color w:val="auto"/>
          </w:rPr>
          <w:t xml:space="preserve"> </w:t>
        </w:r>
      </w:ins>
      <w:r w:rsidR="00FE45D6">
        <w:rPr>
          <w:color w:val="auto"/>
        </w:rPr>
        <w:t>Langkah terakhir melakukan perhitungan</w:t>
      </w:r>
      <w:ins w:id="520" w:author="Windows User" w:date="2019-09-19T04:16:00Z">
        <w:r w:rsidRPr="0033182C">
          <w:rPr>
            <w:color w:val="auto"/>
          </w:rPr>
          <w:t xml:space="preserve"> deffuzifikasi</w:t>
        </w:r>
      </w:ins>
      <w:r w:rsidR="00FE45D6">
        <w:rPr>
          <w:color w:val="auto"/>
        </w:rPr>
        <w:t xml:space="preserve">. Apabila hasil deffuzifikasi masuk rule base ZE maka </w:t>
      </w:r>
      <w:r w:rsidR="00FE45D6" w:rsidRPr="00FE45D6">
        <w:rPr>
          <w:i/>
          <w:color w:val="auto"/>
        </w:rPr>
        <w:t>setpoint</w:t>
      </w:r>
      <w:r w:rsidR="00FE45D6">
        <w:rPr>
          <w:color w:val="auto"/>
        </w:rPr>
        <w:t xml:space="preserve"> ditemukan. Jika tidak, maka akan kembali menghitung nilai sensor sesuai pada Gambar 3.7</w:t>
      </w:r>
      <w:ins w:id="521" w:author="Windows User" w:date="2019-09-19T04:16:00Z">
        <w:r w:rsidRPr="0033182C">
          <w:rPr>
            <w:color w:val="auto"/>
          </w:rPr>
          <w:t>.</w:t>
        </w:r>
      </w:ins>
    </w:p>
    <w:p w14:paraId="054788E5" w14:textId="77777777" w:rsidR="00FE45D6" w:rsidRDefault="00FE45D6" w:rsidP="00FE45D6">
      <w:pPr>
        <w:pStyle w:val="Default"/>
        <w:keepNext/>
        <w:spacing w:line="360" w:lineRule="auto"/>
        <w:ind w:firstLine="426"/>
        <w:jc w:val="center"/>
      </w:pPr>
      <w:ins w:id="522" w:author="Windows User" w:date="2019-09-19T04:16:00Z">
        <w:r w:rsidRPr="0033182C">
          <w:rPr>
            <w:rFonts w:eastAsiaTheme="majorEastAsia"/>
            <w:noProof/>
          </w:rPr>
          <w:drawing>
            <wp:inline distT="0" distB="0" distL="0" distR="0" wp14:anchorId="3AA93E4F" wp14:editId="51E10EF7">
              <wp:extent cx="1028808" cy="3121089"/>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uzz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81314" cy="3280375"/>
                      </a:xfrm>
                      <a:prstGeom prst="rect">
                        <a:avLst/>
                      </a:prstGeom>
                    </pic:spPr>
                  </pic:pic>
                </a:graphicData>
              </a:graphic>
            </wp:inline>
          </w:drawing>
        </w:r>
      </w:ins>
    </w:p>
    <w:p w14:paraId="0ABB13B8" w14:textId="298A5F9E" w:rsidR="00E14759" w:rsidRPr="00FE45D6" w:rsidRDefault="00FE45D6" w:rsidP="00FE45D6">
      <w:pPr>
        <w:pStyle w:val="Caption"/>
        <w:jc w:val="center"/>
        <w:rPr>
          <w:ins w:id="523" w:author="Windows User" w:date="2019-09-19T04:16:00Z"/>
          <w:i w:val="0"/>
          <w:color w:val="auto"/>
          <w:sz w:val="22"/>
        </w:rPr>
      </w:pPr>
      <w:bookmarkStart w:id="524" w:name="_Toc23880246"/>
      <w:r w:rsidRPr="00FE45D6">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3</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7</w:t>
      </w:r>
      <w:r w:rsidR="000B6C7D">
        <w:rPr>
          <w:i w:val="0"/>
          <w:color w:val="auto"/>
          <w:sz w:val="22"/>
        </w:rPr>
        <w:fldChar w:fldCharType="end"/>
      </w:r>
      <w:r w:rsidRPr="00FE45D6">
        <w:rPr>
          <w:i w:val="0"/>
          <w:color w:val="auto"/>
          <w:sz w:val="22"/>
        </w:rPr>
        <w:t xml:space="preserve"> </w:t>
      </w:r>
      <w:r w:rsidRPr="00FE45D6">
        <w:rPr>
          <w:color w:val="auto"/>
          <w:sz w:val="22"/>
        </w:rPr>
        <w:t>Flowchart</w:t>
      </w:r>
      <w:r w:rsidRPr="00FE45D6">
        <w:rPr>
          <w:i w:val="0"/>
          <w:color w:val="auto"/>
          <w:sz w:val="22"/>
        </w:rPr>
        <w:t xml:space="preserve"> Logika </w:t>
      </w:r>
      <w:r w:rsidRPr="00FE45D6">
        <w:rPr>
          <w:color w:val="auto"/>
          <w:sz w:val="22"/>
        </w:rPr>
        <w:t>Fuzzy</w:t>
      </w:r>
      <w:bookmarkEnd w:id="524"/>
      <w:ins w:id="525" w:author="Windows User" w:date="2019-09-19T04:23:00Z">
        <w:r w:rsidR="001609E4" w:rsidRPr="0033182C">
          <w:rPr>
            <w:rFonts w:cs="Times New Roman"/>
          </w:rPr>
          <w:br w:type="page"/>
        </w:r>
      </w:ins>
    </w:p>
    <w:p w14:paraId="3BC96534" w14:textId="77777777" w:rsidR="00E14759" w:rsidRPr="0033182C" w:rsidRDefault="00E14759" w:rsidP="00E14759">
      <w:pPr>
        <w:pStyle w:val="Default"/>
        <w:numPr>
          <w:ilvl w:val="0"/>
          <w:numId w:val="35"/>
        </w:numPr>
        <w:spacing w:line="360" w:lineRule="auto"/>
        <w:ind w:left="426"/>
        <w:jc w:val="both"/>
        <w:rPr>
          <w:ins w:id="526" w:author="Windows User" w:date="2019-09-19T04:16:00Z"/>
          <w:i/>
          <w:color w:val="auto"/>
          <w:sz w:val="22"/>
          <w:szCs w:val="22"/>
        </w:rPr>
      </w:pPr>
      <w:ins w:id="527" w:author="Windows User" w:date="2019-09-19T04:16:00Z">
        <w:r w:rsidRPr="0033182C">
          <w:rPr>
            <w:i/>
            <w:color w:val="auto"/>
            <w:sz w:val="22"/>
            <w:szCs w:val="22"/>
          </w:rPr>
          <w:lastRenderedPageBreak/>
          <w:t xml:space="preserve">Error </w:t>
        </w:r>
      </w:ins>
    </w:p>
    <w:p w14:paraId="383C403A" w14:textId="0919D66C" w:rsidR="00E14759" w:rsidRPr="0033182C" w:rsidRDefault="00E14759" w:rsidP="00E14759">
      <w:pPr>
        <w:pStyle w:val="Default"/>
        <w:spacing w:line="360" w:lineRule="auto"/>
        <w:ind w:left="66" w:firstLine="360"/>
        <w:jc w:val="both"/>
        <w:rPr>
          <w:ins w:id="528" w:author="Windows User" w:date="2019-09-19T04:23:00Z"/>
          <w:color w:val="auto"/>
          <w:sz w:val="22"/>
          <w:szCs w:val="22"/>
        </w:rPr>
      </w:pPr>
      <w:ins w:id="529" w:author="Windows User" w:date="2019-09-19T04:16:00Z">
        <w:r w:rsidRPr="0033182C">
          <w:rPr>
            <w:iCs/>
            <w:color w:val="auto"/>
            <w:sz w:val="22"/>
            <w:szCs w:val="22"/>
          </w:rPr>
          <w:t xml:space="preserve">Nilai error yang akan digunakan dalam penelitian ini ada dua yaitu error vertical dan error horizontal. </w:t>
        </w:r>
        <w:r w:rsidRPr="0033182C">
          <w:rPr>
            <w:i/>
            <w:iCs/>
            <w:color w:val="auto"/>
            <w:sz w:val="22"/>
            <w:szCs w:val="22"/>
          </w:rPr>
          <w:t>Error</w:t>
        </w:r>
        <w:r w:rsidRPr="0033182C">
          <w:rPr>
            <w:iCs/>
            <w:color w:val="auto"/>
            <w:sz w:val="22"/>
            <w:szCs w:val="22"/>
          </w:rPr>
          <w:t xml:space="preserve"> horizontal</w:t>
        </w:r>
        <w:r w:rsidRPr="0033182C">
          <w:rPr>
            <w:i/>
            <w:iCs/>
            <w:color w:val="auto"/>
            <w:sz w:val="22"/>
            <w:szCs w:val="22"/>
          </w:rPr>
          <w:t xml:space="preserve"> </w:t>
        </w:r>
        <w:r w:rsidRPr="0033182C">
          <w:rPr>
            <w:color w:val="auto"/>
            <w:sz w:val="22"/>
            <w:szCs w:val="22"/>
          </w:rPr>
          <w:t xml:space="preserve">merupakan hasil yang didapatkan dengan menghitung selisih dari rata-rata hasil sensor LDR kanan dengan kiri sedangkan error  vertikal didapat dari selisih antara rata-rata atas dengan bawah. Nilai </w:t>
        </w:r>
        <w:r w:rsidRPr="0033182C">
          <w:rPr>
            <w:i/>
            <w:iCs/>
            <w:color w:val="auto"/>
            <w:sz w:val="22"/>
            <w:szCs w:val="22"/>
          </w:rPr>
          <w:t xml:space="preserve">error </w:t>
        </w:r>
        <w:r w:rsidRPr="0033182C">
          <w:rPr>
            <w:color w:val="auto"/>
            <w:sz w:val="22"/>
            <w:szCs w:val="22"/>
          </w:rPr>
          <w:t xml:space="preserve">dibagi menjadi 5 fungsi keanggotaan. Fungsi keanggotaan serta derajat keanggotaan untuk </w:t>
        </w:r>
        <w:r w:rsidRPr="0033182C">
          <w:rPr>
            <w:i/>
            <w:iCs/>
            <w:color w:val="auto"/>
            <w:sz w:val="22"/>
            <w:szCs w:val="22"/>
          </w:rPr>
          <w:t xml:space="preserve">error </w:t>
        </w:r>
      </w:ins>
      <w:r w:rsidR="00E27A6D">
        <w:rPr>
          <w:iCs/>
          <w:color w:val="auto"/>
          <w:sz w:val="22"/>
          <w:szCs w:val="22"/>
        </w:rPr>
        <w:t xml:space="preserve">sesuai Gambar 3.8 </w:t>
      </w:r>
      <w:ins w:id="530" w:author="Windows User" w:date="2019-09-19T04:16:00Z">
        <w:r w:rsidRPr="0033182C">
          <w:rPr>
            <w:color w:val="auto"/>
            <w:sz w:val="22"/>
            <w:szCs w:val="22"/>
          </w:rPr>
          <w:t>adalah sebagai berikut:</w:t>
        </w:r>
      </w:ins>
    </w:p>
    <w:p w14:paraId="5DFB050A" w14:textId="5F95E85A" w:rsidR="001609E4" w:rsidRPr="0033182C" w:rsidRDefault="00A84083" w:rsidP="00A84083">
      <w:pPr>
        <w:pStyle w:val="Default"/>
        <w:keepNext/>
        <w:spacing w:line="360" w:lineRule="auto"/>
        <w:jc w:val="center"/>
        <w:rPr>
          <w:ins w:id="531" w:author="Windows User" w:date="2019-09-19T04:23:00Z"/>
          <w:color w:val="auto"/>
        </w:rPr>
      </w:pPr>
      <w:r>
        <w:rPr>
          <w:noProof/>
          <w:color w:val="auto"/>
        </w:rPr>
        <w:drawing>
          <wp:inline distT="0" distB="0" distL="0" distR="0" wp14:anchorId="14FFB95D" wp14:editId="7F1DD439">
            <wp:extent cx="5039995" cy="1529715"/>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WhatsApp Image 2019-11-05 at 20.02.13.jpeg"/>
                    <pic:cNvPicPr/>
                  </pic:nvPicPr>
                  <pic:blipFill>
                    <a:blip r:embed="rId29">
                      <a:extLst>
                        <a:ext uri="{28A0092B-C50C-407E-A947-70E740481C1C}">
                          <a14:useLocalDpi xmlns:a14="http://schemas.microsoft.com/office/drawing/2010/main" val="0"/>
                        </a:ext>
                      </a:extLst>
                    </a:blip>
                    <a:stretch>
                      <a:fillRect/>
                    </a:stretch>
                  </pic:blipFill>
                  <pic:spPr>
                    <a:xfrm>
                      <a:off x="0" y="0"/>
                      <a:ext cx="5039995" cy="1529715"/>
                    </a:xfrm>
                    <a:prstGeom prst="rect">
                      <a:avLst/>
                    </a:prstGeom>
                  </pic:spPr>
                </pic:pic>
              </a:graphicData>
            </a:graphic>
          </wp:inline>
        </w:drawing>
      </w:r>
    </w:p>
    <w:p w14:paraId="7EA6272F" w14:textId="72943783" w:rsidR="001609E4" w:rsidRPr="0033182C" w:rsidRDefault="001609E4">
      <w:pPr>
        <w:pStyle w:val="Caption"/>
        <w:jc w:val="center"/>
        <w:rPr>
          <w:ins w:id="532" w:author="Windows User" w:date="2019-09-19T04:16:00Z"/>
          <w:color w:val="auto"/>
          <w:sz w:val="22"/>
          <w:rPrChange w:id="533" w:author="Windows User" w:date="2019-09-19T04:23:00Z">
            <w:rPr>
              <w:ins w:id="534" w:author="Windows User" w:date="2019-09-19T04:16:00Z"/>
              <w:sz w:val="22"/>
              <w:szCs w:val="22"/>
            </w:rPr>
          </w:rPrChange>
        </w:rPr>
        <w:pPrChange w:id="535" w:author="Windows User" w:date="2019-09-19T04:23:00Z">
          <w:pPr>
            <w:pStyle w:val="Default"/>
            <w:spacing w:line="360" w:lineRule="auto"/>
            <w:ind w:left="66" w:firstLine="360"/>
            <w:jc w:val="both"/>
          </w:pPr>
        </w:pPrChange>
      </w:pPr>
      <w:bookmarkStart w:id="536" w:name="_Toc23880247"/>
      <w:ins w:id="537" w:author="Windows User" w:date="2019-09-19T04:23:00Z">
        <w:r w:rsidRPr="0033182C">
          <w:rPr>
            <w:rFonts w:cs="Times New Roman"/>
            <w:i w:val="0"/>
            <w:color w:val="auto"/>
            <w:sz w:val="22"/>
          </w:rPr>
          <w:t xml:space="preserve">Gambar </w:t>
        </w:r>
      </w:ins>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3</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8</w:t>
      </w:r>
      <w:r w:rsidR="000B6C7D">
        <w:rPr>
          <w:rFonts w:cs="Times New Roman"/>
          <w:i w:val="0"/>
          <w:color w:val="auto"/>
          <w:sz w:val="22"/>
        </w:rPr>
        <w:fldChar w:fldCharType="end"/>
      </w:r>
      <w:ins w:id="538" w:author="Windows User" w:date="2019-09-19T04:23:00Z">
        <w:r w:rsidRPr="0033182C">
          <w:rPr>
            <w:rFonts w:cs="Times New Roman"/>
            <w:i w:val="0"/>
            <w:color w:val="auto"/>
            <w:sz w:val="22"/>
          </w:rPr>
          <w:t xml:space="preserve"> Drajat Keanggotaan</w:t>
        </w:r>
      </w:ins>
      <w:bookmarkEnd w:id="536"/>
    </w:p>
    <w:p w14:paraId="7A78BDB8" w14:textId="77777777" w:rsidR="00E14759" w:rsidRPr="0033182C" w:rsidRDefault="00E14759" w:rsidP="00E14759">
      <w:pPr>
        <w:pStyle w:val="Default"/>
        <w:numPr>
          <w:ilvl w:val="0"/>
          <w:numId w:val="36"/>
        </w:numPr>
        <w:spacing w:line="360" w:lineRule="auto"/>
        <w:ind w:left="993" w:hanging="207"/>
        <w:jc w:val="both"/>
        <w:rPr>
          <w:ins w:id="539" w:author="Windows User" w:date="2019-09-19T04:16:00Z"/>
          <w:i/>
          <w:color w:val="auto"/>
        </w:rPr>
      </w:pPr>
      <w:ins w:id="540" w:author="Windows User" w:date="2019-09-19T04:16:00Z">
        <w:r w:rsidRPr="0033182C">
          <w:rPr>
            <w:i/>
            <w:color w:val="auto"/>
          </w:rPr>
          <w:t>Negative Big (NB)</w:t>
        </w:r>
      </w:ins>
    </w:p>
    <w:p w14:paraId="05133515" w14:textId="77777777" w:rsidR="00E14759" w:rsidRPr="0033182C" w:rsidRDefault="00E14759" w:rsidP="00E14759">
      <w:pPr>
        <w:pStyle w:val="Default"/>
        <w:spacing w:line="360" w:lineRule="auto"/>
        <w:ind w:left="993"/>
        <w:jc w:val="both"/>
        <w:rPr>
          <w:ins w:id="541" w:author="Windows User" w:date="2019-09-19T04:16:00Z"/>
          <w:color w:val="auto"/>
        </w:rPr>
      </w:pPr>
      <w:ins w:id="542" w:author="Windows User" w:date="2019-09-19T04:16:00Z">
        <w:r w:rsidRPr="0033182C">
          <w:rPr>
            <w:i/>
            <w:color w:val="auto"/>
          </w:rPr>
          <w:t xml:space="preserve">Negative Big yang </w:t>
        </w:r>
        <w:r w:rsidRPr="0033182C">
          <w:rPr>
            <w:color w:val="auto"/>
          </w:rPr>
          <w:t>bernilai &lt; -125</w:t>
        </w:r>
      </w:ins>
    </w:p>
    <w:p w14:paraId="4CE81635" w14:textId="77777777" w:rsidR="00E14759" w:rsidRPr="0033182C" w:rsidRDefault="00E14759" w:rsidP="00E14759">
      <w:pPr>
        <w:pStyle w:val="Default"/>
        <w:spacing w:line="360" w:lineRule="auto"/>
        <w:ind w:left="993"/>
        <w:jc w:val="both"/>
        <w:rPr>
          <w:ins w:id="543" w:author="Windows User" w:date="2019-09-19T04:16:00Z"/>
          <w:rFonts w:eastAsiaTheme="minorEastAsia"/>
          <w:color w:val="auto"/>
        </w:rPr>
      </w:pPr>
      <m:oMath>
        <m:r>
          <w:ins w:id="544" w:author="Windows User" w:date="2019-09-19T04:16:00Z">
            <w:rPr>
              <w:rFonts w:ascii="Cambria Math" w:hAnsi="Cambria Math"/>
              <w:color w:val="auto"/>
            </w:rPr>
            <m:t>μNB</m:t>
          </w:ins>
        </m:r>
        <m:d>
          <m:dPr>
            <m:ctrlPr>
              <w:ins w:id="545" w:author="Windows User" w:date="2019-09-19T04:16:00Z">
                <w:rPr>
                  <w:rFonts w:ascii="Cambria Math" w:hAnsi="Cambria Math"/>
                  <w:i/>
                  <w:color w:val="auto"/>
                </w:rPr>
              </w:ins>
            </m:ctrlPr>
          </m:dPr>
          <m:e>
            <m:r>
              <w:ins w:id="546" w:author="Windows User" w:date="2019-09-19T04:16:00Z">
                <w:rPr>
                  <w:rFonts w:ascii="Cambria Math" w:hAnsi="Cambria Math"/>
                  <w:color w:val="auto"/>
                </w:rPr>
                <m:t>x</m:t>
              </w:ins>
            </m:r>
          </m:e>
        </m:d>
        <m:r>
          <w:ins w:id="547" w:author="Windows User" w:date="2019-09-19T04:16:00Z">
            <w:rPr>
              <w:rFonts w:ascii="Cambria Math" w:hAnsi="Cambria Math"/>
              <w:color w:val="auto"/>
            </w:rPr>
            <m:t xml:space="preserve">  </m:t>
          </w:ins>
        </m:r>
      </m:oMath>
      <w:ins w:id="548"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-275≤e≤-125</m:t>
          </m:r>
        </m:oMath>
      </w:ins>
    </w:p>
    <w:p w14:paraId="7EA8D634" w14:textId="77777777" w:rsidR="00E14759" w:rsidRPr="0033182C" w:rsidRDefault="00E14759" w:rsidP="00E14759">
      <w:pPr>
        <w:pStyle w:val="Default"/>
        <w:numPr>
          <w:ilvl w:val="0"/>
          <w:numId w:val="36"/>
        </w:numPr>
        <w:spacing w:line="360" w:lineRule="auto"/>
        <w:ind w:left="993" w:hanging="207"/>
        <w:jc w:val="both"/>
        <w:rPr>
          <w:ins w:id="549" w:author="Windows User" w:date="2019-09-19T04:16:00Z"/>
          <w:i/>
          <w:color w:val="auto"/>
          <w:sz w:val="22"/>
          <w:szCs w:val="22"/>
        </w:rPr>
      </w:pPr>
      <w:ins w:id="550" w:author="Windows User" w:date="2019-09-19T04:16:00Z">
        <w:r w:rsidRPr="0033182C">
          <w:rPr>
            <w:i/>
            <w:color w:val="auto"/>
            <w:sz w:val="22"/>
            <w:szCs w:val="22"/>
          </w:rPr>
          <w:t>Negative Medium (NM)</w:t>
        </w:r>
      </w:ins>
    </w:p>
    <w:p w14:paraId="2E2E78C3" w14:textId="77777777" w:rsidR="00E14759" w:rsidRPr="0033182C" w:rsidRDefault="00E14759" w:rsidP="00E14759">
      <w:pPr>
        <w:pStyle w:val="Default"/>
        <w:spacing w:line="360" w:lineRule="auto"/>
        <w:ind w:left="273" w:firstLine="720"/>
        <w:jc w:val="both"/>
        <w:rPr>
          <w:ins w:id="551" w:author="Windows User" w:date="2019-09-19T04:16:00Z"/>
          <w:color w:val="auto"/>
        </w:rPr>
      </w:pPr>
      <w:ins w:id="552" w:author="Windows User" w:date="2019-09-19T04:16:00Z">
        <w:r w:rsidRPr="0033182C">
          <w:rPr>
            <w:i/>
            <w:color w:val="auto"/>
          </w:rPr>
          <w:t xml:space="preserve">Negative Medium yang </w:t>
        </w:r>
        <w:r w:rsidRPr="0033182C">
          <w:rPr>
            <w:color w:val="auto"/>
          </w:rPr>
          <w:t>bernilai &lt; -10 sampai -275</w:t>
        </w:r>
      </w:ins>
    </w:p>
    <w:p w14:paraId="47DB8BA9" w14:textId="77777777" w:rsidR="00E14759" w:rsidRPr="0033182C" w:rsidRDefault="00E14759" w:rsidP="00E14759">
      <w:pPr>
        <w:pStyle w:val="Default"/>
        <w:spacing w:line="360" w:lineRule="auto"/>
        <w:ind w:left="1146"/>
        <w:jc w:val="both"/>
        <w:rPr>
          <w:ins w:id="553" w:author="Windows User" w:date="2019-09-19T04:16:00Z"/>
          <w:rFonts w:eastAsiaTheme="minorEastAsia"/>
          <w:color w:val="auto"/>
        </w:rPr>
      </w:pPr>
      <m:oMath>
        <m:r>
          <w:ins w:id="554" w:author="Windows User" w:date="2019-09-19T04:16:00Z">
            <w:rPr>
              <w:rFonts w:ascii="Cambria Math" w:hAnsi="Cambria Math"/>
              <w:color w:val="auto"/>
            </w:rPr>
            <m:t>μNM</m:t>
          </w:ins>
        </m:r>
        <m:d>
          <m:dPr>
            <m:ctrlPr>
              <w:ins w:id="555" w:author="Windows User" w:date="2019-09-19T04:16:00Z">
                <w:rPr>
                  <w:rFonts w:ascii="Cambria Math" w:hAnsi="Cambria Math"/>
                  <w:i/>
                  <w:color w:val="auto"/>
                </w:rPr>
              </w:ins>
            </m:ctrlPr>
          </m:dPr>
          <m:e>
            <m:r>
              <w:ins w:id="556" w:author="Windows User" w:date="2019-09-19T04:16:00Z">
                <w:rPr>
                  <w:rFonts w:ascii="Cambria Math" w:hAnsi="Cambria Math"/>
                  <w:color w:val="auto"/>
                </w:rPr>
                <m:t>x</m:t>
              </w:ins>
            </m:r>
          </m:e>
        </m:d>
        <m:r>
          <w:ins w:id="557" w:author="Windows User" w:date="2019-09-19T04:16:00Z">
            <w:rPr>
              <w:rFonts w:ascii="Cambria Math" w:hAnsi="Cambria Math"/>
              <w:color w:val="auto"/>
            </w:rPr>
            <m:t xml:space="preserve">  </m:t>
          </w:ins>
        </m:r>
      </m:oMath>
      <w:ins w:id="558"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(e-(-275))</m:t>
                  </m:r>
                </m:e>
              </m:eqArr>
            </m:num>
            <m:den>
              <m:r>
                <m:rPr>
                  <m:sty m:val="p"/>
                </m:rPr>
                <w:rPr>
                  <w:rFonts w:ascii="Cambria Math" w:eastAsiaTheme="minorEastAsia" w:hAnsi="Cambria Math"/>
                  <w:color w:val="auto"/>
                </w:rPr>
                <m:t>(-125-(-275))</m:t>
              </m:r>
            </m:den>
          </m:f>
        </m:oMath>
        <w:r w:rsidRPr="0033182C">
          <w:rPr>
            <w:rFonts w:eastAsiaTheme="minorEastAsia"/>
            <w:color w:val="auto"/>
          </w:rPr>
          <w:t xml:space="preserve">, </w:t>
        </w:r>
        <m:oMath>
          <m:r>
            <w:rPr>
              <w:rFonts w:ascii="Cambria Math" w:eastAsiaTheme="minorEastAsia" w:hAnsi="Cambria Math"/>
              <w:color w:val="auto"/>
            </w:rPr>
            <m:t>-275≤e≤-125</m:t>
          </m:r>
        </m:oMath>
      </w:ins>
    </w:p>
    <w:p w14:paraId="4C899C6C" w14:textId="77777777" w:rsidR="00E14759" w:rsidRPr="0033182C" w:rsidRDefault="00E14759" w:rsidP="00E14759">
      <w:pPr>
        <w:pStyle w:val="Default"/>
        <w:spacing w:line="360" w:lineRule="auto"/>
        <w:ind w:left="1866" w:firstLine="294"/>
        <w:jc w:val="both"/>
        <w:rPr>
          <w:ins w:id="559" w:author="Windows User" w:date="2019-09-19T04:16:00Z"/>
          <w:rFonts w:eastAsiaTheme="minorEastAsia"/>
          <w:color w:val="auto"/>
        </w:rPr>
      </w:pPr>
      <w:ins w:id="560"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(-10-e)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-10-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-125≤e≤-10</m:t>
          </m:r>
        </m:oMath>
      </w:ins>
    </w:p>
    <w:p w14:paraId="5642C6C1" w14:textId="77777777" w:rsidR="00E14759" w:rsidRPr="0033182C" w:rsidRDefault="00E14759" w:rsidP="00E14759">
      <w:pPr>
        <w:pStyle w:val="Default"/>
        <w:numPr>
          <w:ilvl w:val="0"/>
          <w:numId w:val="36"/>
        </w:numPr>
        <w:spacing w:line="360" w:lineRule="auto"/>
        <w:ind w:left="993" w:hanging="207"/>
        <w:jc w:val="both"/>
        <w:rPr>
          <w:ins w:id="561" w:author="Windows User" w:date="2019-09-19T04:16:00Z"/>
          <w:i/>
          <w:color w:val="auto"/>
          <w:sz w:val="22"/>
          <w:szCs w:val="22"/>
        </w:rPr>
      </w:pPr>
      <w:ins w:id="562" w:author="Windows User" w:date="2019-09-19T04:16:00Z">
        <w:r w:rsidRPr="0033182C">
          <w:rPr>
            <w:i/>
            <w:color w:val="auto"/>
            <w:sz w:val="22"/>
            <w:szCs w:val="22"/>
          </w:rPr>
          <w:t>Negative Small (NS)</w:t>
        </w:r>
      </w:ins>
    </w:p>
    <w:p w14:paraId="5ACFCD0D" w14:textId="77777777" w:rsidR="00E14759" w:rsidRPr="0033182C" w:rsidRDefault="00E14759" w:rsidP="00E14759">
      <w:pPr>
        <w:pStyle w:val="Default"/>
        <w:spacing w:line="360" w:lineRule="auto"/>
        <w:ind w:left="273" w:firstLine="720"/>
        <w:jc w:val="both"/>
        <w:rPr>
          <w:ins w:id="563" w:author="Windows User" w:date="2019-09-19T04:16:00Z"/>
          <w:color w:val="auto"/>
        </w:rPr>
      </w:pPr>
      <w:ins w:id="564" w:author="Windows User" w:date="2019-09-19T04:16:00Z">
        <w:r w:rsidRPr="0033182C">
          <w:rPr>
            <w:i/>
            <w:color w:val="auto"/>
          </w:rPr>
          <w:t xml:space="preserve">Negative Small yang </w:t>
        </w:r>
        <w:r w:rsidRPr="0033182C">
          <w:rPr>
            <w:color w:val="auto"/>
          </w:rPr>
          <w:t>bernilai &lt; -125 sampai -0</w:t>
        </w:r>
      </w:ins>
    </w:p>
    <w:p w14:paraId="70FA5DFC" w14:textId="77777777" w:rsidR="00E14759" w:rsidRPr="0033182C" w:rsidRDefault="00E14759" w:rsidP="00E14759">
      <w:pPr>
        <w:pStyle w:val="Default"/>
        <w:spacing w:line="360" w:lineRule="auto"/>
        <w:ind w:left="1146"/>
        <w:jc w:val="both"/>
        <w:rPr>
          <w:ins w:id="565" w:author="Windows User" w:date="2019-09-19T04:16:00Z"/>
          <w:rFonts w:eastAsiaTheme="minorEastAsia"/>
          <w:color w:val="auto"/>
        </w:rPr>
      </w:pPr>
      <m:oMath>
        <m:r>
          <w:ins w:id="566" w:author="Windows User" w:date="2019-09-19T04:16:00Z">
            <w:rPr>
              <w:rFonts w:ascii="Cambria Math" w:hAnsi="Cambria Math"/>
              <w:color w:val="auto"/>
            </w:rPr>
            <m:t>μNM</m:t>
          </w:ins>
        </m:r>
        <m:d>
          <m:dPr>
            <m:ctrlPr>
              <w:ins w:id="567" w:author="Windows User" w:date="2019-09-19T04:16:00Z">
                <w:rPr>
                  <w:rFonts w:ascii="Cambria Math" w:hAnsi="Cambria Math"/>
                  <w:i/>
                  <w:color w:val="auto"/>
                </w:rPr>
              </w:ins>
            </m:ctrlPr>
          </m:dPr>
          <m:e>
            <m:r>
              <w:ins w:id="568" w:author="Windows User" w:date="2019-09-19T04:16:00Z">
                <w:rPr>
                  <w:rFonts w:ascii="Cambria Math" w:hAnsi="Cambria Math"/>
                  <w:color w:val="auto"/>
                </w:rPr>
                <m:t>x</m:t>
              </w:ins>
            </m:r>
          </m:e>
        </m:d>
        <m:r>
          <w:ins w:id="569" w:author="Windows User" w:date="2019-09-19T04:16:00Z">
            <w:rPr>
              <w:rFonts w:ascii="Cambria Math" w:hAnsi="Cambria Math"/>
              <w:color w:val="auto"/>
            </w:rPr>
            <m:t xml:space="preserve">  </m:t>
          </w:ins>
        </m:r>
      </m:oMath>
      <w:ins w:id="570"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(-10-(-125))</m:t>
              </m:r>
            </m:den>
          </m:f>
        </m:oMath>
        <w:r w:rsidRPr="0033182C">
          <w:rPr>
            <w:rFonts w:eastAsiaTheme="minorEastAsia"/>
            <w:color w:val="auto"/>
          </w:rPr>
          <w:t xml:space="preserve">, </w:t>
        </w:r>
        <m:oMath>
          <m:r>
            <w:rPr>
              <w:rFonts w:ascii="Cambria Math" w:eastAsiaTheme="minorEastAsia" w:hAnsi="Cambria Math"/>
              <w:color w:val="auto"/>
            </w:rPr>
            <m:t>-125≤e≤-10</m:t>
          </m:r>
        </m:oMath>
      </w:ins>
    </w:p>
    <w:p w14:paraId="4FF48CD3" w14:textId="77777777" w:rsidR="00E14759" w:rsidRPr="0033182C" w:rsidRDefault="00E14759" w:rsidP="00E14759">
      <w:pPr>
        <w:pStyle w:val="Default"/>
        <w:spacing w:line="360" w:lineRule="auto"/>
        <w:ind w:left="1866" w:firstLine="294"/>
        <w:jc w:val="both"/>
        <w:rPr>
          <w:ins w:id="571" w:author="Windows User" w:date="2019-09-19T04:16:00Z"/>
          <w:rFonts w:eastAsiaTheme="minorEastAsia"/>
          <w:color w:val="auto"/>
        </w:rPr>
      </w:pPr>
      <w:ins w:id="572"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-10</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-10≤e≤0</m:t>
          </m:r>
        </m:oMath>
      </w:ins>
    </w:p>
    <w:p w14:paraId="73CB534A" w14:textId="77777777" w:rsidR="00E14759" w:rsidRPr="0033182C" w:rsidRDefault="00E14759" w:rsidP="00E14759">
      <w:pPr>
        <w:pStyle w:val="Default"/>
        <w:numPr>
          <w:ilvl w:val="0"/>
          <w:numId w:val="36"/>
        </w:numPr>
        <w:spacing w:line="360" w:lineRule="auto"/>
        <w:ind w:left="993" w:hanging="207"/>
        <w:jc w:val="both"/>
        <w:rPr>
          <w:ins w:id="573" w:author="Windows User" w:date="2019-09-19T04:16:00Z"/>
          <w:i/>
          <w:color w:val="auto"/>
          <w:sz w:val="22"/>
          <w:szCs w:val="22"/>
        </w:rPr>
      </w:pPr>
      <w:ins w:id="574" w:author="Windows User" w:date="2019-09-19T04:16:00Z">
        <w:r w:rsidRPr="0033182C">
          <w:rPr>
            <w:i/>
            <w:color w:val="auto"/>
            <w:sz w:val="22"/>
            <w:szCs w:val="22"/>
          </w:rPr>
          <w:t>Zero Error (ZE)</w:t>
        </w:r>
      </w:ins>
    </w:p>
    <w:p w14:paraId="5A473983" w14:textId="77777777" w:rsidR="00E14759" w:rsidRPr="0033182C" w:rsidRDefault="00E14759" w:rsidP="00E14759">
      <w:pPr>
        <w:pStyle w:val="Default"/>
        <w:spacing w:line="360" w:lineRule="auto"/>
        <w:ind w:left="273" w:firstLine="720"/>
        <w:jc w:val="both"/>
        <w:rPr>
          <w:ins w:id="575" w:author="Windows User" w:date="2019-09-19T04:16:00Z"/>
          <w:color w:val="auto"/>
        </w:rPr>
      </w:pPr>
      <w:ins w:id="576" w:author="Windows User" w:date="2019-09-19T04:16:00Z">
        <w:r w:rsidRPr="0033182C">
          <w:rPr>
            <w:i/>
            <w:color w:val="auto"/>
            <w:sz w:val="22"/>
            <w:szCs w:val="22"/>
          </w:rPr>
          <w:t xml:space="preserve">Zero Error </w:t>
        </w:r>
        <w:r w:rsidRPr="0033182C">
          <w:rPr>
            <w:i/>
            <w:color w:val="auto"/>
          </w:rPr>
          <w:t xml:space="preserve">yang </w:t>
        </w:r>
        <w:r w:rsidRPr="0033182C">
          <w:rPr>
            <w:color w:val="auto"/>
          </w:rPr>
          <w:t>bernilai &lt; -10 sampai 10</w:t>
        </w:r>
      </w:ins>
    </w:p>
    <w:p w14:paraId="79764BB3" w14:textId="77777777" w:rsidR="00E14759" w:rsidRPr="0033182C" w:rsidRDefault="00E14759" w:rsidP="00E14759">
      <w:pPr>
        <w:pStyle w:val="Default"/>
        <w:spacing w:line="360" w:lineRule="auto"/>
        <w:ind w:left="1146"/>
        <w:jc w:val="both"/>
        <w:rPr>
          <w:ins w:id="577" w:author="Windows User" w:date="2019-09-19T04:16:00Z"/>
          <w:rFonts w:eastAsiaTheme="minorEastAsia"/>
          <w:color w:val="auto"/>
        </w:rPr>
      </w:pPr>
      <m:oMath>
        <m:r>
          <w:ins w:id="578" w:author="Windows User" w:date="2019-09-19T04:16:00Z">
            <w:rPr>
              <w:rFonts w:ascii="Cambria Math" w:hAnsi="Cambria Math"/>
              <w:color w:val="auto"/>
            </w:rPr>
            <w:lastRenderedPageBreak/>
            <m:t>μZE</m:t>
          </w:ins>
        </m:r>
        <m:d>
          <m:dPr>
            <m:ctrlPr>
              <w:ins w:id="579" w:author="Windows User" w:date="2019-09-19T04:16:00Z">
                <w:rPr>
                  <w:rFonts w:ascii="Cambria Math" w:hAnsi="Cambria Math"/>
                  <w:i/>
                  <w:color w:val="auto"/>
                </w:rPr>
              </w:ins>
            </m:ctrlPr>
          </m:dPr>
          <m:e>
            <m:r>
              <w:ins w:id="580" w:author="Windows User" w:date="2019-09-19T04:16:00Z">
                <w:rPr>
                  <w:rFonts w:ascii="Cambria Math" w:hAnsi="Cambria Math"/>
                  <w:color w:val="auto"/>
                </w:rPr>
                <m:t>x</m:t>
              </w:ins>
            </m:r>
          </m:e>
        </m:d>
        <m:r>
          <w:ins w:id="581" w:author="Windows User" w:date="2019-09-19T04:16:00Z">
            <w:rPr>
              <w:rFonts w:ascii="Cambria Math" w:hAnsi="Cambria Math"/>
              <w:color w:val="auto"/>
            </w:rPr>
            <m:t xml:space="preserve">  </m:t>
          </w:ins>
        </m:r>
      </m:oMath>
      <w:ins w:id="582"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(e-(-10))</m:t>
                  </m:r>
                </m:e>
              </m:eqArr>
            </m:num>
            <m:den>
              <m:r>
                <m:rPr>
                  <m:sty m:val="p"/>
                </m:rPr>
                <w:rPr>
                  <w:rFonts w:ascii="Cambria Math" w:eastAsiaTheme="minorEastAsia" w:hAnsi="Cambria Math"/>
                  <w:color w:val="auto"/>
                </w:rPr>
                <m:t>(0-(-10))</m:t>
              </m:r>
            </m:den>
          </m:f>
        </m:oMath>
        <w:r w:rsidRPr="0033182C">
          <w:rPr>
            <w:rFonts w:eastAsiaTheme="minorEastAsia"/>
            <w:color w:val="auto"/>
          </w:rPr>
          <w:t xml:space="preserve">, </w:t>
        </w:r>
        <m:oMath>
          <m:r>
            <w:rPr>
              <w:rFonts w:ascii="Cambria Math" w:eastAsiaTheme="minorEastAsia" w:hAnsi="Cambria Math"/>
              <w:color w:val="auto"/>
            </w:rPr>
            <m:t>-10≤e≤0</m:t>
          </m:r>
        </m:oMath>
      </w:ins>
    </w:p>
    <w:p w14:paraId="4A430E8F" w14:textId="77777777" w:rsidR="00E14759" w:rsidRPr="0033182C" w:rsidRDefault="00E14759" w:rsidP="00E14759">
      <w:pPr>
        <w:pStyle w:val="Default"/>
        <w:spacing w:line="360" w:lineRule="auto"/>
        <w:ind w:left="1866" w:firstLine="294"/>
        <w:jc w:val="both"/>
        <w:rPr>
          <w:ins w:id="583" w:author="Windows User" w:date="2019-09-19T04:16:00Z"/>
          <w:rFonts w:eastAsiaTheme="minorEastAsia"/>
          <w:color w:val="auto"/>
        </w:rPr>
      </w:pPr>
      <w:ins w:id="584"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(10-e)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(10-0))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0≤e≤10</m:t>
          </m:r>
        </m:oMath>
      </w:ins>
    </w:p>
    <w:p w14:paraId="09925999" w14:textId="77777777" w:rsidR="00E14759" w:rsidRPr="0033182C" w:rsidRDefault="00E14759" w:rsidP="00E14759">
      <w:pPr>
        <w:pStyle w:val="Default"/>
        <w:spacing w:line="360" w:lineRule="auto"/>
        <w:ind w:left="1866" w:firstLine="294"/>
        <w:jc w:val="both"/>
        <w:rPr>
          <w:ins w:id="585" w:author="Windows User" w:date="2019-09-19T04:16:00Z"/>
          <w:rFonts w:eastAsiaTheme="minorEastAsia"/>
          <w:color w:val="auto"/>
        </w:rPr>
      </w:pPr>
    </w:p>
    <w:p w14:paraId="4E83E74C" w14:textId="77777777" w:rsidR="00E14759" w:rsidRPr="0033182C" w:rsidRDefault="00E14759" w:rsidP="00E14759">
      <w:pPr>
        <w:pStyle w:val="Default"/>
        <w:numPr>
          <w:ilvl w:val="0"/>
          <w:numId w:val="36"/>
        </w:numPr>
        <w:spacing w:line="360" w:lineRule="auto"/>
        <w:ind w:left="993" w:hanging="207"/>
        <w:jc w:val="both"/>
        <w:rPr>
          <w:ins w:id="586" w:author="Windows User" w:date="2019-09-19T04:16:00Z"/>
          <w:i/>
          <w:color w:val="auto"/>
          <w:sz w:val="22"/>
          <w:szCs w:val="22"/>
        </w:rPr>
      </w:pPr>
      <w:ins w:id="587" w:author="Windows User" w:date="2019-09-19T04:16:00Z">
        <w:r w:rsidRPr="0033182C">
          <w:rPr>
            <w:i/>
            <w:color w:val="auto"/>
            <w:sz w:val="22"/>
            <w:szCs w:val="22"/>
          </w:rPr>
          <w:t>Positive Small (PS)</w:t>
        </w:r>
      </w:ins>
    </w:p>
    <w:p w14:paraId="354D2899" w14:textId="77777777" w:rsidR="00E14759" w:rsidRPr="0033182C" w:rsidRDefault="00E14759" w:rsidP="00E14759">
      <w:pPr>
        <w:pStyle w:val="Default"/>
        <w:spacing w:line="360" w:lineRule="auto"/>
        <w:ind w:left="993"/>
        <w:jc w:val="both"/>
        <w:rPr>
          <w:ins w:id="588" w:author="Windows User" w:date="2019-09-19T04:16:00Z"/>
          <w:i/>
          <w:color w:val="auto"/>
          <w:sz w:val="22"/>
          <w:szCs w:val="22"/>
        </w:rPr>
      </w:pPr>
      <w:ins w:id="589" w:author="Windows User" w:date="2019-09-19T04:16:00Z">
        <w:r w:rsidRPr="0033182C">
          <w:rPr>
            <w:i/>
            <w:color w:val="auto"/>
            <w:sz w:val="22"/>
            <w:szCs w:val="22"/>
          </w:rPr>
          <w:t xml:space="preserve">Positive Small </w:t>
        </w:r>
        <w:r w:rsidRPr="0033182C">
          <w:rPr>
            <w:i/>
            <w:color w:val="auto"/>
          </w:rPr>
          <w:t xml:space="preserve">yang </w:t>
        </w:r>
        <w:r w:rsidRPr="0033182C">
          <w:rPr>
            <w:color w:val="auto"/>
          </w:rPr>
          <w:t>bernilai  &gt;10 sampai 125</w:t>
        </w:r>
      </w:ins>
    </w:p>
    <w:p w14:paraId="6C1B5530" w14:textId="77777777" w:rsidR="00E14759" w:rsidRPr="0033182C" w:rsidRDefault="00E14759" w:rsidP="00E14759">
      <w:pPr>
        <w:pStyle w:val="Default"/>
        <w:spacing w:line="360" w:lineRule="auto"/>
        <w:ind w:left="1146"/>
        <w:jc w:val="both"/>
        <w:rPr>
          <w:ins w:id="590" w:author="Windows User" w:date="2019-09-19T04:16:00Z"/>
          <w:rFonts w:eastAsiaTheme="minorEastAsia"/>
          <w:color w:val="auto"/>
        </w:rPr>
      </w:pPr>
      <m:oMath>
        <m:r>
          <w:ins w:id="591" w:author="Windows User" w:date="2019-09-19T04:16:00Z">
            <w:rPr>
              <w:rFonts w:ascii="Cambria Math" w:hAnsi="Cambria Math"/>
              <w:color w:val="auto"/>
            </w:rPr>
            <m:t>μPS</m:t>
          </w:ins>
        </m:r>
        <m:d>
          <m:dPr>
            <m:ctrlPr>
              <w:ins w:id="592" w:author="Windows User" w:date="2019-09-19T04:16:00Z">
                <w:rPr>
                  <w:rFonts w:ascii="Cambria Math" w:hAnsi="Cambria Math"/>
                  <w:i/>
                  <w:color w:val="auto"/>
                </w:rPr>
              </w:ins>
            </m:ctrlPr>
          </m:dPr>
          <m:e>
            <m:r>
              <w:ins w:id="593" w:author="Windows User" w:date="2019-09-19T04:16:00Z">
                <w:rPr>
                  <w:rFonts w:ascii="Cambria Math" w:hAnsi="Cambria Math"/>
                  <w:color w:val="auto"/>
                </w:rPr>
                <m:t>x</m:t>
              </w:ins>
            </m:r>
          </m:e>
        </m:d>
        <m:r>
          <w:ins w:id="594" w:author="Windows User" w:date="2019-09-19T04:16:00Z">
            <w:rPr>
              <w:rFonts w:ascii="Cambria Math" w:hAnsi="Cambria Math"/>
              <w:color w:val="auto"/>
            </w:rPr>
            <m:t xml:space="preserve">  </m:t>
          </w:ins>
        </m:r>
      </m:oMath>
      <w:ins w:id="595"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(e-0)</m:t>
                  </m:r>
                </m:e>
              </m:eqArr>
            </m:num>
            <m:den>
              <m:r>
                <m:rPr>
                  <m:sty m:val="p"/>
                </m:rPr>
                <w:rPr>
                  <w:rFonts w:ascii="Cambria Math" w:eastAsiaTheme="minorEastAsia" w:hAnsi="Cambria Math"/>
                  <w:color w:val="auto"/>
                </w:rPr>
                <m:t>(10-0)</m:t>
              </m:r>
            </m:den>
          </m:f>
        </m:oMath>
        <w:r w:rsidRPr="0033182C">
          <w:rPr>
            <w:rFonts w:eastAsiaTheme="minorEastAsia"/>
            <w:color w:val="auto"/>
          </w:rPr>
          <w:t xml:space="preserve">, </w:t>
        </w:r>
        <m:oMath>
          <m:r>
            <w:rPr>
              <w:rFonts w:ascii="Cambria Math" w:eastAsiaTheme="minorEastAsia" w:hAnsi="Cambria Math"/>
              <w:color w:val="auto"/>
            </w:rPr>
            <m:t>0≤e≤10</m:t>
          </m:r>
        </m:oMath>
      </w:ins>
    </w:p>
    <w:p w14:paraId="6FA009F2" w14:textId="77777777" w:rsidR="00E14759" w:rsidRPr="0033182C" w:rsidRDefault="00E14759" w:rsidP="00E14759">
      <w:pPr>
        <w:pStyle w:val="Default"/>
        <w:spacing w:line="360" w:lineRule="auto"/>
        <w:ind w:left="1440"/>
        <w:jc w:val="both"/>
        <w:rPr>
          <w:ins w:id="596" w:author="Windows User" w:date="2019-09-19T04:16:00Z"/>
          <w:rFonts w:eastAsiaTheme="minorEastAsia"/>
          <w:color w:val="auto"/>
        </w:rPr>
      </w:pPr>
      <w:ins w:id="597"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(125-10))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10≤e≤125</m:t>
          </m:r>
        </m:oMath>
      </w:ins>
    </w:p>
    <w:p w14:paraId="69AA7E53" w14:textId="77777777" w:rsidR="00E14759" w:rsidRPr="0033182C" w:rsidRDefault="00E14759" w:rsidP="00E14759">
      <w:pPr>
        <w:pStyle w:val="Default"/>
        <w:numPr>
          <w:ilvl w:val="0"/>
          <w:numId w:val="36"/>
        </w:numPr>
        <w:spacing w:line="360" w:lineRule="auto"/>
        <w:ind w:left="993" w:hanging="207"/>
        <w:jc w:val="both"/>
        <w:rPr>
          <w:ins w:id="598" w:author="Windows User" w:date="2019-09-19T04:16:00Z"/>
          <w:i/>
          <w:color w:val="auto"/>
          <w:sz w:val="22"/>
          <w:szCs w:val="22"/>
        </w:rPr>
      </w:pPr>
      <w:ins w:id="599" w:author="Windows User" w:date="2019-09-19T04:16:00Z">
        <w:r w:rsidRPr="0033182C">
          <w:rPr>
            <w:i/>
            <w:color w:val="auto"/>
            <w:sz w:val="22"/>
            <w:szCs w:val="22"/>
          </w:rPr>
          <w:t>Positive Medium (PM)</w:t>
        </w:r>
      </w:ins>
    </w:p>
    <w:p w14:paraId="4CBD2845" w14:textId="77777777" w:rsidR="00E14759" w:rsidRPr="0033182C" w:rsidRDefault="00E14759" w:rsidP="00E14759">
      <w:pPr>
        <w:pStyle w:val="Default"/>
        <w:spacing w:line="360" w:lineRule="auto"/>
        <w:ind w:left="273" w:firstLine="720"/>
        <w:jc w:val="both"/>
        <w:rPr>
          <w:ins w:id="600" w:author="Windows User" w:date="2019-09-19T04:16:00Z"/>
          <w:color w:val="auto"/>
        </w:rPr>
      </w:pPr>
      <w:ins w:id="601" w:author="Windows User" w:date="2019-09-19T04:16:00Z">
        <w:r w:rsidRPr="0033182C">
          <w:rPr>
            <w:i/>
            <w:color w:val="auto"/>
            <w:sz w:val="22"/>
            <w:szCs w:val="22"/>
          </w:rPr>
          <w:t xml:space="preserve">Positive Medium </w:t>
        </w:r>
        <w:r w:rsidRPr="0033182C">
          <w:rPr>
            <w:i/>
            <w:color w:val="auto"/>
          </w:rPr>
          <w:t xml:space="preserve">yang </w:t>
        </w:r>
        <w:r w:rsidRPr="0033182C">
          <w:rPr>
            <w:color w:val="auto"/>
          </w:rPr>
          <w:t>bernilai &gt;10 sampai 275</w:t>
        </w:r>
      </w:ins>
    </w:p>
    <w:p w14:paraId="0FBEAB0C" w14:textId="77777777" w:rsidR="00E14759" w:rsidRPr="0033182C" w:rsidRDefault="00E14759" w:rsidP="00E14759">
      <w:pPr>
        <w:pStyle w:val="Default"/>
        <w:spacing w:line="360" w:lineRule="auto"/>
        <w:ind w:left="1146"/>
        <w:jc w:val="both"/>
        <w:rPr>
          <w:ins w:id="602" w:author="Windows User" w:date="2019-09-19T04:16:00Z"/>
          <w:rFonts w:eastAsiaTheme="minorEastAsia"/>
          <w:color w:val="auto"/>
        </w:rPr>
      </w:pPr>
      <m:oMath>
        <m:r>
          <w:ins w:id="603" w:author="Windows User" w:date="2019-09-19T04:16:00Z">
            <w:rPr>
              <w:rFonts w:ascii="Cambria Math" w:hAnsi="Cambria Math"/>
              <w:color w:val="auto"/>
            </w:rPr>
            <m:t>μPM</m:t>
          </w:ins>
        </m:r>
        <m:d>
          <m:dPr>
            <m:ctrlPr>
              <w:ins w:id="604" w:author="Windows User" w:date="2019-09-19T04:16:00Z">
                <w:rPr>
                  <w:rFonts w:ascii="Cambria Math" w:hAnsi="Cambria Math"/>
                  <w:i/>
                  <w:color w:val="auto"/>
                </w:rPr>
              </w:ins>
            </m:ctrlPr>
          </m:dPr>
          <m:e>
            <m:r>
              <w:ins w:id="605" w:author="Windows User" w:date="2019-09-19T04:16:00Z">
                <w:rPr>
                  <w:rFonts w:ascii="Cambria Math" w:hAnsi="Cambria Math"/>
                  <w:color w:val="auto"/>
                </w:rPr>
                <m:t>x</m:t>
              </w:ins>
            </m:r>
          </m:e>
        </m:d>
        <m:r>
          <w:ins w:id="606" w:author="Windows User" w:date="2019-09-19T04:16:00Z">
            <w:rPr>
              <w:rFonts w:ascii="Cambria Math" w:hAnsi="Cambria Math"/>
              <w:color w:val="auto"/>
            </w:rPr>
            <m:t xml:space="preserve">  </m:t>
          </w:ins>
        </m:r>
      </m:oMath>
      <w:ins w:id="607"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(e-10)</m:t>
                  </m:r>
                </m:e>
              </m:eqArr>
            </m:num>
            <m:den>
              <m:r>
                <m:rPr>
                  <m:sty m:val="p"/>
                </m:rPr>
                <w:rPr>
                  <w:rFonts w:ascii="Cambria Math" w:eastAsiaTheme="minorEastAsia" w:hAnsi="Cambria Math"/>
                  <w:color w:val="auto"/>
                </w:rPr>
                <m:t>(125-10)</m:t>
              </m:r>
            </m:den>
          </m:f>
        </m:oMath>
        <w:r w:rsidRPr="0033182C">
          <w:rPr>
            <w:rFonts w:eastAsiaTheme="minorEastAsia"/>
            <w:color w:val="auto"/>
          </w:rPr>
          <w:t xml:space="preserve">, </w:t>
        </w:r>
        <m:oMath>
          <m:r>
            <w:rPr>
              <w:rFonts w:ascii="Cambria Math" w:eastAsiaTheme="minorEastAsia" w:hAnsi="Cambria Math"/>
              <w:color w:val="auto"/>
            </w:rPr>
            <m:t>10≤e≤125</m:t>
          </m:r>
        </m:oMath>
      </w:ins>
    </w:p>
    <w:p w14:paraId="20B4A5E1" w14:textId="77777777" w:rsidR="00E14759" w:rsidRPr="0033182C" w:rsidRDefault="00E14759" w:rsidP="00E14759">
      <w:pPr>
        <w:pStyle w:val="Default"/>
        <w:spacing w:line="360" w:lineRule="auto"/>
        <w:ind w:left="1440"/>
        <w:jc w:val="both"/>
        <w:rPr>
          <w:ins w:id="608" w:author="Windows User" w:date="2019-09-19T04:16:00Z"/>
          <w:rFonts w:eastAsiaTheme="minorEastAsia"/>
          <w:color w:val="auto"/>
        </w:rPr>
      </w:pPr>
      <w:ins w:id="609"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125≤e≤275</m:t>
          </m:r>
        </m:oMath>
      </w:ins>
    </w:p>
    <w:p w14:paraId="4D4C7D42" w14:textId="77777777" w:rsidR="00E14759" w:rsidRPr="0033182C" w:rsidRDefault="00E14759" w:rsidP="00E14759">
      <w:pPr>
        <w:pStyle w:val="Default"/>
        <w:numPr>
          <w:ilvl w:val="0"/>
          <w:numId w:val="36"/>
        </w:numPr>
        <w:spacing w:line="360" w:lineRule="auto"/>
        <w:ind w:left="993" w:hanging="207"/>
        <w:jc w:val="both"/>
        <w:rPr>
          <w:ins w:id="610" w:author="Windows User" w:date="2019-09-19T04:16:00Z"/>
          <w:i/>
          <w:color w:val="auto"/>
          <w:sz w:val="22"/>
          <w:szCs w:val="22"/>
        </w:rPr>
      </w:pPr>
      <w:ins w:id="611" w:author="Windows User" w:date="2019-09-19T04:16:00Z">
        <w:r w:rsidRPr="0033182C">
          <w:rPr>
            <w:i/>
            <w:color w:val="auto"/>
            <w:sz w:val="22"/>
            <w:szCs w:val="22"/>
          </w:rPr>
          <w:t>Positive Big (PB)</w:t>
        </w:r>
      </w:ins>
    </w:p>
    <w:p w14:paraId="0A6E22A0" w14:textId="77777777" w:rsidR="00E14759" w:rsidRPr="0033182C" w:rsidRDefault="00E14759" w:rsidP="00E14759">
      <w:pPr>
        <w:pStyle w:val="Default"/>
        <w:spacing w:line="360" w:lineRule="auto"/>
        <w:ind w:left="273" w:firstLine="720"/>
        <w:jc w:val="both"/>
        <w:rPr>
          <w:ins w:id="612" w:author="Windows User" w:date="2019-09-19T04:16:00Z"/>
          <w:color w:val="auto"/>
        </w:rPr>
      </w:pPr>
      <w:ins w:id="613" w:author="Windows User" w:date="2019-09-19T04:16:00Z">
        <w:r w:rsidRPr="0033182C">
          <w:rPr>
            <w:i/>
            <w:color w:val="auto"/>
            <w:sz w:val="22"/>
            <w:szCs w:val="22"/>
          </w:rPr>
          <w:t xml:space="preserve">Positive Big </w:t>
        </w:r>
        <w:r w:rsidRPr="0033182C">
          <w:rPr>
            <w:i/>
            <w:color w:val="auto"/>
          </w:rPr>
          <w:t xml:space="preserve">yang </w:t>
        </w:r>
        <w:r w:rsidRPr="0033182C">
          <w:rPr>
            <w:color w:val="auto"/>
          </w:rPr>
          <w:t>bernilai &gt;125</w:t>
        </w:r>
      </w:ins>
    </w:p>
    <w:p w14:paraId="3E32F8D7" w14:textId="77777777" w:rsidR="00E14759" w:rsidRPr="0033182C" w:rsidRDefault="00E14759" w:rsidP="00E14759">
      <w:pPr>
        <w:pStyle w:val="Default"/>
        <w:spacing w:line="360" w:lineRule="auto"/>
        <w:ind w:left="1146"/>
        <w:jc w:val="both"/>
        <w:rPr>
          <w:ins w:id="614" w:author="Windows User" w:date="2019-09-19T04:16:00Z"/>
          <w:rFonts w:eastAsiaTheme="minorEastAsia"/>
          <w:color w:val="auto"/>
        </w:rPr>
      </w:pPr>
      <m:oMath>
        <m:r>
          <w:ins w:id="615" w:author="Windows User" w:date="2019-09-19T04:16:00Z">
            <w:rPr>
              <w:rFonts w:ascii="Cambria Math" w:hAnsi="Cambria Math"/>
              <w:color w:val="auto"/>
            </w:rPr>
            <m:t>μPB</m:t>
          </w:ins>
        </m:r>
        <m:d>
          <m:dPr>
            <m:ctrlPr>
              <w:ins w:id="616" w:author="Windows User" w:date="2019-09-19T04:16:00Z">
                <w:rPr>
                  <w:rFonts w:ascii="Cambria Math" w:hAnsi="Cambria Math"/>
                  <w:i/>
                  <w:color w:val="auto"/>
                </w:rPr>
              </w:ins>
            </m:ctrlPr>
          </m:dPr>
          <m:e>
            <m:r>
              <w:ins w:id="617" w:author="Windows User" w:date="2019-09-19T04:16:00Z">
                <w:rPr>
                  <w:rFonts w:ascii="Cambria Math" w:hAnsi="Cambria Math"/>
                  <w:color w:val="auto"/>
                </w:rPr>
                <m:t>x</m:t>
              </w:ins>
            </m:r>
          </m:e>
        </m:d>
        <m:r>
          <w:ins w:id="618" w:author="Windows User" w:date="2019-09-19T04:16:00Z">
            <w:rPr>
              <w:rFonts w:ascii="Cambria Math" w:hAnsi="Cambria Math"/>
              <w:color w:val="auto"/>
            </w:rPr>
            <m:t xml:space="preserve">  </m:t>
          </w:ins>
        </m:r>
      </m:oMath>
      <w:ins w:id="619"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(275-125)</m:t>
              </m:r>
            </m:den>
          </m:f>
        </m:oMath>
        <w:r w:rsidRPr="0033182C">
          <w:rPr>
            <w:rFonts w:eastAsiaTheme="minorEastAsia"/>
            <w:color w:val="auto"/>
          </w:rPr>
          <w:t xml:space="preserve">, </w:t>
        </w:r>
        <m:oMath>
          <m:r>
            <w:rPr>
              <w:rFonts w:ascii="Cambria Math" w:eastAsiaTheme="minorEastAsia" w:hAnsi="Cambria Math"/>
              <w:color w:val="auto"/>
            </w:rPr>
            <m:t>125≤e≤275</m:t>
          </m:r>
        </m:oMath>
      </w:ins>
    </w:p>
    <w:p w14:paraId="44812A18" w14:textId="77777777" w:rsidR="00E14759" w:rsidRPr="0033182C" w:rsidRDefault="00E14759" w:rsidP="00E14759">
      <w:pPr>
        <w:pStyle w:val="Default"/>
        <w:spacing w:line="360" w:lineRule="auto"/>
        <w:ind w:left="1866" w:firstLine="294"/>
        <w:jc w:val="both"/>
        <w:rPr>
          <w:ins w:id="620" w:author="Windows User" w:date="2019-09-19T04:16:00Z"/>
          <w:rFonts w:eastAsiaTheme="minorEastAsia"/>
          <w:color w:val="auto"/>
        </w:rPr>
      </w:pPr>
      <w:ins w:id="621"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1</m:t>
          </m:r>
        </m:oMath>
        <w:r w:rsidRPr="0033182C">
          <w:rPr>
            <w:rFonts w:eastAsiaTheme="minorEastAsia"/>
            <w:color w:val="auto"/>
          </w:rPr>
          <w:t xml:space="preserve">, </w:t>
        </w:r>
        <m:oMath>
          <m:r>
            <w:rPr>
              <w:rFonts w:ascii="Cambria Math" w:eastAsiaTheme="minorEastAsia" w:hAnsi="Cambria Math"/>
              <w:color w:val="auto"/>
            </w:rPr>
            <m:t xml:space="preserve"> e≥275</m:t>
          </m:r>
        </m:oMath>
      </w:ins>
    </w:p>
    <w:p w14:paraId="2A38BA54" w14:textId="77777777" w:rsidR="00E14759" w:rsidRPr="0033182C" w:rsidRDefault="00E14759" w:rsidP="00E14759">
      <w:pPr>
        <w:pStyle w:val="Default"/>
        <w:numPr>
          <w:ilvl w:val="0"/>
          <w:numId w:val="35"/>
        </w:numPr>
        <w:spacing w:line="360" w:lineRule="auto"/>
        <w:ind w:left="426"/>
        <w:jc w:val="both"/>
        <w:rPr>
          <w:ins w:id="622" w:author="Windows User" w:date="2019-09-19T04:16:00Z"/>
          <w:color w:val="auto"/>
        </w:rPr>
      </w:pPr>
      <w:ins w:id="623" w:author="Windows User" w:date="2019-09-19T04:16:00Z">
        <w:r w:rsidRPr="0033182C">
          <w:rPr>
            <w:color w:val="auto"/>
          </w:rPr>
          <w:t>Delta(</w:t>
        </w:r>
        <w:r w:rsidRPr="0033182C">
          <w:rPr>
            <w:i/>
            <w:iCs/>
            <w:color w:val="auto"/>
          </w:rPr>
          <w:t>Δ</w:t>
        </w:r>
        <w:r w:rsidRPr="0033182C">
          <w:rPr>
            <w:color w:val="auto"/>
          </w:rPr>
          <w:t>) Error</w:t>
        </w:r>
      </w:ins>
    </w:p>
    <w:p w14:paraId="5D50F9A9" w14:textId="77777777" w:rsidR="00E14759" w:rsidRPr="0033182C" w:rsidRDefault="00E14759" w:rsidP="00E14759">
      <w:pPr>
        <w:pStyle w:val="Default"/>
        <w:spacing w:line="360" w:lineRule="auto"/>
        <w:ind w:firstLine="426"/>
        <w:jc w:val="both"/>
        <w:rPr>
          <w:ins w:id="624" w:author="Windows User" w:date="2019-09-19T04:16:00Z"/>
          <w:color w:val="auto"/>
        </w:rPr>
      </w:pPr>
      <w:ins w:id="625" w:author="Windows User" w:date="2019-09-19T04:16:00Z">
        <w:r w:rsidRPr="0033182C">
          <w:rPr>
            <w:i/>
            <w:iCs/>
            <w:color w:val="auto"/>
          </w:rPr>
          <w:t xml:space="preserve">Delta(Δ) error </w:t>
        </w:r>
        <w:r w:rsidRPr="0033182C">
          <w:rPr>
            <w:color w:val="auto"/>
          </w:rPr>
          <w:t xml:space="preserve">merupakan selisih antara nilai </w:t>
        </w:r>
        <w:r w:rsidRPr="0033182C">
          <w:rPr>
            <w:i/>
            <w:iCs/>
            <w:color w:val="auto"/>
          </w:rPr>
          <w:t xml:space="preserve">error </w:t>
        </w:r>
        <w:r w:rsidRPr="0033182C">
          <w:rPr>
            <w:color w:val="auto"/>
          </w:rPr>
          <w:t xml:space="preserve">saat ini dengan nilai </w:t>
        </w:r>
        <w:r w:rsidRPr="0033182C">
          <w:rPr>
            <w:i/>
            <w:iCs/>
            <w:color w:val="auto"/>
          </w:rPr>
          <w:t xml:space="preserve">error </w:t>
        </w:r>
        <w:r w:rsidRPr="0033182C">
          <w:rPr>
            <w:color w:val="auto"/>
          </w:rPr>
          <w:t xml:space="preserve">yang ada sebelumnya. Cara mendapatkan nilai variabel </w:t>
        </w:r>
        <w:r w:rsidRPr="0033182C">
          <w:rPr>
            <w:i/>
            <w:iCs/>
            <w:color w:val="auto"/>
          </w:rPr>
          <w:t xml:space="preserve">delta error </w:t>
        </w:r>
        <w:r w:rsidRPr="0033182C">
          <w:rPr>
            <w:color w:val="auto"/>
          </w:rPr>
          <w:t xml:space="preserve">harus diketahui nilai </w:t>
        </w:r>
        <w:r w:rsidRPr="0033182C">
          <w:rPr>
            <w:i/>
            <w:iCs/>
            <w:color w:val="auto"/>
          </w:rPr>
          <w:t xml:space="preserve">error </w:t>
        </w:r>
        <w:r w:rsidRPr="0033182C">
          <w:rPr>
            <w:color w:val="auto"/>
          </w:rPr>
          <w:t>sebelumnya atau jika nilai error sebelumnya tidak ada maka dinyatakan dengan 0, untuk lebih jelasnya dapat diperhatikan persamaan berikut:</w:t>
        </w:r>
      </w:ins>
    </w:p>
    <w:p w14:paraId="0686BDBC" w14:textId="4A90233F" w:rsidR="00E14759" w:rsidRPr="0033182C" w:rsidRDefault="00E14759" w:rsidP="008357B5">
      <w:pPr>
        <w:tabs>
          <w:tab w:val="left" w:leader="dot" w:pos="7513"/>
        </w:tabs>
        <w:ind w:left="709"/>
        <w:rPr>
          <w:ins w:id="626" w:author="Windows User" w:date="2019-09-19T04:16:00Z"/>
          <w:rFonts w:eastAsiaTheme="minorEastAsia" w:cs="Times New Roman"/>
          <w:szCs w:val="24"/>
          <w:lang w:val="id-ID"/>
        </w:rPr>
      </w:pPr>
      <m:oMath>
        <m:r>
          <w:ins w:id="627" w:author="Windows User" w:date="2019-09-19T04:16:00Z">
            <w:rPr>
              <w:rFonts w:ascii="Cambria Math" w:hAnsi="Cambria Math" w:cs="Times New Roman"/>
            </w:rPr>
            <m:t>∆e=</m:t>
          </w:ins>
        </m:r>
        <m:sSub>
          <m:sSubPr>
            <m:ctrlPr>
              <w:ins w:id="628" w:author="Windows User" w:date="2019-09-19T04:16:00Z">
                <w:rPr>
                  <w:rFonts w:ascii="Cambria Math" w:hAnsi="Cambria Math" w:cs="Times New Roman"/>
                  <w:i/>
                </w:rPr>
              </w:ins>
            </m:ctrlPr>
          </m:sSubPr>
          <m:e>
            <m:r>
              <w:ins w:id="629" w:author="Windows User" w:date="2019-09-19T04:16:00Z">
                <w:rPr>
                  <w:rFonts w:ascii="Cambria Math" w:hAnsi="Cambria Math" w:cs="Times New Roman"/>
                </w:rPr>
                <m:t>e</m:t>
              </w:ins>
            </m:r>
          </m:e>
          <m:sub>
            <m:r>
              <w:ins w:id="630" w:author="Windows User" w:date="2019-09-19T04:16:00Z">
                <w:rPr>
                  <w:rFonts w:ascii="Cambria Math" w:hAnsi="Cambria Math" w:cs="Times New Roman"/>
                </w:rPr>
                <m:t>n-</m:t>
              </w:ins>
            </m:r>
          </m:sub>
        </m:sSub>
        <m:r>
          <w:ins w:id="631" w:author="Windows User" w:date="2019-09-19T04:16:00Z">
            <w:rPr>
              <w:rFonts w:ascii="Cambria Math" w:hAnsi="Cambria Math" w:cs="Times New Roman"/>
            </w:rPr>
            <m:t xml:space="preserve"> </m:t>
          </w:ins>
        </m:r>
        <m:sSub>
          <m:sSubPr>
            <m:ctrlPr>
              <w:ins w:id="632" w:author="Windows User" w:date="2019-09-19T04:16:00Z">
                <w:rPr>
                  <w:rFonts w:ascii="Cambria Math" w:hAnsi="Cambria Math" w:cs="Times New Roman"/>
                  <w:i/>
                </w:rPr>
              </w:ins>
            </m:ctrlPr>
          </m:sSubPr>
          <m:e>
            <m:r>
              <w:ins w:id="633" w:author="Windows User" w:date="2019-09-19T04:16:00Z">
                <w:rPr>
                  <w:rFonts w:ascii="Cambria Math" w:hAnsi="Cambria Math" w:cs="Times New Roman"/>
                </w:rPr>
                <m:t>e</m:t>
              </w:ins>
            </m:r>
          </m:e>
          <m:sub>
            <m:r>
              <w:ins w:id="634" w:author="Windows User" w:date="2019-09-19T04:16:00Z">
                <w:rPr>
                  <w:rFonts w:ascii="Cambria Math" w:hAnsi="Cambria Math" w:cs="Times New Roman"/>
                </w:rPr>
                <m:t>n-1</m:t>
              </w:ins>
            </m:r>
          </m:sub>
        </m:sSub>
      </m:oMath>
      <w:r w:rsidR="008357B5" w:rsidRPr="0033182C">
        <w:rPr>
          <w:rFonts w:eastAsiaTheme="minorEastAsia" w:cs="Times New Roman"/>
        </w:rPr>
        <w:t xml:space="preserve"> </w:t>
      </w:r>
      <w:r w:rsidR="008357B5" w:rsidRPr="0033182C">
        <w:rPr>
          <w:rStyle w:val="a"/>
          <w:rFonts w:eastAsiaTheme="minorEastAsia" w:cs="Times New Roman"/>
          <w:szCs w:val="24"/>
          <w:lang w:val="id-ID"/>
        </w:rPr>
        <w:tab/>
      </w:r>
      <w:r w:rsidR="008357B5" w:rsidRPr="0033182C">
        <w:rPr>
          <w:rFonts w:cs="Times New Roman"/>
          <w:lang w:val="en-ID"/>
        </w:rPr>
        <w:t>(</w:t>
      </w:r>
      <w:r w:rsidR="008357B5" w:rsidRPr="0033182C">
        <w:rPr>
          <w:rFonts w:cs="Times New Roman"/>
          <w:lang w:val="id-ID"/>
        </w:rPr>
        <w:t>6</w:t>
      </w:r>
      <w:r w:rsidR="008357B5" w:rsidRPr="0033182C">
        <w:rPr>
          <w:rFonts w:cs="Times New Roman"/>
          <w:lang w:val="en-ID"/>
        </w:rPr>
        <w:t>)</w:t>
      </w:r>
    </w:p>
    <w:p w14:paraId="7A299A01" w14:textId="77777777" w:rsidR="00E14759" w:rsidRPr="0033182C" w:rsidRDefault="00E14759" w:rsidP="00E14759">
      <w:pPr>
        <w:pStyle w:val="Default"/>
        <w:spacing w:line="360" w:lineRule="auto"/>
        <w:rPr>
          <w:ins w:id="635" w:author="Windows User" w:date="2019-09-19T04:16:00Z"/>
          <w:color w:val="auto"/>
        </w:rPr>
      </w:pPr>
      <w:ins w:id="636" w:author="Windows User" w:date="2019-09-19T04:16:00Z">
        <w:r w:rsidRPr="0033182C">
          <w:rPr>
            <w:color w:val="auto"/>
          </w:rPr>
          <w:t xml:space="preserve">Keterangan: </w:t>
        </w:r>
      </w:ins>
    </w:p>
    <w:p w14:paraId="290607DC" w14:textId="77777777" w:rsidR="00E14759" w:rsidRPr="0033182C" w:rsidRDefault="00E14759" w:rsidP="00E14759">
      <w:pPr>
        <w:pStyle w:val="Default"/>
        <w:spacing w:line="360" w:lineRule="auto"/>
        <w:ind w:firstLine="426"/>
        <w:rPr>
          <w:ins w:id="637" w:author="Windows User" w:date="2019-09-19T04:16:00Z"/>
          <w:color w:val="auto"/>
        </w:rPr>
      </w:pPr>
      <w:ins w:id="638" w:author="Windows User" w:date="2019-09-19T04:16:00Z">
        <w:r w:rsidRPr="0033182C">
          <w:rPr>
            <w:color w:val="auto"/>
          </w:rPr>
          <w:t xml:space="preserve">en= </w:t>
        </w:r>
        <w:r w:rsidRPr="0033182C">
          <w:rPr>
            <w:i/>
            <w:iCs/>
            <w:color w:val="auto"/>
          </w:rPr>
          <w:t xml:space="preserve">error </w:t>
        </w:r>
        <w:r w:rsidRPr="0033182C">
          <w:rPr>
            <w:color w:val="auto"/>
          </w:rPr>
          <w:t xml:space="preserve">sekarang </w:t>
        </w:r>
      </w:ins>
    </w:p>
    <w:p w14:paraId="6768412F" w14:textId="77777777" w:rsidR="00E14759" w:rsidRPr="0033182C" w:rsidRDefault="00E14759" w:rsidP="00E14759">
      <w:pPr>
        <w:pStyle w:val="Default"/>
        <w:spacing w:line="360" w:lineRule="auto"/>
        <w:ind w:firstLine="426"/>
        <w:rPr>
          <w:ins w:id="639" w:author="Windows User" w:date="2019-09-19T04:16:00Z"/>
          <w:color w:val="auto"/>
        </w:rPr>
      </w:pPr>
      <w:ins w:id="640" w:author="Windows User" w:date="2019-09-19T04:16:00Z">
        <w:r w:rsidRPr="0033182C">
          <w:rPr>
            <w:color w:val="auto"/>
          </w:rPr>
          <w:t xml:space="preserve">en-1= </w:t>
        </w:r>
        <w:r w:rsidRPr="0033182C">
          <w:rPr>
            <w:i/>
            <w:iCs/>
            <w:color w:val="auto"/>
          </w:rPr>
          <w:t xml:space="preserve">error </w:t>
        </w:r>
        <w:r w:rsidRPr="0033182C">
          <w:rPr>
            <w:color w:val="auto"/>
          </w:rPr>
          <w:t xml:space="preserve">sebelumnya </w:t>
        </w:r>
      </w:ins>
    </w:p>
    <w:p w14:paraId="2599A61B" w14:textId="77777777" w:rsidR="00E14759" w:rsidRPr="0033182C" w:rsidRDefault="00E14759" w:rsidP="00E14759">
      <w:pPr>
        <w:pStyle w:val="Default"/>
        <w:spacing w:line="360" w:lineRule="auto"/>
        <w:ind w:firstLine="426"/>
        <w:jc w:val="both"/>
        <w:rPr>
          <w:ins w:id="641" w:author="Windows User" w:date="2019-09-19T04:16:00Z"/>
          <w:color w:val="auto"/>
        </w:rPr>
      </w:pPr>
      <w:ins w:id="642" w:author="Windows User" w:date="2019-09-19T04:16:00Z">
        <w:r w:rsidRPr="0033182C">
          <w:rPr>
            <w:color w:val="auto"/>
          </w:rPr>
          <w:t xml:space="preserve">Fungsi keanggotaan </w:t>
        </w:r>
        <w:r w:rsidRPr="0033182C">
          <w:rPr>
            <w:i/>
            <w:color w:val="auto"/>
          </w:rPr>
          <w:t xml:space="preserve">delta </w:t>
        </w:r>
        <w:r w:rsidRPr="0033182C">
          <w:rPr>
            <w:i/>
            <w:iCs/>
            <w:color w:val="auto"/>
          </w:rPr>
          <w:t xml:space="preserve">error </w:t>
        </w:r>
        <w:r w:rsidRPr="0033182C">
          <w:rPr>
            <w:color w:val="auto"/>
          </w:rPr>
          <w:t xml:space="preserve">ditentukan dengan melihat perubahan </w:t>
        </w:r>
        <w:r w:rsidRPr="0033182C">
          <w:rPr>
            <w:i/>
            <w:iCs/>
            <w:color w:val="auto"/>
          </w:rPr>
          <w:t xml:space="preserve">error </w:t>
        </w:r>
        <w:r w:rsidRPr="0033182C">
          <w:rPr>
            <w:color w:val="auto"/>
          </w:rPr>
          <w:t xml:space="preserve">dari yang terkecil hingga </w:t>
        </w:r>
        <w:r w:rsidRPr="0033182C">
          <w:rPr>
            <w:i/>
            <w:iCs/>
            <w:color w:val="auto"/>
          </w:rPr>
          <w:t xml:space="preserve">error </w:t>
        </w:r>
        <w:r w:rsidRPr="0033182C">
          <w:rPr>
            <w:color w:val="auto"/>
          </w:rPr>
          <w:t xml:space="preserve">terbesar. Selanjutnya nilai </w:t>
        </w:r>
        <w:r w:rsidRPr="0033182C">
          <w:rPr>
            <w:i/>
            <w:color w:val="auto"/>
          </w:rPr>
          <w:t xml:space="preserve">delta </w:t>
        </w:r>
        <w:r w:rsidRPr="0033182C">
          <w:rPr>
            <w:i/>
            <w:iCs/>
            <w:color w:val="auto"/>
          </w:rPr>
          <w:t xml:space="preserve">error </w:t>
        </w:r>
        <w:r w:rsidRPr="0033182C">
          <w:rPr>
            <w:color w:val="auto"/>
          </w:rPr>
          <w:t xml:space="preserve">tersebut </w:t>
        </w:r>
        <w:r w:rsidRPr="0033182C">
          <w:rPr>
            <w:color w:val="auto"/>
          </w:rPr>
          <w:lastRenderedPageBreak/>
          <w:t xml:space="preserve">dibagi menjadi 7 fungsi keanggotaan seperti fungsi keanggotaan </w:t>
        </w:r>
        <w:r w:rsidRPr="0033182C">
          <w:rPr>
            <w:i/>
            <w:iCs/>
            <w:color w:val="auto"/>
          </w:rPr>
          <w:t>error</w:t>
        </w:r>
        <w:r w:rsidRPr="0033182C">
          <w:rPr>
            <w:color w:val="auto"/>
          </w:rPr>
          <w:t xml:space="preserve"> sebagai berikut:</w:t>
        </w:r>
      </w:ins>
    </w:p>
    <w:p w14:paraId="12862138" w14:textId="77777777" w:rsidR="00E14759" w:rsidRPr="0033182C" w:rsidRDefault="00E14759" w:rsidP="00F63116">
      <w:pPr>
        <w:pStyle w:val="Default"/>
        <w:numPr>
          <w:ilvl w:val="0"/>
          <w:numId w:val="38"/>
        </w:numPr>
        <w:spacing w:line="360" w:lineRule="auto"/>
        <w:ind w:left="284" w:hanging="142"/>
        <w:jc w:val="both"/>
        <w:rPr>
          <w:ins w:id="643" w:author="Windows User" w:date="2019-09-19T04:16:00Z"/>
          <w:i/>
          <w:color w:val="auto"/>
        </w:rPr>
      </w:pPr>
      <w:ins w:id="644" w:author="Windows User" w:date="2019-09-19T04:16:00Z">
        <w:r w:rsidRPr="0033182C">
          <w:rPr>
            <w:i/>
            <w:color w:val="auto"/>
          </w:rPr>
          <w:t>Negative Big (NB)</w:t>
        </w:r>
      </w:ins>
    </w:p>
    <w:p w14:paraId="3EB518CB" w14:textId="77777777" w:rsidR="00E14759" w:rsidRPr="0033182C" w:rsidRDefault="00E14759" w:rsidP="00F63116">
      <w:pPr>
        <w:pStyle w:val="Default"/>
        <w:spacing w:line="360" w:lineRule="auto"/>
        <w:ind w:left="567" w:hanging="283"/>
        <w:jc w:val="both"/>
        <w:rPr>
          <w:ins w:id="645" w:author="Windows User" w:date="2019-09-19T04:16:00Z"/>
          <w:color w:val="auto"/>
        </w:rPr>
      </w:pPr>
      <w:ins w:id="646" w:author="Windows User" w:date="2019-09-19T04:16:00Z">
        <w:r w:rsidRPr="0033182C">
          <w:rPr>
            <w:i/>
            <w:color w:val="auto"/>
          </w:rPr>
          <w:t xml:space="preserve">Negative Big yang </w:t>
        </w:r>
        <w:r w:rsidRPr="0033182C">
          <w:rPr>
            <w:color w:val="auto"/>
          </w:rPr>
          <w:t>bernilai &lt; -125</w:t>
        </w:r>
      </w:ins>
    </w:p>
    <w:p w14:paraId="4484E71B" w14:textId="77777777" w:rsidR="00E14759" w:rsidRPr="0033182C" w:rsidRDefault="00E14759" w:rsidP="002E0200">
      <w:pPr>
        <w:pStyle w:val="Default"/>
        <w:spacing w:line="360" w:lineRule="auto"/>
        <w:ind w:left="567" w:hanging="425"/>
        <w:jc w:val="both"/>
        <w:rPr>
          <w:ins w:id="647" w:author="Windows User" w:date="2019-09-19T04:16:00Z"/>
          <w:rFonts w:eastAsiaTheme="minorEastAsia"/>
          <w:color w:val="auto"/>
        </w:rPr>
      </w:pPr>
      <m:oMath>
        <m:r>
          <w:ins w:id="648" w:author="Windows User" w:date="2019-09-19T04:16:00Z">
            <w:rPr>
              <w:rFonts w:ascii="Cambria Math" w:hAnsi="Cambria Math"/>
              <w:color w:val="auto"/>
            </w:rPr>
            <m:t>μNB</m:t>
          </w:ins>
        </m:r>
        <m:d>
          <m:dPr>
            <m:ctrlPr>
              <w:ins w:id="649" w:author="Windows User" w:date="2019-09-19T04:16:00Z">
                <w:rPr>
                  <w:rFonts w:ascii="Cambria Math" w:hAnsi="Cambria Math"/>
                  <w:i/>
                  <w:color w:val="auto"/>
                </w:rPr>
              </w:ins>
            </m:ctrlPr>
          </m:dPr>
          <m:e>
            <m:r>
              <w:ins w:id="650" w:author="Windows User" w:date="2019-09-19T04:16:00Z">
                <w:rPr>
                  <w:rFonts w:ascii="Cambria Math" w:hAnsi="Cambria Math"/>
                  <w:color w:val="auto"/>
                </w:rPr>
                <m:t>x</m:t>
              </w:ins>
            </m:r>
          </m:e>
        </m:d>
        <m:r>
          <w:ins w:id="651" w:author="Windows User" w:date="2019-09-19T04:16:00Z">
            <w:rPr>
              <w:rFonts w:ascii="Cambria Math" w:hAnsi="Cambria Math"/>
              <w:color w:val="auto"/>
            </w:rPr>
            <m:t xml:space="preserve">  </m:t>
          </w:ins>
        </m:r>
      </m:oMath>
      <w:ins w:id="652"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(-125-de)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-275≤de≤-125</m:t>
          </m:r>
        </m:oMath>
      </w:ins>
    </w:p>
    <w:p w14:paraId="39A2DBF6" w14:textId="77777777" w:rsidR="00E14759" w:rsidRPr="0033182C" w:rsidRDefault="00E14759" w:rsidP="00F63116">
      <w:pPr>
        <w:pStyle w:val="Default"/>
        <w:numPr>
          <w:ilvl w:val="0"/>
          <w:numId w:val="38"/>
        </w:numPr>
        <w:spacing w:line="360" w:lineRule="auto"/>
        <w:ind w:left="284" w:hanging="142"/>
        <w:jc w:val="both"/>
        <w:rPr>
          <w:ins w:id="653" w:author="Windows User" w:date="2019-09-19T04:16:00Z"/>
          <w:i/>
          <w:color w:val="auto"/>
          <w:sz w:val="22"/>
          <w:szCs w:val="22"/>
        </w:rPr>
      </w:pPr>
      <w:ins w:id="654" w:author="Windows User" w:date="2019-09-19T04:16:00Z">
        <w:r w:rsidRPr="0033182C">
          <w:rPr>
            <w:i/>
            <w:color w:val="auto"/>
            <w:sz w:val="22"/>
            <w:szCs w:val="22"/>
          </w:rPr>
          <w:t>Negative Medium (NM)</w:t>
        </w:r>
      </w:ins>
    </w:p>
    <w:p w14:paraId="37DD4E73" w14:textId="77777777" w:rsidR="00E14759" w:rsidRPr="0033182C" w:rsidRDefault="00E14759" w:rsidP="00F63116">
      <w:pPr>
        <w:pStyle w:val="Default"/>
        <w:spacing w:line="360" w:lineRule="auto"/>
        <w:ind w:left="567" w:hanging="283"/>
        <w:jc w:val="both"/>
        <w:rPr>
          <w:ins w:id="655" w:author="Windows User" w:date="2019-09-19T04:16:00Z"/>
          <w:color w:val="auto"/>
        </w:rPr>
      </w:pPr>
      <w:ins w:id="656" w:author="Windows User" w:date="2019-09-19T04:16:00Z">
        <w:r w:rsidRPr="0033182C">
          <w:rPr>
            <w:i/>
            <w:color w:val="auto"/>
          </w:rPr>
          <w:t xml:space="preserve">Negative Medium yang </w:t>
        </w:r>
        <w:r w:rsidRPr="0033182C">
          <w:rPr>
            <w:color w:val="auto"/>
          </w:rPr>
          <w:t>bernilai &lt; -10 sampai -275</w:t>
        </w:r>
      </w:ins>
    </w:p>
    <w:p w14:paraId="401762B3" w14:textId="77777777" w:rsidR="00E14759" w:rsidRPr="0033182C" w:rsidRDefault="00E14759" w:rsidP="002E0200">
      <w:pPr>
        <w:pStyle w:val="Default"/>
        <w:spacing w:line="360" w:lineRule="auto"/>
        <w:ind w:left="567" w:hanging="425"/>
        <w:jc w:val="both"/>
        <w:rPr>
          <w:ins w:id="657" w:author="Windows User" w:date="2019-09-19T04:16:00Z"/>
          <w:rFonts w:eastAsiaTheme="minorEastAsia"/>
          <w:color w:val="auto"/>
        </w:rPr>
      </w:pPr>
      <m:oMath>
        <m:r>
          <w:ins w:id="658" w:author="Windows User" w:date="2019-09-19T04:16:00Z">
            <w:rPr>
              <w:rFonts w:ascii="Cambria Math" w:hAnsi="Cambria Math"/>
              <w:color w:val="auto"/>
            </w:rPr>
            <m:t>μNM</m:t>
          </w:ins>
        </m:r>
        <m:d>
          <m:dPr>
            <m:ctrlPr>
              <w:ins w:id="659" w:author="Windows User" w:date="2019-09-19T04:16:00Z">
                <w:rPr>
                  <w:rFonts w:ascii="Cambria Math" w:hAnsi="Cambria Math"/>
                  <w:i/>
                  <w:color w:val="auto"/>
                </w:rPr>
              </w:ins>
            </m:ctrlPr>
          </m:dPr>
          <m:e>
            <m:r>
              <w:ins w:id="660" w:author="Windows User" w:date="2019-09-19T04:16:00Z">
                <w:rPr>
                  <w:rFonts w:ascii="Cambria Math" w:hAnsi="Cambria Math"/>
                  <w:color w:val="auto"/>
                </w:rPr>
                <m:t>x</m:t>
              </w:ins>
            </m:r>
          </m:e>
        </m:d>
        <m:r>
          <w:ins w:id="661" w:author="Windows User" w:date="2019-09-19T04:16:00Z">
            <w:rPr>
              <w:rFonts w:ascii="Cambria Math" w:hAnsi="Cambria Math"/>
              <w:color w:val="auto"/>
            </w:rPr>
            <m:t xml:space="preserve">  </m:t>
          </w:ins>
        </m:r>
      </m:oMath>
      <w:ins w:id="662"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(de-(-275))</m:t>
                  </m:r>
                </m:e>
              </m:eqArr>
            </m:num>
            <m:den>
              <m:r>
                <m:rPr>
                  <m:sty m:val="p"/>
                </m:rPr>
                <w:rPr>
                  <w:rFonts w:ascii="Cambria Math" w:eastAsiaTheme="minorEastAsia" w:hAnsi="Cambria Math"/>
                  <w:color w:val="auto"/>
                </w:rPr>
                <m:t>(-125-(-275))</m:t>
              </m:r>
            </m:den>
          </m:f>
        </m:oMath>
        <w:r w:rsidRPr="0033182C">
          <w:rPr>
            <w:rFonts w:eastAsiaTheme="minorEastAsia"/>
            <w:color w:val="auto"/>
          </w:rPr>
          <w:t xml:space="preserve">, </w:t>
        </w:r>
        <m:oMath>
          <m:r>
            <w:rPr>
              <w:rFonts w:ascii="Cambria Math" w:eastAsiaTheme="minorEastAsia" w:hAnsi="Cambria Math"/>
              <w:color w:val="auto"/>
            </w:rPr>
            <m:t>-275≤de≤-125</m:t>
          </m:r>
        </m:oMath>
      </w:ins>
    </w:p>
    <w:p w14:paraId="5C324D75" w14:textId="77777777" w:rsidR="00E14759" w:rsidRPr="0033182C" w:rsidRDefault="00E14759" w:rsidP="002E0200">
      <w:pPr>
        <w:pStyle w:val="Default"/>
        <w:spacing w:line="360" w:lineRule="auto"/>
        <w:ind w:left="567" w:hanging="425"/>
        <w:jc w:val="both"/>
        <w:rPr>
          <w:ins w:id="663" w:author="Windows User" w:date="2019-09-19T04:16:00Z"/>
          <w:rFonts w:eastAsiaTheme="minorEastAsia"/>
          <w:color w:val="auto"/>
        </w:rPr>
      </w:pPr>
      <w:ins w:id="664"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(-10-de)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-10-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-125≤de≤-10</m:t>
          </m:r>
        </m:oMath>
      </w:ins>
    </w:p>
    <w:p w14:paraId="10D278F1" w14:textId="77777777" w:rsidR="00E14759" w:rsidRPr="0033182C" w:rsidRDefault="00E14759" w:rsidP="00F63116">
      <w:pPr>
        <w:pStyle w:val="Default"/>
        <w:numPr>
          <w:ilvl w:val="0"/>
          <w:numId w:val="38"/>
        </w:numPr>
        <w:spacing w:line="360" w:lineRule="auto"/>
        <w:ind w:left="284" w:hanging="142"/>
        <w:jc w:val="both"/>
        <w:rPr>
          <w:ins w:id="665" w:author="Windows User" w:date="2019-09-19T04:16:00Z"/>
          <w:i/>
          <w:color w:val="auto"/>
          <w:sz w:val="22"/>
          <w:szCs w:val="22"/>
        </w:rPr>
      </w:pPr>
      <w:ins w:id="666" w:author="Windows User" w:date="2019-09-19T04:16:00Z">
        <w:r w:rsidRPr="0033182C">
          <w:rPr>
            <w:i/>
            <w:color w:val="auto"/>
            <w:sz w:val="22"/>
            <w:szCs w:val="22"/>
          </w:rPr>
          <w:t>Negative Small (NS)</w:t>
        </w:r>
      </w:ins>
    </w:p>
    <w:p w14:paraId="75767D8E" w14:textId="77777777" w:rsidR="00E14759" w:rsidRPr="0033182C" w:rsidRDefault="00E14759" w:rsidP="00F63116">
      <w:pPr>
        <w:pStyle w:val="Default"/>
        <w:spacing w:line="360" w:lineRule="auto"/>
        <w:ind w:left="567" w:hanging="283"/>
        <w:jc w:val="both"/>
        <w:rPr>
          <w:ins w:id="667" w:author="Windows User" w:date="2019-09-19T04:16:00Z"/>
          <w:color w:val="auto"/>
        </w:rPr>
      </w:pPr>
      <w:ins w:id="668" w:author="Windows User" w:date="2019-09-19T04:16:00Z">
        <w:r w:rsidRPr="0033182C">
          <w:rPr>
            <w:i/>
            <w:color w:val="auto"/>
          </w:rPr>
          <w:t xml:space="preserve">Negative Small yang </w:t>
        </w:r>
        <w:r w:rsidRPr="0033182C">
          <w:rPr>
            <w:color w:val="auto"/>
          </w:rPr>
          <w:t>bernilai &lt; -125 sampai -0</w:t>
        </w:r>
      </w:ins>
    </w:p>
    <w:p w14:paraId="5DBB9FC7" w14:textId="77777777" w:rsidR="00E14759" w:rsidRPr="0033182C" w:rsidRDefault="00E14759" w:rsidP="002E0200">
      <w:pPr>
        <w:pStyle w:val="Default"/>
        <w:spacing w:line="360" w:lineRule="auto"/>
        <w:ind w:left="567" w:hanging="425"/>
        <w:jc w:val="both"/>
        <w:rPr>
          <w:ins w:id="669" w:author="Windows User" w:date="2019-09-19T04:16:00Z"/>
          <w:rFonts w:eastAsiaTheme="minorEastAsia"/>
          <w:color w:val="auto"/>
        </w:rPr>
      </w:pPr>
      <m:oMath>
        <m:r>
          <w:ins w:id="670" w:author="Windows User" w:date="2019-09-19T04:16:00Z">
            <w:rPr>
              <w:rFonts w:ascii="Cambria Math" w:hAnsi="Cambria Math"/>
              <w:color w:val="auto"/>
            </w:rPr>
            <m:t>μNM</m:t>
          </w:ins>
        </m:r>
        <m:d>
          <m:dPr>
            <m:ctrlPr>
              <w:ins w:id="671" w:author="Windows User" w:date="2019-09-19T04:16:00Z">
                <w:rPr>
                  <w:rFonts w:ascii="Cambria Math" w:hAnsi="Cambria Math"/>
                  <w:i/>
                  <w:color w:val="auto"/>
                </w:rPr>
              </w:ins>
            </m:ctrlPr>
          </m:dPr>
          <m:e>
            <m:r>
              <w:ins w:id="672" w:author="Windows User" w:date="2019-09-19T04:16:00Z">
                <w:rPr>
                  <w:rFonts w:ascii="Cambria Math" w:hAnsi="Cambria Math"/>
                  <w:color w:val="auto"/>
                </w:rPr>
                <m:t>x</m:t>
              </w:ins>
            </m:r>
          </m:e>
        </m:d>
        <m:r>
          <w:ins w:id="673" w:author="Windows User" w:date="2019-09-19T04:16:00Z">
            <w:rPr>
              <w:rFonts w:ascii="Cambria Math" w:hAnsi="Cambria Math"/>
              <w:color w:val="auto"/>
            </w:rPr>
            <m:t xml:space="preserve">  </m:t>
          </w:ins>
        </m:r>
      </m:oMath>
      <w:ins w:id="674"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(-10-(-125))</m:t>
              </m:r>
            </m:den>
          </m:f>
        </m:oMath>
        <w:r w:rsidRPr="0033182C">
          <w:rPr>
            <w:rFonts w:eastAsiaTheme="minorEastAsia"/>
            <w:color w:val="auto"/>
          </w:rPr>
          <w:t xml:space="preserve">, </w:t>
        </w:r>
        <m:oMath>
          <m:r>
            <w:rPr>
              <w:rFonts w:ascii="Cambria Math" w:eastAsiaTheme="minorEastAsia" w:hAnsi="Cambria Math"/>
              <w:color w:val="auto"/>
            </w:rPr>
            <m:t>-125≤de≤-10</m:t>
          </m:r>
        </m:oMath>
      </w:ins>
    </w:p>
    <w:p w14:paraId="01ED846A" w14:textId="77777777" w:rsidR="00E14759" w:rsidRPr="0033182C" w:rsidRDefault="00E14759" w:rsidP="002E0200">
      <w:pPr>
        <w:pStyle w:val="Default"/>
        <w:spacing w:line="360" w:lineRule="auto"/>
        <w:ind w:left="567" w:hanging="425"/>
        <w:jc w:val="both"/>
        <w:rPr>
          <w:ins w:id="675" w:author="Windows User" w:date="2019-09-19T04:16:00Z"/>
          <w:rFonts w:eastAsiaTheme="minorEastAsia"/>
          <w:color w:val="auto"/>
        </w:rPr>
      </w:pPr>
      <w:ins w:id="676"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-10</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-10≤de≤0</m:t>
          </m:r>
        </m:oMath>
      </w:ins>
    </w:p>
    <w:p w14:paraId="0FFD984C" w14:textId="77777777" w:rsidR="00E14759" w:rsidRPr="0033182C" w:rsidRDefault="00E14759" w:rsidP="00F63116">
      <w:pPr>
        <w:pStyle w:val="Default"/>
        <w:numPr>
          <w:ilvl w:val="0"/>
          <w:numId w:val="38"/>
        </w:numPr>
        <w:spacing w:line="360" w:lineRule="auto"/>
        <w:ind w:left="284" w:hanging="142"/>
        <w:jc w:val="both"/>
        <w:rPr>
          <w:ins w:id="677" w:author="Windows User" w:date="2019-09-19T04:16:00Z"/>
          <w:i/>
          <w:color w:val="auto"/>
          <w:sz w:val="22"/>
          <w:szCs w:val="22"/>
        </w:rPr>
      </w:pPr>
      <w:ins w:id="678" w:author="Windows User" w:date="2019-09-19T04:16:00Z">
        <w:r w:rsidRPr="0033182C">
          <w:rPr>
            <w:i/>
            <w:color w:val="auto"/>
            <w:sz w:val="22"/>
            <w:szCs w:val="22"/>
          </w:rPr>
          <w:t>Zero Error (ZE)</w:t>
        </w:r>
      </w:ins>
    </w:p>
    <w:p w14:paraId="0EC86186" w14:textId="77777777" w:rsidR="00E14759" w:rsidRPr="0033182C" w:rsidRDefault="00E14759" w:rsidP="00F63116">
      <w:pPr>
        <w:pStyle w:val="Default"/>
        <w:spacing w:line="360" w:lineRule="auto"/>
        <w:ind w:left="567" w:hanging="283"/>
        <w:jc w:val="both"/>
        <w:rPr>
          <w:ins w:id="679" w:author="Windows User" w:date="2019-09-19T04:16:00Z"/>
          <w:color w:val="auto"/>
        </w:rPr>
      </w:pPr>
      <w:ins w:id="680" w:author="Windows User" w:date="2019-09-19T04:16:00Z">
        <w:r w:rsidRPr="0033182C">
          <w:rPr>
            <w:i/>
            <w:color w:val="auto"/>
            <w:sz w:val="22"/>
            <w:szCs w:val="22"/>
          </w:rPr>
          <w:t xml:space="preserve">Zero Error </w:t>
        </w:r>
        <w:r w:rsidRPr="0033182C">
          <w:rPr>
            <w:i/>
            <w:color w:val="auto"/>
          </w:rPr>
          <w:t xml:space="preserve">yang </w:t>
        </w:r>
        <w:r w:rsidRPr="0033182C">
          <w:rPr>
            <w:color w:val="auto"/>
          </w:rPr>
          <w:t>bernilai &lt; -10 sampai 10</w:t>
        </w:r>
      </w:ins>
    </w:p>
    <w:p w14:paraId="385207DB" w14:textId="77777777" w:rsidR="00E14759" w:rsidRPr="0033182C" w:rsidRDefault="00E14759" w:rsidP="002E0200">
      <w:pPr>
        <w:pStyle w:val="Default"/>
        <w:spacing w:line="360" w:lineRule="auto"/>
        <w:ind w:left="567" w:hanging="425"/>
        <w:jc w:val="both"/>
        <w:rPr>
          <w:ins w:id="681" w:author="Windows User" w:date="2019-09-19T04:16:00Z"/>
          <w:rFonts w:eastAsiaTheme="minorEastAsia"/>
          <w:color w:val="auto"/>
        </w:rPr>
      </w:pPr>
      <m:oMath>
        <m:r>
          <w:ins w:id="682" w:author="Windows User" w:date="2019-09-19T04:16:00Z">
            <w:rPr>
              <w:rFonts w:ascii="Cambria Math" w:hAnsi="Cambria Math"/>
              <w:color w:val="auto"/>
            </w:rPr>
            <m:t>μZE</m:t>
          </w:ins>
        </m:r>
        <m:d>
          <m:dPr>
            <m:ctrlPr>
              <w:ins w:id="683" w:author="Windows User" w:date="2019-09-19T04:16:00Z">
                <w:rPr>
                  <w:rFonts w:ascii="Cambria Math" w:hAnsi="Cambria Math"/>
                  <w:i/>
                  <w:color w:val="auto"/>
                </w:rPr>
              </w:ins>
            </m:ctrlPr>
          </m:dPr>
          <m:e>
            <m:r>
              <w:ins w:id="684" w:author="Windows User" w:date="2019-09-19T04:16:00Z">
                <w:rPr>
                  <w:rFonts w:ascii="Cambria Math" w:hAnsi="Cambria Math"/>
                  <w:color w:val="auto"/>
                </w:rPr>
                <m:t>x</m:t>
              </w:ins>
            </m:r>
          </m:e>
        </m:d>
        <m:r>
          <w:ins w:id="685" w:author="Windows User" w:date="2019-09-19T04:16:00Z">
            <w:rPr>
              <w:rFonts w:ascii="Cambria Math" w:hAnsi="Cambria Math"/>
              <w:color w:val="auto"/>
            </w:rPr>
            <m:t xml:space="preserve">  </m:t>
          </w:ins>
        </m:r>
      </m:oMath>
      <w:ins w:id="686"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(de-(-10))</m:t>
                  </m:r>
                </m:e>
              </m:eqArr>
            </m:num>
            <m:den>
              <m:r>
                <m:rPr>
                  <m:sty m:val="p"/>
                </m:rPr>
                <w:rPr>
                  <w:rFonts w:ascii="Cambria Math" w:eastAsiaTheme="minorEastAsia" w:hAnsi="Cambria Math"/>
                  <w:color w:val="auto"/>
                </w:rPr>
                <m:t>(0-(-10))</m:t>
              </m:r>
            </m:den>
          </m:f>
        </m:oMath>
        <w:r w:rsidRPr="0033182C">
          <w:rPr>
            <w:rFonts w:eastAsiaTheme="minorEastAsia"/>
            <w:color w:val="auto"/>
          </w:rPr>
          <w:t xml:space="preserve">, </w:t>
        </w:r>
        <m:oMath>
          <m:r>
            <w:rPr>
              <w:rFonts w:ascii="Cambria Math" w:eastAsiaTheme="minorEastAsia" w:hAnsi="Cambria Math"/>
              <w:color w:val="auto"/>
            </w:rPr>
            <m:t>-10≤de≤0</m:t>
          </m:r>
        </m:oMath>
      </w:ins>
    </w:p>
    <w:p w14:paraId="3E041C8C" w14:textId="77777777" w:rsidR="00E14759" w:rsidRPr="0033182C" w:rsidRDefault="00E14759" w:rsidP="002E0200">
      <w:pPr>
        <w:pStyle w:val="Default"/>
        <w:spacing w:line="360" w:lineRule="auto"/>
        <w:ind w:left="567" w:hanging="425"/>
        <w:jc w:val="both"/>
        <w:rPr>
          <w:ins w:id="687" w:author="Windows User" w:date="2019-09-19T04:16:00Z"/>
          <w:rFonts w:eastAsiaTheme="minorEastAsia"/>
          <w:color w:val="auto"/>
        </w:rPr>
      </w:pPr>
      <w:ins w:id="688"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(10-de)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(10-0))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0≤de≤10</m:t>
          </m:r>
        </m:oMath>
      </w:ins>
    </w:p>
    <w:p w14:paraId="3EC80558" w14:textId="77777777" w:rsidR="00E14759" w:rsidRPr="0033182C" w:rsidRDefault="00E14759" w:rsidP="002E0200">
      <w:pPr>
        <w:pStyle w:val="Default"/>
        <w:spacing w:line="360" w:lineRule="auto"/>
        <w:ind w:left="567" w:hanging="425"/>
        <w:jc w:val="both"/>
        <w:rPr>
          <w:ins w:id="689" w:author="Windows User" w:date="2019-09-19T04:16:00Z"/>
          <w:rFonts w:eastAsiaTheme="minorEastAsia"/>
          <w:color w:val="auto"/>
        </w:rPr>
      </w:pPr>
    </w:p>
    <w:p w14:paraId="1A81DCAF" w14:textId="77777777" w:rsidR="00E14759" w:rsidRPr="0033182C" w:rsidRDefault="00E14759" w:rsidP="00F63116">
      <w:pPr>
        <w:pStyle w:val="Default"/>
        <w:numPr>
          <w:ilvl w:val="0"/>
          <w:numId w:val="38"/>
        </w:numPr>
        <w:spacing w:line="360" w:lineRule="auto"/>
        <w:ind w:left="284" w:hanging="142"/>
        <w:jc w:val="both"/>
        <w:rPr>
          <w:ins w:id="690" w:author="Windows User" w:date="2019-09-19T04:16:00Z"/>
          <w:i/>
          <w:color w:val="auto"/>
          <w:sz w:val="22"/>
          <w:szCs w:val="22"/>
        </w:rPr>
      </w:pPr>
      <w:ins w:id="691" w:author="Windows User" w:date="2019-09-19T04:16:00Z">
        <w:r w:rsidRPr="0033182C">
          <w:rPr>
            <w:i/>
            <w:color w:val="auto"/>
            <w:sz w:val="22"/>
            <w:szCs w:val="22"/>
          </w:rPr>
          <w:t>Positive Small (PS)</w:t>
        </w:r>
      </w:ins>
    </w:p>
    <w:p w14:paraId="02FBE5A4" w14:textId="77777777" w:rsidR="00E14759" w:rsidRPr="0033182C" w:rsidRDefault="00E14759" w:rsidP="00F63116">
      <w:pPr>
        <w:pStyle w:val="Default"/>
        <w:spacing w:line="360" w:lineRule="auto"/>
        <w:ind w:left="567" w:hanging="283"/>
        <w:jc w:val="both"/>
        <w:rPr>
          <w:ins w:id="692" w:author="Windows User" w:date="2019-09-19T04:16:00Z"/>
          <w:i/>
          <w:color w:val="auto"/>
          <w:sz w:val="22"/>
          <w:szCs w:val="22"/>
        </w:rPr>
      </w:pPr>
      <w:ins w:id="693" w:author="Windows User" w:date="2019-09-19T04:16:00Z">
        <w:r w:rsidRPr="0033182C">
          <w:rPr>
            <w:i/>
            <w:color w:val="auto"/>
            <w:sz w:val="22"/>
            <w:szCs w:val="22"/>
          </w:rPr>
          <w:t xml:space="preserve">Positive Small </w:t>
        </w:r>
        <w:r w:rsidRPr="0033182C">
          <w:rPr>
            <w:i/>
            <w:color w:val="auto"/>
          </w:rPr>
          <w:t xml:space="preserve">yang </w:t>
        </w:r>
        <w:r w:rsidRPr="0033182C">
          <w:rPr>
            <w:color w:val="auto"/>
          </w:rPr>
          <w:t>bernilai  &gt;10 sampai 125</w:t>
        </w:r>
      </w:ins>
    </w:p>
    <w:p w14:paraId="14A583AC" w14:textId="77777777" w:rsidR="00E14759" w:rsidRPr="0033182C" w:rsidRDefault="00E14759" w:rsidP="002E0200">
      <w:pPr>
        <w:pStyle w:val="Default"/>
        <w:spacing w:line="360" w:lineRule="auto"/>
        <w:ind w:left="567" w:hanging="425"/>
        <w:jc w:val="both"/>
        <w:rPr>
          <w:ins w:id="694" w:author="Windows User" w:date="2019-09-19T04:16:00Z"/>
          <w:rFonts w:eastAsiaTheme="minorEastAsia"/>
          <w:color w:val="auto"/>
        </w:rPr>
      </w:pPr>
      <m:oMath>
        <m:r>
          <w:ins w:id="695" w:author="Windows User" w:date="2019-09-19T04:16:00Z">
            <w:rPr>
              <w:rFonts w:ascii="Cambria Math" w:hAnsi="Cambria Math"/>
              <w:color w:val="auto"/>
            </w:rPr>
            <m:t>μPS</m:t>
          </w:ins>
        </m:r>
        <m:d>
          <m:dPr>
            <m:ctrlPr>
              <w:ins w:id="696" w:author="Windows User" w:date="2019-09-19T04:16:00Z">
                <w:rPr>
                  <w:rFonts w:ascii="Cambria Math" w:hAnsi="Cambria Math"/>
                  <w:i/>
                  <w:color w:val="auto"/>
                </w:rPr>
              </w:ins>
            </m:ctrlPr>
          </m:dPr>
          <m:e>
            <m:r>
              <w:ins w:id="697" w:author="Windows User" w:date="2019-09-19T04:16:00Z">
                <w:rPr>
                  <w:rFonts w:ascii="Cambria Math" w:hAnsi="Cambria Math"/>
                  <w:color w:val="auto"/>
                </w:rPr>
                <m:t>x</m:t>
              </w:ins>
            </m:r>
          </m:e>
        </m:d>
        <m:r>
          <w:ins w:id="698" w:author="Windows User" w:date="2019-09-19T04:16:00Z">
            <w:rPr>
              <w:rFonts w:ascii="Cambria Math" w:hAnsi="Cambria Math"/>
              <w:color w:val="auto"/>
            </w:rPr>
            <m:t xml:space="preserve">  </m:t>
          </w:ins>
        </m:r>
      </m:oMath>
      <w:ins w:id="699"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(de-0)</m:t>
                  </m:r>
                </m:e>
              </m:eqArr>
            </m:num>
            <m:den>
              <m:r>
                <m:rPr>
                  <m:sty m:val="p"/>
                </m:rPr>
                <w:rPr>
                  <w:rFonts w:ascii="Cambria Math" w:eastAsiaTheme="minorEastAsia" w:hAnsi="Cambria Math"/>
                  <w:color w:val="auto"/>
                </w:rPr>
                <m:t>(10-0)</m:t>
              </m:r>
            </m:den>
          </m:f>
        </m:oMath>
        <w:r w:rsidRPr="0033182C">
          <w:rPr>
            <w:rFonts w:eastAsiaTheme="minorEastAsia"/>
            <w:color w:val="auto"/>
          </w:rPr>
          <w:t xml:space="preserve">, </w:t>
        </w:r>
        <m:oMath>
          <m:r>
            <w:rPr>
              <w:rFonts w:ascii="Cambria Math" w:eastAsiaTheme="minorEastAsia" w:hAnsi="Cambria Math"/>
              <w:color w:val="auto"/>
            </w:rPr>
            <m:t>0≤de≤10</m:t>
          </m:r>
        </m:oMath>
      </w:ins>
    </w:p>
    <w:p w14:paraId="2CB90EB7" w14:textId="77777777" w:rsidR="00E14759" w:rsidRPr="0033182C" w:rsidRDefault="00E14759" w:rsidP="002E0200">
      <w:pPr>
        <w:pStyle w:val="Default"/>
        <w:spacing w:line="360" w:lineRule="auto"/>
        <w:ind w:left="567" w:hanging="425"/>
        <w:jc w:val="both"/>
        <w:rPr>
          <w:ins w:id="700" w:author="Windows User" w:date="2019-09-19T04:16:00Z"/>
          <w:rFonts w:eastAsiaTheme="minorEastAsia"/>
          <w:color w:val="auto"/>
        </w:rPr>
      </w:pPr>
      <w:ins w:id="701"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(125-10))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10≤de≤125</m:t>
          </m:r>
        </m:oMath>
      </w:ins>
    </w:p>
    <w:p w14:paraId="527659EC" w14:textId="77777777" w:rsidR="00E14759" w:rsidRPr="0033182C" w:rsidRDefault="00E14759" w:rsidP="00F63116">
      <w:pPr>
        <w:pStyle w:val="Default"/>
        <w:numPr>
          <w:ilvl w:val="0"/>
          <w:numId w:val="38"/>
        </w:numPr>
        <w:spacing w:line="360" w:lineRule="auto"/>
        <w:ind w:left="284" w:hanging="142"/>
        <w:jc w:val="both"/>
        <w:rPr>
          <w:ins w:id="702" w:author="Windows User" w:date="2019-09-19T04:16:00Z"/>
          <w:i/>
          <w:color w:val="auto"/>
          <w:sz w:val="22"/>
          <w:szCs w:val="22"/>
        </w:rPr>
      </w:pPr>
      <w:ins w:id="703" w:author="Windows User" w:date="2019-09-19T04:16:00Z">
        <w:r w:rsidRPr="0033182C">
          <w:rPr>
            <w:i/>
            <w:color w:val="auto"/>
            <w:sz w:val="22"/>
            <w:szCs w:val="22"/>
          </w:rPr>
          <w:t>Positive Medium (PM)</w:t>
        </w:r>
      </w:ins>
    </w:p>
    <w:p w14:paraId="21648B9A" w14:textId="77777777" w:rsidR="00E14759" w:rsidRPr="0033182C" w:rsidRDefault="00E14759" w:rsidP="00F63116">
      <w:pPr>
        <w:pStyle w:val="Default"/>
        <w:spacing w:line="360" w:lineRule="auto"/>
        <w:ind w:left="567" w:hanging="283"/>
        <w:jc w:val="both"/>
        <w:rPr>
          <w:ins w:id="704" w:author="Windows User" w:date="2019-09-19T04:16:00Z"/>
          <w:color w:val="auto"/>
        </w:rPr>
      </w:pPr>
      <w:ins w:id="705" w:author="Windows User" w:date="2019-09-19T04:16:00Z">
        <w:r w:rsidRPr="0033182C">
          <w:rPr>
            <w:i/>
            <w:color w:val="auto"/>
            <w:sz w:val="22"/>
            <w:szCs w:val="22"/>
          </w:rPr>
          <w:t xml:space="preserve">Positive Medium </w:t>
        </w:r>
        <w:r w:rsidRPr="0033182C">
          <w:rPr>
            <w:i/>
            <w:color w:val="auto"/>
          </w:rPr>
          <w:t xml:space="preserve">yang </w:t>
        </w:r>
        <w:r w:rsidRPr="0033182C">
          <w:rPr>
            <w:color w:val="auto"/>
          </w:rPr>
          <w:t>bernilai &gt;10 sampai 275</w:t>
        </w:r>
      </w:ins>
    </w:p>
    <w:p w14:paraId="294C56C2" w14:textId="77777777" w:rsidR="00E14759" w:rsidRPr="0033182C" w:rsidRDefault="00E14759" w:rsidP="002E0200">
      <w:pPr>
        <w:pStyle w:val="Default"/>
        <w:spacing w:line="360" w:lineRule="auto"/>
        <w:ind w:left="567" w:hanging="425"/>
        <w:jc w:val="both"/>
        <w:rPr>
          <w:ins w:id="706" w:author="Windows User" w:date="2019-09-19T04:16:00Z"/>
          <w:rFonts w:eastAsiaTheme="minorEastAsia"/>
          <w:color w:val="auto"/>
        </w:rPr>
      </w:pPr>
      <m:oMath>
        <m:r>
          <w:ins w:id="707" w:author="Windows User" w:date="2019-09-19T04:16:00Z">
            <w:rPr>
              <w:rFonts w:ascii="Cambria Math" w:hAnsi="Cambria Math"/>
              <w:color w:val="auto"/>
            </w:rPr>
            <w:lastRenderedPageBreak/>
            <m:t>μPM</m:t>
          </w:ins>
        </m:r>
        <m:d>
          <m:dPr>
            <m:ctrlPr>
              <w:ins w:id="708" w:author="Windows User" w:date="2019-09-19T04:16:00Z">
                <w:rPr>
                  <w:rFonts w:ascii="Cambria Math" w:hAnsi="Cambria Math"/>
                  <w:i/>
                  <w:color w:val="auto"/>
                </w:rPr>
              </w:ins>
            </m:ctrlPr>
          </m:dPr>
          <m:e>
            <m:r>
              <w:ins w:id="709" w:author="Windows User" w:date="2019-09-19T04:16:00Z">
                <w:rPr>
                  <w:rFonts w:ascii="Cambria Math" w:hAnsi="Cambria Math"/>
                  <w:color w:val="auto"/>
                </w:rPr>
                <m:t>x</m:t>
              </w:ins>
            </m:r>
          </m:e>
        </m:d>
        <m:r>
          <w:ins w:id="710" w:author="Windows User" w:date="2019-09-19T04:16:00Z">
            <w:rPr>
              <w:rFonts w:ascii="Cambria Math" w:hAnsi="Cambria Math"/>
              <w:color w:val="auto"/>
            </w:rPr>
            <m:t xml:space="preserve">  </m:t>
          </w:ins>
        </m:r>
      </m:oMath>
      <w:ins w:id="711"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(de-10)</m:t>
                  </m:r>
                </m:e>
              </m:eqArr>
            </m:num>
            <m:den>
              <m:r>
                <m:rPr>
                  <m:sty m:val="p"/>
                </m:rPr>
                <w:rPr>
                  <w:rFonts w:ascii="Cambria Math" w:eastAsiaTheme="minorEastAsia" w:hAnsi="Cambria Math"/>
                  <w:color w:val="auto"/>
                </w:rPr>
                <m:t>(125-10)</m:t>
              </m:r>
            </m:den>
          </m:f>
        </m:oMath>
        <w:r w:rsidRPr="0033182C">
          <w:rPr>
            <w:rFonts w:eastAsiaTheme="minorEastAsia"/>
            <w:color w:val="auto"/>
          </w:rPr>
          <w:t xml:space="preserve">, </w:t>
        </w:r>
        <m:oMath>
          <m:r>
            <w:rPr>
              <w:rFonts w:ascii="Cambria Math" w:eastAsiaTheme="minorEastAsia" w:hAnsi="Cambria Math"/>
              <w:color w:val="auto"/>
            </w:rPr>
            <m:t>10≤de≤125</m:t>
          </m:r>
        </m:oMath>
      </w:ins>
    </w:p>
    <w:p w14:paraId="70A912B6" w14:textId="77777777" w:rsidR="00E14759" w:rsidRPr="0033182C" w:rsidRDefault="00E14759" w:rsidP="002E0200">
      <w:pPr>
        <w:pStyle w:val="Default"/>
        <w:spacing w:line="360" w:lineRule="auto"/>
        <w:ind w:left="567" w:hanging="425"/>
        <w:jc w:val="both"/>
        <w:rPr>
          <w:ins w:id="712" w:author="Windows User" w:date="2019-09-19T04:16:00Z"/>
          <w:rFonts w:eastAsiaTheme="minorEastAsia"/>
          <w:color w:val="auto"/>
        </w:rPr>
      </w:pPr>
      <w:ins w:id="713"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125≤de≤275</m:t>
          </m:r>
        </m:oMath>
      </w:ins>
    </w:p>
    <w:p w14:paraId="213FBFD6" w14:textId="77777777" w:rsidR="00E14759" w:rsidRPr="0033182C" w:rsidRDefault="00E14759" w:rsidP="002E0200">
      <w:pPr>
        <w:pStyle w:val="Default"/>
        <w:numPr>
          <w:ilvl w:val="0"/>
          <w:numId w:val="38"/>
        </w:numPr>
        <w:spacing w:line="360" w:lineRule="auto"/>
        <w:ind w:left="284" w:hanging="142"/>
        <w:jc w:val="both"/>
        <w:rPr>
          <w:ins w:id="714" w:author="Windows User" w:date="2019-09-19T04:16:00Z"/>
          <w:i/>
          <w:color w:val="auto"/>
          <w:sz w:val="22"/>
          <w:szCs w:val="22"/>
        </w:rPr>
      </w:pPr>
      <w:ins w:id="715" w:author="Windows User" w:date="2019-09-19T04:16:00Z">
        <w:r w:rsidRPr="0033182C">
          <w:rPr>
            <w:i/>
            <w:color w:val="auto"/>
            <w:sz w:val="22"/>
            <w:szCs w:val="22"/>
          </w:rPr>
          <w:t>Positive Big (PB)</w:t>
        </w:r>
      </w:ins>
    </w:p>
    <w:p w14:paraId="25AF47FD" w14:textId="77777777" w:rsidR="00E14759" w:rsidRPr="0033182C" w:rsidRDefault="00E14759" w:rsidP="002E0200">
      <w:pPr>
        <w:pStyle w:val="Default"/>
        <w:spacing w:line="360" w:lineRule="auto"/>
        <w:ind w:left="567" w:hanging="283"/>
        <w:jc w:val="both"/>
        <w:rPr>
          <w:ins w:id="716" w:author="Windows User" w:date="2019-09-19T04:16:00Z"/>
          <w:color w:val="auto"/>
        </w:rPr>
      </w:pPr>
      <w:ins w:id="717" w:author="Windows User" w:date="2019-09-19T04:16:00Z">
        <w:r w:rsidRPr="0033182C">
          <w:rPr>
            <w:i/>
            <w:color w:val="auto"/>
            <w:sz w:val="22"/>
            <w:szCs w:val="22"/>
          </w:rPr>
          <w:t xml:space="preserve">Positive Big </w:t>
        </w:r>
        <w:r w:rsidRPr="0033182C">
          <w:rPr>
            <w:i/>
            <w:color w:val="auto"/>
          </w:rPr>
          <w:t xml:space="preserve">yang </w:t>
        </w:r>
        <w:r w:rsidRPr="0033182C">
          <w:rPr>
            <w:color w:val="auto"/>
          </w:rPr>
          <w:t>bernilai &gt;125</w:t>
        </w:r>
      </w:ins>
    </w:p>
    <w:p w14:paraId="5069872E" w14:textId="77777777" w:rsidR="00E14759" w:rsidRPr="0033182C" w:rsidRDefault="00E14759" w:rsidP="002E0200">
      <w:pPr>
        <w:pStyle w:val="Default"/>
        <w:spacing w:line="360" w:lineRule="auto"/>
        <w:ind w:left="567" w:hanging="425"/>
        <w:jc w:val="both"/>
        <w:rPr>
          <w:ins w:id="718" w:author="Windows User" w:date="2019-09-19T04:16:00Z"/>
          <w:rFonts w:eastAsiaTheme="minorEastAsia"/>
          <w:color w:val="auto"/>
        </w:rPr>
      </w:pPr>
      <m:oMath>
        <m:r>
          <w:ins w:id="719" w:author="Windows User" w:date="2019-09-19T04:16:00Z">
            <w:rPr>
              <w:rFonts w:ascii="Cambria Math" w:hAnsi="Cambria Math"/>
              <w:color w:val="auto"/>
            </w:rPr>
            <m:t>μPB</m:t>
          </w:ins>
        </m:r>
        <m:d>
          <m:dPr>
            <m:ctrlPr>
              <w:ins w:id="720" w:author="Windows User" w:date="2019-09-19T04:16:00Z">
                <w:rPr>
                  <w:rFonts w:ascii="Cambria Math" w:hAnsi="Cambria Math"/>
                  <w:i/>
                  <w:color w:val="auto"/>
                </w:rPr>
              </w:ins>
            </m:ctrlPr>
          </m:dPr>
          <m:e>
            <m:r>
              <w:ins w:id="721" w:author="Windows User" w:date="2019-09-19T04:16:00Z">
                <w:rPr>
                  <w:rFonts w:ascii="Cambria Math" w:hAnsi="Cambria Math"/>
                  <w:color w:val="auto"/>
                </w:rPr>
                <m:t>x</m:t>
              </w:ins>
            </m:r>
          </m:e>
        </m:d>
        <m:r>
          <w:ins w:id="722" w:author="Windows User" w:date="2019-09-19T04:16:00Z">
            <w:rPr>
              <w:rFonts w:ascii="Cambria Math" w:hAnsi="Cambria Math"/>
              <w:color w:val="auto"/>
            </w:rPr>
            <m:t xml:space="preserve">  </m:t>
          </w:ins>
        </m:r>
      </m:oMath>
      <w:ins w:id="723"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(275-125)</m:t>
              </m:r>
            </m:den>
          </m:f>
        </m:oMath>
        <w:r w:rsidRPr="0033182C">
          <w:rPr>
            <w:rFonts w:eastAsiaTheme="minorEastAsia"/>
            <w:color w:val="auto"/>
          </w:rPr>
          <w:t xml:space="preserve">, </w:t>
        </w:r>
        <m:oMath>
          <m:r>
            <w:rPr>
              <w:rFonts w:ascii="Cambria Math" w:eastAsiaTheme="minorEastAsia" w:hAnsi="Cambria Math"/>
              <w:color w:val="auto"/>
            </w:rPr>
            <m:t>125≤de≤275</m:t>
          </m:r>
        </m:oMath>
      </w:ins>
    </w:p>
    <w:p w14:paraId="7B73DA7B" w14:textId="77777777" w:rsidR="00E14759" w:rsidRPr="0033182C" w:rsidRDefault="00E14759" w:rsidP="002E0200">
      <w:pPr>
        <w:pStyle w:val="Default"/>
        <w:spacing w:line="360" w:lineRule="auto"/>
        <w:ind w:left="567" w:hanging="425"/>
        <w:jc w:val="both"/>
        <w:rPr>
          <w:ins w:id="724" w:author="Windows User" w:date="2019-09-19T04:16:00Z"/>
          <w:rFonts w:eastAsiaTheme="minorEastAsia"/>
          <w:color w:val="auto"/>
        </w:rPr>
      </w:pPr>
      <w:ins w:id="725"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1</m:t>
          </m:r>
        </m:oMath>
        <w:r w:rsidRPr="0033182C">
          <w:rPr>
            <w:rFonts w:eastAsiaTheme="minorEastAsia"/>
            <w:color w:val="auto"/>
          </w:rPr>
          <w:t xml:space="preserve">, </w:t>
        </w:r>
        <m:oMath>
          <m:r>
            <w:rPr>
              <w:rFonts w:ascii="Cambria Math" w:eastAsiaTheme="minorEastAsia" w:hAnsi="Cambria Math"/>
              <w:color w:val="auto"/>
            </w:rPr>
            <m:t xml:space="preserve"> de≥275</m:t>
          </m:r>
        </m:oMath>
      </w:ins>
    </w:p>
    <w:p w14:paraId="26919AAB" w14:textId="77777777" w:rsidR="00E14759" w:rsidRPr="0033182C" w:rsidRDefault="00E14759" w:rsidP="002E0200">
      <w:pPr>
        <w:pStyle w:val="Default"/>
        <w:numPr>
          <w:ilvl w:val="0"/>
          <w:numId w:val="35"/>
        </w:numPr>
        <w:spacing w:line="360" w:lineRule="auto"/>
        <w:ind w:left="284" w:hanging="284"/>
        <w:jc w:val="both"/>
        <w:rPr>
          <w:ins w:id="726" w:author="Windows User" w:date="2019-09-19T04:16:00Z"/>
          <w:color w:val="auto"/>
        </w:rPr>
      </w:pPr>
      <w:ins w:id="727" w:author="Windows User" w:date="2019-09-19T04:16:00Z">
        <w:r w:rsidRPr="0033182C">
          <w:rPr>
            <w:color w:val="auto"/>
          </w:rPr>
          <w:t xml:space="preserve">Fuzzifikasi  </w:t>
        </w:r>
      </w:ins>
    </w:p>
    <w:p w14:paraId="6E15F781" w14:textId="19AC75EC" w:rsidR="00297666" w:rsidRPr="0033182C" w:rsidRDefault="00E14759">
      <w:pPr>
        <w:ind w:firstLine="284"/>
        <w:rPr>
          <w:ins w:id="728" w:author="Windows User" w:date="2019-09-27T20:37:00Z"/>
          <w:rFonts w:cs="Times New Roman"/>
          <w:sz w:val="22"/>
          <w:rPrChange w:id="729" w:author="Windows User" w:date="2019-09-27T20:37:00Z">
            <w:rPr>
              <w:ins w:id="730" w:author="Windows User" w:date="2019-09-27T20:37:00Z"/>
            </w:rPr>
          </w:rPrChange>
        </w:rPr>
        <w:pPrChange w:id="731" w:author="Windows User" w:date="2019-09-27T20:37:00Z">
          <w:pPr/>
        </w:pPrChange>
      </w:pPr>
      <w:ins w:id="732" w:author="Windows User" w:date="2019-09-19T04:16:00Z">
        <w:r w:rsidRPr="0033182C">
          <w:rPr>
            <w:rFonts w:cs="Times New Roman"/>
          </w:rPr>
          <w:t xml:space="preserve">Pada proses fuzzifikasi,  nilai tegas akan diubah menjadi variable liguistik yang berbentuk kurva sebelum diproses pada tahapan selanjutnya </w:t>
        </w:r>
      </w:ins>
      <w:customXmlInsRangeStart w:id="733" w:author="Windows User" w:date="2019-09-19T04:16:00Z"/>
      <w:sdt>
        <w:sdtPr>
          <w:rPr>
            <w:rFonts w:cs="Times New Roman"/>
          </w:rPr>
          <w:id w:val="-624229160"/>
          <w:citation/>
        </w:sdtPr>
        <w:sdtContent>
          <w:customXmlInsRangeEnd w:id="733"/>
          <w:ins w:id="734" w:author="Windows User" w:date="2019-09-19T04:16:00Z">
            <w:r w:rsidRPr="0033182C">
              <w:rPr>
                <w:rFonts w:cs="Times New Roman"/>
              </w:rPr>
              <w:fldChar w:fldCharType="begin"/>
            </w:r>
            <w:r w:rsidRPr="0033182C">
              <w:rPr>
                <w:rFonts w:cs="Times New Roman"/>
                <w:lang w:val="en-ID"/>
              </w:rPr>
              <w:instrText xml:space="preserve"> CITATION Rat17 \l 14345 </w:instrText>
            </w:r>
            <w:r w:rsidRPr="0033182C">
              <w:rPr>
                <w:rFonts w:cs="Times New Roman"/>
              </w:rPr>
              <w:fldChar w:fldCharType="separate"/>
            </w:r>
            <w:r w:rsidRPr="0033182C">
              <w:rPr>
                <w:rFonts w:cs="Times New Roman"/>
                <w:noProof/>
                <w:lang w:val="en-ID"/>
              </w:rPr>
              <w:t>(Aisuwarya &amp; Annafi, 2017)</w:t>
            </w:r>
            <w:r w:rsidRPr="0033182C">
              <w:rPr>
                <w:rFonts w:cs="Times New Roman"/>
              </w:rPr>
              <w:fldChar w:fldCharType="end"/>
            </w:r>
          </w:ins>
          <w:customXmlInsRangeStart w:id="735" w:author="Windows User" w:date="2019-09-19T04:16:00Z"/>
        </w:sdtContent>
      </w:sdt>
      <w:customXmlInsRangeEnd w:id="735"/>
      <w:ins w:id="736" w:author="Windows User" w:date="2019-09-19T04:16:00Z">
        <w:r w:rsidRPr="0033182C">
          <w:rPr>
            <w:rFonts w:cs="Times New Roman"/>
          </w:rPr>
          <w:t xml:space="preserve">. Jika nilai tegas memiliki input keanggotaan 1, maka sudah jelas masuk dalam anggota variabel </w:t>
        </w:r>
      </w:ins>
      <w:ins w:id="737" w:author="Windows User" w:date="2019-09-27T20:30:00Z">
        <w:r w:rsidR="00297666" w:rsidRPr="0033182C">
          <w:rPr>
            <w:rFonts w:cs="Times New Roman"/>
          </w:rPr>
          <w:t xml:space="preserve">linguistik sesuai pada </w:t>
        </w:r>
      </w:ins>
      <w:ins w:id="738" w:author="Windows User" w:date="2019-09-27T20:31:00Z">
        <w:r w:rsidR="00297666" w:rsidRPr="0033182C">
          <w:rPr>
            <w:rFonts w:cs="Times New Roman"/>
          </w:rPr>
          <w:t xml:space="preserve">Gambar </w:t>
        </w:r>
      </w:ins>
      <w:r w:rsidR="00A84083">
        <w:rPr>
          <w:rFonts w:cs="Times New Roman"/>
        </w:rPr>
        <w:t xml:space="preserve">3.8 </w:t>
      </w:r>
      <w:ins w:id="739" w:author="Windows User" w:date="2019-09-27T20:31:00Z">
        <w:r w:rsidR="00297666" w:rsidRPr="0033182C">
          <w:rPr>
            <w:rFonts w:cs="Times New Roman"/>
          </w:rPr>
          <w:t>dan penjelasan pada Tabel 3.1</w:t>
        </w:r>
      </w:ins>
      <w:ins w:id="740" w:author="Windows User" w:date="2019-09-19T04:16:00Z">
        <w:r w:rsidRPr="0033182C">
          <w:rPr>
            <w:rFonts w:cs="Times New Roman"/>
          </w:rPr>
          <w:t>, hal sebaliknya akan terjadi jika nilai tegas yang didapay adalah 0</w:t>
        </w:r>
        <w:r w:rsidRPr="0033182C">
          <w:rPr>
            <w:rFonts w:cs="Times New Roman"/>
            <w:sz w:val="22"/>
          </w:rPr>
          <w:t>.</w:t>
        </w:r>
      </w:ins>
    </w:p>
    <w:p w14:paraId="75E9F6AC" w14:textId="0BBE8CE2" w:rsidR="00A84083" w:rsidRPr="00A84083" w:rsidRDefault="00A84083" w:rsidP="00A84083">
      <w:pPr>
        <w:pStyle w:val="Caption"/>
        <w:keepNext/>
        <w:jc w:val="center"/>
        <w:rPr>
          <w:i w:val="0"/>
          <w:color w:val="auto"/>
          <w:sz w:val="22"/>
        </w:rPr>
      </w:pPr>
      <w:bookmarkStart w:id="741" w:name="_Toc23881729"/>
      <w:r w:rsidRPr="00A84083">
        <w:rPr>
          <w:i w:val="0"/>
          <w:color w:val="auto"/>
          <w:sz w:val="22"/>
        </w:rPr>
        <w:t xml:space="preserve">Tabel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0367FF">
        <w:rPr>
          <w:i w:val="0"/>
          <w:noProof/>
          <w:color w:val="auto"/>
          <w:sz w:val="22"/>
        </w:rPr>
        <w:t>3</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0367FF">
        <w:rPr>
          <w:i w:val="0"/>
          <w:noProof/>
          <w:color w:val="auto"/>
          <w:sz w:val="22"/>
        </w:rPr>
        <w:t>1</w:t>
      </w:r>
      <w:r w:rsidR="000367FF">
        <w:rPr>
          <w:i w:val="0"/>
          <w:color w:val="auto"/>
          <w:sz w:val="22"/>
        </w:rPr>
        <w:fldChar w:fldCharType="end"/>
      </w:r>
      <w:r w:rsidRPr="00A84083">
        <w:rPr>
          <w:i w:val="0"/>
          <w:color w:val="auto"/>
          <w:sz w:val="22"/>
        </w:rPr>
        <w:t xml:space="preserve"> Istilah Linguistik</w:t>
      </w:r>
      <w:bookmarkEnd w:id="741"/>
    </w:p>
    <w:tbl>
      <w:tblPr>
        <w:tblStyle w:val="TableGrid"/>
        <w:tblW w:w="0" w:type="auto"/>
        <w:tblInd w:w="137" w:type="dxa"/>
        <w:tblLook w:val="04A0" w:firstRow="1" w:lastRow="0" w:firstColumn="1" w:lastColumn="0" w:noHBand="0" w:noVBand="1"/>
      </w:tblPr>
      <w:tblGrid>
        <w:gridCol w:w="3624"/>
        <w:gridCol w:w="3583"/>
        <w:tblGridChange w:id="742">
          <w:tblGrid>
            <w:gridCol w:w="583"/>
            <w:gridCol w:w="3041"/>
            <w:gridCol w:w="583"/>
            <w:gridCol w:w="3000"/>
            <w:gridCol w:w="583"/>
          </w:tblGrid>
        </w:tblGridChange>
      </w:tblGrid>
      <w:tr w:rsidR="00297666" w:rsidRPr="0033182C" w14:paraId="7C6B1459" w14:textId="77777777" w:rsidTr="00A84083">
        <w:trPr>
          <w:ins w:id="743" w:author="Windows User" w:date="2019-09-27T20:36:00Z"/>
        </w:trPr>
        <w:tc>
          <w:tcPr>
            <w:tcW w:w="3624" w:type="dxa"/>
          </w:tcPr>
          <w:p w14:paraId="22A69872" w14:textId="77777777" w:rsidR="00297666" w:rsidRPr="0033182C" w:rsidRDefault="00297666" w:rsidP="00A84083">
            <w:pPr>
              <w:ind w:left="-121"/>
              <w:jc w:val="center"/>
              <w:rPr>
                <w:ins w:id="744" w:author="Windows User" w:date="2019-09-27T20:36:00Z"/>
                <w:rFonts w:cs="Times New Roman"/>
                <w:b/>
                <w:sz w:val="20"/>
                <w:szCs w:val="24"/>
                <w:lang w:val="id-ID"/>
                <w:rPrChange w:id="745" w:author="Windows User" w:date="2019-09-27T20:37:00Z">
                  <w:rPr>
                    <w:ins w:id="746" w:author="Windows User" w:date="2019-09-27T20:36:00Z"/>
                    <w:rFonts w:cs="Times New Roman"/>
                    <w:b/>
                    <w:szCs w:val="24"/>
                    <w:lang w:val="id-ID"/>
                  </w:rPr>
                </w:rPrChange>
              </w:rPr>
            </w:pPr>
            <w:ins w:id="747" w:author="Windows User" w:date="2019-09-27T20:36:00Z">
              <w:r w:rsidRPr="0033182C">
                <w:rPr>
                  <w:rFonts w:cs="Times New Roman"/>
                  <w:b/>
                  <w:sz w:val="20"/>
                  <w:szCs w:val="24"/>
                  <w:lang w:val="id-ID"/>
                  <w:rPrChange w:id="748" w:author="Windows User" w:date="2019-09-27T20:37:00Z">
                    <w:rPr>
                      <w:rFonts w:cs="Times New Roman"/>
                      <w:b/>
                      <w:szCs w:val="24"/>
                      <w:lang w:val="id-ID"/>
                    </w:rPr>
                  </w:rPrChange>
                </w:rPr>
                <w:t>Istilah</w:t>
              </w:r>
              <w:r w:rsidRPr="00A84083">
                <w:rPr>
                  <w:rFonts w:cs="Times New Roman"/>
                  <w:b/>
                  <w:i/>
                  <w:sz w:val="20"/>
                  <w:szCs w:val="24"/>
                  <w:lang w:val="id-ID"/>
                  <w:rPrChange w:id="749" w:author="Windows User" w:date="2019-09-27T20:37:00Z">
                    <w:rPr>
                      <w:rFonts w:cs="Times New Roman"/>
                      <w:b/>
                      <w:szCs w:val="24"/>
                      <w:lang w:val="id-ID"/>
                    </w:rPr>
                  </w:rPrChange>
                </w:rPr>
                <w:t xml:space="preserve"> Linguistic</w:t>
              </w:r>
            </w:ins>
          </w:p>
        </w:tc>
        <w:tc>
          <w:tcPr>
            <w:tcW w:w="3583" w:type="dxa"/>
          </w:tcPr>
          <w:p w14:paraId="6C33059C" w14:textId="77777777" w:rsidR="00297666" w:rsidRPr="0033182C" w:rsidRDefault="00297666" w:rsidP="00E86F10">
            <w:pPr>
              <w:jc w:val="center"/>
              <w:rPr>
                <w:ins w:id="750" w:author="Windows User" w:date="2019-09-27T20:36:00Z"/>
                <w:rFonts w:cs="Times New Roman"/>
                <w:b/>
                <w:sz w:val="20"/>
                <w:szCs w:val="24"/>
                <w:lang w:val="id-ID"/>
                <w:rPrChange w:id="751" w:author="Windows User" w:date="2019-09-27T20:37:00Z">
                  <w:rPr>
                    <w:ins w:id="752" w:author="Windows User" w:date="2019-09-27T20:36:00Z"/>
                    <w:rFonts w:cs="Times New Roman"/>
                    <w:b/>
                    <w:szCs w:val="24"/>
                    <w:lang w:val="id-ID"/>
                  </w:rPr>
                </w:rPrChange>
              </w:rPr>
            </w:pPr>
            <w:ins w:id="753" w:author="Windows User" w:date="2019-09-27T20:36:00Z">
              <w:r w:rsidRPr="0033182C">
                <w:rPr>
                  <w:rFonts w:cs="Times New Roman"/>
                  <w:b/>
                  <w:sz w:val="20"/>
                  <w:szCs w:val="24"/>
                  <w:lang w:val="id-ID"/>
                  <w:rPrChange w:id="754" w:author="Windows User" w:date="2019-09-27T20:37:00Z">
                    <w:rPr>
                      <w:rFonts w:cs="Times New Roman"/>
                      <w:b/>
                      <w:szCs w:val="24"/>
                      <w:lang w:val="id-ID"/>
                    </w:rPr>
                  </w:rPrChange>
                </w:rPr>
                <w:t>Label</w:t>
              </w:r>
            </w:ins>
          </w:p>
        </w:tc>
      </w:tr>
      <w:tr w:rsidR="00297666" w:rsidRPr="0033182C" w14:paraId="79B20ED8" w14:textId="77777777" w:rsidTr="00A84083">
        <w:trPr>
          <w:ins w:id="755" w:author="Windows User" w:date="2019-09-27T20:36:00Z"/>
        </w:trPr>
        <w:tc>
          <w:tcPr>
            <w:tcW w:w="3624" w:type="dxa"/>
          </w:tcPr>
          <w:p w14:paraId="32F8A314" w14:textId="77777777" w:rsidR="00297666" w:rsidRPr="00A84083" w:rsidRDefault="00297666" w:rsidP="00E86F10">
            <w:pPr>
              <w:jc w:val="center"/>
              <w:rPr>
                <w:ins w:id="756" w:author="Windows User" w:date="2019-09-27T20:36:00Z"/>
                <w:rFonts w:cs="Times New Roman"/>
                <w:i/>
                <w:sz w:val="20"/>
                <w:szCs w:val="24"/>
                <w:lang w:val="id-ID"/>
                <w:rPrChange w:id="757" w:author="Windows User" w:date="2019-09-27T20:37:00Z">
                  <w:rPr>
                    <w:ins w:id="758" w:author="Windows User" w:date="2019-09-27T20:36:00Z"/>
                    <w:rFonts w:cs="Times New Roman"/>
                    <w:szCs w:val="24"/>
                    <w:lang w:val="id-ID"/>
                  </w:rPr>
                </w:rPrChange>
              </w:rPr>
            </w:pPr>
            <w:ins w:id="759" w:author="Windows User" w:date="2019-09-27T20:36:00Z">
              <w:r w:rsidRPr="00A84083">
                <w:rPr>
                  <w:rFonts w:cs="Times New Roman"/>
                  <w:i/>
                  <w:sz w:val="20"/>
                  <w:szCs w:val="24"/>
                  <w:lang w:val="id-ID"/>
                  <w:rPrChange w:id="760" w:author="Windows User" w:date="2019-09-27T20:37:00Z">
                    <w:rPr>
                      <w:rFonts w:cs="Times New Roman"/>
                      <w:szCs w:val="24"/>
                      <w:lang w:val="id-ID"/>
                    </w:rPr>
                  </w:rPrChange>
                </w:rPr>
                <w:t>Negative Big</w:t>
              </w:r>
            </w:ins>
          </w:p>
        </w:tc>
        <w:tc>
          <w:tcPr>
            <w:tcW w:w="3583" w:type="dxa"/>
          </w:tcPr>
          <w:p w14:paraId="0794FCC7" w14:textId="77777777" w:rsidR="00297666" w:rsidRPr="0033182C" w:rsidRDefault="00297666" w:rsidP="00E86F10">
            <w:pPr>
              <w:jc w:val="center"/>
              <w:rPr>
                <w:ins w:id="761" w:author="Windows User" w:date="2019-09-27T20:36:00Z"/>
                <w:rFonts w:cs="Times New Roman"/>
                <w:sz w:val="20"/>
                <w:szCs w:val="24"/>
                <w:lang w:val="id-ID"/>
                <w:rPrChange w:id="762" w:author="Windows User" w:date="2019-09-27T20:37:00Z">
                  <w:rPr>
                    <w:ins w:id="763" w:author="Windows User" w:date="2019-09-27T20:36:00Z"/>
                    <w:rFonts w:cs="Times New Roman"/>
                    <w:szCs w:val="24"/>
                    <w:lang w:val="id-ID"/>
                  </w:rPr>
                </w:rPrChange>
              </w:rPr>
            </w:pPr>
            <w:ins w:id="764" w:author="Windows User" w:date="2019-09-27T20:36:00Z">
              <w:r w:rsidRPr="0033182C">
                <w:rPr>
                  <w:rFonts w:cs="Times New Roman"/>
                  <w:sz w:val="20"/>
                  <w:szCs w:val="24"/>
                  <w:lang w:val="id-ID"/>
                  <w:rPrChange w:id="765" w:author="Windows User" w:date="2019-09-27T20:37:00Z">
                    <w:rPr>
                      <w:rFonts w:cs="Times New Roman"/>
                      <w:szCs w:val="24"/>
                      <w:lang w:val="id-ID"/>
                    </w:rPr>
                  </w:rPrChange>
                </w:rPr>
                <w:t>NB</w:t>
              </w:r>
            </w:ins>
          </w:p>
        </w:tc>
      </w:tr>
      <w:tr w:rsidR="00297666" w:rsidRPr="0033182C" w14:paraId="354B2469" w14:textId="77777777" w:rsidTr="00A84083">
        <w:trPr>
          <w:ins w:id="766" w:author="Windows User" w:date="2019-09-27T20:36:00Z"/>
        </w:trPr>
        <w:tc>
          <w:tcPr>
            <w:tcW w:w="3624" w:type="dxa"/>
          </w:tcPr>
          <w:p w14:paraId="3EF06948" w14:textId="77777777" w:rsidR="00297666" w:rsidRPr="00A84083" w:rsidRDefault="00297666" w:rsidP="00E86F10">
            <w:pPr>
              <w:jc w:val="center"/>
              <w:rPr>
                <w:ins w:id="767" w:author="Windows User" w:date="2019-09-27T20:36:00Z"/>
                <w:rFonts w:cs="Times New Roman"/>
                <w:i/>
                <w:sz w:val="20"/>
                <w:szCs w:val="24"/>
                <w:lang w:val="id-ID"/>
                <w:rPrChange w:id="768" w:author="Windows User" w:date="2019-09-27T20:37:00Z">
                  <w:rPr>
                    <w:ins w:id="769" w:author="Windows User" w:date="2019-09-27T20:36:00Z"/>
                    <w:rFonts w:cs="Times New Roman"/>
                    <w:szCs w:val="24"/>
                    <w:lang w:val="id-ID"/>
                  </w:rPr>
                </w:rPrChange>
              </w:rPr>
            </w:pPr>
            <w:ins w:id="770" w:author="Windows User" w:date="2019-09-27T20:36:00Z">
              <w:r w:rsidRPr="00A84083">
                <w:rPr>
                  <w:rFonts w:cs="Times New Roman"/>
                  <w:i/>
                  <w:sz w:val="20"/>
                  <w:szCs w:val="24"/>
                  <w:lang w:val="id-ID"/>
                  <w:rPrChange w:id="771" w:author="Windows User" w:date="2019-09-27T20:37:00Z">
                    <w:rPr>
                      <w:rFonts w:cs="Times New Roman"/>
                      <w:szCs w:val="24"/>
                      <w:lang w:val="id-ID"/>
                    </w:rPr>
                  </w:rPrChange>
                </w:rPr>
                <w:t>Negative Medium</w:t>
              </w:r>
            </w:ins>
          </w:p>
        </w:tc>
        <w:tc>
          <w:tcPr>
            <w:tcW w:w="3583" w:type="dxa"/>
          </w:tcPr>
          <w:p w14:paraId="2803CFE4" w14:textId="77777777" w:rsidR="00297666" w:rsidRPr="0033182C" w:rsidRDefault="00297666" w:rsidP="00E86F10">
            <w:pPr>
              <w:jc w:val="center"/>
              <w:rPr>
                <w:ins w:id="772" w:author="Windows User" w:date="2019-09-27T20:36:00Z"/>
                <w:rFonts w:cs="Times New Roman"/>
                <w:sz w:val="20"/>
                <w:szCs w:val="24"/>
                <w:lang w:val="id-ID"/>
                <w:rPrChange w:id="773" w:author="Windows User" w:date="2019-09-27T20:37:00Z">
                  <w:rPr>
                    <w:ins w:id="774" w:author="Windows User" w:date="2019-09-27T20:36:00Z"/>
                    <w:rFonts w:cs="Times New Roman"/>
                    <w:szCs w:val="24"/>
                    <w:lang w:val="id-ID"/>
                  </w:rPr>
                </w:rPrChange>
              </w:rPr>
            </w:pPr>
            <w:ins w:id="775" w:author="Windows User" w:date="2019-09-27T20:36:00Z">
              <w:r w:rsidRPr="0033182C">
                <w:rPr>
                  <w:rFonts w:cs="Times New Roman"/>
                  <w:sz w:val="20"/>
                  <w:szCs w:val="24"/>
                  <w:lang w:val="id-ID"/>
                  <w:rPrChange w:id="776" w:author="Windows User" w:date="2019-09-27T20:37:00Z">
                    <w:rPr>
                      <w:rFonts w:cs="Times New Roman"/>
                      <w:szCs w:val="24"/>
                      <w:lang w:val="id-ID"/>
                    </w:rPr>
                  </w:rPrChange>
                </w:rPr>
                <w:t>NM</w:t>
              </w:r>
            </w:ins>
          </w:p>
        </w:tc>
      </w:tr>
      <w:tr w:rsidR="00297666" w:rsidRPr="0033182C" w14:paraId="3A7765D4" w14:textId="77777777" w:rsidTr="00A84083">
        <w:trPr>
          <w:ins w:id="777" w:author="Windows User" w:date="2019-09-27T20:36:00Z"/>
        </w:trPr>
        <w:tc>
          <w:tcPr>
            <w:tcW w:w="3624" w:type="dxa"/>
          </w:tcPr>
          <w:p w14:paraId="1EC0AE08" w14:textId="77777777" w:rsidR="00297666" w:rsidRPr="00A84083" w:rsidRDefault="00297666" w:rsidP="00E86F10">
            <w:pPr>
              <w:jc w:val="center"/>
              <w:rPr>
                <w:ins w:id="778" w:author="Windows User" w:date="2019-09-27T20:36:00Z"/>
                <w:rFonts w:cs="Times New Roman"/>
                <w:i/>
                <w:sz w:val="20"/>
                <w:szCs w:val="24"/>
                <w:lang w:val="id-ID"/>
                <w:rPrChange w:id="779" w:author="Windows User" w:date="2019-09-27T20:37:00Z">
                  <w:rPr>
                    <w:ins w:id="780" w:author="Windows User" w:date="2019-09-27T20:36:00Z"/>
                    <w:rFonts w:cs="Times New Roman"/>
                    <w:szCs w:val="24"/>
                    <w:lang w:val="id-ID"/>
                  </w:rPr>
                </w:rPrChange>
              </w:rPr>
            </w:pPr>
            <w:ins w:id="781" w:author="Windows User" w:date="2019-09-27T20:36:00Z">
              <w:r w:rsidRPr="00A84083">
                <w:rPr>
                  <w:rFonts w:cs="Times New Roman"/>
                  <w:i/>
                  <w:sz w:val="20"/>
                  <w:szCs w:val="24"/>
                  <w:lang w:val="id-ID"/>
                  <w:rPrChange w:id="782" w:author="Windows User" w:date="2019-09-27T20:37:00Z">
                    <w:rPr>
                      <w:rFonts w:cs="Times New Roman"/>
                      <w:szCs w:val="24"/>
                      <w:lang w:val="id-ID"/>
                    </w:rPr>
                  </w:rPrChange>
                </w:rPr>
                <w:t>Negative Small</w:t>
              </w:r>
            </w:ins>
          </w:p>
        </w:tc>
        <w:tc>
          <w:tcPr>
            <w:tcW w:w="3583" w:type="dxa"/>
          </w:tcPr>
          <w:p w14:paraId="60E1333C" w14:textId="77777777" w:rsidR="00297666" w:rsidRPr="0033182C" w:rsidRDefault="00297666" w:rsidP="00E86F10">
            <w:pPr>
              <w:jc w:val="center"/>
              <w:rPr>
                <w:ins w:id="783" w:author="Windows User" w:date="2019-09-27T20:36:00Z"/>
                <w:rFonts w:cs="Times New Roman"/>
                <w:sz w:val="20"/>
                <w:szCs w:val="24"/>
                <w:lang w:val="id-ID"/>
                <w:rPrChange w:id="784" w:author="Windows User" w:date="2019-09-27T20:37:00Z">
                  <w:rPr>
                    <w:ins w:id="785" w:author="Windows User" w:date="2019-09-27T20:36:00Z"/>
                    <w:rFonts w:cs="Times New Roman"/>
                    <w:szCs w:val="24"/>
                    <w:lang w:val="id-ID"/>
                  </w:rPr>
                </w:rPrChange>
              </w:rPr>
            </w:pPr>
            <w:ins w:id="786" w:author="Windows User" w:date="2019-09-27T20:36:00Z">
              <w:r w:rsidRPr="0033182C">
                <w:rPr>
                  <w:rFonts w:cs="Times New Roman"/>
                  <w:sz w:val="20"/>
                  <w:szCs w:val="24"/>
                  <w:lang w:val="id-ID"/>
                  <w:rPrChange w:id="787" w:author="Windows User" w:date="2019-09-27T20:37:00Z">
                    <w:rPr>
                      <w:rFonts w:cs="Times New Roman"/>
                      <w:szCs w:val="24"/>
                      <w:lang w:val="id-ID"/>
                    </w:rPr>
                  </w:rPrChange>
                </w:rPr>
                <w:t>NS</w:t>
              </w:r>
            </w:ins>
          </w:p>
        </w:tc>
      </w:tr>
      <w:tr w:rsidR="00297666" w:rsidRPr="0033182C" w14:paraId="1D688040" w14:textId="77777777" w:rsidTr="00A84083">
        <w:trPr>
          <w:ins w:id="788" w:author="Windows User" w:date="2019-09-27T20:36:00Z"/>
        </w:trPr>
        <w:tc>
          <w:tcPr>
            <w:tcW w:w="3624" w:type="dxa"/>
          </w:tcPr>
          <w:p w14:paraId="118A5879" w14:textId="77777777" w:rsidR="00297666" w:rsidRPr="00A84083" w:rsidRDefault="00297666" w:rsidP="00E86F10">
            <w:pPr>
              <w:jc w:val="center"/>
              <w:rPr>
                <w:ins w:id="789" w:author="Windows User" w:date="2019-09-27T20:36:00Z"/>
                <w:rFonts w:cs="Times New Roman"/>
                <w:i/>
                <w:sz w:val="20"/>
                <w:szCs w:val="24"/>
                <w:lang w:val="id-ID"/>
                <w:rPrChange w:id="790" w:author="Windows User" w:date="2019-09-27T20:37:00Z">
                  <w:rPr>
                    <w:ins w:id="791" w:author="Windows User" w:date="2019-09-27T20:36:00Z"/>
                    <w:rFonts w:cs="Times New Roman"/>
                    <w:szCs w:val="24"/>
                    <w:lang w:val="id-ID"/>
                  </w:rPr>
                </w:rPrChange>
              </w:rPr>
            </w:pPr>
            <w:ins w:id="792" w:author="Windows User" w:date="2019-09-27T20:36:00Z">
              <w:r w:rsidRPr="00A84083">
                <w:rPr>
                  <w:rFonts w:cs="Times New Roman"/>
                  <w:i/>
                  <w:sz w:val="20"/>
                  <w:szCs w:val="24"/>
                  <w:lang w:val="id-ID"/>
                  <w:rPrChange w:id="793" w:author="Windows User" w:date="2019-09-27T20:37:00Z">
                    <w:rPr>
                      <w:rFonts w:cs="Times New Roman"/>
                      <w:szCs w:val="24"/>
                      <w:lang w:val="id-ID"/>
                    </w:rPr>
                  </w:rPrChange>
                </w:rPr>
                <w:t>Zero</w:t>
              </w:r>
            </w:ins>
          </w:p>
        </w:tc>
        <w:tc>
          <w:tcPr>
            <w:tcW w:w="3583" w:type="dxa"/>
          </w:tcPr>
          <w:p w14:paraId="0370E75D" w14:textId="77777777" w:rsidR="00297666" w:rsidRPr="0033182C" w:rsidRDefault="00297666" w:rsidP="00E86F10">
            <w:pPr>
              <w:jc w:val="center"/>
              <w:rPr>
                <w:ins w:id="794" w:author="Windows User" w:date="2019-09-27T20:36:00Z"/>
                <w:rFonts w:cs="Times New Roman"/>
                <w:sz w:val="20"/>
                <w:szCs w:val="24"/>
                <w:lang w:val="id-ID"/>
                <w:rPrChange w:id="795" w:author="Windows User" w:date="2019-09-27T20:37:00Z">
                  <w:rPr>
                    <w:ins w:id="796" w:author="Windows User" w:date="2019-09-27T20:36:00Z"/>
                    <w:rFonts w:cs="Times New Roman"/>
                    <w:szCs w:val="24"/>
                    <w:lang w:val="id-ID"/>
                  </w:rPr>
                </w:rPrChange>
              </w:rPr>
            </w:pPr>
            <w:ins w:id="797" w:author="Windows User" w:date="2019-09-27T20:36:00Z">
              <w:r w:rsidRPr="0033182C">
                <w:rPr>
                  <w:rFonts w:cs="Times New Roman"/>
                  <w:sz w:val="20"/>
                  <w:szCs w:val="24"/>
                  <w:lang w:val="id-ID"/>
                  <w:rPrChange w:id="798" w:author="Windows User" w:date="2019-09-27T20:37:00Z">
                    <w:rPr>
                      <w:rFonts w:cs="Times New Roman"/>
                      <w:szCs w:val="24"/>
                      <w:lang w:val="id-ID"/>
                    </w:rPr>
                  </w:rPrChange>
                </w:rPr>
                <w:t>Z</w:t>
              </w:r>
            </w:ins>
          </w:p>
        </w:tc>
      </w:tr>
      <w:tr w:rsidR="00297666" w:rsidRPr="0033182C" w14:paraId="14D6C4FF" w14:textId="77777777" w:rsidTr="00A84083">
        <w:trPr>
          <w:ins w:id="799" w:author="Windows User" w:date="2019-09-27T20:36:00Z"/>
        </w:trPr>
        <w:tc>
          <w:tcPr>
            <w:tcW w:w="3624" w:type="dxa"/>
          </w:tcPr>
          <w:p w14:paraId="4D0CEA32" w14:textId="77777777" w:rsidR="00297666" w:rsidRPr="00A84083" w:rsidRDefault="00297666" w:rsidP="00E86F10">
            <w:pPr>
              <w:jc w:val="center"/>
              <w:rPr>
                <w:ins w:id="800" w:author="Windows User" w:date="2019-09-27T20:36:00Z"/>
                <w:rFonts w:cs="Times New Roman"/>
                <w:i/>
                <w:sz w:val="20"/>
                <w:szCs w:val="24"/>
                <w:lang w:val="id-ID"/>
                <w:rPrChange w:id="801" w:author="Windows User" w:date="2019-09-27T20:37:00Z">
                  <w:rPr>
                    <w:ins w:id="802" w:author="Windows User" w:date="2019-09-27T20:36:00Z"/>
                    <w:rFonts w:cs="Times New Roman"/>
                    <w:szCs w:val="24"/>
                    <w:lang w:val="id-ID"/>
                  </w:rPr>
                </w:rPrChange>
              </w:rPr>
            </w:pPr>
            <w:ins w:id="803" w:author="Windows User" w:date="2019-09-27T20:36:00Z">
              <w:r w:rsidRPr="00A84083">
                <w:rPr>
                  <w:rFonts w:cs="Times New Roman"/>
                  <w:i/>
                  <w:sz w:val="20"/>
                  <w:szCs w:val="24"/>
                  <w:lang w:val="id-ID"/>
                  <w:rPrChange w:id="804" w:author="Windows User" w:date="2019-09-27T20:37:00Z">
                    <w:rPr>
                      <w:rFonts w:cs="Times New Roman"/>
                      <w:szCs w:val="24"/>
                      <w:lang w:val="id-ID"/>
                    </w:rPr>
                  </w:rPrChange>
                </w:rPr>
                <w:t>Positive Small</w:t>
              </w:r>
            </w:ins>
          </w:p>
        </w:tc>
        <w:tc>
          <w:tcPr>
            <w:tcW w:w="3583" w:type="dxa"/>
          </w:tcPr>
          <w:p w14:paraId="03815CEE" w14:textId="77777777" w:rsidR="00297666" w:rsidRPr="0033182C" w:rsidRDefault="00297666" w:rsidP="00E86F10">
            <w:pPr>
              <w:jc w:val="center"/>
              <w:rPr>
                <w:ins w:id="805" w:author="Windows User" w:date="2019-09-27T20:36:00Z"/>
                <w:rFonts w:cs="Times New Roman"/>
                <w:sz w:val="20"/>
                <w:szCs w:val="24"/>
                <w:lang w:val="id-ID"/>
                <w:rPrChange w:id="806" w:author="Windows User" w:date="2019-09-27T20:37:00Z">
                  <w:rPr>
                    <w:ins w:id="807" w:author="Windows User" w:date="2019-09-27T20:36:00Z"/>
                    <w:rFonts w:cs="Times New Roman"/>
                    <w:szCs w:val="24"/>
                    <w:lang w:val="id-ID"/>
                  </w:rPr>
                </w:rPrChange>
              </w:rPr>
            </w:pPr>
            <w:ins w:id="808" w:author="Windows User" w:date="2019-09-27T20:36:00Z">
              <w:r w:rsidRPr="0033182C">
                <w:rPr>
                  <w:rFonts w:cs="Times New Roman"/>
                  <w:sz w:val="20"/>
                  <w:szCs w:val="24"/>
                  <w:lang w:val="id-ID"/>
                  <w:rPrChange w:id="809" w:author="Windows User" w:date="2019-09-27T20:37:00Z">
                    <w:rPr>
                      <w:rFonts w:cs="Times New Roman"/>
                      <w:szCs w:val="24"/>
                      <w:lang w:val="id-ID"/>
                    </w:rPr>
                  </w:rPrChange>
                </w:rPr>
                <w:t>PS</w:t>
              </w:r>
            </w:ins>
          </w:p>
        </w:tc>
      </w:tr>
      <w:tr w:rsidR="00297666" w:rsidRPr="0033182C" w14:paraId="6345FFE7" w14:textId="77777777" w:rsidTr="00A84083">
        <w:trPr>
          <w:ins w:id="810" w:author="Windows User" w:date="2019-09-27T20:36:00Z"/>
        </w:trPr>
        <w:tc>
          <w:tcPr>
            <w:tcW w:w="3624" w:type="dxa"/>
          </w:tcPr>
          <w:p w14:paraId="0E501666" w14:textId="77777777" w:rsidR="00297666" w:rsidRPr="00A84083" w:rsidRDefault="00297666" w:rsidP="00E86F10">
            <w:pPr>
              <w:jc w:val="center"/>
              <w:rPr>
                <w:ins w:id="811" w:author="Windows User" w:date="2019-09-27T20:36:00Z"/>
                <w:rFonts w:cs="Times New Roman"/>
                <w:i/>
                <w:sz w:val="20"/>
                <w:szCs w:val="24"/>
                <w:lang w:val="id-ID"/>
                <w:rPrChange w:id="812" w:author="Windows User" w:date="2019-09-27T20:37:00Z">
                  <w:rPr>
                    <w:ins w:id="813" w:author="Windows User" w:date="2019-09-27T20:36:00Z"/>
                    <w:rFonts w:cs="Times New Roman"/>
                    <w:szCs w:val="24"/>
                    <w:lang w:val="id-ID"/>
                  </w:rPr>
                </w:rPrChange>
              </w:rPr>
            </w:pPr>
            <w:ins w:id="814" w:author="Windows User" w:date="2019-09-27T20:36:00Z">
              <w:r w:rsidRPr="00A84083">
                <w:rPr>
                  <w:rFonts w:cs="Times New Roman"/>
                  <w:i/>
                  <w:sz w:val="20"/>
                  <w:szCs w:val="24"/>
                  <w:lang w:val="id-ID"/>
                  <w:rPrChange w:id="815" w:author="Windows User" w:date="2019-09-27T20:37:00Z">
                    <w:rPr>
                      <w:rFonts w:cs="Times New Roman"/>
                      <w:szCs w:val="24"/>
                      <w:lang w:val="id-ID"/>
                    </w:rPr>
                  </w:rPrChange>
                </w:rPr>
                <w:t>Positive Medium</w:t>
              </w:r>
            </w:ins>
          </w:p>
        </w:tc>
        <w:tc>
          <w:tcPr>
            <w:tcW w:w="3583" w:type="dxa"/>
          </w:tcPr>
          <w:p w14:paraId="3177FD87" w14:textId="77777777" w:rsidR="00297666" w:rsidRPr="0033182C" w:rsidRDefault="00297666" w:rsidP="00E86F10">
            <w:pPr>
              <w:jc w:val="center"/>
              <w:rPr>
                <w:ins w:id="816" w:author="Windows User" w:date="2019-09-27T20:36:00Z"/>
                <w:rFonts w:cs="Times New Roman"/>
                <w:sz w:val="20"/>
                <w:szCs w:val="24"/>
                <w:lang w:val="id-ID"/>
                <w:rPrChange w:id="817" w:author="Windows User" w:date="2019-09-27T20:37:00Z">
                  <w:rPr>
                    <w:ins w:id="818" w:author="Windows User" w:date="2019-09-27T20:36:00Z"/>
                    <w:rFonts w:cs="Times New Roman"/>
                    <w:szCs w:val="24"/>
                    <w:lang w:val="id-ID"/>
                  </w:rPr>
                </w:rPrChange>
              </w:rPr>
            </w:pPr>
            <w:ins w:id="819" w:author="Windows User" w:date="2019-09-27T20:36:00Z">
              <w:r w:rsidRPr="0033182C">
                <w:rPr>
                  <w:rFonts w:cs="Times New Roman"/>
                  <w:sz w:val="20"/>
                  <w:szCs w:val="24"/>
                  <w:lang w:val="id-ID"/>
                  <w:rPrChange w:id="820" w:author="Windows User" w:date="2019-09-27T20:37:00Z">
                    <w:rPr>
                      <w:rFonts w:cs="Times New Roman"/>
                      <w:szCs w:val="24"/>
                      <w:lang w:val="id-ID"/>
                    </w:rPr>
                  </w:rPrChange>
                </w:rPr>
                <w:t>PM</w:t>
              </w:r>
            </w:ins>
          </w:p>
        </w:tc>
      </w:tr>
      <w:tr w:rsidR="00297666" w:rsidRPr="0033182C" w14:paraId="2736367E" w14:textId="77777777" w:rsidTr="00A84083">
        <w:trPr>
          <w:ins w:id="821" w:author="Windows User" w:date="2019-09-27T20:36:00Z"/>
        </w:trPr>
        <w:tc>
          <w:tcPr>
            <w:tcW w:w="3624" w:type="dxa"/>
          </w:tcPr>
          <w:p w14:paraId="0F773549" w14:textId="77777777" w:rsidR="00297666" w:rsidRPr="00A84083" w:rsidRDefault="00297666" w:rsidP="00E86F10">
            <w:pPr>
              <w:jc w:val="center"/>
              <w:rPr>
                <w:ins w:id="822" w:author="Windows User" w:date="2019-09-27T20:36:00Z"/>
                <w:rFonts w:cs="Times New Roman"/>
                <w:i/>
                <w:sz w:val="20"/>
                <w:szCs w:val="24"/>
                <w:lang w:val="id-ID"/>
                <w:rPrChange w:id="823" w:author="Windows User" w:date="2019-09-27T20:37:00Z">
                  <w:rPr>
                    <w:ins w:id="824" w:author="Windows User" w:date="2019-09-27T20:36:00Z"/>
                    <w:rFonts w:cs="Times New Roman"/>
                    <w:szCs w:val="24"/>
                    <w:lang w:val="id-ID"/>
                  </w:rPr>
                </w:rPrChange>
              </w:rPr>
            </w:pPr>
            <w:ins w:id="825" w:author="Windows User" w:date="2019-09-27T20:36:00Z">
              <w:r w:rsidRPr="00A84083">
                <w:rPr>
                  <w:rFonts w:cs="Times New Roman"/>
                  <w:i/>
                  <w:sz w:val="20"/>
                  <w:szCs w:val="24"/>
                  <w:lang w:val="id-ID"/>
                  <w:rPrChange w:id="826" w:author="Windows User" w:date="2019-09-27T20:37:00Z">
                    <w:rPr>
                      <w:rFonts w:cs="Times New Roman"/>
                      <w:szCs w:val="24"/>
                      <w:lang w:val="id-ID"/>
                    </w:rPr>
                  </w:rPrChange>
                </w:rPr>
                <w:t>Positive Big</w:t>
              </w:r>
            </w:ins>
          </w:p>
        </w:tc>
        <w:tc>
          <w:tcPr>
            <w:tcW w:w="3583" w:type="dxa"/>
          </w:tcPr>
          <w:p w14:paraId="6B43E85D" w14:textId="77777777" w:rsidR="00297666" w:rsidRPr="0033182C" w:rsidRDefault="00297666" w:rsidP="00E86F10">
            <w:pPr>
              <w:jc w:val="center"/>
              <w:rPr>
                <w:ins w:id="827" w:author="Windows User" w:date="2019-09-27T20:36:00Z"/>
                <w:rFonts w:cs="Times New Roman"/>
                <w:sz w:val="20"/>
                <w:szCs w:val="24"/>
                <w:lang w:val="id-ID"/>
                <w:rPrChange w:id="828" w:author="Windows User" w:date="2019-09-27T20:37:00Z">
                  <w:rPr>
                    <w:ins w:id="829" w:author="Windows User" w:date="2019-09-27T20:36:00Z"/>
                    <w:rFonts w:cs="Times New Roman"/>
                    <w:szCs w:val="24"/>
                    <w:lang w:val="id-ID"/>
                  </w:rPr>
                </w:rPrChange>
              </w:rPr>
            </w:pPr>
            <w:ins w:id="830" w:author="Windows User" w:date="2019-09-27T20:36:00Z">
              <w:r w:rsidRPr="0033182C">
                <w:rPr>
                  <w:rFonts w:cs="Times New Roman"/>
                  <w:sz w:val="20"/>
                  <w:szCs w:val="24"/>
                  <w:lang w:val="id-ID"/>
                  <w:rPrChange w:id="831" w:author="Windows User" w:date="2019-09-27T20:37:00Z">
                    <w:rPr>
                      <w:rFonts w:cs="Times New Roman"/>
                      <w:szCs w:val="24"/>
                      <w:lang w:val="id-ID"/>
                    </w:rPr>
                  </w:rPrChange>
                </w:rPr>
                <w:t>PB</w:t>
              </w:r>
            </w:ins>
          </w:p>
        </w:tc>
      </w:tr>
      <w:tr w:rsidR="00297666" w:rsidRPr="0033182C" w14:paraId="23D12161" w14:textId="77777777" w:rsidTr="00A84083">
        <w:tblPrEx>
          <w:tblW w:w="0" w:type="auto"/>
          <w:tblInd w:w="137" w:type="dxa"/>
          <w:tblPrExChange w:id="832" w:author="Windows User" w:date="2019-09-27T20:37:00Z">
            <w:tblPrEx>
              <w:tblW w:w="0" w:type="auto"/>
              <w:tblInd w:w="720" w:type="dxa"/>
            </w:tblPrEx>
          </w:tblPrExChange>
        </w:tblPrEx>
        <w:trPr>
          <w:trHeight w:val="79"/>
          <w:ins w:id="833" w:author="Windows User" w:date="2019-09-27T20:36:00Z"/>
          <w:trPrChange w:id="834" w:author="Windows User" w:date="2019-09-27T20:37:00Z">
            <w:trPr>
              <w:gridBefore w:val="1"/>
            </w:trPr>
          </w:trPrChange>
        </w:trPr>
        <w:tc>
          <w:tcPr>
            <w:tcW w:w="3624" w:type="dxa"/>
            <w:tcPrChange w:id="835" w:author="Windows User" w:date="2019-09-27T20:37:00Z">
              <w:tcPr>
                <w:tcW w:w="3624" w:type="dxa"/>
                <w:gridSpan w:val="2"/>
              </w:tcPr>
            </w:tcPrChange>
          </w:tcPr>
          <w:p w14:paraId="65D5393E" w14:textId="77777777" w:rsidR="00297666" w:rsidRPr="00A84083" w:rsidRDefault="00297666" w:rsidP="00E86F10">
            <w:pPr>
              <w:jc w:val="center"/>
              <w:rPr>
                <w:ins w:id="836" w:author="Windows User" w:date="2019-09-27T20:36:00Z"/>
                <w:rFonts w:cs="Times New Roman"/>
                <w:i/>
                <w:sz w:val="20"/>
                <w:szCs w:val="24"/>
                <w:lang w:val="id-ID"/>
                <w:rPrChange w:id="837" w:author="Windows User" w:date="2019-09-27T20:37:00Z">
                  <w:rPr>
                    <w:ins w:id="838" w:author="Windows User" w:date="2019-09-27T20:36:00Z"/>
                    <w:rFonts w:cs="Times New Roman"/>
                    <w:szCs w:val="24"/>
                    <w:lang w:val="id-ID"/>
                  </w:rPr>
                </w:rPrChange>
              </w:rPr>
            </w:pPr>
            <w:ins w:id="839" w:author="Windows User" w:date="2019-09-27T20:36:00Z">
              <w:r w:rsidRPr="00A84083">
                <w:rPr>
                  <w:rFonts w:cs="Times New Roman"/>
                  <w:i/>
                  <w:sz w:val="20"/>
                  <w:szCs w:val="24"/>
                  <w:lang w:val="id-ID"/>
                  <w:rPrChange w:id="840" w:author="Windows User" w:date="2019-09-27T20:37:00Z">
                    <w:rPr>
                      <w:rFonts w:cs="Times New Roman"/>
                      <w:szCs w:val="24"/>
                      <w:lang w:val="id-ID"/>
                    </w:rPr>
                  </w:rPrChange>
                </w:rPr>
                <w:t>Error</w:t>
              </w:r>
            </w:ins>
          </w:p>
        </w:tc>
        <w:tc>
          <w:tcPr>
            <w:tcW w:w="3583" w:type="dxa"/>
            <w:tcPrChange w:id="841" w:author="Windows User" w:date="2019-09-27T20:37:00Z">
              <w:tcPr>
                <w:tcW w:w="3583" w:type="dxa"/>
                <w:gridSpan w:val="2"/>
              </w:tcPr>
            </w:tcPrChange>
          </w:tcPr>
          <w:p w14:paraId="4001E593" w14:textId="77777777" w:rsidR="00297666" w:rsidRPr="0033182C" w:rsidRDefault="00297666" w:rsidP="00E86F10">
            <w:pPr>
              <w:jc w:val="center"/>
              <w:rPr>
                <w:ins w:id="842" w:author="Windows User" w:date="2019-09-27T20:36:00Z"/>
                <w:rFonts w:cs="Times New Roman"/>
                <w:sz w:val="20"/>
                <w:szCs w:val="24"/>
                <w:lang w:val="id-ID"/>
                <w:rPrChange w:id="843" w:author="Windows User" w:date="2019-09-27T20:37:00Z">
                  <w:rPr>
                    <w:ins w:id="844" w:author="Windows User" w:date="2019-09-27T20:36:00Z"/>
                    <w:rFonts w:cs="Times New Roman"/>
                    <w:szCs w:val="24"/>
                    <w:lang w:val="id-ID"/>
                  </w:rPr>
                </w:rPrChange>
              </w:rPr>
            </w:pPr>
            <w:ins w:id="845" w:author="Windows User" w:date="2019-09-27T20:36:00Z">
              <w:r w:rsidRPr="0033182C">
                <w:rPr>
                  <w:rFonts w:cs="Times New Roman"/>
                  <w:sz w:val="20"/>
                  <w:szCs w:val="24"/>
                  <w:lang w:val="id-ID"/>
                  <w:rPrChange w:id="846" w:author="Windows User" w:date="2019-09-27T20:37:00Z">
                    <w:rPr>
                      <w:rFonts w:cs="Times New Roman"/>
                      <w:szCs w:val="24"/>
                      <w:lang w:val="id-ID"/>
                    </w:rPr>
                  </w:rPrChange>
                </w:rPr>
                <w:t>E</w:t>
              </w:r>
            </w:ins>
          </w:p>
        </w:tc>
      </w:tr>
      <w:tr w:rsidR="00297666" w:rsidRPr="0033182C" w14:paraId="6AD44FC5" w14:textId="77777777" w:rsidTr="00A84083">
        <w:trPr>
          <w:ins w:id="847" w:author="Windows User" w:date="2019-09-27T20:36:00Z"/>
        </w:trPr>
        <w:tc>
          <w:tcPr>
            <w:tcW w:w="3624" w:type="dxa"/>
          </w:tcPr>
          <w:p w14:paraId="28FA4C13" w14:textId="77777777" w:rsidR="00297666" w:rsidRPr="00A84083" w:rsidRDefault="00297666" w:rsidP="00E86F10">
            <w:pPr>
              <w:jc w:val="center"/>
              <w:rPr>
                <w:ins w:id="848" w:author="Windows User" w:date="2019-09-27T20:36:00Z"/>
                <w:rFonts w:cs="Times New Roman"/>
                <w:i/>
                <w:sz w:val="20"/>
                <w:szCs w:val="24"/>
                <w:lang w:val="id-ID"/>
                <w:rPrChange w:id="849" w:author="Windows User" w:date="2019-09-27T20:37:00Z">
                  <w:rPr>
                    <w:ins w:id="850" w:author="Windows User" w:date="2019-09-27T20:36:00Z"/>
                    <w:rFonts w:cs="Times New Roman"/>
                    <w:szCs w:val="24"/>
                    <w:lang w:val="id-ID"/>
                  </w:rPr>
                </w:rPrChange>
              </w:rPr>
            </w:pPr>
            <w:ins w:id="851" w:author="Windows User" w:date="2019-09-27T20:36:00Z">
              <w:r w:rsidRPr="00A84083">
                <w:rPr>
                  <w:rFonts w:cs="Times New Roman"/>
                  <w:i/>
                  <w:sz w:val="20"/>
                  <w:szCs w:val="24"/>
                  <w:lang w:val="id-ID"/>
                  <w:rPrChange w:id="852" w:author="Windows User" w:date="2019-09-27T20:37:00Z">
                    <w:rPr>
                      <w:rFonts w:cs="Times New Roman"/>
                      <w:szCs w:val="24"/>
                      <w:lang w:val="id-ID"/>
                    </w:rPr>
                  </w:rPrChange>
                </w:rPr>
                <w:t>Change in Error</w:t>
              </w:r>
            </w:ins>
          </w:p>
        </w:tc>
        <w:tc>
          <w:tcPr>
            <w:tcW w:w="3583" w:type="dxa"/>
          </w:tcPr>
          <w:p w14:paraId="25453378" w14:textId="77777777" w:rsidR="00297666" w:rsidRPr="0033182C" w:rsidRDefault="00297666" w:rsidP="00A84083">
            <w:pPr>
              <w:keepNext/>
              <w:jc w:val="center"/>
              <w:rPr>
                <w:ins w:id="853" w:author="Windows User" w:date="2019-09-27T20:36:00Z"/>
                <w:rFonts w:cs="Times New Roman"/>
                <w:sz w:val="20"/>
                <w:szCs w:val="24"/>
                <w:lang w:val="id-ID"/>
                <w:rPrChange w:id="854" w:author="Windows User" w:date="2019-09-27T20:37:00Z">
                  <w:rPr>
                    <w:ins w:id="855" w:author="Windows User" w:date="2019-09-27T20:36:00Z"/>
                    <w:rFonts w:cs="Times New Roman"/>
                    <w:szCs w:val="24"/>
                    <w:lang w:val="id-ID"/>
                  </w:rPr>
                </w:rPrChange>
              </w:rPr>
            </w:pPr>
            <w:ins w:id="856" w:author="Windows User" w:date="2019-09-27T20:36:00Z">
              <w:r w:rsidRPr="0033182C">
                <w:rPr>
                  <w:rFonts w:cs="Times New Roman"/>
                  <w:sz w:val="20"/>
                  <w:szCs w:val="24"/>
                  <w:lang w:val="id-ID"/>
                  <w:rPrChange w:id="857" w:author="Windows User" w:date="2019-09-27T20:37:00Z">
                    <w:rPr>
                      <w:rFonts w:cs="Times New Roman"/>
                      <w:szCs w:val="24"/>
                      <w:lang w:val="id-ID"/>
                    </w:rPr>
                  </w:rPrChange>
                </w:rPr>
                <w:t>DE</w:t>
              </w:r>
            </w:ins>
          </w:p>
        </w:tc>
      </w:tr>
    </w:tbl>
    <w:p w14:paraId="64AE2965" w14:textId="77777777" w:rsidR="00E14759" w:rsidRPr="0033182C" w:rsidRDefault="00E14759" w:rsidP="00E14759">
      <w:pPr>
        <w:pStyle w:val="ListParagraph"/>
        <w:numPr>
          <w:ilvl w:val="0"/>
          <w:numId w:val="35"/>
        </w:numPr>
        <w:ind w:left="426"/>
        <w:rPr>
          <w:ins w:id="858" w:author="Windows User" w:date="2019-09-19T04:16:00Z"/>
          <w:rFonts w:cs="Times New Roman"/>
          <w:i/>
          <w:rPrChange w:id="859" w:author="Windows User" w:date="2019-09-27T20:28:00Z">
            <w:rPr>
              <w:ins w:id="860" w:author="Windows User" w:date="2019-09-19T04:16:00Z"/>
              <w:rFonts w:cs="Times New Roman"/>
              <w:sz w:val="22"/>
            </w:rPr>
          </w:rPrChange>
        </w:rPr>
      </w:pPr>
      <w:ins w:id="861" w:author="Windows User" w:date="2019-09-19T04:16:00Z">
        <w:r w:rsidRPr="0033182C">
          <w:rPr>
            <w:rFonts w:cs="Times New Roman"/>
            <w:i/>
            <w:rPrChange w:id="862" w:author="Windows User" w:date="2019-09-27T20:28:00Z">
              <w:rPr>
                <w:rFonts w:cs="Times New Roman"/>
                <w:sz w:val="22"/>
              </w:rPr>
            </w:rPrChange>
          </w:rPr>
          <w:t>Rule base</w:t>
        </w:r>
      </w:ins>
    </w:p>
    <w:p w14:paraId="498B1210" w14:textId="170BA1BB" w:rsidR="008357B5" w:rsidRPr="00A84083" w:rsidRDefault="00E14759" w:rsidP="00A84083">
      <w:pPr>
        <w:pStyle w:val="Default"/>
        <w:spacing w:line="360" w:lineRule="auto"/>
        <w:ind w:firstLine="426"/>
        <w:jc w:val="both"/>
        <w:rPr>
          <w:color w:val="auto"/>
          <w:szCs w:val="22"/>
        </w:rPr>
      </w:pPr>
      <w:ins w:id="863" w:author="Windows User" w:date="2019-09-19T04:16:00Z">
        <w:r w:rsidRPr="0033182C">
          <w:rPr>
            <w:i/>
            <w:iCs/>
            <w:color w:val="auto"/>
            <w:szCs w:val="22"/>
          </w:rPr>
          <w:t xml:space="preserve">Rule </w:t>
        </w:r>
      </w:ins>
      <w:r w:rsidR="00886455" w:rsidRPr="0033182C">
        <w:rPr>
          <w:i/>
          <w:iCs/>
          <w:color w:val="auto"/>
          <w:szCs w:val="22"/>
        </w:rPr>
        <w:t>Fuzyy</w:t>
      </w:r>
      <w:ins w:id="864" w:author="Windows User" w:date="2019-09-19T04:16:00Z">
        <w:r w:rsidRPr="0033182C">
          <w:rPr>
            <w:i/>
            <w:iCs/>
            <w:color w:val="auto"/>
            <w:szCs w:val="22"/>
          </w:rPr>
          <w:t xml:space="preserve"> </w:t>
        </w:r>
        <w:r w:rsidRPr="0033182C">
          <w:rPr>
            <w:color w:val="auto"/>
            <w:szCs w:val="22"/>
          </w:rPr>
          <w:t>untuk kontrol menentuka sudut optimal agar berjalan stabil. Pada proses pembentukan aturan (</w:t>
        </w:r>
        <w:r w:rsidRPr="0033182C">
          <w:rPr>
            <w:i/>
            <w:iCs/>
            <w:color w:val="auto"/>
            <w:szCs w:val="22"/>
          </w:rPr>
          <w:t>rule</w:t>
        </w:r>
        <w:r w:rsidRPr="0033182C">
          <w:rPr>
            <w:color w:val="auto"/>
            <w:szCs w:val="22"/>
          </w:rPr>
          <w:t>) ini menggunakan operator “</w:t>
        </w:r>
        <w:r w:rsidRPr="0033182C">
          <w:rPr>
            <w:i/>
            <w:iCs/>
            <w:color w:val="auto"/>
            <w:szCs w:val="22"/>
          </w:rPr>
          <w:t>and</w:t>
        </w:r>
        <w:r w:rsidRPr="0033182C">
          <w:rPr>
            <w:color w:val="auto"/>
            <w:szCs w:val="22"/>
          </w:rPr>
          <w:t xml:space="preserve">” untuk mengkombinasikan nilai variabel </w:t>
        </w:r>
        <w:r w:rsidRPr="0033182C">
          <w:rPr>
            <w:i/>
            <w:iCs/>
            <w:color w:val="auto"/>
            <w:szCs w:val="22"/>
          </w:rPr>
          <w:t xml:space="preserve">error </w:t>
        </w:r>
        <w:r w:rsidRPr="0033182C">
          <w:rPr>
            <w:color w:val="auto"/>
            <w:szCs w:val="22"/>
          </w:rPr>
          <w:t>dengan variable delta error-nya maka didapatkanlah aturan (</w:t>
        </w:r>
        <w:r w:rsidRPr="0033182C">
          <w:rPr>
            <w:i/>
            <w:color w:val="auto"/>
            <w:szCs w:val="22"/>
            <w:rPrChange w:id="865" w:author="Windows User" w:date="2019-09-27T20:28:00Z">
              <w:rPr>
                <w:szCs w:val="22"/>
              </w:rPr>
            </w:rPrChange>
          </w:rPr>
          <w:t>rule</w:t>
        </w:r>
        <w:r w:rsidRPr="0033182C">
          <w:rPr>
            <w:color w:val="auto"/>
            <w:szCs w:val="22"/>
          </w:rPr>
          <w:t xml:space="preserve">) sebagai Tabel </w:t>
        </w:r>
      </w:ins>
      <w:r w:rsidR="008357B5" w:rsidRPr="0033182C">
        <w:rPr>
          <w:color w:val="auto"/>
          <w:szCs w:val="22"/>
        </w:rPr>
        <w:t>3</w:t>
      </w:r>
      <w:ins w:id="866" w:author="Windows User" w:date="2019-09-19T04:16:00Z">
        <w:r w:rsidRPr="0033182C">
          <w:rPr>
            <w:color w:val="auto"/>
            <w:szCs w:val="22"/>
          </w:rPr>
          <w:t>.</w:t>
        </w:r>
      </w:ins>
      <w:r w:rsidR="008357B5" w:rsidRPr="0033182C">
        <w:rPr>
          <w:color w:val="auto"/>
          <w:szCs w:val="22"/>
        </w:rPr>
        <w:t>2</w:t>
      </w:r>
      <w:ins w:id="867" w:author="Windows User" w:date="2019-09-19T04:16:00Z">
        <w:r w:rsidRPr="0033182C">
          <w:rPr>
            <w:color w:val="auto"/>
            <w:szCs w:val="22"/>
          </w:rPr>
          <w:t>.</w:t>
        </w:r>
      </w:ins>
    </w:p>
    <w:p w14:paraId="6F9C03C0" w14:textId="12651367" w:rsidR="00A84083" w:rsidRPr="00A84083" w:rsidRDefault="00A84083" w:rsidP="00A84083">
      <w:pPr>
        <w:pStyle w:val="Caption"/>
        <w:keepNext/>
        <w:jc w:val="center"/>
        <w:rPr>
          <w:color w:val="auto"/>
          <w:sz w:val="22"/>
        </w:rPr>
      </w:pPr>
      <w:bookmarkStart w:id="868" w:name="_Toc23881730"/>
      <w:r w:rsidRPr="00A84083">
        <w:rPr>
          <w:i w:val="0"/>
          <w:color w:val="auto"/>
          <w:sz w:val="22"/>
        </w:rPr>
        <w:lastRenderedPageBreak/>
        <w:t xml:space="preserve">Tabel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0367FF">
        <w:rPr>
          <w:i w:val="0"/>
          <w:noProof/>
          <w:color w:val="auto"/>
          <w:sz w:val="22"/>
        </w:rPr>
        <w:t>3</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0367FF">
        <w:rPr>
          <w:i w:val="0"/>
          <w:noProof/>
          <w:color w:val="auto"/>
          <w:sz w:val="22"/>
        </w:rPr>
        <w:t>2</w:t>
      </w:r>
      <w:r w:rsidR="000367FF">
        <w:rPr>
          <w:i w:val="0"/>
          <w:color w:val="auto"/>
          <w:sz w:val="22"/>
        </w:rPr>
        <w:fldChar w:fldCharType="end"/>
      </w:r>
      <w:r w:rsidRPr="00A84083">
        <w:rPr>
          <w:color w:val="auto"/>
          <w:sz w:val="22"/>
        </w:rPr>
        <w:t xml:space="preserve"> Control Rule Base</w:t>
      </w:r>
      <w:bookmarkEnd w:id="868"/>
    </w:p>
    <w:tbl>
      <w:tblPr>
        <w:tblStyle w:val="TableGrid"/>
        <w:tblW w:w="0" w:type="auto"/>
        <w:tblLook w:val="04A0" w:firstRow="1" w:lastRow="0" w:firstColumn="1" w:lastColumn="0" w:noHBand="0" w:noVBand="1"/>
      </w:tblPr>
      <w:tblGrid>
        <w:gridCol w:w="850"/>
        <w:gridCol w:w="988"/>
        <w:gridCol w:w="851"/>
        <w:gridCol w:w="1134"/>
        <w:gridCol w:w="850"/>
        <w:gridCol w:w="1134"/>
        <w:gridCol w:w="851"/>
        <w:gridCol w:w="1134"/>
      </w:tblGrid>
      <w:tr w:rsidR="00E14759" w:rsidRPr="0033182C" w14:paraId="36C1EE0D" w14:textId="77777777" w:rsidTr="00A84083">
        <w:trPr>
          <w:ins w:id="869" w:author="Windows User" w:date="2019-09-19T04:16:00Z"/>
        </w:trPr>
        <w:tc>
          <w:tcPr>
            <w:tcW w:w="850" w:type="dxa"/>
          </w:tcPr>
          <w:p w14:paraId="6AF35C68" w14:textId="77777777" w:rsidR="00E14759" w:rsidRPr="0033182C" w:rsidRDefault="00E14759" w:rsidP="00E14759">
            <w:pPr>
              <w:pStyle w:val="Default"/>
              <w:jc w:val="center"/>
              <w:rPr>
                <w:ins w:id="870" w:author="Windows User" w:date="2019-09-19T04:16:00Z"/>
                <w:b/>
                <w:color w:val="auto"/>
                <w:sz w:val="22"/>
                <w:szCs w:val="22"/>
              </w:rPr>
            </w:pPr>
            <w:ins w:id="871" w:author="Windows User" w:date="2019-09-19T04:16:00Z">
              <w:r w:rsidRPr="0033182C">
                <w:rPr>
                  <w:b/>
                  <w:color w:val="auto"/>
                  <w:sz w:val="22"/>
                  <w:szCs w:val="22"/>
                </w:rPr>
                <w:t>E/DE</w:t>
              </w:r>
            </w:ins>
          </w:p>
        </w:tc>
        <w:tc>
          <w:tcPr>
            <w:tcW w:w="988" w:type="dxa"/>
          </w:tcPr>
          <w:p w14:paraId="152CF9F8" w14:textId="77777777" w:rsidR="00E14759" w:rsidRPr="0033182C" w:rsidRDefault="00E14759" w:rsidP="00E14759">
            <w:pPr>
              <w:pStyle w:val="Default"/>
              <w:jc w:val="center"/>
              <w:rPr>
                <w:ins w:id="872" w:author="Windows User" w:date="2019-09-19T04:16:00Z"/>
                <w:b/>
                <w:color w:val="auto"/>
                <w:sz w:val="22"/>
                <w:szCs w:val="22"/>
              </w:rPr>
            </w:pPr>
            <w:ins w:id="873" w:author="Windows User" w:date="2019-09-19T04:16:00Z">
              <w:r w:rsidRPr="0033182C">
                <w:rPr>
                  <w:b/>
                  <w:color w:val="auto"/>
                  <w:sz w:val="22"/>
                  <w:szCs w:val="22"/>
                </w:rPr>
                <w:t>NB</w:t>
              </w:r>
            </w:ins>
          </w:p>
        </w:tc>
        <w:tc>
          <w:tcPr>
            <w:tcW w:w="851" w:type="dxa"/>
          </w:tcPr>
          <w:p w14:paraId="797E600E" w14:textId="77777777" w:rsidR="00E14759" w:rsidRPr="0033182C" w:rsidRDefault="00E14759" w:rsidP="00E14759">
            <w:pPr>
              <w:pStyle w:val="Default"/>
              <w:jc w:val="center"/>
              <w:rPr>
                <w:ins w:id="874" w:author="Windows User" w:date="2019-09-19T04:16:00Z"/>
                <w:b/>
                <w:color w:val="auto"/>
                <w:sz w:val="22"/>
                <w:szCs w:val="22"/>
              </w:rPr>
            </w:pPr>
            <w:ins w:id="875" w:author="Windows User" w:date="2019-09-19T04:16:00Z">
              <w:r w:rsidRPr="0033182C">
                <w:rPr>
                  <w:b/>
                  <w:color w:val="auto"/>
                  <w:sz w:val="22"/>
                  <w:szCs w:val="22"/>
                </w:rPr>
                <w:t>NM</w:t>
              </w:r>
            </w:ins>
          </w:p>
        </w:tc>
        <w:tc>
          <w:tcPr>
            <w:tcW w:w="1134" w:type="dxa"/>
          </w:tcPr>
          <w:p w14:paraId="0037E570" w14:textId="77777777" w:rsidR="00E14759" w:rsidRPr="0033182C" w:rsidRDefault="00E14759" w:rsidP="00E14759">
            <w:pPr>
              <w:pStyle w:val="Default"/>
              <w:jc w:val="center"/>
              <w:rPr>
                <w:ins w:id="876" w:author="Windows User" w:date="2019-09-19T04:16:00Z"/>
                <w:b/>
                <w:color w:val="auto"/>
                <w:sz w:val="22"/>
                <w:szCs w:val="22"/>
              </w:rPr>
            </w:pPr>
            <w:ins w:id="877" w:author="Windows User" w:date="2019-09-19T04:16:00Z">
              <w:r w:rsidRPr="0033182C">
                <w:rPr>
                  <w:b/>
                  <w:color w:val="auto"/>
                  <w:sz w:val="22"/>
                  <w:szCs w:val="22"/>
                </w:rPr>
                <w:t>NS</w:t>
              </w:r>
            </w:ins>
          </w:p>
        </w:tc>
        <w:tc>
          <w:tcPr>
            <w:tcW w:w="850" w:type="dxa"/>
          </w:tcPr>
          <w:p w14:paraId="7B699FF9" w14:textId="77777777" w:rsidR="00E14759" w:rsidRPr="0033182C" w:rsidRDefault="00E14759" w:rsidP="00E14759">
            <w:pPr>
              <w:pStyle w:val="Default"/>
              <w:jc w:val="center"/>
              <w:rPr>
                <w:ins w:id="878" w:author="Windows User" w:date="2019-09-19T04:16:00Z"/>
                <w:b/>
                <w:color w:val="auto"/>
                <w:sz w:val="22"/>
                <w:szCs w:val="22"/>
              </w:rPr>
            </w:pPr>
            <w:ins w:id="879" w:author="Windows User" w:date="2019-09-19T04:16:00Z">
              <w:r w:rsidRPr="0033182C">
                <w:rPr>
                  <w:b/>
                  <w:color w:val="auto"/>
                  <w:sz w:val="22"/>
                  <w:szCs w:val="22"/>
                </w:rPr>
                <w:t>ZE</w:t>
              </w:r>
            </w:ins>
          </w:p>
        </w:tc>
        <w:tc>
          <w:tcPr>
            <w:tcW w:w="1134" w:type="dxa"/>
          </w:tcPr>
          <w:p w14:paraId="1E2B0CB2" w14:textId="77777777" w:rsidR="00E14759" w:rsidRPr="0033182C" w:rsidRDefault="00E14759" w:rsidP="00E14759">
            <w:pPr>
              <w:pStyle w:val="Default"/>
              <w:jc w:val="center"/>
              <w:rPr>
                <w:ins w:id="880" w:author="Windows User" w:date="2019-09-19T04:16:00Z"/>
                <w:b/>
                <w:color w:val="auto"/>
                <w:sz w:val="22"/>
                <w:szCs w:val="22"/>
              </w:rPr>
            </w:pPr>
            <w:ins w:id="881" w:author="Windows User" w:date="2019-09-19T04:16:00Z">
              <w:r w:rsidRPr="0033182C">
                <w:rPr>
                  <w:b/>
                  <w:color w:val="auto"/>
                  <w:sz w:val="22"/>
                  <w:szCs w:val="22"/>
                </w:rPr>
                <w:t>PS</w:t>
              </w:r>
            </w:ins>
          </w:p>
        </w:tc>
        <w:tc>
          <w:tcPr>
            <w:tcW w:w="851" w:type="dxa"/>
          </w:tcPr>
          <w:p w14:paraId="7492C67A" w14:textId="77777777" w:rsidR="00E14759" w:rsidRPr="0033182C" w:rsidRDefault="00E14759" w:rsidP="00E14759">
            <w:pPr>
              <w:pStyle w:val="Default"/>
              <w:jc w:val="center"/>
              <w:rPr>
                <w:ins w:id="882" w:author="Windows User" w:date="2019-09-19T04:16:00Z"/>
                <w:b/>
                <w:color w:val="auto"/>
                <w:sz w:val="22"/>
                <w:szCs w:val="22"/>
              </w:rPr>
            </w:pPr>
            <w:ins w:id="883" w:author="Windows User" w:date="2019-09-19T04:16:00Z">
              <w:r w:rsidRPr="0033182C">
                <w:rPr>
                  <w:b/>
                  <w:color w:val="auto"/>
                  <w:sz w:val="22"/>
                  <w:szCs w:val="22"/>
                </w:rPr>
                <w:t>PM</w:t>
              </w:r>
            </w:ins>
          </w:p>
        </w:tc>
        <w:tc>
          <w:tcPr>
            <w:tcW w:w="1134" w:type="dxa"/>
          </w:tcPr>
          <w:p w14:paraId="3DD530E7" w14:textId="77777777" w:rsidR="00E14759" w:rsidRPr="0033182C" w:rsidRDefault="00E14759" w:rsidP="00E14759">
            <w:pPr>
              <w:pStyle w:val="Default"/>
              <w:jc w:val="center"/>
              <w:rPr>
                <w:ins w:id="884" w:author="Windows User" w:date="2019-09-19T04:16:00Z"/>
                <w:b/>
                <w:color w:val="auto"/>
                <w:sz w:val="22"/>
                <w:szCs w:val="22"/>
              </w:rPr>
            </w:pPr>
            <w:ins w:id="885" w:author="Windows User" w:date="2019-09-19T04:16:00Z">
              <w:r w:rsidRPr="0033182C">
                <w:rPr>
                  <w:b/>
                  <w:color w:val="auto"/>
                  <w:sz w:val="22"/>
                  <w:szCs w:val="22"/>
                </w:rPr>
                <w:t>PB</w:t>
              </w:r>
            </w:ins>
          </w:p>
        </w:tc>
      </w:tr>
      <w:tr w:rsidR="00E14759" w:rsidRPr="0033182C" w14:paraId="37A61019" w14:textId="77777777" w:rsidTr="00A84083">
        <w:trPr>
          <w:ins w:id="886" w:author="Windows User" w:date="2019-09-19T04:16:00Z"/>
        </w:trPr>
        <w:tc>
          <w:tcPr>
            <w:tcW w:w="850" w:type="dxa"/>
          </w:tcPr>
          <w:p w14:paraId="48D64449" w14:textId="77777777" w:rsidR="00E14759" w:rsidRPr="0033182C" w:rsidRDefault="00E14759" w:rsidP="00E14759">
            <w:pPr>
              <w:pStyle w:val="Default"/>
              <w:jc w:val="center"/>
              <w:rPr>
                <w:ins w:id="887" w:author="Windows User" w:date="2019-09-19T04:16:00Z"/>
                <w:b/>
                <w:color w:val="auto"/>
                <w:sz w:val="22"/>
                <w:szCs w:val="22"/>
              </w:rPr>
            </w:pPr>
            <w:ins w:id="888" w:author="Windows User" w:date="2019-09-19T04:16:00Z">
              <w:r w:rsidRPr="0033182C">
                <w:rPr>
                  <w:b/>
                  <w:color w:val="auto"/>
                  <w:sz w:val="22"/>
                  <w:szCs w:val="22"/>
                </w:rPr>
                <w:t>NB</w:t>
              </w:r>
            </w:ins>
          </w:p>
        </w:tc>
        <w:tc>
          <w:tcPr>
            <w:tcW w:w="988" w:type="dxa"/>
          </w:tcPr>
          <w:p w14:paraId="5F067D02" w14:textId="77777777" w:rsidR="00E14759" w:rsidRPr="0033182C" w:rsidRDefault="00E14759" w:rsidP="00E14759">
            <w:pPr>
              <w:pStyle w:val="Default"/>
              <w:jc w:val="center"/>
              <w:rPr>
                <w:ins w:id="889" w:author="Windows User" w:date="2019-09-19T04:16:00Z"/>
                <w:color w:val="auto"/>
                <w:sz w:val="22"/>
                <w:szCs w:val="22"/>
              </w:rPr>
            </w:pPr>
            <w:ins w:id="890" w:author="Windows User" w:date="2019-09-19T04:16:00Z">
              <w:r w:rsidRPr="0033182C">
                <w:rPr>
                  <w:color w:val="auto"/>
                  <w:sz w:val="22"/>
                  <w:szCs w:val="22"/>
                </w:rPr>
                <w:t>NB</w:t>
              </w:r>
            </w:ins>
          </w:p>
        </w:tc>
        <w:tc>
          <w:tcPr>
            <w:tcW w:w="851" w:type="dxa"/>
          </w:tcPr>
          <w:p w14:paraId="16F6A36D" w14:textId="77777777" w:rsidR="00E14759" w:rsidRPr="0033182C" w:rsidRDefault="00E14759" w:rsidP="00E14759">
            <w:pPr>
              <w:pStyle w:val="Default"/>
              <w:jc w:val="center"/>
              <w:rPr>
                <w:ins w:id="891" w:author="Windows User" w:date="2019-09-19T04:16:00Z"/>
                <w:color w:val="auto"/>
                <w:sz w:val="22"/>
                <w:szCs w:val="22"/>
              </w:rPr>
            </w:pPr>
            <w:ins w:id="892" w:author="Windows User" w:date="2019-09-19T04:16:00Z">
              <w:r w:rsidRPr="0033182C">
                <w:rPr>
                  <w:color w:val="auto"/>
                  <w:sz w:val="22"/>
                  <w:szCs w:val="22"/>
                </w:rPr>
                <w:t>NB</w:t>
              </w:r>
            </w:ins>
          </w:p>
        </w:tc>
        <w:tc>
          <w:tcPr>
            <w:tcW w:w="1134" w:type="dxa"/>
          </w:tcPr>
          <w:p w14:paraId="0EE83D14" w14:textId="77777777" w:rsidR="00E14759" w:rsidRPr="0033182C" w:rsidRDefault="00E14759" w:rsidP="00E14759">
            <w:pPr>
              <w:pStyle w:val="Default"/>
              <w:jc w:val="center"/>
              <w:rPr>
                <w:ins w:id="893" w:author="Windows User" w:date="2019-09-19T04:16:00Z"/>
                <w:color w:val="auto"/>
                <w:sz w:val="22"/>
                <w:szCs w:val="22"/>
              </w:rPr>
            </w:pPr>
            <w:ins w:id="894" w:author="Windows User" w:date="2019-09-19T04:16:00Z">
              <w:r w:rsidRPr="0033182C">
                <w:rPr>
                  <w:color w:val="auto"/>
                  <w:sz w:val="22"/>
                  <w:szCs w:val="22"/>
                </w:rPr>
                <w:t>NB</w:t>
              </w:r>
            </w:ins>
          </w:p>
        </w:tc>
        <w:tc>
          <w:tcPr>
            <w:tcW w:w="850" w:type="dxa"/>
          </w:tcPr>
          <w:p w14:paraId="7E7BEFBE" w14:textId="77777777" w:rsidR="00E14759" w:rsidRPr="0033182C" w:rsidRDefault="00E14759" w:rsidP="00E14759">
            <w:pPr>
              <w:pStyle w:val="Default"/>
              <w:jc w:val="center"/>
              <w:rPr>
                <w:ins w:id="895" w:author="Windows User" w:date="2019-09-19T04:16:00Z"/>
                <w:color w:val="auto"/>
                <w:sz w:val="22"/>
                <w:szCs w:val="22"/>
              </w:rPr>
            </w:pPr>
            <w:ins w:id="896" w:author="Windows User" w:date="2019-09-19T04:16:00Z">
              <w:r w:rsidRPr="0033182C">
                <w:rPr>
                  <w:color w:val="auto"/>
                  <w:sz w:val="22"/>
                  <w:szCs w:val="22"/>
                </w:rPr>
                <w:t>NB</w:t>
              </w:r>
            </w:ins>
          </w:p>
        </w:tc>
        <w:tc>
          <w:tcPr>
            <w:tcW w:w="1134" w:type="dxa"/>
          </w:tcPr>
          <w:p w14:paraId="73A9572A" w14:textId="77777777" w:rsidR="00E14759" w:rsidRPr="0033182C" w:rsidRDefault="00E14759" w:rsidP="00E14759">
            <w:pPr>
              <w:pStyle w:val="Default"/>
              <w:jc w:val="center"/>
              <w:rPr>
                <w:ins w:id="897" w:author="Windows User" w:date="2019-09-19T04:16:00Z"/>
                <w:color w:val="auto"/>
                <w:sz w:val="22"/>
                <w:szCs w:val="22"/>
              </w:rPr>
            </w:pPr>
            <w:ins w:id="898" w:author="Windows User" w:date="2019-09-19T04:16:00Z">
              <w:r w:rsidRPr="0033182C">
                <w:rPr>
                  <w:color w:val="auto"/>
                  <w:sz w:val="22"/>
                  <w:szCs w:val="22"/>
                </w:rPr>
                <w:t>NM</w:t>
              </w:r>
            </w:ins>
          </w:p>
        </w:tc>
        <w:tc>
          <w:tcPr>
            <w:tcW w:w="851" w:type="dxa"/>
          </w:tcPr>
          <w:p w14:paraId="4281CBF0" w14:textId="77777777" w:rsidR="00E14759" w:rsidRPr="0033182C" w:rsidRDefault="00E14759" w:rsidP="00E14759">
            <w:pPr>
              <w:pStyle w:val="Default"/>
              <w:jc w:val="center"/>
              <w:rPr>
                <w:ins w:id="899" w:author="Windows User" w:date="2019-09-19T04:16:00Z"/>
                <w:color w:val="auto"/>
                <w:sz w:val="22"/>
                <w:szCs w:val="22"/>
              </w:rPr>
            </w:pPr>
            <w:ins w:id="900" w:author="Windows User" w:date="2019-09-19T04:16:00Z">
              <w:r w:rsidRPr="0033182C">
                <w:rPr>
                  <w:color w:val="auto"/>
                  <w:sz w:val="22"/>
                  <w:szCs w:val="22"/>
                </w:rPr>
                <w:t>NS</w:t>
              </w:r>
            </w:ins>
          </w:p>
        </w:tc>
        <w:tc>
          <w:tcPr>
            <w:tcW w:w="1134" w:type="dxa"/>
          </w:tcPr>
          <w:p w14:paraId="08797C66" w14:textId="77777777" w:rsidR="00E14759" w:rsidRPr="0033182C" w:rsidRDefault="00E14759" w:rsidP="00E14759">
            <w:pPr>
              <w:pStyle w:val="Default"/>
              <w:jc w:val="center"/>
              <w:rPr>
                <w:ins w:id="901" w:author="Windows User" w:date="2019-09-19T04:16:00Z"/>
                <w:color w:val="auto"/>
                <w:sz w:val="22"/>
                <w:szCs w:val="22"/>
              </w:rPr>
            </w:pPr>
            <w:ins w:id="902" w:author="Windows User" w:date="2019-09-19T04:16:00Z">
              <w:r w:rsidRPr="0033182C">
                <w:rPr>
                  <w:color w:val="auto"/>
                  <w:sz w:val="22"/>
                  <w:szCs w:val="22"/>
                </w:rPr>
                <w:t>ZE</w:t>
              </w:r>
            </w:ins>
          </w:p>
        </w:tc>
      </w:tr>
      <w:tr w:rsidR="00E14759" w:rsidRPr="0033182C" w14:paraId="16FA6B69" w14:textId="77777777" w:rsidTr="00A84083">
        <w:trPr>
          <w:ins w:id="903" w:author="Windows User" w:date="2019-09-19T04:16:00Z"/>
        </w:trPr>
        <w:tc>
          <w:tcPr>
            <w:tcW w:w="850" w:type="dxa"/>
          </w:tcPr>
          <w:p w14:paraId="78C46E03" w14:textId="77777777" w:rsidR="00E14759" w:rsidRPr="0033182C" w:rsidRDefault="00E14759" w:rsidP="00E14759">
            <w:pPr>
              <w:pStyle w:val="Default"/>
              <w:jc w:val="center"/>
              <w:rPr>
                <w:ins w:id="904" w:author="Windows User" w:date="2019-09-19T04:16:00Z"/>
                <w:b/>
                <w:color w:val="auto"/>
                <w:sz w:val="22"/>
                <w:szCs w:val="22"/>
              </w:rPr>
            </w:pPr>
            <w:ins w:id="905" w:author="Windows User" w:date="2019-09-19T04:16:00Z">
              <w:r w:rsidRPr="0033182C">
                <w:rPr>
                  <w:b/>
                  <w:color w:val="auto"/>
                  <w:sz w:val="22"/>
                  <w:szCs w:val="22"/>
                </w:rPr>
                <w:t>NM</w:t>
              </w:r>
            </w:ins>
          </w:p>
        </w:tc>
        <w:tc>
          <w:tcPr>
            <w:tcW w:w="988" w:type="dxa"/>
          </w:tcPr>
          <w:p w14:paraId="22BD6E9D" w14:textId="77777777" w:rsidR="00E14759" w:rsidRPr="0033182C" w:rsidRDefault="00E14759" w:rsidP="00E14759">
            <w:pPr>
              <w:pStyle w:val="Default"/>
              <w:jc w:val="center"/>
              <w:rPr>
                <w:ins w:id="906" w:author="Windows User" w:date="2019-09-19T04:16:00Z"/>
                <w:color w:val="auto"/>
                <w:sz w:val="22"/>
                <w:szCs w:val="22"/>
              </w:rPr>
            </w:pPr>
            <w:ins w:id="907" w:author="Windows User" w:date="2019-09-19T04:16:00Z">
              <w:r w:rsidRPr="0033182C">
                <w:rPr>
                  <w:color w:val="auto"/>
                  <w:sz w:val="22"/>
                  <w:szCs w:val="22"/>
                </w:rPr>
                <w:t>NB</w:t>
              </w:r>
            </w:ins>
          </w:p>
        </w:tc>
        <w:tc>
          <w:tcPr>
            <w:tcW w:w="851" w:type="dxa"/>
          </w:tcPr>
          <w:p w14:paraId="58494AE2" w14:textId="77777777" w:rsidR="00E14759" w:rsidRPr="0033182C" w:rsidRDefault="00E14759" w:rsidP="00E14759">
            <w:pPr>
              <w:pStyle w:val="Default"/>
              <w:jc w:val="center"/>
              <w:rPr>
                <w:ins w:id="908" w:author="Windows User" w:date="2019-09-19T04:16:00Z"/>
                <w:color w:val="auto"/>
                <w:sz w:val="22"/>
                <w:szCs w:val="22"/>
              </w:rPr>
            </w:pPr>
            <w:ins w:id="909" w:author="Windows User" w:date="2019-09-19T04:16:00Z">
              <w:r w:rsidRPr="0033182C">
                <w:rPr>
                  <w:color w:val="auto"/>
                  <w:sz w:val="22"/>
                  <w:szCs w:val="22"/>
                </w:rPr>
                <w:t>NB</w:t>
              </w:r>
            </w:ins>
          </w:p>
        </w:tc>
        <w:tc>
          <w:tcPr>
            <w:tcW w:w="1134" w:type="dxa"/>
          </w:tcPr>
          <w:p w14:paraId="0ECAB5BE" w14:textId="77777777" w:rsidR="00E14759" w:rsidRPr="0033182C" w:rsidRDefault="00E14759" w:rsidP="00E14759">
            <w:pPr>
              <w:pStyle w:val="Default"/>
              <w:jc w:val="center"/>
              <w:rPr>
                <w:ins w:id="910" w:author="Windows User" w:date="2019-09-19T04:16:00Z"/>
                <w:color w:val="auto"/>
                <w:sz w:val="22"/>
                <w:szCs w:val="22"/>
              </w:rPr>
            </w:pPr>
            <w:ins w:id="911" w:author="Windows User" w:date="2019-09-19T04:16:00Z">
              <w:r w:rsidRPr="0033182C">
                <w:rPr>
                  <w:color w:val="auto"/>
                  <w:sz w:val="22"/>
                  <w:szCs w:val="22"/>
                </w:rPr>
                <w:t>NM</w:t>
              </w:r>
            </w:ins>
          </w:p>
        </w:tc>
        <w:tc>
          <w:tcPr>
            <w:tcW w:w="850" w:type="dxa"/>
          </w:tcPr>
          <w:p w14:paraId="11AAF43F" w14:textId="77777777" w:rsidR="00E14759" w:rsidRPr="0033182C" w:rsidRDefault="00E14759" w:rsidP="00E14759">
            <w:pPr>
              <w:pStyle w:val="Default"/>
              <w:jc w:val="center"/>
              <w:rPr>
                <w:ins w:id="912" w:author="Windows User" w:date="2019-09-19T04:16:00Z"/>
                <w:color w:val="auto"/>
                <w:sz w:val="22"/>
                <w:szCs w:val="22"/>
              </w:rPr>
            </w:pPr>
            <w:ins w:id="913" w:author="Windows User" w:date="2019-09-19T04:16:00Z">
              <w:r w:rsidRPr="0033182C">
                <w:rPr>
                  <w:color w:val="auto"/>
                  <w:sz w:val="22"/>
                  <w:szCs w:val="22"/>
                </w:rPr>
                <w:t>NM</w:t>
              </w:r>
            </w:ins>
          </w:p>
        </w:tc>
        <w:tc>
          <w:tcPr>
            <w:tcW w:w="1134" w:type="dxa"/>
          </w:tcPr>
          <w:p w14:paraId="6668CD88" w14:textId="77777777" w:rsidR="00E14759" w:rsidRPr="0033182C" w:rsidRDefault="00E14759" w:rsidP="00E14759">
            <w:pPr>
              <w:pStyle w:val="Default"/>
              <w:jc w:val="center"/>
              <w:rPr>
                <w:ins w:id="914" w:author="Windows User" w:date="2019-09-19T04:16:00Z"/>
                <w:color w:val="auto"/>
                <w:sz w:val="22"/>
                <w:szCs w:val="22"/>
              </w:rPr>
            </w:pPr>
            <w:ins w:id="915" w:author="Windows User" w:date="2019-09-19T04:16:00Z">
              <w:r w:rsidRPr="0033182C">
                <w:rPr>
                  <w:color w:val="auto"/>
                  <w:sz w:val="22"/>
                  <w:szCs w:val="22"/>
                </w:rPr>
                <w:t>NS</w:t>
              </w:r>
            </w:ins>
          </w:p>
        </w:tc>
        <w:tc>
          <w:tcPr>
            <w:tcW w:w="851" w:type="dxa"/>
          </w:tcPr>
          <w:p w14:paraId="5DA1C088" w14:textId="77777777" w:rsidR="00E14759" w:rsidRPr="0033182C" w:rsidRDefault="00E14759" w:rsidP="00E14759">
            <w:pPr>
              <w:pStyle w:val="Default"/>
              <w:jc w:val="center"/>
              <w:rPr>
                <w:ins w:id="916" w:author="Windows User" w:date="2019-09-19T04:16:00Z"/>
                <w:color w:val="auto"/>
                <w:sz w:val="22"/>
                <w:szCs w:val="22"/>
              </w:rPr>
            </w:pPr>
            <w:ins w:id="917" w:author="Windows User" w:date="2019-09-19T04:16:00Z">
              <w:r w:rsidRPr="0033182C">
                <w:rPr>
                  <w:color w:val="auto"/>
                  <w:sz w:val="22"/>
                  <w:szCs w:val="22"/>
                </w:rPr>
                <w:t>ZE</w:t>
              </w:r>
            </w:ins>
          </w:p>
        </w:tc>
        <w:tc>
          <w:tcPr>
            <w:tcW w:w="1134" w:type="dxa"/>
          </w:tcPr>
          <w:p w14:paraId="2164115A" w14:textId="77777777" w:rsidR="00E14759" w:rsidRPr="0033182C" w:rsidRDefault="00E14759" w:rsidP="00E14759">
            <w:pPr>
              <w:pStyle w:val="Default"/>
              <w:jc w:val="center"/>
              <w:rPr>
                <w:ins w:id="918" w:author="Windows User" w:date="2019-09-19T04:16:00Z"/>
                <w:color w:val="auto"/>
                <w:sz w:val="22"/>
                <w:szCs w:val="22"/>
              </w:rPr>
            </w:pPr>
            <w:ins w:id="919" w:author="Windows User" w:date="2019-09-19T04:16:00Z">
              <w:r w:rsidRPr="0033182C">
                <w:rPr>
                  <w:color w:val="auto"/>
                  <w:sz w:val="22"/>
                  <w:szCs w:val="22"/>
                </w:rPr>
                <w:t>PS</w:t>
              </w:r>
            </w:ins>
          </w:p>
        </w:tc>
      </w:tr>
      <w:tr w:rsidR="00E14759" w:rsidRPr="0033182C" w14:paraId="69823B4D" w14:textId="77777777" w:rsidTr="00A84083">
        <w:trPr>
          <w:ins w:id="920" w:author="Windows User" w:date="2019-09-19T04:16:00Z"/>
        </w:trPr>
        <w:tc>
          <w:tcPr>
            <w:tcW w:w="850" w:type="dxa"/>
          </w:tcPr>
          <w:p w14:paraId="1FF75A16" w14:textId="77777777" w:rsidR="00E14759" w:rsidRPr="0033182C" w:rsidRDefault="00E14759" w:rsidP="00E14759">
            <w:pPr>
              <w:pStyle w:val="Default"/>
              <w:jc w:val="center"/>
              <w:rPr>
                <w:ins w:id="921" w:author="Windows User" w:date="2019-09-19T04:16:00Z"/>
                <w:b/>
                <w:color w:val="auto"/>
                <w:sz w:val="22"/>
                <w:szCs w:val="22"/>
              </w:rPr>
            </w:pPr>
            <w:ins w:id="922" w:author="Windows User" w:date="2019-09-19T04:16:00Z">
              <w:r w:rsidRPr="0033182C">
                <w:rPr>
                  <w:b/>
                  <w:color w:val="auto"/>
                  <w:sz w:val="22"/>
                  <w:szCs w:val="22"/>
                </w:rPr>
                <w:t>NS</w:t>
              </w:r>
            </w:ins>
          </w:p>
        </w:tc>
        <w:tc>
          <w:tcPr>
            <w:tcW w:w="988" w:type="dxa"/>
          </w:tcPr>
          <w:p w14:paraId="6F47C7A5" w14:textId="77777777" w:rsidR="00E14759" w:rsidRPr="0033182C" w:rsidRDefault="00E14759" w:rsidP="00E14759">
            <w:pPr>
              <w:pStyle w:val="Default"/>
              <w:jc w:val="center"/>
              <w:rPr>
                <w:ins w:id="923" w:author="Windows User" w:date="2019-09-19T04:16:00Z"/>
                <w:color w:val="auto"/>
                <w:sz w:val="22"/>
                <w:szCs w:val="22"/>
              </w:rPr>
            </w:pPr>
            <w:ins w:id="924" w:author="Windows User" w:date="2019-09-19T04:16:00Z">
              <w:r w:rsidRPr="0033182C">
                <w:rPr>
                  <w:color w:val="auto"/>
                  <w:sz w:val="22"/>
                  <w:szCs w:val="22"/>
                </w:rPr>
                <w:t>NB</w:t>
              </w:r>
            </w:ins>
          </w:p>
        </w:tc>
        <w:tc>
          <w:tcPr>
            <w:tcW w:w="851" w:type="dxa"/>
          </w:tcPr>
          <w:p w14:paraId="2FC2F3FD" w14:textId="77777777" w:rsidR="00E14759" w:rsidRPr="0033182C" w:rsidRDefault="00E14759" w:rsidP="00E14759">
            <w:pPr>
              <w:pStyle w:val="Default"/>
              <w:jc w:val="center"/>
              <w:rPr>
                <w:ins w:id="925" w:author="Windows User" w:date="2019-09-19T04:16:00Z"/>
                <w:color w:val="auto"/>
                <w:sz w:val="22"/>
                <w:szCs w:val="22"/>
              </w:rPr>
            </w:pPr>
            <w:ins w:id="926" w:author="Windows User" w:date="2019-09-19T04:16:00Z">
              <w:r w:rsidRPr="0033182C">
                <w:rPr>
                  <w:color w:val="auto"/>
                  <w:sz w:val="22"/>
                  <w:szCs w:val="22"/>
                </w:rPr>
                <w:t>NM</w:t>
              </w:r>
            </w:ins>
          </w:p>
        </w:tc>
        <w:tc>
          <w:tcPr>
            <w:tcW w:w="1134" w:type="dxa"/>
          </w:tcPr>
          <w:p w14:paraId="6516EBE0" w14:textId="77777777" w:rsidR="00E14759" w:rsidRPr="0033182C" w:rsidRDefault="00E14759" w:rsidP="00E14759">
            <w:pPr>
              <w:pStyle w:val="Default"/>
              <w:jc w:val="center"/>
              <w:rPr>
                <w:ins w:id="927" w:author="Windows User" w:date="2019-09-19T04:16:00Z"/>
                <w:color w:val="auto"/>
                <w:sz w:val="22"/>
                <w:szCs w:val="22"/>
              </w:rPr>
            </w:pPr>
            <w:ins w:id="928" w:author="Windows User" w:date="2019-09-19T04:16:00Z">
              <w:r w:rsidRPr="0033182C">
                <w:rPr>
                  <w:color w:val="auto"/>
                  <w:sz w:val="22"/>
                  <w:szCs w:val="22"/>
                </w:rPr>
                <w:t>NS</w:t>
              </w:r>
            </w:ins>
          </w:p>
        </w:tc>
        <w:tc>
          <w:tcPr>
            <w:tcW w:w="850" w:type="dxa"/>
          </w:tcPr>
          <w:p w14:paraId="3B63EEB4" w14:textId="77777777" w:rsidR="00E14759" w:rsidRPr="0033182C" w:rsidRDefault="00E14759" w:rsidP="00E14759">
            <w:pPr>
              <w:pStyle w:val="Default"/>
              <w:jc w:val="center"/>
              <w:rPr>
                <w:ins w:id="929" w:author="Windows User" w:date="2019-09-19T04:16:00Z"/>
                <w:color w:val="auto"/>
                <w:sz w:val="22"/>
                <w:szCs w:val="22"/>
              </w:rPr>
            </w:pPr>
            <w:ins w:id="930" w:author="Windows User" w:date="2019-09-19T04:16:00Z">
              <w:r w:rsidRPr="0033182C">
                <w:rPr>
                  <w:color w:val="auto"/>
                  <w:sz w:val="22"/>
                  <w:szCs w:val="22"/>
                </w:rPr>
                <w:t>NS</w:t>
              </w:r>
            </w:ins>
          </w:p>
        </w:tc>
        <w:tc>
          <w:tcPr>
            <w:tcW w:w="1134" w:type="dxa"/>
          </w:tcPr>
          <w:p w14:paraId="03C952AD" w14:textId="77777777" w:rsidR="00E14759" w:rsidRPr="0033182C" w:rsidRDefault="00E14759" w:rsidP="00E14759">
            <w:pPr>
              <w:pStyle w:val="Default"/>
              <w:jc w:val="center"/>
              <w:rPr>
                <w:ins w:id="931" w:author="Windows User" w:date="2019-09-19T04:16:00Z"/>
                <w:color w:val="auto"/>
                <w:sz w:val="22"/>
                <w:szCs w:val="22"/>
              </w:rPr>
            </w:pPr>
            <w:ins w:id="932" w:author="Windows User" w:date="2019-09-19T04:16:00Z">
              <w:r w:rsidRPr="0033182C">
                <w:rPr>
                  <w:color w:val="auto"/>
                  <w:sz w:val="22"/>
                  <w:szCs w:val="22"/>
                </w:rPr>
                <w:t>ZE</w:t>
              </w:r>
            </w:ins>
          </w:p>
        </w:tc>
        <w:tc>
          <w:tcPr>
            <w:tcW w:w="851" w:type="dxa"/>
          </w:tcPr>
          <w:p w14:paraId="5D755DCF" w14:textId="77777777" w:rsidR="00E14759" w:rsidRPr="0033182C" w:rsidRDefault="00E14759" w:rsidP="00E14759">
            <w:pPr>
              <w:pStyle w:val="Default"/>
              <w:jc w:val="center"/>
              <w:rPr>
                <w:ins w:id="933" w:author="Windows User" w:date="2019-09-19T04:16:00Z"/>
                <w:color w:val="auto"/>
                <w:sz w:val="22"/>
                <w:szCs w:val="22"/>
              </w:rPr>
            </w:pPr>
            <w:ins w:id="934" w:author="Windows User" w:date="2019-09-19T04:16:00Z">
              <w:r w:rsidRPr="0033182C">
                <w:rPr>
                  <w:color w:val="auto"/>
                  <w:sz w:val="22"/>
                  <w:szCs w:val="22"/>
                </w:rPr>
                <w:t>PS</w:t>
              </w:r>
            </w:ins>
          </w:p>
        </w:tc>
        <w:tc>
          <w:tcPr>
            <w:tcW w:w="1134" w:type="dxa"/>
          </w:tcPr>
          <w:p w14:paraId="7A9CB96B" w14:textId="77777777" w:rsidR="00E14759" w:rsidRPr="0033182C" w:rsidRDefault="00E14759" w:rsidP="00E14759">
            <w:pPr>
              <w:pStyle w:val="Default"/>
              <w:jc w:val="center"/>
              <w:rPr>
                <w:ins w:id="935" w:author="Windows User" w:date="2019-09-19T04:16:00Z"/>
                <w:color w:val="auto"/>
                <w:sz w:val="22"/>
                <w:szCs w:val="22"/>
              </w:rPr>
            </w:pPr>
            <w:ins w:id="936" w:author="Windows User" w:date="2019-09-19T04:16:00Z">
              <w:r w:rsidRPr="0033182C">
                <w:rPr>
                  <w:color w:val="auto"/>
                  <w:sz w:val="22"/>
                  <w:szCs w:val="22"/>
                </w:rPr>
                <w:t>PM</w:t>
              </w:r>
            </w:ins>
          </w:p>
        </w:tc>
      </w:tr>
      <w:tr w:rsidR="00E14759" w:rsidRPr="0033182C" w14:paraId="7D9B09D3" w14:textId="77777777" w:rsidTr="00A84083">
        <w:trPr>
          <w:ins w:id="937" w:author="Windows User" w:date="2019-09-19T04:16:00Z"/>
        </w:trPr>
        <w:tc>
          <w:tcPr>
            <w:tcW w:w="850" w:type="dxa"/>
          </w:tcPr>
          <w:p w14:paraId="4429D582" w14:textId="77777777" w:rsidR="00E14759" w:rsidRPr="0033182C" w:rsidRDefault="00E14759" w:rsidP="00E14759">
            <w:pPr>
              <w:pStyle w:val="Default"/>
              <w:jc w:val="center"/>
              <w:rPr>
                <w:ins w:id="938" w:author="Windows User" w:date="2019-09-19T04:16:00Z"/>
                <w:b/>
                <w:color w:val="auto"/>
                <w:sz w:val="22"/>
                <w:szCs w:val="22"/>
              </w:rPr>
            </w:pPr>
            <w:ins w:id="939" w:author="Windows User" w:date="2019-09-19T04:16:00Z">
              <w:r w:rsidRPr="0033182C">
                <w:rPr>
                  <w:b/>
                  <w:color w:val="auto"/>
                  <w:sz w:val="22"/>
                  <w:szCs w:val="22"/>
                </w:rPr>
                <w:t>ZE</w:t>
              </w:r>
            </w:ins>
          </w:p>
        </w:tc>
        <w:tc>
          <w:tcPr>
            <w:tcW w:w="988" w:type="dxa"/>
          </w:tcPr>
          <w:p w14:paraId="13F0C295" w14:textId="77777777" w:rsidR="00E14759" w:rsidRPr="0033182C" w:rsidRDefault="00E14759" w:rsidP="00E14759">
            <w:pPr>
              <w:pStyle w:val="Default"/>
              <w:jc w:val="center"/>
              <w:rPr>
                <w:ins w:id="940" w:author="Windows User" w:date="2019-09-19T04:16:00Z"/>
                <w:color w:val="auto"/>
                <w:sz w:val="22"/>
                <w:szCs w:val="22"/>
              </w:rPr>
            </w:pPr>
            <w:ins w:id="941" w:author="Windows User" w:date="2019-09-19T04:16:00Z">
              <w:r w:rsidRPr="0033182C">
                <w:rPr>
                  <w:color w:val="auto"/>
                  <w:sz w:val="22"/>
                  <w:szCs w:val="22"/>
                </w:rPr>
                <w:t>NB</w:t>
              </w:r>
            </w:ins>
          </w:p>
        </w:tc>
        <w:tc>
          <w:tcPr>
            <w:tcW w:w="851" w:type="dxa"/>
          </w:tcPr>
          <w:p w14:paraId="16658641" w14:textId="77777777" w:rsidR="00E14759" w:rsidRPr="0033182C" w:rsidRDefault="00E14759" w:rsidP="00E14759">
            <w:pPr>
              <w:pStyle w:val="Default"/>
              <w:jc w:val="center"/>
              <w:rPr>
                <w:ins w:id="942" w:author="Windows User" w:date="2019-09-19T04:16:00Z"/>
                <w:color w:val="auto"/>
                <w:sz w:val="22"/>
                <w:szCs w:val="22"/>
              </w:rPr>
            </w:pPr>
            <w:ins w:id="943" w:author="Windows User" w:date="2019-09-19T04:16:00Z">
              <w:r w:rsidRPr="0033182C">
                <w:rPr>
                  <w:color w:val="auto"/>
                  <w:sz w:val="22"/>
                  <w:szCs w:val="22"/>
                </w:rPr>
                <w:t>NM</w:t>
              </w:r>
            </w:ins>
          </w:p>
        </w:tc>
        <w:tc>
          <w:tcPr>
            <w:tcW w:w="1134" w:type="dxa"/>
          </w:tcPr>
          <w:p w14:paraId="4FDC20F6" w14:textId="77777777" w:rsidR="00E14759" w:rsidRPr="0033182C" w:rsidRDefault="00E14759" w:rsidP="00E14759">
            <w:pPr>
              <w:pStyle w:val="Default"/>
              <w:jc w:val="center"/>
              <w:rPr>
                <w:ins w:id="944" w:author="Windows User" w:date="2019-09-19T04:16:00Z"/>
                <w:color w:val="auto"/>
                <w:sz w:val="22"/>
                <w:szCs w:val="22"/>
              </w:rPr>
            </w:pPr>
            <w:ins w:id="945" w:author="Windows User" w:date="2019-09-19T04:16:00Z">
              <w:r w:rsidRPr="0033182C">
                <w:rPr>
                  <w:color w:val="auto"/>
                  <w:sz w:val="22"/>
                  <w:szCs w:val="22"/>
                </w:rPr>
                <w:t>NS</w:t>
              </w:r>
            </w:ins>
          </w:p>
        </w:tc>
        <w:tc>
          <w:tcPr>
            <w:tcW w:w="850" w:type="dxa"/>
          </w:tcPr>
          <w:p w14:paraId="4AE963CB" w14:textId="77777777" w:rsidR="00E14759" w:rsidRPr="0033182C" w:rsidRDefault="00E14759" w:rsidP="00E14759">
            <w:pPr>
              <w:pStyle w:val="Default"/>
              <w:jc w:val="center"/>
              <w:rPr>
                <w:ins w:id="946" w:author="Windows User" w:date="2019-09-19T04:16:00Z"/>
                <w:color w:val="auto"/>
                <w:sz w:val="22"/>
                <w:szCs w:val="22"/>
              </w:rPr>
            </w:pPr>
            <w:ins w:id="947" w:author="Windows User" w:date="2019-09-19T04:16:00Z">
              <w:r w:rsidRPr="0033182C">
                <w:rPr>
                  <w:color w:val="auto"/>
                  <w:sz w:val="22"/>
                  <w:szCs w:val="22"/>
                </w:rPr>
                <w:t>ZE</w:t>
              </w:r>
            </w:ins>
          </w:p>
        </w:tc>
        <w:tc>
          <w:tcPr>
            <w:tcW w:w="1134" w:type="dxa"/>
          </w:tcPr>
          <w:p w14:paraId="76A64832" w14:textId="77777777" w:rsidR="00E14759" w:rsidRPr="0033182C" w:rsidRDefault="00E14759" w:rsidP="00E14759">
            <w:pPr>
              <w:pStyle w:val="Default"/>
              <w:jc w:val="center"/>
              <w:rPr>
                <w:ins w:id="948" w:author="Windows User" w:date="2019-09-19T04:16:00Z"/>
                <w:color w:val="auto"/>
                <w:sz w:val="22"/>
                <w:szCs w:val="22"/>
              </w:rPr>
            </w:pPr>
            <w:ins w:id="949" w:author="Windows User" w:date="2019-09-19T04:16:00Z">
              <w:r w:rsidRPr="0033182C">
                <w:rPr>
                  <w:color w:val="auto"/>
                  <w:sz w:val="22"/>
                  <w:szCs w:val="22"/>
                </w:rPr>
                <w:t>PS</w:t>
              </w:r>
            </w:ins>
          </w:p>
        </w:tc>
        <w:tc>
          <w:tcPr>
            <w:tcW w:w="851" w:type="dxa"/>
          </w:tcPr>
          <w:p w14:paraId="642CA41E" w14:textId="77777777" w:rsidR="00E14759" w:rsidRPr="0033182C" w:rsidRDefault="00E14759" w:rsidP="00E14759">
            <w:pPr>
              <w:pStyle w:val="Default"/>
              <w:jc w:val="center"/>
              <w:rPr>
                <w:ins w:id="950" w:author="Windows User" w:date="2019-09-19T04:16:00Z"/>
                <w:color w:val="auto"/>
                <w:sz w:val="22"/>
                <w:szCs w:val="22"/>
              </w:rPr>
            </w:pPr>
            <w:ins w:id="951" w:author="Windows User" w:date="2019-09-19T04:16:00Z">
              <w:r w:rsidRPr="0033182C">
                <w:rPr>
                  <w:color w:val="auto"/>
                  <w:sz w:val="22"/>
                  <w:szCs w:val="22"/>
                </w:rPr>
                <w:t>PM</w:t>
              </w:r>
            </w:ins>
          </w:p>
        </w:tc>
        <w:tc>
          <w:tcPr>
            <w:tcW w:w="1134" w:type="dxa"/>
          </w:tcPr>
          <w:p w14:paraId="1FA0F9C7" w14:textId="77777777" w:rsidR="00E14759" w:rsidRPr="0033182C" w:rsidRDefault="00E14759" w:rsidP="00E14759">
            <w:pPr>
              <w:pStyle w:val="Default"/>
              <w:jc w:val="center"/>
              <w:rPr>
                <w:ins w:id="952" w:author="Windows User" w:date="2019-09-19T04:16:00Z"/>
                <w:color w:val="auto"/>
                <w:sz w:val="22"/>
                <w:szCs w:val="22"/>
              </w:rPr>
            </w:pPr>
            <w:ins w:id="953" w:author="Windows User" w:date="2019-09-19T04:16:00Z">
              <w:r w:rsidRPr="0033182C">
                <w:rPr>
                  <w:color w:val="auto"/>
                  <w:sz w:val="22"/>
                  <w:szCs w:val="22"/>
                </w:rPr>
                <w:t>PB</w:t>
              </w:r>
            </w:ins>
          </w:p>
        </w:tc>
      </w:tr>
      <w:tr w:rsidR="00E14759" w:rsidRPr="0033182C" w14:paraId="3189F759" w14:textId="77777777" w:rsidTr="00A84083">
        <w:trPr>
          <w:ins w:id="954" w:author="Windows User" w:date="2019-09-19T04:16:00Z"/>
        </w:trPr>
        <w:tc>
          <w:tcPr>
            <w:tcW w:w="850" w:type="dxa"/>
          </w:tcPr>
          <w:p w14:paraId="3FD4EF3E" w14:textId="77777777" w:rsidR="00E14759" w:rsidRPr="0033182C" w:rsidRDefault="00E14759" w:rsidP="00E14759">
            <w:pPr>
              <w:pStyle w:val="Default"/>
              <w:jc w:val="center"/>
              <w:rPr>
                <w:ins w:id="955" w:author="Windows User" w:date="2019-09-19T04:16:00Z"/>
                <w:b/>
                <w:color w:val="auto"/>
                <w:sz w:val="22"/>
                <w:szCs w:val="22"/>
              </w:rPr>
            </w:pPr>
            <w:ins w:id="956" w:author="Windows User" w:date="2019-09-19T04:16:00Z">
              <w:r w:rsidRPr="0033182C">
                <w:rPr>
                  <w:b/>
                  <w:color w:val="auto"/>
                  <w:sz w:val="22"/>
                  <w:szCs w:val="22"/>
                </w:rPr>
                <w:t>PS</w:t>
              </w:r>
            </w:ins>
          </w:p>
        </w:tc>
        <w:tc>
          <w:tcPr>
            <w:tcW w:w="988" w:type="dxa"/>
          </w:tcPr>
          <w:p w14:paraId="66EB06A5" w14:textId="77777777" w:rsidR="00E14759" w:rsidRPr="0033182C" w:rsidRDefault="00E14759" w:rsidP="00E14759">
            <w:pPr>
              <w:pStyle w:val="Default"/>
              <w:jc w:val="center"/>
              <w:rPr>
                <w:ins w:id="957" w:author="Windows User" w:date="2019-09-19T04:16:00Z"/>
                <w:color w:val="auto"/>
                <w:sz w:val="22"/>
                <w:szCs w:val="22"/>
              </w:rPr>
            </w:pPr>
            <w:ins w:id="958" w:author="Windows User" w:date="2019-09-19T04:16:00Z">
              <w:r w:rsidRPr="0033182C">
                <w:rPr>
                  <w:color w:val="auto"/>
                  <w:sz w:val="22"/>
                  <w:szCs w:val="22"/>
                </w:rPr>
                <w:t>NM</w:t>
              </w:r>
            </w:ins>
          </w:p>
        </w:tc>
        <w:tc>
          <w:tcPr>
            <w:tcW w:w="851" w:type="dxa"/>
          </w:tcPr>
          <w:p w14:paraId="616AE213" w14:textId="77777777" w:rsidR="00E14759" w:rsidRPr="0033182C" w:rsidRDefault="00E14759" w:rsidP="00E14759">
            <w:pPr>
              <w:pStyle w:val="Default"/>
              <w:jc w:val="center"/>
              <w:rPr>
                <w:ins w:id="959" w:author="Windows User" w:date="2019-09-19T04:16:00Z"/>
                <w:color w:val="auto"/>
                <w:sz w:val="22"/>
                <w:szCs w:val="22"/>
              </w:rPr>
            </w:pPr>
            <w:ins w:id="960" w:author="Windows User" w:date="2019-09-19T04:16:00Z">
              <w:r w:rsidRPr="0033182C">
                <w:rPr>
                  <w:color w:val="auto"/>
                  <w:sz w:val="22"/>
                  <w:szCs w:val="22"/>
                </w:rPr>
                <w:t>NS</w:t>
              </w:r>
            </w:ins>
          </w:p>
        </w:tc>
        <w:tc>
          <w:tcPr>
            <w:tcW w:w="1134" w:type="dxa"/>
          </w:tcPr>
          <w:p w14:paraId="5C6FCF96" w14:textId="77777777" w:rsidR="00E14759" w:rsidRPr="0033182C" w:rsidRDefault="00E14759" w:rsidP="00E14759">
            <w:pPr>
              <w:pStyle w:val="Default"/>
              <w:jc w:val="center"/>
              <w:rPr>
                <w:ins w:id="961" w:author="Windows User" w:date="2019-09-19T04:16:00Z"/>
                <w:color w:val="auto"/>
                <w:sz w:val="22"/>
                <w:szCs w:val="22"/>
              </w:rPr>
            </w:pPr>
            <w:ins w:id="962" w:author="Windows User" w:date="2019-09-19T04:16:00Z">
              <w:r w:rsidRPr="0033182C">
                <w:rPr>
                  <w:color w:val="auto"/>
                  <w:sz w:val="22"/>
                  <w:szCs w:val="22"/>
                </w:rPr>
                <w:t>ZE</w:t>
              </w:r>
            </w:ins>
          </w:p>
        </w:tc>
        <w:tc>
          <w:tcPr>
            <w:tcW w:w="850" w:type="dxa"/>
          </w:tcPr>
          <w:p w14:paraId="487BA1C8" w14:textId="77777777" w:rsidR="00E14759" w:rsidRPr="0033182C" w:rsidRDefault="00E14759" w:rsidP="00E14759">
            <w:pPr>
              <w:pStyle w:val="Default"/>
              <w:jc w:val="center"/>
              <w:rPr>
                <w:ins w:id="963" w:author="Windows User" w:date="2019-09-19T04:16:00Z"/>
                <w:color w:val="auto"/>
                <w:sz w:val="22"/>
                <w:szCs w:val="22"/>
              </w:rPr>
            </w:pPr>
            <w:ins w:id="964" w:author="Windows User" w:date="2019-09-19T04:16:00Z">
              <w:r w:rsidRPr="0033182C">
                <w:rPr>
                  <w:color w:val="auto"/>
                  <w:sz w:val="22"/>
                  <w:szCs w:val="22"/>
                </w:rPr>
                <w:t>PS</w:t>
              </w:r>
            </w:ins>
          </w:p>
        </w:tc>
        <w:tc>
          <w:tcPr>
            <w:tcW w:w="1134" w:type="dxa"/>
          </w:tcPr>
          <w:p w14:paraId="49FA4BE6" w14:textId="77777777" w:rsidR="00E14759" w:rsidRPr="0033182C" w:rsidRDefault="00E14759" w:rsidP="00E14759">
            <w:pPr>
              <w:pStyle w:val="Default"/>
              <w:jc w:val="center"/>
              <w:rPr>
                <w:ins w:id="965" w:author="Windows User" w:date="2019-09-19T04:16:00Z"/>
                <w:color w:val="auto"/>
                <w:sz w:val="22"/>
                <w:szCs w:val="22"/>
              </w:rPr>
            </w:pPr>
            <w:ins w:id="966" w:author="Windows User" w:date="2019-09-19T04:16:00Z">
              <w:r w:rsidRPr="0033182C">
                <w:rPr>
                  <w:color w:val="auto"/>
                  <w:sz w:val="22"/>
                  <w:szCs w:val="22"/>
                </w:rPr>
                <w:t>PS</w:t>
              </w:r>
            </w:ins>
          </w:p>
        </w:tc>
        <w:tc>
          <w:tcPr>
            <w:tcW w:w="851" w:type="dxa"/>
          </w:tcPr>
          <w:p w14:paraId="223E9305" w14:textId="77777777" w:rsidR="00E14759" w:rsidRPr="0033182C" w:rsidRDefault="00E14759" w:rsidP="00E14759">
            <w:pPr>
              <w:pStyle w:val="Default"/>
              <w:jc w:val="center"/>
              <w:rPr>
                <w:ins w:id="967" w:author="Windows User" w:date="2019-09-19T04:16:00Z"/>
                <w:color w:val="auto"/>
                <w:sz w:val="22"/>
                <w:szCs w:val="22"/>
              </w:rPr>
            </w:pPr>
            <w:ins w:id="968" w:author="Windows User" w:date="2019-09-19T04:16:00Z">
              <w:r w:rsidRPr="0033182C">
                <w:rPr>
                  <w:color w:val="auto"/>
                  <w:sz w:val="22"/>
                  <w:szCs w:val="22"/>
                </w:rPr>
                <w:t>PB</w:t>
              </w:r>
            </w:ins>
          </w:p>
        </w:tc>
        <w:tc>
          <w:tcPr>
            <w:tcW w:w="1134" w:type="dxa"/>
          </w:tcPr>
          <w:p w14:paraId="559ADFD6" w14:textId="77777777" w:rsidR="00E14759" w:rsidRPr="0033182C" w:rsidRDefault="00E14759" w:rsidP="00E14759">
            <w:pPr>
              <w:pStyle w:val="Default"/>
              <w:jc w:val="center"/>
              <w:rPr>
                <w:ins w:id="969" w:author="Windows User" w:date="2019-09-19T04:16:00Z"/>
                <w:color w:val="auto"/>
                <w:sz w:val="22"/>
                <w:szCs w:val="22"/>
              </w:rPr>
            </w:pPr>
            <w:ins w:id="970" w:author="Windows User" w:date="2019-09-19T04:16:00Z">
              <w:r w:rsidRPr="0033182C">
                <w:rPr>
                  <w:color w:val="auto"/>
                  <w:sz w:val="22"/>
                  <w:szCs w:val="22"/>
                </w:rPr>
                <w:t>PB</w:t>
              </w:r>
            </w:ins>
          </w:p>
        </w:tc>
      </w:tr>
      <w:tr w:rsidR="00E14759" w:rsidRPr="0033182C" w14:paraId="04BBBF0F" w14:textId="77777777" w:rsidTr="00A84083">
        <w:trPr>
          <w:ins w:id="971" w:author="Windows User" w:date="2019-09-19T04:16:00Z"/>
        </w:trPr>
        <w:tc>
          <w:tcPr>
            <w:tcW w:w="850" w:type="dxa"/>
          </w:tcPr>
          <w:p w14:paraId="14E2ECAC" w14:textId="77777777" w:rsidR="00E14759" w:rsidRPr="0033182C" w:rsidRDefault="00E14759" w:rsidP="00E14759">
            <w:pPr>
              <w:pStyle w:val="Default"/>
              <w:jc w:val="center"/>
              <w:rPr>
                <w:ins w:id="972" w:author="Windows User" w:date="2019-09-19T04:16:00Z"/>
                <w:b/>
                <w:color w:val="auto"/>
                <w:sz w:val="22"/>
                <w:szCs w:val="22"/>
              </w:rPr>
            </w:pPr>
            <w:ins w:id="973" w:author="Windows User" w:date="2019-09-19T04:16:00Z">
              <w:r w:rsidRPr="0033182C">
                <w:rPr>
                  <w:b/>
                  <w:color w:val="auto"/>
                  <w:sz w:val="22"/>
                  <w:szCs w:val="22"/>
                </w:rPr>
                <w:t>PM</w:t>
              </w:r>
            </w:ins>
          </w:p>
        </w:tc>
        <w:tc>
          <w:tcPr>
            <w:tcW w:w="988" w:type="dxa"/>
          </w:tcPr>
          <w:p w14:paraId="609E4611" w14:textId="77777777" w:rsidR="00E14759" w:rsidRPr="0033182C" w:rsidRDefault="00E14759" w:rsidP="00E14759">
            <w:pPr>
              <w:pStyle w:val="Default"/>
              <w:jc w:val="center"/>
              <w:rPr>
                <w:ins w:id="974" w:author="Windows User" w:date="2019-09-19T04:16:00Z"/>
                <w:color w:val="auto"/>
                <w:sz w:val="22"/>
                <w:szCs w:val="22"/>
              </w:rPr>
            </w:pPr>
            <w:ins w:id="975" w:author="Windows User" w:date="2019-09-19T04:16:00Z">
              <w:r w:rsidRPr="0033182C">
                <w:rPr>
                  <w:color w:val="auto"/>
                  <w:sz w:val="22"/>
                  <w:szCs w:val="22"/>
                </w:rPr>
                <w:t>NS</w:t>
              </w:r>
            </w:ins>
          </w:p>
        </w:tc>
        <w:tc>
          <w:tcPr>
            <w:tcW w:w="851" w:type="dxa"/>
          </w:tcPr>
          <w:p w14:paraId="32F2F43C" w14:textId="77777777" w:rsidR="00E14759" w:rsidRPr="0033182C" w:rsidRDefault="00E14759" w:rsidP="00E14759">
            <w:pPr>
              <w:pStyle w:val="Default"/>
              <w:jc w:val="center"/>
              <w:rPr>
                <w:ins w:id="976" w:author="Windows User" w:date="2019-09-19T04:16:00Z"/>
                <w:color w:val="auto"/>
                <w:sz w:val="22"/>
                <w:szCs w:val="22"/>
              </w:rPr>
            </w:pPr>
            <w:ins w:id="977" w:author="Windows User" w:date="2019-09-19T04:16:00Z">
              <w:r w:rsidRPr="0033182C">
                <w:rPr>
                  <w:color w:val="auto"/>
                  <w:sz w:val="22"/>
                  <w:szCs w:val="22"/>
                </w:rPr>
                <w:t>ZE</w:t>
              </w:r>
            </w:ins>
          </w:p>
        </w:tc>
        <w:tc>
          <w:tcPr>
            <w:tcW w:w="1134" w:type="dxa"/>
          </w:tcPr>
          <w:p w14:paraId="2D907784" w14:textId="77777777" w:rsidR="00E14759" w:rsidRPr="0033182C" w:rsidRDefault="00E14759" w:rsidP="00E14759">
            <w:pPr>
              <w:pStyle w:val="Default"/>
              <w:jc w:val="center"/>
              <w:rPr>
                <w:ins w:id="978" w:author="Windows User" w:date="2019-09-19T04:16:00Z"/>
                <w:color w:val="auto"/>
                <w:sz w:val="22"/>
                <w:szCs w:val="22"/>
              </w:rPr>
            </w:pPr>
            <w:ins w:id="979" w:author="Windows User" w:date="2019-09-19T04:16:00Z">
              <w:r w:rsidRPr="0033182C">
                <w:rPr>
                  <w:color w:val="auto"/>
                  <w:sz w:val="22"/>
                  <w:szCs w:val="22"/>
                </w:rPr>
                <w:t>PS</w:t>
              </w:r>
            </w:ins>
          </w:p>
        </w:tc>
        <w:tc>
          <w:tcPr>
            <w:tcW w:w="850" w:type="dxa"/>
          </w:tcPr>
          <w:p w14:paraId="1A45D501" w14:textId="77777777" w:rsidR="00E14759" w:rsidRPr="0033182C" w:rsidRDefault="00E14759" w:rsidP="00E14759">
            <w:pPr>
              <w:pStyle w:val="Default"/>
              <w:jc w:val="center"/>
              <w:rPr>
                <w:ins w:id="980" w:author="Windows User" w:date="2019-09-19T04:16:00Z"/>
                <w:color w:val="auto"/>
                <w:sz w:val="22"/>
                <w:szCs w:val="22"/>
              </w:rPr>
            </w:pPr>
            <w:ins w:id="981" w:author="Windows User" w:date="2019-09-19T04:16:00Z">
              <w:r w:rsidRPr="0033182C">
                <w:rPr>
                  <w:color w:val="auto"/>
                  <w:sz w:val="22"/>
                  <w:szCs w:val="22"/>
                </w:rPr>
                <w:t>PM</w:t>
              </w:r>
            </w:ins>
          </w:p>
        </w:tc>
        <w:tc>
          <w:tcPr>
            <w:tcW w:w="1134" w:type="dxa"/>
          </w:tcPr>
          <w:p w14:paraId="040936DF" w14:textId="77777777" w:rsidR="00E14759" w:rsidRPr="0033182C" w:rsidRDefault="00E14759" w:rsidP="00E14759">
            <w:pPr>
              <w:pStyle w:val="Default"/>
              <w:jc w:val="center"/>
              <w:rPr>
                <w:ins w:id="982" w:author="Windows User" w:date="2019-09-19T04:16:00Z"/>
                <w:color w:val="auto"/>
                <w:sz w:val="22"/>
                <w:szCs w:val="22"/>
              </w:rPr>
            </w:pPr>
            <w:ins w:id="983" w:author="Windows User" w:date="2019-09-19T04:16:00Z">
              <w:r w:rsidRPr="0033182C">
                <w:rPr>
                  <w:color w:val="auto"/>
                  <w:sz w:val="22"/>
                  <w:szCs w:val="22"/>
                </w:rPr>
                <w:t>PB</w:t>
              </w:r>
            </w:ins>
          </w:p>
        </w:tc>
        <w:tc>
          <w:tcPr>
            <w:tcW w:w="851" w:type="dxa"/>
          </w:tcPr>
          <w:p w14:paraId="708AC2A1" w14:textId="77777777" w:rsidR="00E14759" w:rsidRPr="0033182C" w:rsidRDefault="00E14759" w:rsidP="00E14759">
            <w:pPr>
              <w:pStyle w:val="Default"/>
              <w:jc w:val="center"/>
              <w:rPr>
                <w:ins w:id="984" w:author="Windows User" w:date="2019-09-19T04:16:00Z"/>
                <w:color w:val="auto"/>
                <w:sz w:val="22"/>
                <w:szCs w:val="22"/>
              </w:rPr>
            </w:pPr>
            <w:ins w:id="985" w:author="Windows User" w:date="2019-09-19T04:16:00Z">
              <w:r w:rsidRPr="0033182C">
                <w:rPr>
                  <w:color w:val="auto"/>
                  <w:sz w:val="22"/>
                  <w:szCs w:val="22"/>
                </w:rPr>
                <w:t>PB</w:t>
              </w:r>
            </w:ins>
          </w:p>
        </w:tc>
        <w:tc>
          <w:tcPr>
            <w:tcW w:w="1134" w:type="dxa"/>
          </w:tcPr>
          <w:p w14:paraId="16598E7B" w14:textId="77777777" w:rsidR="00E14759" w:rsidRPr="0033182C" w:rsidRDefault="00E14759" w:rsidP="00E14759">
            <w:pPr>
              <w:pStyle w:val="Default"/>
              <w:jc w:val="center"/>
              <w:rPr>
                <w:ins w:id="986" w:author="Windows User" w:date="2019-09-19T04:16:00Z"/>
                <w:color w:val="auto"/>
                <w:sz w:val="22"/>
                <w:szCs w:val="22"/>
              </w:rPr>
            </w:pPr>
            <w:ins w:id="987" w:author="Windows User" w:date="2019-09-19T04:16:00Z">
              <w:r w:rsidRPr="0033182C">
                <w:rPr>
                  <w:color w:val="auto"/>
                  <w:sz w:val="22"/>
                  <w:szCs w:val="22"/>
                </w:rPr>
                <w:t>PB</w:t>
              </w:r>
            </w:ins>
          </w:p>
        </w:tc>
      </w:tr>
      <w:tr w:rsidR="00E14759" w:rsidRPr="0033182C" w14:paraId="0640EBCE" w14:textId="77777777" w:rsidTr="00A84083">
        <w:trPr>
          <w:ins w:id="988" w:author="Windows User" w:date="2019-09-19T04:16:00Z"/>
        </w:trPr>
        <w:tc>
          <w:tcPr>
            <w:tcW w:w="850" w:type="dxa"/>
          </w:tcPr>
          <w:p w14:paraId="319D42AB" w14:textId="77777777" w:rsidR="00E14759" w:rsidRPr="0033182C" w:rsidRDefault="00E14759" w:rsidP="00E14759">
            <w:pPr>
              <w:pStyle w:val="Default"/>
              <w:jc w:val="center"/>
              <w:rPr>
                <w:ins w:id="989" w:author="Windows User" w:date="2019-09-19T04:16:00Z"/>
                <w:b/>
                <w:color w:val="auto"/>
                <w:sz w:val="22"/>
                <w:szCs w:val="22"/>
              </w:rPr>
            </w:pPr>
            <w:ins w:id="990" w:author="Windows User" w:date="2019-09-19T04:16:00Z">
              <w:r w:rsidRPr="0033182C">
                <w:rPr>
                  <w:b/>
                  <w:color w:val="auto"/>
                  <w:sz w:val="22"/>
                  <w:szCs w:val="22"/>
                </w:rPr>
                <w:t>PB</w:t>
              </w:r>
            </w:ins>
          </w:p>
        </w:tc>
        <w:tc>
          <w:tcPr>
            <w:tcW w:w="988" w:type="dxa"/>
          </w:tcPr>
          <w:p w14:paraId="79137801" w14:textId="77777777" w:rsidR="00E14759" w:rsidRPr="0033182C" w:rsidRDefault="00E14759" w:rsidP="00E14759">
            <w:pPr>
              <w:pStyle w:val="Default"/>
              <w:jc w:val="center"/>
              <w:rPr>
                <w:ins w:id="991" w:author="Windows User" w:date="2019-09-19T04:16:00Z"/>
                <w:color w:val="auto"/>
                <w:sz w:val="22"/>
                <w:szCs w:val="22"/>
              </w:rPr>
            </w:pPr>
            <w:ins w:id="992" w:author="Windows User" w:date="2019-09-19T04:16:00Z">
              <w:r w:rsidRPr="0033182C">
                <w:rPr>
                  <w:color w:val="auto"/>
                  <w:sz w:val="22"/>
                  <w:szCs w:val="22"/>
                </w:rPr>
                <w:t>ZE</w:t>
              </w:r>
            </w:ins>
          </w:p>
        </w:tc>
        <w:tc>
          <w:tcPr>
            <w:tcW w:w="851" w:type="dxa"/>
          </w:tcPr>
          <w:p w14:paraId="7AEFAF0D" w14:textId="77777777" w:rsidR="00E14759" w:rsidRPr="0033182C" w:rsidRDefault="00E14759" w:rsidP="00E14759">
            <w:pPr>
              <w:pStyle w:val="Default"/>
              <w:jc w:val="center"/>
              <w:rPr>
                <w:ins w:id="993" w:author="Windows User" w:date="2019-09-19T04:16:00Z"/>
                <w:color w:val="auto"/>
                <w:sz w:val="22"/>
                <w:szCs w:val="22"/>
              </w:rPr>
            </w:pPr>
            <w:ins w:id="994" w:author="Windows User" w:date="2019-09-19T04:16:00Z">
              <w:r w:rsidRPr="0033182C">
                <w:rPr>
                  <w:color w:val="auto"/>
                  <w:sz w:val="22"/>
                  <w:szCs w:val="22"/>
                </w:rPr>
                <w:t>PS</w:t>
              </w:r>
            </w:ins>
          </w:p>
        </w:tc>
        <w:tc>
          <w:tcPr>
            <w:tcW w:w="1134" w:type="dxa"/>
          </w:tcPr>
          <w:p w14:paraId="581B8D1E" w14:textId="77777777" w:rsidR="00E14759" w:rsidRPr="0033182C" w:rsidRDefault="00E14759" w:rsidP="00E14759">
            <w:pPr>
              <w:pStyle w:val="Default"/>
              <w:jc w:val="center"/>
              <w:rPr>
                <w:ins w:id="995" w:author="Windows User" w:date="2019-09-19T04:16:00Z"/>
                <w:color w:val="auto"/>
                <w:sz w:val="22"/>
                <w:szCs w:val="22"/>
              </w:rPr>
            </w:pPr>
            <w:ins w:id="996" w:author="Windows User" w:date="2019-09-19T04:16:00Z">
              <w:r w:rsidRPr="0033182C">
                <w:rPr>
                  <w:color w:val="auto"/>
                  <w:sz w:val="22"/>
                  <w:szCs w:val="22"/>
                </w:rPr>
                <w:t>PM</w:t>
              </w:r>
            </w:ins>
          </w:p>
        </w:tc>
        <w:tc>
          <w:tcPr>
            <w:tcW w:w="850" w:type="dxa"/>
          </w:tcPr>
          <w:p w14:paraId="34019A6E" w14:textId="77777777" w:rsidR="00E14759" w:rsidRPr="0033182C" w:rsidRDefault="00E14759" w:rsidP="00E14759">
            <w:pPr>
              <w:pStyle w:val="Default"/>
              <w:jc w:val="center"/>
              <w:rPr>
                <w:ins w:id="997" w:author="Windows User" w:date="2019-09-19T04:16:00Z"/>
                <w:color w:val="auto"/>
                <w:sz w:val="22"/>
                <w:szCs w:val="22"/>
              </w:rPr>
            </w:pPr>
            <w:ins w:id="998" w:author="Windows User" w:date="2019-09-19T04:16:00Z">
              <w:r w:rsidRPr="0033182C">
                <w:rPr>
                  <w:color w:val="auto"/>
                  <w:sz w:val="22"/>
                  <w:szCs w:val="22"/>
                </w:rPr>
                <w:t>PB</w:t>
              </w:r>
            </w:ins>
          </w:p>
        </w:tc>
        <w:tc>
          <w:tcPr>
            <w:tcW w:w="1134" w:type="dxa"/>
          </w:tcPr>
          <w:p w14:paraId="3C8E4255" w14:textId="77777777" w:rsidR="00E14759" w:rsidRPr="0033182C" w:rsidRDefault="00E14759" w:rsidP="00E14759">
            <w:pPr>
              <w:pStyle w:val="Default"/>
              <w:jc w:val="center"/>
              <w:rPr>
                <w:ins w:id="999" w:author="Windows User" w:date="2019-09-19T04:16:00Z"/>
                <w:color w:val="auto"/>
                <w:sz w:val="22"/>
                <w:szCs w:val="22"/>
              </w:rPr>
            </w:pPr>
            <w:ins w:id="1000" w:author="Windows User" w:date="2019-09-19T04:16:00Z">
              <w:r w:rsidRPr="0033182C">
                <w:rPr>
                  <w:color w:val="auto"/>
                  <w:sz w:val="22"/>
                  <w:szCs w:val="22"/>
                </w:rPr>
                <w:t>PB</w:t>
              </w:r>
            </w:ins>
          </w:p>
        </w:tc>
        <w:tc>
          <w:tcPr>
            <w:tcW w:w="851" w:type="dxa"/>
          </w:tcPr>
          <w:p w14:paraId="38937E96" w14:textId="77777777" w:rsidR="00E14759" w:rsidRPr="0033182C" w:rsidRDefault="00E14759" w:rsidP="00E14759">
            <w:pPr>
              <w:pStyle w:val="Default"/>
              <w:jc w:val="center"/>
              <w:rPr>
                <w:ins w:id="1001" w:author="Windows User" w:date="2019-09-19T04:16:00Z"/>
                <w:color w:val="auto"/>
                <w:sz w:val="22"/>
                <w:szCs w:val="22"/>
              </w:rPr>
            </w:pPr>
            <w:ins w:id="1002" w:author="Windows User" w:date="2019-09-19T04:16:00Z">
              <w:r w:rsidRPr="0033182C">
                <w:rPr>
                  <w:color w:val="auto"/>
                  <w:sz w:val="22"/>
                  <w:szCs w:val="22"/>
                </w:rPr>
                <w:t>PB</w:t>
              </w:r>
            </w:ins>
          </w:p>
        </w:tc>
        <w:tc>
          <w:tcPr>
            <w:tcW w:w="1134" w:type="dxa"/>
          </w:tcPr>
          <w:p w14:paraId="0D6C13D1" w14:textId="77777777" w:rsidR="00E14759" w:rsidRPr="0033182C" w:rsidRDefault="00E14759" w:rsidP="00E14759">
            <w:pPr>
              <w:pStyle w:val="Default"/>
              <w:jc w:val="center"/>
              <w:rPr>
                <w:ins w:id="1003" w:author="Windows User" w:date="2019-09-19T04:16:00Z"/>
                <w:color w:val="auto"/>
                <w:sz w:val="22"/>
                <w:szCs w:val="22"/>
              </w:rPr>
            </w:pPr>
            <w:ins w:id="1004" w:author="Windows User" w:date="2019-09-19T04:16:00Z">
              <w:r w:rsidRPr="0033182C">
                <w:rPr>
                  <w:color w:val="auto"/>
                  <w:sz w:val="22"/>
                  <w:szCs w:val="22"/>
                </w:rPr>
                <w:t>PB</w:t>
              </w:r>
            </w:ins>
          </w:p>
        </w:tc>
      </w:tr>
    </w:tbl>
    <w:p w14:paraId="03A2FE21" w14:textId="77777777" w:rsidR="00E14759" w:rsidRPr="0033182C" w:rsidRDefault="00E14759" w:rsidP="00E14759">
      <w:pPr>
        <w:pStyle w:val="Default"/>
        <w:spacing w:line="360" w:lineRule="auto"/>
        <w:ind w:firstLine="426"/>
        <w:jc w:val="both"/>
        <w:rPr>
          <w:ins w:id="1005" w:author="Windows User" w:date="2019-09-19T04:16:00Z"/>
          <w:color w:val="auto"/>
        </w:rPr>
      </w:pPr>
    </w:p>
    <w:p w14:paraId="40A4CFFD" w14:textId="1C6D4D51" w:rsidR="00E14759" w:rsidRPr="0033182C" w:rsidRDefault="00E14759">
      <w:pPr>
        <w:pStyle w:val="ListParagraph"/>
        <w:numPr>
          <w:ilvl w:val="0"/>
          <w:numId w:val="35"/>
        </w:numPr>
        <w:spacing w:after="0"/>
        <w:ind w:left="426"/>
        <w:jc w:val="left"/>
        <w:rPr>
          <w:ins w:id="1006" w:author="Windows User" w:date="2019-09-19T04:16:00Z"/>
          <w:rFonts w:cs="Times New Roman"/>
          <w:szCs w:val="24"/>
          <w:rPrChange w:id="1007" w:author="Windows User" w:date="2019-09-27T20:27:00Z">
            <w:rPr>
              <w:ins w:id="1008" w:author="Windows User" w:date="2019-09-19T04:16:00Z"/>
            </w:rPr>
          </w:rPrChange>
        </w:rPr>
        <w:pPrChange w:id="1009" w:author="Windows User" w:date="2019-09-27T20:27:00Z">
          <w:pPr>
            <w:pStyle w:val="ListParagraph"/>
            <w:numPr>
              <w:numId w:val="35"/>
            </w:numPr>
            <w:ind w:left="426" w:hanging="360"/>
          </w:pPr>
        </w:pPrChange>
      </w:pPr>
      <w:ins w:id="1010" w:author="Windows User" w:date="2019-09-19T04:16:00Z">
        <w:r w:rsidRPr="0033182C">
          <w:rPr>
            <w:rFonts w:cs="Times New Roman"/>
            <w:szCs w:val="24"/>
          </w:rPr>
          <w:t>Defuzzifikasi</w:t>
        </w:r>
      </w:ins>
    </w:p>
    <w:p w14:paraId="0DCC04D7" w14:textId="03BEC6DC" w:rsidR="00E14759" w:rsidRPr="0033182C" w:rsidRDefault="00E14759" w:rsidP="00986DDD">
      <w:pPr>
        <w:spacing w:after="0"/>
        <w:ind w:left="66" w:firstLine="360"/>
        <w:rPr>
          <w:ins w:id="1011" w:author="Windows User" w:date="2019-09-19T04:16:00Z"/>
          <w:rFonts w:eastAsia="Times New Roman" w:cs="Times New Roman"/>
          <w:szCs w:val="24"/>
        </w:rPr>
      </w:pPr>
      <w:ins w:id="1012" w:author="Windows User" w:date="2019-09-19T04:16:00Z">
        <w:r w:rsidRPr="0033182C">
          <w:rPr>
            <w:rFonts w:eastAsia="Times New Roman" w:cs="Times New Roman"/>
            <w:szCs w:val="24"/>
          </w:rPr>
          <w:t xml:space="preserve">Defuzzifikasi adalah suatu himpunan </w:t>
        </w:r>
      </w:ins>
      <w:r w:rsidR="00886455" w:rsidRPr="0033182C">
        <w:rPr>
          <w:rFonts w:eastAsia="Times New Roman" w:cs="Times New Roman"/>
          <w:i/>
          <w:szCs w:val="24"/>
        </w:rPr>
        <w:t>Fuzyy</w:t>
      </w:r>
      <w:ins w:id="1013" w:author="Windows User" w:date="2019-09-19T04:16:00Z">
        <w:r w:rsidRPr="0033182C">
          <w:rPr>
            <w:rFonts w:eastAsia="Times New Roman" w:cs="Times New Roman"/>
            <w:szCs w:val="24"/>
          </w:rPr>
          <w:t xml:space="preserve"> yang diperoleh dari perhitungan kombinasi </w:t>
        </w:r>
        <w:r w:rsidRPr="0033182C">
          <w:rPr>
            <w:rFonts w:eastAsia="Times New Roman" w:cs="Times New Roman"/>
            <w:i/>
            <w:szCs w:val="24"/>
          </w:rPr>
          <w:t>control rule base</w:t>
        </w:r>
        <w:r w:rsidRPr="0033182C">
          <w:rPr>
            <w:rFonts w:eastAsia="Times New Roman" w:cs="Times New Roman"/>
            <w:szCs w:val="24"/>
          </w:rPr>
          <w:t xml:space="preserve">, sedangkan output yang dihasilkan merupakan suatu bilangan pada domain himpunan </w:t>
        </w:r>
      </w:ins>
      <w:r w:rsidR="00886455" w:rsidRPr="0033182C">
        <w:rPr>
          <w:rFonts w:eastAsia="Times New Roman" w:cs="Times New Roman"/>
          <w:i/>
          <w:szCs w:val="24"/>
        </w:rPr>
        <w:t>Fuzyy</w:t>
      </w:r>
      <w:ins w:id="1014" w:author="Windows User" w:date="2019-09-19T04:16:00Z">
        <w:r w:rsidRPr="0033182C">
          <w:rPr>
            <w:rFonts w:eastAsia="Times New Roman" w:cs="Times New Roman"/>
            <w:szCs w:val="24"/>
          </w:rPr>
          <w:t xml:space="preserve"> tersebut, sehingga jika diberikan suatu himpunan </w:t>
        </w:r>
      </w:ins>
      <w:r w:rsidR="00886455" w:rsidRPr="0033182C">
        <w:rPr>
          <w:rFonts w:eastAsia="Times New Roman" w:cs="Times New Roman"/>
          <w:i/>
          <w:szCs w:val="24"/>
        </w:rPr>
        <w:t>Fuzyy</w:t>
      </w:r>
      <w:ins w:id="1015" w:author="Windows User" w:date="2019-09-19T04:16:00Z">
        <w:r w:rsidRPr="0033182C">
          <w:rPr>
            <w:rFonts w:eastAsia="Times New Roman" w:cs="Times New Roman"/>
            <w:szCs w:val="24"/>
          </w:rPr>
          <w:t xml:space="preserve"> dalam range tertentu, maka harus dapat diambil suatu nilai crisp tertentu sebagai keluarannya.</w:t>
        </w:r>
      </w:ins>
    </w:p>
    <w:p w14:paraId="5E30B310" w14:textId="457E7003" w:rsidR="00E14759" w:rsidRPr="0033182C" w:rsidRDefault="00E14759">
      <w:pPr>
        <w:tabs>
          <w:tab w:val="left" w:leader="dot" w:pos="7513"/>
        </w:tabs>
        <w:ind w:left="709"/>
        <w:rPr>
          <w:ins w:id="1016" w:author="Windows User" w:date="2019-09-19T00:45:00Z"/>
          <w:rFonts w:eastAsiaTheme="minorEastAsia" w:cs="Times New Roman"/>
          <w:szCs w:val="24"/>
          <w:lang w:val="id-ID"/>
          <w:rPrChange w:id="1017" w:author="Windows User" w:date="2019-09-19T04:16:00Z">
            <w:rPr>
              <w:ins w:id="1018" w:author="Windows User" w:date="2019-09-19T00:45:00Z"/>
            </w:rPr>
          </w:rPrChange>
        </w:rPr>
        <w:pPrChange w:id="1019" w:author="Windows User" w:date="2019-09-19T04:16:00Z">
          <w:pPr>
            <w:spacing w:after="160" w:line="259" w:lineRule="auto"/>
            <w:jc w:val="left"/>
          </w:pPr>
        </w:pPrChange>
      </w:pPr>
      <m:oMath>
        <m:r>
          <w:ins w:id="1020" w:author="Windows User" w:date="2019-09-19T04:16:00Z">
            <w:rPr>
              <w:rFonts w:ascii="Cambria Math" w:hAnsi="Cambria Math" w:cs="Times New Roman"/>
              <w:szCs w:val="24"/>
            </w:rPr>
            <m:t>Z</m:t>
          </w:ins>
        </m:r>
        <m:r>
          <w:ins w:id="1021" w:author="Windows User" w:date="2019-09-19T04:16:00Z">
            <m:rPr>
              <m:sty m:val="p"/>
            </m:rPr>
            <w:rPr>
              <w:rFonts w:ascii="Cambria Math" w:hAnsi="Cambria Math" w:cs="Times New Roman"/>
              <w:szCs w:val="24"/>
            </w:rPr>
            <m:t>=</m:t>
          </w:ins>
        </m:r>
        <m:f>
          <m:fPr>
            <m:ctrlPr>
              <w:ins w:id="1022" w:author="Windows User" w:date="2019-09-19T04:16:00Z">
                <w:rPr>
                  <w:rFonts w:ascii="Cambria Math" w:hAnsi="Cambria Math" w:cs="Times New Roman"/>
                  <w:szCs w:val="24"/>
                </w:rPr>
              </w:ins>
            </m:ctrlPr>
          </m:fPr>
          <m:num>
            <m:sSub>
              <m:sSubPr>
                <m:ctrlPr>
                  <w:ins w:id="1023" w:author="Windows User" w:date="2019-09-19T04:16:00Z">
                    <w:rPr>
                      <w:rFonts w:ascii="Cambria Math" w:hAnsi="Cambria Math" w:cs="Times New Roman"/>
                      <w:i/>
                      <w:szCs w:val="24"/>
                    </w:rPr>
                  </w:ins>
                </m:ctrlPr>
              </m:sSubPr>
              <m:e/>
              <m:sub>
                <m:r>
                  <w:ins w:id="1024" w:author="Windows User" w:date="2019-09-19T04:16:00Z">
                    <w:rPr>
                      <w:rFonts w:ascii="Cambria Math" w:hAnsi="Cambria Math" w:cs="Times New Roman"/>
                      <w:szCs w:val="24"/>
                    </w:rPr>
                    <m:t xml:space="preserve"> </m:t>
                  </w:ins>
                </m:r>
                <m:sSub>
                  <m:sSubPr>
                    <m:ctrlPr>
                      <w:ins w:id="1025" w:author="Windows User" w:date="2019-09-19T04:16:00Z">
                        <w:rPr>
                          <w:rFonts w:ascii="Cambria Math" w:hAnsi="Cambria Math" w:cs="Times New Roman"/>
                          <w:i/>
                          <w:szCs w:val="24"/>
                        </w:rPr>
                      </w:ins>
                    </m:ctrlPr>
                  </m:sSubPr>
                  <m:e>
                    <m:r>
                      <w:ins w:id="1026" w:author="Windows User" w:date="2019-09-19T04:16:00Z">
                        <w:rPr>
                          <w:rFonts w:ascii="Cambria Math" w:hAnsi="Cambria Math" w:cs="Times New Roman"/>
                          <w:szCs w:val="24"/>
                        </w:rPr>
                        <m:t>(a</m:t>
                      </w:ins>
                    </m:r>
                  </m:e>
                  <m:sub>
                    <m:r>
                      <w:ins w:id="1027" w:author="Windows User" w:date="2019-09-19T04:16:00Z">
                        <w:rPr>
                          <w:rFonts w:ascii="Cambria Math" w:hAnsi="Cambria Math" w:cs="Times New Roman"/>
                          <w:szCs w:val="24"/>
                        </w:rPr>
                        <m:t>pred1 .  z1)+</m:t>
                      </w:ins>
                    </m:r>
                  </m:sub>
                </m:sSub>
                <m:sSub>
                  <m:sSubPr>
                    <m:ctrlPr>
                      <w:ins w:id="1028" w:author="Windows User" w:date="2019-09-19T04:16:00Z">
                        <w:rPr>
                          <w:rFonts w:ascii="Cambria Math" w:hAnsi="Cambria Math" w:cs="Times New Roman"/>
                          <w:i/>
                          <w:szCs w:val="24"/>
                        </w:rPr>
                      </w:ins>
                    </m:ctrlPr>
                  </m:sSubPr>
                  <m:e>
                    <m:r>
                      <w:ins w:id="1029" w:author="Windows User" w:date="2019-09-19T04:16:00Z">
                        <w:rPr>
                          <w:rFonts w:ascii="Cambria Math" w:hAnsi="Cambria Math" w:cs="Times New Roman"/>
                          <w:szCs w:val="24"/>
                        </w:rPr>
                        <m:t>(a</m:t>
                      </w:ins>
                    </m:r>
                  </m:e>
                  <m:sub>
                    <m:r>
                      <w:ins w:id="1030" w:author="Windows User" w:date="2019-09-19T04:16:00Z">
                        <w:rPr>
                          <w:rFonts w:ascii="Cambria Math" w:hAnsi="Cambria Math" w:cs="Times New Roman"/>
                          <w:szCs w:val="24"/>
                        </w:rPr>
                        <m:t>pred2 .  z2)+…+</m:t>
                      </w:ins>
                    </m:r>
                  </m:sub>
                </m:sSub>
                <m:sSub>
                  <m:sSubPr>
                    <m:ctrlPr>
                      <w:ins w:id="1031" w:author="Windows User" w:date="2019-09-19T04:16:00Z">
                        <w:rPr>
                          <w:rFonts w:ascii="Cambria Math" w:hAnsi="Cambria Math" w:cs="Times New Roman"/>
                          <w:i/>
                          <w:szCs w:val="24"/>
                        </w:rPr>
                      </w:ins>
                    </m:ctrlPr>
                  </m:sSubPr>
                  <m:e>
                    <m:r>
                      <w:ins w:id="1032" w:author="Windows User" w:date="2019-09-19T04:16:00Z">
                        <w:rPr>
                          <w:rFonts w:ascii="Cambria Math" w:hAnsi="Cambria Math" w:cs="Times New Roman"/>
                          <w:szCs w:val="24"/>
                        </w:rPr>
                        <m:t>(a</m:t>
                      </w:ins>
                    </m:r>
                  </m:e>
                  <m:sub>
                    <m:r>
                      <w:ins w:id="1033" w:author="Windows User" w:date="2019-09-19T04:16:00Z">
                        <w:rPr>
                          <w:rFonts w:ascii="Cambria Math" w:hAnsi="Cambria Math" w:cs="Times New Roman"/>
                          <w:szCs w:val="24"/>
                        </w:rPr>
                        <m:t>pred .  zi)</m:t>
                      </w:ins>
                    </m:r>
                  </m:sub>
                </m:sSub>
              </m:sub>
            </m:sSub>
          </m:num>
          <m:den>
            <m:sSub>
              <m:sSubPr>
                <m:ctrlPr>
                  <w:ins w:id="1034" w:author="Windows User" w:date="2019-09-19T04:16:00Z">
                    <w:rPr>
                      <w:rFonts w:ascii="Cambria Math" w:hAnsi="Cambria Math" w:cs="Times New Roman"/>
                      <w:i/>
                      <w:szCs w:val="24"/>
                    </w:rPr>
                  </w:ins>
                </m:ctrlPr>
              </m:sSubPr>
              <m:e>
                <m:r>
                  <w:ins w:id="1035" w:author="Windows User" w:date="2019-09-19T04:16:00Z">
                    <w:rPr>
                      <w:rFonts w:ascii="Cambria Math" w:hAnsi="Cambria Math" w:cs="Times New Roman"/>
                      <w:szCs w:val="24"/>
                    </w:rPr>
                    <m:t>a</m:t>
                  </w:ins>
                </m:r>
              </m:e>
              <m:sub>
                <m:r>
                  <w:ins w:id="1036" w:author="Windows User" w:date="2019-09-19T04:16:00Z">
                    <w:rPr>
                      <w:rFonts w:ascii="Cambria Math" w:hAnsi="Cambria Math" w:cs="Times New Roman"/>
                      <w:szCs w:val="24"/>
                    </w:rPr>
                    <m:t>pred1+</m:t>
                  </w:ins>
                </m:r>
              </m:sub>
            </m:sSub>
            <m:sSub>
              <m:sSubPr>
                <m:ctrlPr>
                  <w:ins w:id="1037" w:author="Windows User" w:date="2019-09-19T04:16:00Z">
                    <w:rPr>
                      <w:rFonts w:ascii="Cambria Math" w:hAnsi="Cambria Math" w:cs="Times New Roman"/>
                      <w:i/>
                      <w:szCs w:val="24"/>
                    </w:rPr>
                  </w:ins>
                </m:ctrlPr>
              </m:sSubPr>
              <m:e>
                <m:r>
                  <w:ins w:id="1038" w:author="Windows User" w:date="2019-09-19T04:16:00Z">
                    <w:rPr>
                      <w:rFonts w:ascii="Cambria Math" w:hAnsi="Cambria Math" w:cs="Times New Roman"/>
                      <w:szCs w:val="24"/>
                    </w:rPr>
                    <m:t>a</m:t>
                  </w:ins>
                </m:r>
              </m:e>
              <m:sub>
                <m:r>
                  <w:ins w:id="1039" w:author="Windows User" w:date="2019-09-19T04:16:00Z">
                    <w:rPr>
                      <w:rFonts w:ascii="Cambria Math" w:hAnsi="Cambria Math" w:cs="Times New Roman"/>
                      <w:szCs w:val="24"/>
                    </w:rPr>
                    <m:t>pred1+</m:t>
                  </w:ins>
                </m:r>
              </m:sub>
            </m:sSub>
            <m:sSub>
              <m:sSubPr>
                <m:ctrlPr>
                  <w:ins w:id="1040" w:author="Windows User" w:date="2019-09-19T04:16:00Z">
                    <w:rPr>
                      <w:rFonts w:ascii="Cambria Math" w:hAnsi="Cambria Math" w:cs="Times New Roman"/>
                      <w:i/>
                      <w:szCs w:val="24"/>
                    </w:rPr>
                  </w:ins>
                </m:ctrlPr>
              </m:sSubPr>
              <m:e>
                <m:r>
                  <w:ins w:id="1041" w:author="Windows User" w:date="2019-09-19T04:16:00Z">
                    <w:rPr>
                      <w:rFonts w:ascii="Cambria Math" w:hAnsi="Cambria Math" w:cs="Times New Roman"/>
                      <w:szCs w:val="24"/>
                    </w:rPr>
                    <m:t>….+a</m:t>
                  </w:ins>
                </m:r>
              </m:e>
              <m:sub>
                <m:r>
                  <w:ins w:id="1042" w:author="Windows User" w:date="2019-09-19T04:16:00Z">
                    <w:rPr>
                      <w:rFonts w:ascii="Cambria Math" w:hAnsi="Cambria Math" w:cs="Times New Roman"/>
                      <w:szCs w:val="24"/>
                    </w:rPr>
                    <m:t>predi</m:t>
                  </w:ins>
                </m:r>
              </m:sub>
            </m:sSub>
          </m:den>
        </m:f>
      </m:oMath>
      <w:r w:rsidR="008357B5" w:rsidRPr="0033182C">
        <w:rPr>
          <w:rFonts w:eastAsiaTheme="minorEastAsia" w:cs="Times New Roman"/>
          <w:szCs w:val="24"/>
        </w:rPr>
        <w:t xml:space="preserve"> </w:t>
      </w:r>
      <w:r w:rsidR="008357B5" w:rsidRPr="0033182C">
        <w:rPr>
          <w:rStyle w:val="a"/>
          <w:rFonts w:eastAsiaTheme="minorEastAsia" w:cs="Times New Roman"/>
          <w:szCs w:val="24"/>
          <w:lang w:val="id-ID"/>
        </w:rPr>
        <w:tab/>
      </w:r>
      <w:r w:rsidR="008357B5" w:rsidRPr="0033182C">
        <w:rPr>
          <w:rFonts w:cs="Times New Roman"/>
          <w:lang w:val="en-ID"/>
        </w:rPr>
        <w:t>(</w:t>
      </w:r>
      <w:r w:rsidR="008357B5" w:rsidRPr="0033182C">
        <w:rPr>
          <w:rFonts w:cs="Times New Roman"/>
          <w:lang w:val="id-ID"/>
        </w:rPr>
        <w:t>7</w:t>
      </w:r>
      <w:r w:rsidR="008357B5" w:rsidRPr="0033182C">
        <w:rPr>
          <w:rFonts w:cs="Times New Roman"/>
          <w:lang w:val="en-ID"/>
        </w:rPr>
        <w:t>)</w:t>
      </w:r>
    </w:p>
    <w:p w14:paraId="7CC4F99C" w14:textId="439140CC" w:rsidR="00E86F10" w:rsidRPr="0033182C" w:rsidRDefault="00E86F10" w:rsidP="00E86F10">
      <w:pPr>
        <w:pStyle w:val="Heading3"/>
        <w:rPr>
          <w:ins w:id="1043" w:author="ACER" w:date="2019-09-28T08:54:00Z"/>
          <w:rFonts w:cs="Times New Roman"/>
          <w:lang w:val="id-ID"/>
        </w:rPr>
      </w:pPr>
      <w:bookmarkStart w:id="1044" w:name="_Toc23880351"/>
      <w:ins w:id="1045" w:author="ACER" w:date="2019-09-28T08:54:00Z">
        <w:r w:rsidRPr="0033182C">
          <w:rPr>
            <w:rFonts w:cs="Times New Roman"/>
            <w:lang w:val="id-ID"/>
          </w:rPr>
          <w:t xml:space="preserve">Implementasi </w:t>
        </w:r>
      </w:ins>
      <w:r w:rsidR="00240AAC" w:rsidRPr="0033182C">
        <w:rPr>
          <w:rFonts w:cs="Times New Roman"/>
          <w:i/>
          <w:lang w:val="id-ID"/>
        </w:rPr>
        <w:t>Solar</w:t>
      </w:r>
      <w:ins w:id="1046" w:author="ACER" w:date="2019-09-28T08:54:00Z">
        <w:r w:rsidR="00986DDD" w:rsidRPr="0033182C">
          <w:rPr>
            <w:rFonts w:cs="Times New Roman"/>
            <w:lang w:val="id-ID"/>
          </w:rPr>
          <w:t xml:space="preserve"> </w:t>
        </w:r>
      </w:ins>
      <w:r w:rsidR="00240AAC" w:rsidRPr="0033182C">
        <w:rPr>
          <w:rFonts w:cs="Times New Roman"/>
          <w:i/>
          <w:lang w:val="id-ID"/>
        </w:rPr>
        <w:t>Tracker</w:t>
      </w:r>
      <w:ins w:id="1047" w:author="ACER" w:date="2019-09-28T08:54:00Z">
        <w:r w:rsidR="00986DDD" w:rsidRPr="0033182C">
          <w:rPr>
            <w:rFonts w:cs="Times New Roman"/>
            <w:lang w:val="id-ID"/>
          </w:rPr>
          <w:t xml:space="preserve"> Tanpa Metode </w:t>
        </w:r>
      </w:ins>
      <w:r w:rsidR="00886455" w:rsidRPr="0033182C">
        <w:rPr>
          <w:rFonts w:cs="Times New Roman"/>
          <w:i/>
          <w:lang w:val="id-ID"/>
        </w:rPr>
        <w:t>Fuzyy</w:t>
      </w:r>
      <w:bookmarkEnd w:id="1044"/>
    </w:p>
    <w:p w14:paraId="35BD7FFD" w14:textId="69AA2552" w:rsidR="00E86F10" w:rsidRPr="0033182C" w:rsidRDefault="00E86F10" w:rsidP="00986DDD">
      <w:pPr>
        <w:ind w:firstLine="357"/>
        <w:rPr>
          <w:ins w:id="1048" w:author="ACER" w:date="2019-09-28T09:07:00Z"/>
          <w:rFonts w:cs="Times New Roman"/>
          <w:szCs w:val="24"/>
        </w:rPr>
      </w:pPr>
      <w:ins w:id="1049" w:author="ACER" w:date="2019-09-28T08:54:00Z">
        <w:r w:rsidRPr="0033182C">
          <w:rPr>
            <w:rFonts w:cs="Times New Roman"/>
            <w:rPrChange w:id="1050" w:author="ACER" w:date="2019-09-28T08:56:00Z">
              <w:rPr>
                <w:rFonts w:ascii="Arial" w:hAnsi="Arial" w:cs="Arial"/>
                <w:color w:val="000000"/>
                <w:sz w:val="22"/>
              </w:rPr>
            </w:rPrChange>
          </w:rPr>
          <w:t xml:space="preserve">Dua pasang </w:t>
        </w:r>
      </w:ins>
      <w:r w:rsidR="0039244B" w:rsidRPr="0033182C">
        <w:rPr>
          <w:rFonts w:cs="Times New Roman"/>
        </w:rPr>
        <w:t>LDR</w:t>
      </w:r>
      <w:ins w:id="1051" w:author="ACER" w:date="2019-09-28T08:54:00Z">
        <w:r w:rsidRPr="0033182C">
          <w:rPr>
            <w:rFonts w:cs="Times New Roman"/>
            <w:rPrChange w:id="1052" w:author="ACER" w:date="2019-09-28T08:56:00Z">
              <w:rPr>
                <w:rFonts w:ascii="Arial" w:hAnsi="Arial" w:cs="Arial"/>
                <w:color w:val="000000"/>
                <w:sz w:val="22"/>
              </w:rPr>
            </w:rPrChange>
          </w:rPr>
          <w:t xml:space="preserve"> yang digunakan sebagai sensor di</w:t>
        </w:r>
      </w:ins>
      <w:r w:rsidR="0039244B" w:rsidRPr="0033182C">
        <w:rPr>
          <w:rFonts w:cs="Times New Roman"/>
        </w:rPr>
        <w:t>gunakan</w:t>
      </w:r>
      <w:ins w:id="1053" w:author="ACER" w:date="2019-09-28T08:54:00Z">
        <w:r w:rsidRPr="0033182C">
          <w:rPr>
            <w:rFonts w:cs="Times New Roman"/>
            <w:rPrChange w:id="1054" w:author="ACER" w:date="2019-09-28T08:56:00Z">
              <w:rPr>
                <w:rFonts w:ascii="Arial" w:hAnsi="Arial" w:cs="Arial"/>
                <w:color w:val="000000"/>
                <w:sz w:val="22"/>
              </w:rPr>
            </w:rPrChange>
          </w:rPr>
          <w:t xml:space="preserve"> sebagai</w:t>
        </w:r>
      </w:ins>
      <w:r w:rsidR="0039244B" w:rsidRPr="0033182C">
        <w:rPr>
          <w:rFonts w:cs="Times New Roman"/>
        </w:rPr>
        <w:t xml:space="preserve"> </w:t>
      </w:r>
      <w:ins w:id="1055" w:author="ACER" w:date="2019-09-28T08:54:00Z">
        <w:r w:rsidR="0039244B" w:rsidRPr="0033182C">
          <w:rPr>
            <w:rFonts w:cs="Times New Roman"/>
            <w:rPrChange w:id="1056" w:author="ACER" w:date="2019-09-28T08:56:00Z">
              <w:rPr>
                <w:rFonts w:ascii="Arial" w:hAnsi="Arial" w:cs="Arial"/>
                <w:color w:val="000000"/>
                <w:sz w:val="22"/>
              </w:rPr>
            </w:rPrChange>
          </w:rPr>
          <w:t xml:space="preserve">acuan </w:t>
        </w:r>
        <w:r w:rsidRPr="0033182C">
          <w:rPr>
            <w:rFonts w:cs="Times New Roman"/>
            <w:rPrChange w:id="1057" w:author="ACER" w:date="2019-09-28T08:56:00Z">
              <w:rPr>
                <w:rFonts w:ascii="Arial" w:hAnsi="Arial" w:cs="Arial"/>
                <w:color w:val="000000"/>
                <w:sz w:val="22"/>
              </w:rPr>
            </w:rPrChange>
          </w:rPr>
          <w:t xml:space="preserve">penentu arah pergerakan </w:t>
        </w:r>
      </w:ins>
      <w:r w:rsidR="00240AAC" w:rsidRPr="0033182C">
        <w:rPr>
          <w:rFonts w:cs="Times New Roman"/>
          <w:i/>
        </w:rPr>
        <w:t>solar</w:t>
      </w:r>
      <w:ins w:id="1058" w:author="ACER" w:date="2019-09-28T08:54:00Z">
        <w:r w:rsidRPr="0033182C">
          <w:rPr>
            <w:rFonts w:cs="Times New Roman"/>
            <w:rPrChange w:id="1059" w:author="ACER" w:date="2019-09-28T08:56:00Z">
              <w:rPr>
                <w:rFonts w:ascii="Arial" w:hAnsi="Arial" w:cs="Arial"/>
                <w:color w:val="000000"/>
                <w:sz w:val="22"/>
              </w:rPr>
            </w:rPrChange>
          </w:rPr>
          <w:t xml:space="preserve"> </w:t>
        </w:r>
      </w:ins>
      <w:r w:rsidR="00240AAC" w:rsidRPr="0033182C">
        <w:rPr>
          <w:rFonts w:cs="Times New Roman"/>
          <w:i/>
        </w:rPr>
        <w:t>tracker</w:t>
      </w:r>
      <w:r w:rsidR="0039244B" w:rsidRPr="0033182C">
        <w:rPr>
          <w:rFonts w:cs="Times New Roman"/>
        </w:rPr>
        <w:t>, k</w:t>
      </w:r>
      <w:ins w:id="1060" w:author="ACER" w:date="2019-09-28T08:54:00Z">
        <w:r w:rsidRPr="0033182C">
          <w:rPr>
            <w:rFonts w:cs="Times New Roman"/>
            <w:rPrChange w:id="1061" w:author="ACER" w:date="2019-09-28T08:56:00Z">
              <w:rPr>
                <w:rFonts w:ascii="Arial" w:hAnsi="Arial" w:cs="Arial"/>
                <w:color w:val="000000"/>
                <w:sz w:val="22"/>
              </w:rPr>
            </w:rPrChange>
          </w:rPr>
          <w:t>edua sensor tersebut akan menerima intensitas cahaya yang berbeda dan akan selalu naik turun sesuai dengan besar cahaya yang masuk</w:t>
        </w:r>
      </w:ins>
      <w:r w:rsidR="0039244B" w:rsidRPr="0033182C">
        <w:rPr>
          <w:rFonts w:cs="Times New Roman"/>
        </w:rPr>
        <w:t xml:space="preserve"> </w:t>
      </w:r>
      <w:sdt>
        <w:sdtPr>
          <w:rPr>
            <w:rFonts w:cs="Times New Roman"/>
          </w:rPr>
          <w:id w:val="1951504414"/>
          <w:citation/>
        </w:sdtPr>
        <w:sdtContent>
          <w:r w:rsidR="0039244B" w:rsidRPr="0033182C">
            <w:rPr>
              <w:rFonts w:cs="Times New Roman"/>
            </w:rPr>
            <w:fldChar w:fldCharType="begin"/>
          </w:r>
          <w:r w:rsidR="0039244B" w:rsidRPr="0033182C">
            <w:rPr>
              <w:rFonts w:cs="Times New Roman"/>
              <w:lang w:val="en-ID"/>
            </w:rPr>
            <w:instrText xml:space="preserve"> CITATION Mus17 \l 14345 </w:instrText>
          </w:r>
          <w:r w:rsidR="0039244B" w:rsidRPr="0033182C">
            <w:rPr>
              <w:rFonts w:cs="Times New Roman"/>
            </w:rPr>
            <w:fldChar w:fldCharType="separate"/>
          </w:r>
          <w:r w:rsidR="0039244B" w:rsidRPr="0033182C">
            <w:rPr>
              <w:rFonts w:cs="Times New Roman"/>
              <w:noProof/>
              <w:lang w:val="en-ID"/>
            </w:rPr>
            <w:t>(Mustafa &amp; Ahmed, 2017)</w:t>
          </w:r>
          <w:r w:rsidR="0039244B" w:rsidRPr="0033182C">
            <w:rPr>
              <w:rFonts w:cs="Times New Roman"/>
            </w:rPr>
            <w:fldChar w:fldCharType="end"/>
          </w:r>
        </w:sdtContent>
      </w:sdt>
      <w:ins w:id="1062" w:author="ACER" w:date="2019-09-28T08:54:00Z">
        <w:r w:rsidRPr="0033182C">
          <w:rPr>
            <w:rFonts w:cs="Times New Roman"/>
            <w:rPrChange w:id="1063" w:author="ACER" w:date="2019-09-28T08:56:00Z">
              <w:rPr>
                <w:rFonts w:ascii="Arial" w:hAnsi="Arial" w:cs="Arial"/>
                <w:color w:val="000000"/>
                <w:sz w:val="22"/>
              </w:rPr>
            </w:rPrChange>
          </w:rPr>
          <w:t>.</w:t>
        </w:r>
      </w:ins>
      <w:r w:rsidR="0039244B" w:rsidRPr="0033182C">
        <w:rPr>
          <w:rFonts w:cs="Times New Roman"/>
        </w:rPr>
        <w:t xml:space="preserve"> </w:t>
      </w:r>
      <w:ins w:id="1064" w:author="ACER" w:date="2019-09-28T08:54:00Z">
        <w:r w:rsidRPr="0033182C">
          <w:rPr>
            <w:rFonts w:cs="Times New Roman"/>
            <w:rPrChange w:id="1065" w:author="ACER" w:date="2019-09-28T08:56:00Z">
              <w:rPr>
                <w:rFonts w:ascii="Arial" w:hAnsi="Arial" w:cs="Arial"/>
                <w:color w:val="000000"/>
                <w:sz w:val="22"/>
              </w:rPr>
            </w:rPrChange>
          </w:rPr>
          <w:t xml:space="preserve">Jika salah satu memiliki nilai intensitas yang berbeda maka motor penggerak akan bergerak. Misalkan terdapat dua </w:t>
        </w:r>
      </w:ins>
      <w:r w:rsidR="008D0EE7" w:rsidRPr="0033182C">
        <w:rPr>
          <w:rFonts w:cs="Times New Roman"/>
          <w:lang w:val="id-ID"/>
        </w:rPr>
        <w:t xml:space="preserve">pasang </w:t>
      </w:r>
      <w:ins w:id="1066" w:author="ACER" w:date="2019-09-28T08:54:00Z">
        <w:r w:rsidRPr="0033182C">
          <w:rPr>
            <w:rFonts w:cs="Times New Roman"/>
            <w:rPrChange w:id="1067" w:author="ACER" w:date="2019-09-28T08:56:00Z">
              <w:rPr>
                <w:rFonts w:ascii="Arial" w:hAnsi="Arial" w:cs="Arial"/>
                <w:color w:val="000000"/>
                <w:sz w:val="22"/>
              </w:rPr>
            </w:rPrChange>
          </w:rPr>
          <w:t xml:space="preserve">sensor atas dan bawah jika sensor atas memiliki nilai intensitas cahaya yang lebih tinggi, maka motor akan bergerak ke </w:t>
        </w:r>
        <w:r w:rsidRPr="0033182C">
          <w:rPr>
            <w:rFonts w:cs="Times New Roman"/>
            <w:szCs w:val="24"/>
            <w:rPrChange w:id="1068" w:author="ACER" w:date="2019-09-28T08:56:00Z">
              <w:rPr>
                <w:rFonts w:ascii="Arial" w:hAnsi="Arial" w:cs="Arial"/>
                <w:color w:val="000000"/>
                <w:sz w:val="22"/>
              </w:rPr>
            </w:rPrChange>
          </w:rPr>
          <w:t>arah atas sampai nilai kedua sensor (sensor atas dan sensor bawah) memiliki nilai intensitas cahaya yang sama</w:t>
        </w:r>
      </w:ins>
      <w:ins w:id="1069" w:author="ACER" w:date="2019-09-28T09:07:00Z">
        <w:r w:rsidR="00295B35" w:rsidRPr="0033182C">
          <w:rPr>
            <w:rFonts w:cs="Times New Roman"/>
            <w:szCs w:val="24"/>
            <w:lang w:val="id-ID"/>
          </w:rPr>
          <w:t xml:space="preserve"> atau memiliki nilai perbedaan bernilai nol</w:t>
        </w:r>
      </w:ins>
      <w:ins w:id="1070" w:author="ACER" w:date="2019-09-28T08:54:00Z">
        <w:r w:rsidRPr="0033182C">
          <w:rPr>
            <w:rFonts w:cs="Times New Roman"/>
            <w:szCs w:val="24"/>
            <w:rPrChange w:id="1071" w:author="ACER" w:date="2019-09-28T08:56:00Z">
              <w:rPr>
                <w:rFonts w:ascii="Arial" w:hAnsi="Arial" w:cs="Arial"/>
                <w:color w:val="000000"/>
                <w:sz w:val="22"/>
              </w:rPr>
            </w:rPrChange>
          </w:rPr>
          <w:t>.</w:t>
        </w:r>
      </w:ins>
    </w:p>
    <w:p w14:paraId="48BABDEF" w14:textId="761B8FD3" w:rsidR="00295B35" w:rsidRPr="0033182C" w:rsidRDefault="00295B35">
      <w:pPr>
        <w:ind w:firstLine="720"/>
        <w:rPr>
          <w:ins w:id="1072" w:author="ACER" w:date="2019-09-28T08:53:00Z"/>
          <w:rFonts w:cs="Times New Roman"/>
          <w:lang w:val="id-ID"/>
        </w:rPr>
        <w:pPrChange w:id="1073" w:author="ACER" w:date="2019-09-28T08:54:00Z">
          <w:pPr>
            <w:pStyle w:val="Heading3"/>
          </w:pPr>
        </w:pPrChange>
      </w:pPr>
      <w:ins w:id="1074" w:author="ACER" w:date="2019-09-28T09:07:00Z">
        <w:r w:rsidRPr="0033182C">
          <w:rPr>
            <w:rFonts w:cs="Times New Roman"/>
            <w:szCs w:val="24"/>
            <w:rPrChange w:id="1075" w:author="ACER" w:date="2019-09-28T09:07:00Z">
              <w:rPr>
                <w:rFonts w:ascii="Arial" w:hAnsi="Arial" w:cs="Arial"/>
                <w:b w:val="0"/>
                <w:color w:val="000000"/>
                <w:sz w:val="22"/>
              </w:rPr>
            </w:rPrChange>
          </w:rPr>
          <w:t xml:space="preserve">Pergerakan dari </w:t>
        </w:r>
      </w:ins>
      <w:r w:rsidR="00240AAC" w:rsidRPr="0033182C">
        <w:rPr>
          <w:rFonts w:cs="Times New Roman"/>
          <w:i/>
          <w:szCs w:val="24"/>
        </w:rPr>
        <w:t>solar</w:t>
      </w:r>
      <w:ins w:id="1076" w:author="ACER" w:date="2019-09-28T09:07:00Z">
        <w:r w:rsidRPr="0033182C">
          <w:rPr>
            <w:rFonts w:cs="Times New Roman"/>
            <w:szCs w:val="24"/>
            <w:rPrChange w:id="1077" w:author="ACER" w:date="2019-09-28T09:07:00Z">
              <w:rPr>
                <w:rFonts w:ascii="Arial" w:hAnsi="Arial" w:cs="Arial"/>
                <w:b w:val="0"/>
                <w:color w:val="000000"/>
                <w:sz w:val="22"/>
              </w:rPr>
            </w:rPrChange>
          </w:rPr>
          <w:t xml:space="preserve"> </w:t>
        </w:r>
      </w:ins>
      <w:r w:rsidR="00240AAC" w:rsidRPr="0033182C">
        <w:rPr>
          <w:rFonts w:cs="Times New Roman"/>
          <w:i/>
          <w:szCs w:val="24"/>
        </w:rPr>
        <w:t>tracker</w:t>
      </w:r>
      <w:ins w:id="1078" w:author="ACER" w:date="2019-09-28T09:07:00Z">
        <w:r w:rsidRPr="0033182C">
          <w:rPr>
            <w:rFonts w:cs="Times New Roman"/>
            <w:szCs w:val="24"/>
            <w:rPrChange w:id="1079" w:author="ACER" w:date="2019-09-28T09:07:00Z">
              <w:rPr>
                <w:rFonts w:ascii="Arial" w:hAnsi="Arial" w:cs="Arial"/>
                <w:b w:val="0"/>
                <w:color w:val="000000"/>
                <w:sz w:val="22"/>
              </w:rPr>
            </w:rPrChange>
          </w:rPr>
          <w:t xml:space="preserve"> ini lebih sederhana, dan memiliki kecepatan pergerakan yang tetap, pergerakan yang dimaksud adalah saat intensitas cahaya yang diterima tidak sama maka akan bergerak dengan kecepatan yang sama sampai kedua sensor mendapatkan nilai yang sama. Implementasi dari </w:t>
        </w:r>
      </w:ins>
      <w:r w:rsidR="00240AAC" w:rsidRPr="0033182C">
        <w:rPr>
          <w:rFonts w:cs="Times New Roman"/>
          <w:i/>
          <w:szCs w:val="24"/>
        </w:rPr>
        <w:t>solar</w:t>
      </w:r>
      <w:ins w:id="1080" w:author="ACER" w:date="2019-09-28T09:07:00Z">
        <w:r w:rsidRPr="0033182C">
          <w:rPr>
            <w:rFonts w:cs="Times New Roman"/>
            <w:szCs w:val="24"/>
            <w:rPrChange w:id="1081" w:author="ACER" w:date="2019-09-28T09:07:00Z">
              <w:rPr>
                <w:rFonts w:ascii="Arial" w:hAnsi="Arial" w:cs="Arial"/>
                <w:b w:val="0"/>
                <w:color w:val="000000"/>
                <w:sz w:val="22"/>
              </w:rPr>
            </w:rPrChange>
          </w:rPr>
          <w:t xml:space="preserve"> </w:t>
        </w:r>
      </w:ins>
      <w:r w:rsidR="00240AAC" w:rsidRPr="0033182C">
        <w:rPr>
          <w:rFonts w:cs="Times New Roman"/>
          <w:i/>
          <w:szCs w:val="24"/>
        </w:rPr>
        <w:t>tracker</w:t>
      </w:r>
      <w:ins w:id="1082" w:author="ACER" w:date="2019-09-28T09:07:00Z">
        <w:r w:rsidRPr="0033182C">
          <w:rPr>
            <w:rFonts w:cs="Times New Roman"/>
            <w:szCs w:val="24"/>
            <w:rPrChange w:id="1083" w:author="ACER" w:date="2019-09-28T09:07:00Z">
              <w:rPr>
                <w:rFonts w:ascii="Arial" w:hAnsi="Arial" w:cs="Arial"/>
                <w:b w:val="0"/>
                <w:color w:val="000000"/>
                <w:sz w:val="22"/>
              </w:rPr>
            </w:rPrChange>
          </w:rPr>
          <w:t xml:space="preserve"> tanpa metode </w:t>
        </w:r>
      </w:ins>
      <w:r w:rsidR="00886455" w:rsidRPr="0033182C">
        <w:rPr>
          <w:rFonts w:cs="Times New Roman"/>
          <w:i/>
          <w:szCs w:val="24"/>
        </w:rPr>
        <w:t>Fuzyy</w:t>
      </w:r>
      <w:ins w:id="1084" w:author="ACER" w:date="2019-09-28T09:07:00Z">
        <w:r w:rsidRPr="0033182C">
          <w:rPr>
            <w:rFonts w:cs="Times New Roman"/>
            <w:szCs w:val="24"/>
            <w:rPrChange w:id="1085" w:author="ACER" w:date="2019-09-28T09:07:00Z">
              <w:rPr>
                <w:rFonts w:ascii="Arial" w:hAnsi="Arial" w:cs="Arial"/>
                <w:b w:val="0"/>
                <w:color w:val="000000"/>
                <w:sz w:val="22"/>
              </w:rPr>
            </w:rPrChange>
          </w:rPr>
          <w:t xml:space="preserve"> juga tidak stabil dikarenakan motor penggerak akan selalu bergerak </w:t>
        </w:r>
        <w:r w:rsidRPr="0033182C">
          <w:rPr>
            <w:rFonts w:cs="Times New Roman"/>
            <w:szCs w:val="24"/>
            <w:rPrChange w:id="1086" w:author="ACER" w:date="2019-09-28T09:07:00Z">
              <w:rPr>
                <w:rFonts w:ascii="Arial" w:hAnsi="Arial" w:cs="Arial"/>
                <w:b w:val="0"/>
                <w:color w:val="000000"/>
                <w:sz w:val="22"/>
              </w:rPr>
            </w:rPrChange>
          </w:rPr>
          <w:lastRenderedPageBreak/>
          <w:t>sampai kedua sensor memiliki nilai intensitas yang sama, dan nilai tersebut selalu berubah-ubah serta sulit mencapai nilai perbedaan yang bernilai nol.</w:t>
        </w:r>
      </w:ins>
    </w:p>
    <w:p w14:paraId="4ABC85CB" w14:textId="5D9D60DC" w:rsidR="00E86F10" w:rsidRPr="0033182C" w:rsidRDefault="00E86F10" w:rsidP="00E86F10">
      <w:pPr>
        <w:pStyle w:val="Heading3"/>
        <w:rPr>
          <w:ins w:id="1087" w:author="ACER" w:date="2019-09-28T09:07:00Z"/>
          <w:rFonts w:cs="Times New Roman"/>
          <w:lang w:val="id-ID"/>
        </w:rPr>
      </w:pPr>
      <w:bookmarkStart w:id="1088" w:name="_Toc23880352"/>
      <w:ins w:id="1089" w:author="ACER" w:date="2019-09-28T08:53:00Z">
        <w:r w:rsidRPr="0033182C">
          <w:rPr>
            <w:rFonts w:cs="Times New Roman"/>
            <w:lang w:val="id-ID"/>
          </w:rPr>
          <w:t xml:space="preserve">Implementasi </w:t>
        </w:r>
      </w:ins>
      <w:r w:rsidR="00240AAC" w:rsidRPr="0033182C">
        <w:rPr>
          <w:rFonts w:cs="Times New Roman"/>
          <w:i/>
          <w:lang w:val="id-ID"/>
        </w:rPr>
        <w:t>Solar</w:t>
      </w:r>
      <w:ins w:id="1090" w:author="ACER" w:date="2019-09-28T08:53:00Z">
        <w:r w:rsidR="00986DDD" w:rsidRPr="0033182C">
          <w:rPr>
            <w:rFonts w:cs="Times New Roman"/>
            <w:lang w:val="id-ID"/>
          </w:rPr>
          <w:t xml:space="preserve"> </w:t>
        </w:r>
      </w:ins>
      <w:r w:rsidR="00240AAC" w:rsidRPr="0033182C">
        <w:rPr>
          <w:rFonts w:cs="Times New Roman"/>
          <w:i/>
          <w:lang w:val="id-ID"/>
        </w:rPr>
        <w:t>Tracker</w:t>
      </w:r>
      <w:ins w:id="1091" w:author="ACER" w:date="2019-09-28T08:53:00Z">
        <w:r w:rsidR="00986DDD" w:rsidRPr="0033182C">
          <w:rPr>
            <w:rFonts w:cs="Times New Roman"/>
            <w:lang w:val="id-ID"/>
          </w:rPr>
          <w:t xml:space="preserve"> Dengan Metode </w:t>
        </w:r>
      </w:ins>
      <w:r w:rsidR="00886455" w:rsidRPr="0033182C">
        <w:rPr>
          <w:rFonts w:cs="Times New Roman"/>
          <w:i/>
          <w:lang w:val="id-ID"/>
        </w:rPr>
        <w:t>Fuzyy</w:t>
      </w:r>
      <w:bookmarkEnd w:id="1088"/>
    </w:p>
    <w:p w14:paraId="1E008F96" w14:textId="61368A9C" w:rsidR="00295B35" w:rsidRPr="0033182C" w:rsidRDefault="00240AAC" w:rsidP="00986DDD">
      <w:pPr>
        <w:ind w:firstLine="720"/>
        <w:rPr>
          <w:ins w:id="1092" w:author="ACER" w:date="2019-09-28T09:08:00Z"/>
          <w:rFonts w:cs="Times New Roman"/>
          <w:szCs w:val="24"/>
        </w:rPr>
      </w:pPr>
      <w:r w:rsidRPr="0033182C">
        <w:rPr>
          <w:rFonts w:cs="Times New Roman"/>
          <w:i/>
          <w:szCs w:val="24"/>
        </w:rPr>
        <w:t>Solar</w:t>
      </w:r>
      <w:ins w:id="1093" w:author="ACER" w:date="2019-09-28T09:08:00Z">
        <w:r w:rsidR="00295B35" w:rsidRPr="0033182C">
          <w:rPr>
            <w:rFonts w:cs="Times New Roman"/>
            <w:szCs w:val="24"/>
            <w:rPrChange w:id="1094" w:author="ACER" w:date="2019-09-28T09:08:00Z">
              <w:rPr>
                <w:rFonts w:ascii="Arial" w:hAnsi="Arial" w:cs="Arial"/>
                <w:color w:val="000000"/>
                <w:sz w:val="22"/>
              </w:rPr>
            </w:rPrChange>
          </w:rPr>
          <w:t xml:space="preserve"> </w:t>
        </w:r>
      </w:ins>
      <w:r w:rsidRPr="0033182C">
        <w:rPr>
          <w:rFonts w:cs="Times New Roman"/>
          <w:i/>
          <w:szCs w:val="24"/>
        </w:rPr>
        <w:t>tracker</w:t>
      </w:r>
      <w:ins w:id="1095" w:author="ACER" w:date="2019-09-28T09:08:00Z">
        <w:r w:rsidR="00295B35" w:rsidRPr="0033182C">
          <w:rPr>
            <w:rFonts w:cs="Times New Roman"/>
            <w:szCs w:val="24"/>
            <w:rPrChange w:id="1096" w:author="ACER" w:date="2019-09-28T09:08:00Z">
              <w:rPr>
                <w:rFonts w:ascii="Arial" w:hAnsi="Arial" w:cs="Arial"/>
                <w:color w:val="000000"/>
                <w:sz w:val="22"/>
              </w:rPr>
            </w:rPrChange>
          </w:rPr>
          <w:t xml:space="preserve"> dengan metode </w:t>
        </w:r>
      </w:ins>
      <w:r w:rsidR="00886455" w:rsidRPr="0033182C">
        <w:rPr>
          <w:rFonts w:cs="Times New Roman"/>
          <w:i/>
          <w:szCs w:val="24"/>
        </w:rPr>
        <w:t>Fuzyy</w:t>
      </w:r>
      <w:ins w:id="1097" w:author="ACER" w:date="2019-09-28T09:08:00Z">
        <w:r w:rsidR="00295B35" w:rsidRPr="0033182C">
          <w:rPr>
            <w:rFonts w:cs="Times New Roman"/>
            <w:szCs w:val="24"/>
            <w:rPrChange w:id="1098" w:author="ACER" w:date="2019-09-28T09:08:00Z">
              <w:rPr>
                <w:rFonts w:ascii="Arial" w:hAnsi="Arial" w:cs="Arial"/>
                <w:color w:val="000000"/>
                <w:sz w:val="22"/>
              </w:rPr>
            </w:rPrChange>
          </w:rPr>
          <w:t xml:space="preserve"> memiliki beberapa perbedaan dengan </w:t>
        </w:r>
      </w:ins>
      <w:r w:rsidRPr="0033182C">
        <w:rPr>
          <w:rFonts w:cs="Times New Roman"/>
          <w:i/>
          <w:szCs w:val="24"/>
        </w:rPr>
        <w:t>solar</w:t>
      </w:r>
      <w:ins w:id="1099" w:author="ACER" w:date="2019-09-28T09:08:00Z">
        <w:r w:rsidR="00295B35" w:rsidRPr="0033182C">
          <w:rPr>
            <w:rFonts w:cs="Times New Roman"/>
            <w:szCs w:val="24"/>
            <w:rPrChange w:id="1100" w:author="ACER" w:date="2019-09-28T09:08:00Z">
              <w:rPr>
                <w:rFonts w:ascii="Arial" w:hAnsi="Arial" w:cs="Arial"/>
                <w:color w:val="000000"/>
                <w:sz w:val="22"/>
              </w:rPr>
            </w:rPrChange>
          </w:rPr>
          <w:t xml:space="preserve"> </w:t>
        </w:r>
      </w:ins>
      <w:r w:rsidRPr="0033182C">
        <w:rPr>
          <w:rFonts w:cs="Times New Roman"/>
          <w:i/>
          <w:szCs w:val="24"/>
        </w:rPr>
        <w:t>tracker</w:t>
      </w:r>
      <w:ins w:id="1101" w:author="ACER" w:date="2019-09-28T09:08:00Z">
        <w:r w:rsidR="00295B35" w:rsidRPr="0033182C">
          <w:rPr>
            <w:rFonts w:cs="Times New Roman"/>
            <w:szCs w:val="24"/>
            <w:rPrChange w:id="1102" w:author="ACER" w:date="2019-09-28T09:08:00Z">
              <w:rPr>
                <w:rFonts w:ascii="Arial" w:hAnsi="Arial" w:cs="Arial"/>
                <w:color w:val="000000"/>
                <w:sz w:val="22"/>
              </w:rPr>
            </w:rPrChange>
          </w:rPr>
          <w:t xml:space="preserve"> </w:t>
        </w:r>
      </w:ins>
      <w:r w:rsidR="000367FF">
        <w:rPr>
          <w:rFonts w:cs="Times New Roman"/>
          <w:szCs w:val="24"/>
        </w:rPr>
        <w:t>dengan desain yang telah dibuat</w:t>
      </w:r>
      <w:ins w:id="1103" w:author="ACER" w:date="2019-09-28T09:08:00Z">
        <w:r w:rsidR="00295B35" w:rsidRPr="0033182C">
          <w:rPr>
            <w:rFonts w:cs="Times New Roman"/>
            <w:szCs w:val="24"/>
            <w:rPrChange w:id="1104" w:author="ACER" w:date="2019-09-28T09:08:00Z">
              <w:rPr>
                <w:rFonts w:ascii="Arial" w:hAnsi="Arial" w:cs="Arial"/>
                <w:color w:val="000000"/>
                <w:sz w:val="22"/>
              </w:rPr>
            </w:rPrChange>
          </w:rPr>
          <w:t xml:space="preserve">. Perbedaan nya antara lain pada saat proses pembacaan sensor dan pengolahan data sensor. Pada </w:t>
        </w:r>
      </w:ins>
      <w:r w:rsidRPr="0033182C">
        <w:rPr>
          <w:rFonts w:cs="Times New Roman"/>
          <w:i/>
          <w:szCs w:val="24"/>
        </w:rPr>
        <w:t>solar</w:t>
      </w:r>
      <w:ins w:id="1105" w:author="ACER" w:date="2019-09-28T09:08:00Z">
        <w:r w:rsidR="00295B35" w:rsidRPr="0033182C">
          <w:rPr>
            <w:rFonts w:cs="Times New Roman"/>
            <w:szCs w:val="24"/>
            <w:rPrChange w:id="1106" w:author="ACER" w:date="2019-09-28T09:08:00Z">
              <w:rPr>
                <w:rFonts w:ascii="Arial" w:hAnsi="Arial" w:cs="Arial"/>
                <w:color w:val="000000"/>
                <w:sz w:val="22"/>
              </w:rPr>
            </w:rPrChange>
          </w:rPr>
          <w:t xml:space="preserve"> </w:t>
        </w:r>
      </w:ins>
      <w:r w:rsidRPr="0033182C">
        <w:rPr>
          <w:rFonts w:cs="Times New Roman"/>
          <w:i/>
          <w:szCs w:val="24"/>
        </w:rPr>
        <w:t>tracker</w:t>
      </w:r>
      <w:ins w:id="1107" w:author="ACER" w:date="2019-09-28T09:08:00Z">
        <w:r w:rsidR="00295B35" w:rsidRPr="0033182C">
          <w:rPr>
            <w:rFonts w:cs="Times New Roman"/>
            <w:szCs w:val="24"/>
            <w:rPrChange w:id="1108" w:author="ACER" w:date="2019-09-28T09:08:00Z">
              <w:rPr>
                <w:rFonts w:ascii="Arial" w:hAnsi="Arial" w:cs="Arial"/>
                <w:color w:val="000000"/>
                <w:sz w:val="22"/>
              </w:rPr>
            </w:rPrChange>
          </w:rPr>
          <w:t xml:space="preserve"> tanpa metode </w:t>
        </w:r>
      </w:ins>
      <w:r w:rsidR="00886455" w:rsidRPr="0033182C">
        <w:rPr>
          <w:rFonts w:cs="Times New Roman"/>
          <w:i/>
          <w:szCs w:val="24"/>
        </w:rPr>
        <w:t>Fuzyy</w:t>
      </w:r>
      <w:ins w:id="1109" w:author="ACER" w:date="2019-09-28T09:08:00Z">
        <w:r w:rsidR="00295B35" w:rsidRPr="0033182C">
          <w:rPr>
            <w:rFonts w:cs="Times New Roman"/>
            <w:szCs w:val="24"/>
            <w:rPrChange w:id="1110" w:author="ACER" w:date="2019-09-28T09:08:00Z">
              <w:rPr>
                <w:rFonts w:ascii="Arial" w:hAnsi="Arial" w:cs="Arial"/>
                <w:color w:val="000000"/>
                <w:sz w:val="22"/>
              </w:rPr>
            </w:rPrChange>
          </w:rPr>
          <w:t xml:space="preserve"> hanya  membandingkan perbedaan intensitas cahaya pada sisi yang berlawanan (sisi atas dengan sisi bawah atau sisi kanan dengan sisi kiri). Sedangkan </w:t>
        </w:r>
      </w:ins>
      <w:r w:rsidRPr="0033182C">
        <w:rPr>
          <w:rFonts w:cs="Times New Roman"/>
          <w:i/>
          <w:szCs w:val="24"/>
        </w:rPr>
        <w:t>solar</w:t>
      </w:r>
      <w:ins w:id="1111" w:author="ACER" w:date="2019-09-28T09:08:00Z">
        <w:r w:rsidR="00295B35" w:rsidRPr="0033182C">
          <w:rPr>
            <w:rFonts w:cs="Times New Roman"/>
            <w:szCs w:val="24"/>
            <w:rPrChange w:id="1112" w:author="ACER" w:date="2019-09-28T09:08:00Z">
              <w:rPr>
                <w:rFonts w:ascii="Arial" w:hAnsi="Arial" w:cs="Arial"/>
                <w:color w:val="000000"/>
                <w:sz w:val="22"/>
              </w:rPr>
            </w:rPrChange>
          </w:rPr>
          <w:t xml:space="preserve"> </w:t>
        </w:r>
      </w:ins>
      <w:r w:rsidRPr="0033182C">
        <w:rPr>
          <w:rFonts w:cs="Times New Roman"/>
          <w:i/>
          <w:szCs w:val="24"/>
        </w:rPr>
        <w:t>tracker</w:t>
      </w:r>
      <w:ins w:id="1113" w:author="ACER" w:date="2019-09-28T09:08:00Z">
        <w:r w:rsidR="00295B35" w:rsidRPr="0033182C">
          <w:rPr>
            <w:rFonts w:cs="Times New Roman"/>
            <w:szCs w:val="24"/>
            <w:rPrChange w:id="1114" w:author="ACER" w:date="2019-09-28T09:08:00Z">
              <w:rPr>
                <w:rFonts w:ascii="Arial" w:hAnsi="Arial" w:cs="Arial"/>
                <w:color w:val="000000"/>
                <w:sz w:val="22"/>
              </w:rPr>
            </w:rPrChange>
          </w:rPr>
          <w:t xml:space="preserve"> dengan metode </w:t>
        </w:r>
      </w:ins>
      <w:r w:rsidR="00886455" w:rsidRPr="0033182C">
        <w:rPr>
          <w:rFonts w:cs="Times New Roman"/>
          <w:i/>
          <w:szCs w:val="24"/>
        </w:rPr>
        <w:t>Fuzyy</w:t>
      </w:r>
      <w:ins w:id="1115" w:author="ACER" w:date="2019-09-28T09:08:00Z">
        <w:r w:rsidR="00295B35" w:rsidRPr="0033182C">
          <w:rPr>
            <w:rFonts w:cs="Times New Roman"/>
            <w:szCs w:val="24"/>
            <w:rPrChange w:id="1116" w:author="ACER" w:date="2019-09-28T09:08:00Z">
              <w:rPr>
                <w:rFonts w:ascii="Arial" w:hAnsi="Arial" w:cs="Arial"/>
                <w:color w:val="000000"/>
                <w:sz w:val="22"/>
              </w:rPr>
            </w:rPrChange>
          </w:rPr>
          <w:t xml:space="preserve"> memiliki perhitungan setelah mendapatkan nilai sensor. </w:t>
        </w:r>
      </w:ins>
    </w:p>
    <w:p w14:paraId="5959F439" w14:textId="5B4D7528" w:rsidR="00295B35" w:rsidRPr="0033182C" w:rsidRDefault="00295B35" w:rsidP="00986DDD">
      <w:pPr>
        <w:ind w:firstLine="720"/>
        <w:rPr>
          <w:ins w:id="1117" w:author="ACER" w:date="2019-09-28T09:08:00Z"/>
          <w:rFonts w:cs="Times New Roman"/>
          <w:szCs w:val="24"/>
        </w:rPr>
      </w:pPr>
      <w:ins w:id="1118" w:author="ACER" w:date="2019-09-28T09:08:00Z">
        <w:r w:rsidRPr="0033182C">
          <w:rPr>
            <w:rFonts w:cs="Times New Roman"/>
            <w:szCs w:val="24"/>
            <w:rPrChange w:id="1119" w:author="ACER" w:date="2019-09-28T09:08:00Z">
              <w:rPr>
                <w:rFonts w:ascii="Arial" w:hAnsi="Arial" w:cs="Arial"/>
                <w:color w:val="000000"/>
                <w:sz w:val="22"/>
              </w:rPr>
            </w:rPrChange>
          </w:rPr>
          <w:t>Nilai sensor akan di hitung dan diolah untuk menentukan intensitas cahaya yang berupa variabel numerik menjadi variabel lingusitik. Hal ini bertujuan agar sistem mengetahui kondisi intensitas cahaya yang sebelumnya kurang spesifik antara gela</w:t>
        </w:r>
        <w:r w:rsidRPr="0033182C">
          <w:rPr>
            <w:rFonts w:cs="Times New Roman"/>
            <w:szCs w:val="24"/>
            <w:lang w:val="id-ID"/>
          </w:rPr>
          <w:t>p</w:t>
        </w:r>
        <w:r w:rsidRPr="0033182C">
          <w:rPr>
            <w:rFonts w:cs="Times New Roman"/>
            <w:szCs w:val="24"/>
            <w:rPrChange w:id="1120" w:author="ACER" w:date="2019-09-28T09:08:00Z">
              <w:rPr>
                <w:rFonts w:ascii="Arial" w:hAnsi="Arial" w:cs="Arial"/>
                <w:color w:val="000000"/>
                <w:sz w:val="22"/>
              </w:rPr>
            </w:rPrChange>
          </w:rPr>
          <w:t xml:space="preserve"> dan terang menjadi lebih spesifik dengan memiliki status terang , agak terang , redup dan gelap.</w:t>
        </w:r>
      </w:ins>
    </w:p>
    <w:p w14:paraId="5CCDAA71" w14:textId="20D04034" w:rsidR="00295B35" w:rsidRPr="0033182C" w:rsidRDefault="00240AAC">
      <w:pPr>
        <w:ind w:firstLine="720"/>
        <w:rPr>
          <w:ins w:id="1121" w:author="ACER" w:date="2019-09-28T08:53:00Z"/>
          <w:rFonts w:cs="Times New Roman"/>
        </w:rPr>
        <w:pPrChange w:id="1122" w:author="ACER" w:date="2019-09-28T09:11:00Z">
          <w:pPr>
            <w:pStyle w:val="Heading3"/>
          </w:pPr>
        </w:pPrChange>
      </w:pPr>
      <w:r w:rsidRPr="0033182C">
        <w:rPr>
          <w:rFonts w:cs="Times New Roman"/>
          <w:i/>
          <w:szCs w:val="24"/>
        </w:rPr>
        <w:t>Solar</w:t>
      </w:r>
      <w:ins w:id="1123" w:author="ACER" w:date="2019-09-28T09:08:00Z">
        <w:r w:rsidR="00295B35" w:rsidRPr="0033182C">
          <w:rPr>
            <w:rFonts w:cs="Times New Roman"/>
            <w:szCs w:val="24"/>
            <w:rPrChange w:id="1124" w:author="ACER" w:date="2019-09-28T09:08:00Z">
              <w:rPr>
                <w:rFonts w:ascii="Arial" w:hAnsi="Arial" w:cs="Arial"/>
                <w:b w:val="0"/>
                <w:color w:val="000000"/>
                <w:sz w:val="22"/>
              </w:rPr>
            </w:rPrChange>
          </w:rPr>
          <w:t xml:space="preserve"> </w:t>
        </w:r>
      </w:ins>
      <w:r w:rsidRPr="0033182C">
        <w:rPr>
          <w:rFonts w:cs="Times New Roman"/>
          <w:i/>
          <w:szCs w:val="24"/>
        </w:rPr>
        <w:t>tracker</w:t>
      </w:r>
      <w:ins w:id="1125" w:author="ACER" w:date="2019-09-28T09:08:00Z">
        <w:r w:rsidR="00295B35" w:rsidRPr="0033182C">
          <w:rPr>
            <w:rFonts w:cs="Times New Roman"/>
            <w:szCs w:val="24"/>
            <w:rPrChange w:id="1126" w:author="ACER" w:date="2019-09-28T09:08:00Z">
              <w:rPr>
                <w:rFonts w:ascii="Arial" w:hAnsi="Arial" w:cs="Arial"/>
                <w:b w:val="0"/>
                <w:color w:val="000000"/>
                <w:sz w:val="22"/>
              </w:rPr>
            </w:rPrChange>
          </w:rPr>
          <w:t xml:space="preserve"> tanpa metode </w:t>
        </w:r>
      </w:ins>
      <w:r w:rsidR="00886455" w:rsidRPr="0033182C">
        <w:rPr>
          <w:rFonts w:cs="Times New Roman"/>
          <w:i/>
          <w:szCs w:val="24"/>
        </w:rPr>
        <w:t>Fuzyy</w:t>
      </w:r>
      <w:ins w:id="1127" w:author="ACER" w:date="2019-09-28T09:08:00Z">
        <w:r w:rsidR="00295B35" w:rsidRPr="0033182C">
          <w:rPr>
            <w:rFonts w:cs="Times New Roman"/>
            <w:szCs w:val="24"/>
            <w:rPrChange w:id="1128" w:author="ACER" w:date="2019-09-28T09:08:00Z">
              <w:rPr>
                <w:rFonts w:ascii="Arial" w:hAnsi="Arial" w:cs="Arial"/>
                <w:b w:val="0"/>
                <w:color w:val="000000"/>
                <w:sz w:val="22"/>
              </w:rPr>
            </w:rPrChange>
          </w:rPr>
          <w:t xml:space="preserve"> yang memiliki dua status yaitu gelap dan terang mengakibatkan sistem hanya mengirim perintah ke motor berupa bergerak saat terang dan berhenti saat gelap. Sedangan dengan penambahan metode guzzy akan memiliki banyak kemungkinan dan kemnungkinan tersebut membantu mengatur pergerakan motor dari cepat ke lambat sampai berhebti di status cahaya matahari paling optimal di range tertentu. </w:t>
        </w:r>
      </w:ins>
    </w:p>
    <w:p w14:paraId="0895C696" w14:textId="454C03E4" w:rsidR="00497E27" w:rsidRPr="0033182C" w:rsidRDefault="00497E27">
      <w:pPr>
        <w:pStyle w:val="Heading3"/>
        <w:rPr>
          <w:ins w:id="1129" w:author="ACER" w:date="2019-09-30T01:53:00Z"/>
          <w:rFonts w:cs="Times New Roman"/>
        </w:rPr>
      </w:pPr>
      <w:bookmarkStart w:id="1130" w:name="_Toc23880353"/>
      <w:ins w:id="1131" w:author="Windows User" w:date="2019-09-19T00:45:00Z">
        <w:r w:rsidRPr="0033182C">
          <w:rPr>
            <w:rFonts w:cs="Times New Roman"/>
          </w:rPr>
          <w:t>Implementasi Metode PID</w:t>
        </w:r>
      </w:ins>
      <w:bookmarkEnd w:id="1130"/>
    </w:p>
    <w:p w14:paraId="103E1467" w14:textId="40777A08" w:rsidR="00F84C1E" w:rsidRPr="0033182C" w:rsidRDefault="00F84C1E">
      <w:pPr>
        <w:ind w:firstLine="720"/>
        <w:rPr>
          <w:ins w:id="1132" w:author="Windows User" w:date="2019-09-19T00:45:00Z"/>
          <w:rFonts w:cs="Times New Roman"/>
          <w:lang w:val="id-ID"/>
          <w:rPrChange w:id="1133" w:author="ACER" w:date="2019-09-30T02:08:00Z">
            <w:rPr>
              <w:ins w:id="1134" w:author="Windows User" w:date="2019-09-19T00:45:00Z"/>
            </w:rPr>
          </w:rPrChange>
        </w:rPr>
        <w:pPrChange w:id="1135" w:author="ACER" w:date="2019-09-30T02:01:00Z">
          <w:pPr>
            <w:spacing w:after="160" w:line="259" w:lineRule="auto"/>
            <w:jc w:val="left"/>
          </w:pPr>
        </w:pPrChange>
      </w:pPr>
      <w:ins w:id="1136" w:author="ACER" w:date="2019-09-30T01:53:00Z">
        <w:r w:rsidRPr="0033182C">
          <w:rPr>
            <w:rFonts w:cs="Times New Roman"/>
            <w:lang w:val="id-ID"/>
          </w:rPr>
          <w:t xml:space="preserve">Metode PID digunakan untuk membantu pergerakan dan kestabilan aktuator </w:t>
        </w:r>
      </w:ins>
      <w:r w:rsidR="000367FF">
        <w:rPr>
          <w:rFonts w:cs="Times New Roman"/>
          <w:lang w:val="id-ID"/>
        </w:rPr>
        <w:t xml:space="preserve">atau </w:t>
      </w:r>
      <w:ins w:id="1137" w:author="ACER" w:date="2019-09-30T01:54:00Z">
        <w:r w:rsidRPr="0033182C">
          <w:rPr>
            <w:rFonts w:cs="Times New Roman"/>
            <w:lang w:val="id-ID"/>
          </w:rPr>
          <w:t>penggerak panel surya. Metode PID</w:t>
        </w:r>
      </w:ins>
      <w:ins w:id="1138" w:author="ACER" w:date="2019-09-30T01:55:00Z">
        <w:r w:rsidRPr="0033182C">
          <w:rPr>
            <w:rFonts w:cs="Times New Roman"/>
            <w:lang w:val="id-ID"/>
          </w:rPr>
          <w:t xml:space="preserve"> membantu pergerakan karena metode tersebut membantu arah pergerakan motor penggerak agar </w:t>
        </w:r>
      </w:ins>
      <w:ins w:id="1139" w:author="ACER" w:date="2019-09-30T01:56:00Z">
        <w:r w:rsidRPr="0033182C">
          <w:rPr>
            <w:rFonts w:cs="Times New Roman"/>
            <w:lang w:val="id-ID"/>
          </w:rPr>
          <w:t xml:space="preserve">lebih akurat untuk menuju setpoint yang sudah ditetukan </w:t>
        </w:r>
      </w:ins>
      <w:ins w:id="1140" w:author="ACER" w:date="2019-09-30T01:57:00Z">
        <w:r w:rsidRPr="0033182C">
          <w:rPr>
            <w:rFonts w:cs="Times New Roman"/>
            <w:lang w:val="id-ID"/>
          </w:rPr>
          <w:t xml:space="preserve">oleh </w:t>
        </w:r>
      </w:ins>
      <w:r w:rsidR="00240AAC" w:rsidRPr="0033182C">
        <w:rPr>
          <w:rFonts w:cs="Times New Roman"/>
          <w:i/>
          <w:lang w:val="id-ID"/>
        </w:rPr>
        <w:t>tracker</w:t>
      </w:r>
      <w:ins w:id="1141" w:author="ACER" w:date="2019-09-30T01:56:00Z">
        <w:r w:rsidRPr="0033182C">
          <w:rPr>
            <w:rFonts w:cs="Times New Roman"/>
            <w:lang w:val="id-ID"/>
          </w:rPr>
          <w:t>. Metode PID juga membantu menstabilkan motor penggerak</w:t>
        </w:r>
      </w:ins>
      <w:ins w:id="1142" w:author="ACER" w:date="2019-09-30T01:57:00Z">
        <w:r w:rsidRPr="0033182C">
          <w:rPr>
            <w:rFonts w:cs="Times New Roman"/>
            <w:lang w:val="id-ID"/>
          </w:rPr>
          <w:t>, dengan ca</w:t>
        </w:r>
      </w:ins>
      <w:ins w:id="1143" w:author="ACER" w:date="2019-09-30T01:58:00Z">
        <w:r w:rsidRPr="0033182C">
          <w:rPr>
            <w:rFonts w:cs="Times New Roman"/>
            <w:lang w:val="id-ID"/>
          </w:rPr>
          <w:t xml:space="preserve">ra </w:t>
        </w:r>
      </w:ins>
      <w:ins w:id="1144" w:author="ACER" w:date="2019-09-30T02:00:00Z">
        <w:r w:rsidRPr="0033182C">
          <w:rPr>
            <w:rFonts w:cs="Times New Roman"/>
            <w:lang w:val="id-ID"/>
          </w:rPr>
          <w:t xml:space="preserve">menjaga posisi </w:t>
        </w:r>
      </w:ins>
      <w:ins w:id="1145" w:author="ACER" w:date="2019-09-30T02:01:00Z">
        <w:r w:rsidRPr="0033182C">
          <w:rPr>
            <w:rFonts w:cs="Times New Roman"/>
            <w:lang w:val="id-ID"/>
          </w:rPr>
          <w:t xml:space="preserve">panel surya pada sudut setpoint yang diperoleh oleh </w:t>
        </w:r>
      </w:ins>
      <w:r w:rsidR="00240AAC" w:rsidRPr="0033182C">
        <w:rPr>
          <w:rFonts w:cs="Times New Roman"/>
          <w:i/>
          <w:lang w:val="id-ID"/>
        </w:rPr>
        <w:t>tracker</w:t>
      </w:r>
      <w:ins w:id="1146" w:author="ACER" w:date="2019-09-30T02:01:00Z">
        <w:r w:rsidRPr="0033182C">
          <w:rPr>
            <w:rFonts w:cs="Times New Roman"/>
            <w:lang w:val="id-ID"/>
          </w:rPr>
          <w:t>.</w:t>
        </w:r>
      </w:ins>
    </w:p>
    <w:p w14:paraId="0153A0C9" w14:textId="6A5DA76B" w:rsidR="00750347" w:rsidRPr="0033182C" w:rsidRDefault="00497E27">
      <w:pPr>
        <w:pStyle w:val="Heading3"/>
        <w:rPr>
          <w:ins w:id="1147" w:author="Windows User" w:date="2019-09-20T01:40:00Z"/>
          <w:rFonts w:cs="Times New Roman"/>
        </w:rPr>
      </w:pPr>
      <w:bookmarkStart w:id="1148" w:name="_Toc23880354"/>
      <w:ins w:id="1149" w:author="Windows User" w:date="2019-09-19T00:45:00Z">
        <w:r w:rsidRPr="0033182C">
          <w:rPr>
            <w:rFonts w:cs="Times New Roman"/>
          </w:rPr>
          <w:lastRenderedPageBreak/>
          <w:t>Pembuatan Web Sistem</w:t>
        </w:r>
      </w:ins>
      <w:bookmarkEnd w:id="1148"/>
    </w:p>
    <w:p w14:paraId="42A054A9" w14:textId="19CFE629" w:rsidR="00CE3FD8" w:rsidRPr="0033182C" w:rsidRDefault="00240AAC">
      <w:pPr>
        <w:spacing w:after="160"/>
        <w:ind w:firstLine="720"/>
        <w:rPr>
          <w:ins w:id="1150" w:author="ACER" w:date="2019-09-30T02:05:00Z"/>
          <w:rFonts w:cs="Times New Roman"/>
          <w:lang w:val="id-ID"/>
        </w:rPr>
        <w:pPrChange w:id="1151" w:author="ACER" w:date="2019-09-30T02:08:00Z">
          <w:pPr>
            <w:spacing w:after="160" w:line="259" w:lineRule="auto"/>
            <w:jc w:val="left"/>
          </w:pPr>
        </w:pPrChange>
      </w:pPr>
      <w:r w:rsidRPr="0033182C">
        <w:rPr>
          <w:rFonts w:cs="Times New Roman"/>
          <w:lang w:val="id-ID"/>
        </w:rPr>
        <w:t>Web sistem</w:t>
      </w:r>
      <w:ins w:id="1152" w:author="ACER" w:date="2019-09-30T02:01:00Z">
        <w:r w:rsidR="00747483" w:rsidRPr="0033182C">
          <w:rPr>
            <w:rFonts w:cs="Times New Roman"/>
            <w:lang w:val="id-ID"/>
          </w:rPr>
          <w:t xml:space="preserve"> dibangun bertujuan untuk membantu </w:t>
        </w:r>
        <w:r w:rsidR="00747483" w:rsidRPr="000367FF">
          <w:rPr>
            <w:rFonts w:cs="Times New Roman"/>
            <w:i/>
            <w:lang w:val="id-ID"/>
          </w:rPr>
          <w:t>memonitor</w:t>
        </w:r>
      </w:ins>
      <w:r w:rsidR="000367FF" w:rsidRPr="000367FF">
        <w:rPr>
          <w:rFonts w:cs="Times New Roman"/>
          <w:i/>
          <w:lang w:val="en-ID"/>
        </w:rPr>
        <w:t>ing</w:t>
      </w:r>
      <w:ins w:id="1153" w:author="ACER" w:date="2019-09-30T02:01:00Z">
        <w:r w:rsidR="00747483" w:rsidRPr="0033182C">
          <w:rPr>
            <w:rFonts w:cs="Times New Roman"/>
            <w:lang w:val="id-ID"/>
          </w:rPr>
          <w:t xml:space="preserve"> </w:t>
        </w:r>
      </w:ins>
      <w:ins w:id="1154" w:author="ACER" w:date="2019-09-30T02:02:00Z">
        <w:r w:rsidR="00CE3FD8" w:rsidRPr="0033182C">
          <w:rPr>
            <w:rFonts w:cs="Times New Roman"/>
            <w:lang w:val="id-ID"/>
          </w:rPr>
          <w:t xml:space="preserve">dan menampilkan data </w:t>
        </w:r>
        <w:r w:rsidR="00747483" w:rsidRPr="0033182C">
          <w:rPr>
            <w:rFonts w:cs="Times New Roman"/>
            <w:lang w:val="id-ID"/>
          </w:rPr>
          <w:t xml:space="preserve">kinerja </w:t>
        </w:r>
      </w:ins>
      <w:r w:rsidRPr="0033182C">
        <w:rPr>
          <w:rFonts w:cs="Times New Roman"/>
          <w:i/>
          <w:lang w:val="id-ID"/>
        </w:rPr>
        <w:t>solar</w:t>
      </w:r>
      <w:ins w:id="1155" w:author="ACER" w:date="2019-09-30T02:02:00Z">
        <w:r w:rsidR="00747483" w:rsidRPr="0033182C">
          <w:rPr>
            <w:rFonts w:cs="Times New Roman"/>
            <w:lang w:val="id-ID"/>
          </w:rPr>
          <w:t xml:space="preserve"> </w:t>
        </w:r>
      </w:ins>
      <w:r w:rsidRPr="0033182C">
        <w:rPr>
          <w:rFonts w:cs="Times New Roman"/>
          <w:i/>
          <w:lang w:val="id-ID"/>
        </w:rPr>
        <w:t>tracker</w:t>
      </w:r>
      <w:ins w:id="1156" w:author="ACER" w:date="2019-09-30T02:02:00Z">
        <w:r w:rsidR="00747483" w:rsidRPr="0033182C">
          <w:rPr>
            <w:rFonts w:cs="Times New Roman"/>
            <w:lang w:val="id-ID"/>
          </w:rPr>
          <w:t xml:space="preserve"> dan aktuator </w:t>
        </w:r>
        <w:r w:rsidR="00CE3FD8" w:rsidRPr="0033182C">
          <w:rPr>
            <w:rFonts w:cs="Times New Roman"/>
            <w:lang w:val="id-ID"/>
          </w:rPr>
          <w:t xml:space="preserve">. Data yang di tampilkan antara lain data </w:t>
        </w:r>
        <w:r w:rsidR="00CE3FD8" w:rsidRPr="000367FF">
          <w:rPr>
            <w:rFonts w:cs="Times New Roman"/>
            <w:i/>
            <w:lang w:val="id-ID"/>
          </w:rPr>
          <w:t>realtime</w:t>
        </w:r>
        <w:r w:rsidR="00CE3FD8" w:rsidRPr="0033182C">
          <w:rPr>
            <w:rFonts w:cs="Times New Roman"/>
            <w:lang w:val="id-ID"/>
          </w:rPr>
          <w:t xml:space="preserve"> berupa </w:t>
        </w:r>
      </w:ins>
      <w:ins w:id="1157" w:author="ACER" w:date="2019-09-30T02:03:00Z">
        <w:r w:rsidR="00CE3FD8" w:rsidRPr="0033182C">
          <w:rPr>
            <w:rFonts w:cs="Times New Roman"/>
            <w:lang w:val="id-ID"/>
          </w:rPr>
          <w:t>sudut sekarang</w:t>
        </w:r>
      </w:ins>
      <w:r w:rsidR="000367FF">
        <w:rPr>
          <w:rFonts w:cs="Times New Roman"/>
          <w:lang w:val="id-ID"/>
        </w:rPr>
        <w:t xml:space="preserve"> sampai dengan</w:t>
      </w:r>
      <w:ins w:id="1158" w:author="ACER" w:date="2019-09-30T02:04:00Z">
        <w:r w:rsidR="00CE3FD8" w:rsidRPr="0033182C">
          <w:rPr>
            <w:rFonts w:cs="Times New Roman"/>
            <w:lang w:val="id-ID"/>
          </w:rPr>
          <w:t xml:space="preserve"> data sudut terdahulu</w:t>
        </w:r>
      </w:ins>
      <w:ins w:id="1159" w:author="ACER" w:date="2019-09-30T02:05:00Z">
        <w:r w:rsidR="00CE3FD8" w:rsidRPr="0033182C">
          <w:rPr>
            <w:rFonts w:cs="Times New Roman"/>
            <w:lang w:val="id-ID"/>
          </w:rPr>
          <w:t>.</w:t>
        </w:r>
      </w:ins>
    </w:p>
    <w:p w14:paraId="3CE7C6E4" w14:textId="186D4F0D" w:rsidR="0013708C" w:rsidRPr="0033182C" w:rsidRDefault="00240AAC">
      <w:pPr>
        <w:spacing w:after="160"/>
        <w:ind w:firstLine="720"/>
        <w:rPr>
          <w:rFonts w:cs="Times New Roman"/>
          <w:lang w:val="id-ID"/>
        </w:rPr>
      </w:pPr>
      <w:r w:rsidRPr="0033182C">
        <w:rPr>
          <w:rFonts w:cs="Times New Roman"/>
          <w:lang w:val="id-ID"/>
        </w:rPr>
        <w:t>Web sistem</w:t>
      </w:r>
      <w:ins w:id="1160" w:author="ACER" w:date="2019-09-30T02:05:00Z">
        <w:r w:rsidR="00CE3FD8" w:rsidRPr="0033182C">
          <w:rPr>
            <w:rFonts w:cs="Times New Roman"/>
            <w:lang w:val="id-ID"/>
          </w:rPr>
          <w:t xml:space="preserve"> juga sebagai perantara penyimpanan data setpoint yang dihasilkan oleh </w:t>
        </w:r>
      </w:ins>
      <w:r w:rsidRPr="0033182C">
        <w:rPr>
          <w:rFonts w:cs="Times New Roman"/>
          <w:i/>
          <w:lang w:val="id-ID"/>
        </w:rPr>
        <w:t>tracker</w:t>
      </w:r>
      <w:ins w:id="1161" w:author="ACER" w:date="2019-09-30T02:05:00Z">
        <w:r w:rsidR="00CE3FD8" w:rsidRPr="0033182C">
          <w:rPr>
            <w:rFonts w:cs="Times New Roman"/>
            <w:lang w:val="id-ID"/>
          </w:rPr>
          <w:t xml:space="preserve"> dan data setpoint tersebu</w:t>
        </w:r>
      </w:ins>
      <w:ins w:id="1162" w:author="ACER" w:date="2019-09-30T02:06:00Z">
        <w:r w:rsidR="00CE3FD8" w:rsidRPr="0033182C">
          <w:rPr>
            <w:rFonts w:cs="Times New Roman"/>
            <w:lang w:val="id-ID"/>
          </w:rPr>
          <w:t xml:space="preserve">t akan diambil </w:t>
        </w:r>
      </w:ins>
      <w:r w:rsidR="000367FF">
        <w:rPr>
          <w:rFonts w:cs="Times New Roman"/>
          <w:lang w:val="id-ID"/>
        </w:rPr>
        <w:t>atau</w:t>
      </w:r>
      <w:ins w:id="1163" w:author="ACER" w:date="2019-09-30T02:06:00Z">
        <w:r w:rsidR="00CE3FD8" w:rsidRPr="0033182C">
          <w:rPr>
            <w:rFonts w:cs="Times New Roman"/>
            <w:lang w:val="id-ID"/>
          </w:rPr>
          <w:t xml:space="preserve"> di </w:t>
        </w:r>
        <w:r w:rsidR="00CE3FD8" w:rsidRPr="000367FF">
          <w:rPr>
            <w:rFonts w:cs="Times New Roman"/>
            <w:i/>
            <w:lang w:val="id-ID"/>
          </w:rPr>
          <w:t xml:space="preserve">request </w:t>
        </w:r>
        <w:r w:rsidR="00CE3FD8" w:rsidRPr="0033182C">
          <w:rPr>
            <w:rFonts w:cs="Times New Roman"/>
            <w:lang w:val="id-ID"/>
          </w:rPr>
          <w:t xml:space="preserve">sebagai data acuan PID. Proses pengiriman dan pengambilan data melalui koneksi internet ataupun lokal. </w:t>
        </w:r>
      </w:ins>
      <w:ins w:id="1164" w:author="ACER" w:date="2019-09-30T02:07:00Z">
        <w:r w:rsidR="00CE3FD8" w:rsidRPr="0033182C">
          <w:rPr>
            <w:rFonts w:cs="Times New Roman"/>
            <w:lang w:val="id-ID"/>
          </w:rPr>
          <w:t>Proses tersebut bisa dikata</w:t>
        </w:r>
      </w:ins>
      <w:r w:rsidR="000367FF">
        <w:rPr>
          <w:rFonts w:cs="Times New Roman"/>
          <w:lang w:val="en-ID"/>
        </w:rPr>
        <w:t>ka</w:t>
      </w:r>
      <w:ins w:id="1165" w:author="ACER" w:date="2019-09-30T02:07:00Z">
        <w:r w:rsidR="00CE3FD8" w:rsidRPr="0033182C">
          <w:rPr>
            <w:rFonts w:cs="Times New Roman"/>
            <w:lang w:val="id-ID"/>
          </w:rPr>
          <w:t>n merupakan IOT</w:t>
        </w:r>
      </w:ins>
      <w:r w:rsidRPr="0033182C">
        <w:rPr>
          <w:rFonts w:cs="Times New Roman"/>
          <w:lang w:val="en-ID"/>
        </w:rPr>
        <w:t xml:space="preserve"> </w:t>
      </w:r>
      <w:ins w:id="1166" w:author="ACER" w:date="2019-09-30T02:07:00Z">
        <w:r w:rsidR="00CE3FD8" w:rsidRPr="0033182C">
          <w:rPr>
            <w:rFonts w:cs="Times New Roman"/>
            <w:lang w:val="id-ID"/>
          </w:rPr>
          <w:t xml:space="preserve">dikarenakan adanya komunikasi </w:t>
        </w:r>
        <w:r w:rsidR="00CE3FD8" w:rsidRPr="000367FF">
          <w:rPr>
            <w:rFonts w:cs="Times New Roman"/>
            <w:i/>
            <w:lang w:val="id-ID"/>
          </w:rPr>
          <w:t>mechine to machine</w:t>
        </w:r>
        <w:r w:rsidR="00CE3FD8" w:rsidRPr="0033182C">
          <w:rPr>
            <w:rFonts w:cs="Times New Roman"/>
            <w:lang w:val="id-ID"/>
          </w:rPr>
          <w:t xml:space="preserve"> atau dari </w:t>
        </w:r>
      </w:ins>
      <w:r w:rsidRPr="0033182C">
        <w:rPr>
          <w:rFonts w:cs="Times New Roman"/>
          <w:i/>
          <w:lang w:val="id-ID"/>
        </w:rPr>
        <w:t>solar</w:t>
      </w:r>
      <w:ins w:id="1167" w:author="ACER" w:date="2019-09-30T02:07:00Z">
        <w:r w:rsidR="00CE3FD8" w:rsidRPr="0033182C">
          <w:rPr>
            <w:rFonts w:cs="Times New Roman"/>
            <w:lang w:val="id-ID"/>
          </w:rPr>
          <w:t xml:space="preserve"> </w:t>
        </w:r>
      </w:ins>
      <w:r w:rsidRPr="0033182C">
        <w:rPr>
          <w:rFonts w:cs="Times New Roman"/>
          <w:i/>
          <w:lang w:val="id-ID"/>
        </w:rPr>
        <w:t>tracker</w:t>
      </w:r>
      <w:ins w:id="1168" w:author="ACER" w:date="2019-09-30T02:07:00Z">
        <w:r w:rsidR="00CE3FD8" w:rsidRPr="0033182C">
          <w:rPr>
            <w:rFonts w:cs="Times New Roman"/>
            <w:lang w:val="id-ID"/>
          </w:rPr>
          <w:t xml:space="preserve"> ke aktuator tanpa</w:t>
        </w:r>
      </w:ins>
      <w:ins w:id="1169" w:author="ACER" w:date="2019-09-30T02:08:00Z">
        <w:r w:rsidR="00CE3FD8" w:rsidRPr="0033182C">
          <w:rPr>
            <w:rFonts w:cs="Times New Roman"/>
            <w:lang w:val="id-ID"/>
          </w:rPr>
          <w:t xml:space="preserve"> adany</w:t>
        </w:r>
      </w:ins>
      <w:r w:rsidR="000367FF">
        <w:rPr>
          <w:rFonts w:cs="Times New Roman"/>
          <w:lang w:val="en-ID"/>
        </w:rPr>
        <w:t>a</w:t>
      </w:r>
      <w:ins w:id="1170" w:author="ACER" w:date="2019-09-30T02:08:00Z">
        <w:r w:rsidR="00CE3FD8" w:rsidRPr="0033182C">
          <w:rPr>
            <w:rFonts w:cs="Times New Roman"/>
            <w:lang w:val="id-ID"/>
          </w:rPr>
          <w:t xml:space="preserve"> campur tangan operator atau manusia di dalamnya.</w:t>
        </w:r>
      </w:ins>
    </w:p>
    <w:p w14:paraId="7950A971" w14:textId="77777777" w:rsidR="0013708C" w:rsidRPr="0033182C" w:rsidRDefault="0013708C">
      <w:pPr>
        <w:spacing w:after="160" w:line="259" w:lineRule="auto"/>
        <w:jc w:val="left"/>
        <w:rPr>
          <w:rFonts w:cs="Times New Roman"/>
          <w:lang w:val="id-ID"/>
        </w:rPr>
      </w:pPr>
      <w:r w:rsidRPr="0033182C">
        <w:rPr>
          <w:rFonts w:cs="Times New Roman"/>
          <w:lang w:val="id-ID"/>
        </w:rPr>
        <w:br w:type="page"/>
      </w:r>
    </w:p>
    <w:p w14:paraId="27FD671D" w14:textId="7E3867BA" w:rsidR="0013708C" w:rsidRPr="0033182C" w:rsidRDefault="0013708C" w:rsidP="0013708C">
      <w:pPr>
        <w:pStyle w:val="Heading1"/>
      </w:pPr>
      <w:bookmarkStart w:id="1171" w:name="_Toc23880355"/>
      <w:r w:rsidRPr="0033182C">
        <w:lastRenderedPageBreak/>
        <w:t>ANALISA DAN PE</w:t>
      </w:r>
      <w:r w:rsidR="001B6BA9" w:rsidRPr="0033182C">
        <w:t>RANCANGAN SISTEM</w:t>
      </w:r>
      <w:bookmarkEnd w:id="1171"/>
    </w:p>
    <w:p w14:paraId="3F697B5B" w14:textId="77777777" w:rsidR="0013708C" w:rsidRPr="0033182C" w:rsidRDefault="0013708C" w:rsidP="0013708C">
      <w:pPr>
        <w:rPr>
          <w:rFonts w:cs="Times New Roman"/>
          <w:lang w:val="en-ID" w:eastAsia="id-ID"/>
        </w:rPr>
      </w:pPr>
    </w:p>
    <w:p w14:paraId="41619CEE" w14:textId="01C2E283" w:rsidR="00CE3FD8" w:rsidRPr="0033182C" w:rsidRDefault="0013708C">
      <w:pPr>
        <w:spacing w:after="160"/>
        <w:ind w:firstLine="720"/>
        <w:rPr>
          <w:rFonts w:cs="Times New Roman"/>
        </w:rPr>
        <w:pPrChange w:id="1172" w:author="ACER" w:date="2019-09-30T02:08:00Z">
          <w:pPr>
            <w:spacing w:after="160" w:line="259" w:lineRule="auto"/>
            <w:jc w:val="left"/>
          </w:pPr>
        </w:pPrChange>
      </w:pPr>
      <w:r w:rsidRPr="0033182C">
        <w:rPr>
          <w:rFonts w:cs="Times New Roman"/>
        </w:rPr>
        <w:t>Bab ini merupakan bagian yang membahas tentang pengembangan sistem kontrol posisi berbasis web pada panel surya menggunakan metode Fuzzy PIDPengembangan sistem dilakukan dengan menggunakan model waterfall, dengan tahapan yakni analisis kebutuhan fungsional dan non-fungsional sistem, pembuatan desain sistem, penulisan kode program dan pengujian sistem.</w:t>
      </w:r>
    </w:p>
    <w:p w14:paraId="22664040" w14:textId="77777777" w:rsidR="0013708C" w:rsidRPr="0033182C" w:rsidRDefault="0013708C">
      <w:pPr>
        <w:pStyle w:val="Heading2"/>
        <w:ind w:left="426" w:hanging="426"/>
        <w:rPr>
          <w:ins w:id="1173" w:author="Windows User" w:date="2019-09-18T15:36:00Z"/>
          <w:rFonts w:cs="Times New Roman"/>
        </w:rPr>
        <w:pPrChange w:id="1174" w:author="Windows User" w:date="2019-09-18T14:55:00Z">
          <w:pPr>
            <w:spacing w:after="160" w:line="259" w:lineRule="auto"/>
            <w:jc w:val="left"/>
          </w:pPr>
        </w:pPrChange>
      </w:pPr>
      <w:bookmarkStart w:id="1175" w:name="_Toc23880356"/>
      <w:ins w:id="1176" w:author="Windows User" w:date="2019-09-18T14:54:00Z">
        <w:r w:rsidRPr="0033182C">
          <w:rPr>
            <w:rFonts w:cs="Times New Roman"/>
          </w:rPr>
          <w:t>Analisa Kebutuhan</w:t>
        </w:r>
      </w:ins>
      <w:bookmarkEnd w:id="1175"/>
    </w:p>
    <w:p w14:paraId="47BBAE17" w14:textId="77777777" w:rsidR="0013708C" w:rsidRPr="0033182C" w:rsidRDefault="0013708C" w:rsidP="0013708C">
      <w:pPr>
        <w:ind w:firstLine="567"/>
        <w:rPr>
          <w:ins w:id="1177" w:author="Windows User" w:date="2019-09-18T15:44:00Z"/>
          <w:rFonts w:cs="Times New Roman"/>
          <w:szCs w:val="24"/>
        </w:rPr>
      </w:pPr>
      <w:ins w:id="1178" w:author="Windows User" w:date="2019-09-18T15:36:00Z">
        <w:r w:rsidRPr="0033182C">
          <w:rPr>
            <w:rFonts w:cs="Times New Roman"/>
            <w:szCs w:val="30"/>
            <w:rPrChange w:id="1179" w:author="Windows User" w:date="2019-09-18T15:36:00Z">
              <w:rPr>
                <w:rFonts w:ascii="Arial" w:hAnsi="Arial" w:cs="Arial"/>
                <w:sz w:val="30"/>
                <w:szCs w:val="30"/>
              </w:rPr>
            </w:rPrChange>
          </w:rPr>
          <w:t xml:space="preserve">Analisa Kebutuhan dalam </w:t>
        </w:r>
      </w:ins>
      <w:ins w:id="1180" w:author="Windows User" w:date="2019-09-18T15:39:00Z">
        <w:r w:rsidRPr="0033182C">
          <w:rPr>
            <w:rFonts w:cs="Times New Roman"/>
            <w:szCs w:val="30"/>
          </w:rPr>
          <w:t>penelitian ini ada dua yaitu kebutuhan secara fungsional dan non fungsional.</w:t>
        </w:r>
      </w:ins>
      <w:ins w:id="1181" w:author="Windows User" w:date="2019-09-18T15:36:00Z">
        <w:r w:rsidRPr="0033182C">
          <w:rPr>
            <w:rFonts w:cs="Times New Roman"/>
            <w:szCs w:val="30"/>
            <w:rPrChange w:id="1182" w:author="Windows User" w:date="2019-09-18T15:36:00Z">
              <w:rPr>
                <w:rFonts w:ascii="Arial" w:hAnsi="Arial" w:cs="Arial"/>
                <w:sz w:val="30"/>
                <w:szCs w:val="30"/>
              </w:rPr>
            </w:rPrChange>
          </w:rPr>
          <w:t xml:space="preserve"> </w:t>
        </w:r>
      </w:ins>
      <w:ins w:id="1183" w:author="Windows User" w:date="2019-09-18T15:44:00Z">
        <w:r w:rsidRPr="0033182C">
          <w:rPr>
            <w:rFonts w:cs="Times New Roman"/>
            <w:szCs w:val="24"/>
          </w:rPr>
          <w:t>Jenis kebutuhan berisi tentang apa saja yang dibutuhkan oleh sistem serta berbagai informasi yang dihasilkan oleh sistem. Berikut merupakan jenis kebutuhan sistem yang telah dibangun oleh pengembang.</w:t>
        </w:r>
      </w:ins>
    </w:p>
    <w:p w14:paraId="06129634" w14:textId="77777777" w:rsidR="0013708C" w:rsidRPr="0033182C" w:rsidRDefault="0013708C">
      <w:pPr>
        <w:pStyle w:val="Heading3"/>
        <w:rPr>
          <w:ins w:id="1184" w:author="Windows User" w:date="2019-09-18T15:46:00Z"/>
          <w:rFonts w:cs="Times New Roman"/>
        </w:rPr>
        <w:pPrChange w:id="1185" w:author="Windows User" w:date="2019-09-18T15:46:00Z">
          <w:pPr>
            <w:spacing w:after="160" w:line="259" w:lineRule="auto"/>
            <w:jc w:val="left"/>
          </w:pPr>
        </w:pPrChange>
      </w:pPr>
      <w:bookmarkStart w:id="1186" w:name="_Toc23880357"/>
      <w:ins w:id="1187" w:author="Windows User" w:date="2019-09-18T15:45:00Z">
        <w:r w:rsidRPr="0033182C">
          <w:rPr>
            <w:rFonts w:cs="Times New Roman"/>
          </w:rPr>
          <w:t>Kebutuhan Fumgsional</w:t>
        </w:r>
      </w:ins>
      <w:bookmarkEnd w:id="1186"/>
    </w:p>
    <w:p w14:paraId="1219074F" w14:textId="77777777" w:rsidR="0013708C" w:rsidRPr="0033182C" w:rsidRDefault="0013708C">
      <w:pPr>
        <w:spacing w:after="0"/>
        <w:ind w:firstLine="426"/>
        <w:rPr>
          <w:ins w:id="1188" w:author="Windows User" w:date="2019-09-18T15:46:00Z"/>
          <w:rFonts w:cs="Times New Roman"/>
          <w:i/>
          <w:rPrChange w:id="1189" w:author="Windows User" w:date="2019-09-18T15:47:00Z">
            <w:rPr>
              <w:ins w:id="1190" w:author="Windows User" w:date="2019-09-18T15:46:00Z"/>
              <w:i w:val="0"/>
              <w:color w:val="000000" w:themeColor="text1"/>
              <w:sz w:val="24"/>
            </w:rPr>
          </w:rPrChange>
        </w:rPr>
        <w:pPrChange w:id="1191" w:author="Windows User" w:date="2019-09-18T15:47:00Z">
          <w:pPr>
            <w:pStyle w:val="Caption"/>
            <w:keepNext/>
            <w:numPr>
              <w:numId w:val="41"/>
            </w:numPr>
            <w:ind w:left="717" w:hanging="360"/>
            <w:jc w:val="center"/>
          </w:pPr>
        </w:pPrChange>
      </w:pPr>
      <w:ins w:id="1192" w:author="Windows User" w:date="2019-09-18T15:46:00Z">
        <w:r w:rsidRPr="0033182C">
          <w:rPr>
            <w:rFonts w:cs="Times New Roman"/>
          </w:rPr>
          <w:t>Kebutuhan fungsional adalah kebutuhan utama yang harus dilakukan oleh sistem. Kebutuhan yang berkaitan dengan fungsi sistem pada kebutuhan fungsional atau</w:t>
        </w:r>
        <w:r w:rsidRPr="0033182C">
          <w:rPr>
            <w:rFonts w:cs="Times New Roman"/>
            <w:i/>
            <w:rPrChange w:id="1193" w:author="Windows User" w:date="2019-09-18T15:46:00Z">
              <w:rPr>
                <w:i w:val="0"/>
                <w:iCs w:val="0"/>
              </w:rPr>
            </w:rPrChange>
          </w:rPr>
          <w:t xml:space="preserve"> Software Requirement Spesification Functional</w:t>
        </w:r>
        <w:r w:rsidRPr="0033182C">
          <w:rPr>
            <w:rFonts w:cs="Times New Roman"/>
          </w:rPr>
          <w:t xml:space="preserve"> untuk dapat menghasilkan keluaran yang diinginkan oleh pengembang </w:t>
        </w:r>
      </w:ins>
      <w:customXmlInsRangeStart w:id="1194" w:author="Windows User" w:date="2019-09-18T15:46:00Z"/>
      <w:sdt>
        <w:sdtPr>
          <w:rPr>
            <w:rFonts w:cs="Times New Roman"/>
          </w:rPr>
          <w:id w:val="-1509446599"/>
          <w:citation/>
        </w:sdtPr>
        <w:sdtContent>
          <w:customXmlInsRangeEnd w:id="1194"/>
          <w:ins w:id="1195" w:author="Windows User" w:date="2019-09-18T15:46:00Z">
            <w:r w:rsidRPr="0033182C">
              <w:rPr>
                <w:rFonts w:cs="Times New Roman"/>
              </w:rPr>
              <w:fldChar w:fldCharType="begin"/>
            </w:r>
            <w:r w:rsidRPr="0033182C">
              <w:rPr>
                <w:rFonts w:cs="Times New Roman"/>
                <w:lang w:val="en-ID"/>
              </w:rPr>
              <w:instrText xml:space="preserve"> CITATION Dwi15 \l 14345 </w:instrText>
            </w:r>
            <w:r w:rsidRPr="0033182C">
              <w:rPr>
                <w:rFonts w:cs="Times New Roman"/>
              </w:rPr>
              <w:fldChar w:fldCharType="separate"/>
            </w:r>
            <w:r w:rsidRPr="0033182C">
              <w:rPr>
                <w:rFonts w:cs="Times New Roman"/>
                <w:noProof/>
                <w:lang w:val="en-ID"/>
              </w:rPr>
              <w:t>(Febrianto, 2015)</w:t>
            </w:r>
            <w:r w:rsidRPr="0033182C">
              <w:rPr>
                <w:rFonts w:cs="Times New Roman"/>
              </w:rPr>
              <w:fldChar w:fldCharType="end"/>
            </w:r>
          </w:ins>
          <w:customXmlInsRangeStart w:id="1196" w:author="Windows User" w:date="2019-09-18T15:46:00Z"/>
        </w:sdtContent>
      </w:sdt>
      <w:customXmlInsRangeEnd w:id="1196"/>
      <w:ins w:id="1197" w:author="Windows User" w:date="2019-09-18T15:46:00Z">
        <w:r w:rsidRPr="0033182C">
          <w:rPr>
            <w:rFonts w:cs="Times New Roman"/>
          </w:rPr>
          <w:t>. Kebutuhan ini dapat dilihat pada Tabel 3.1.</w:t>
        </w:r>
      </w:ins>
    </w:p>
    <w:p w14:paraId="653A20F0" w14:textId="49985FE3" w:rsidR="0013708C" w:rsidRPr="0033182C" w:rsidRDefault="0013708C">
      <w:pPr>
        <w:pStyle w:val="Caption"/>
        <w:keepNext/>
        <w:spacing w:after="0" w:line="360" w:lineRule="auto"/>
        <w:jc w:val="center"/>
        <w:rPr>
          <w:ins w:id="1198" w:author="Windows User" w:date="2019-09-18T15:48:00Z"/>
          <w:rFonts w:cs="Times New Roman"/>
          <w:sz w:val="22"/>
          <w:rPrChange w:id="1199" w:author="Windows User" w:date="2019-09-18T15:48:00Z">
            <w:rPr>
              <w:ins w:id="1200" w:author="Windows User" w:date="2019-09-18T15:48:00Z"/>
            </w:rPr>
          </w:rPrChange>
        </w:rPr>
        <w:pPrChange w:id="1201" w:author="Windows User" w:date="2019-09-18T15:49:00Z">
          <w:pPr/>
        </w:pPrChange>
      </w:pPr>
      <w:bookmarkStart w:id="1202" w:name="_Toc23881731"/>
      <w:ins w:id="1203" w:author="Windows User" w:date="2019-09-18T15:48:00Z">
        <w:r w:rsidRPr="0033182C">
          <w:rPr>
            <w:rFonts w:cs="Times New Roman"/>
            <w:i w:val="0"/>
            <w:color w:val="auto"/>
            <w:sz w:val="22"/>
            <w:rPrChange w:id="1204" w:author="Windows User" w:date="2019-09-18T15:48:00Z">
              <w:rPr>
                <w:i/>
                <w:iCs/>
              </w:rPr>
            </w:rPrChange>
          </w:rPr>
          <w:t xml:space="preserve">Tabel </w:t>
        </w:r>
      </w:ins>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1</w:t>
      </w:r>
      <w:r w:rsidR="000367FF">
        <w:rPr>
          <w:rFonts w:cs="Times New Roman"/>
          <w:i w:val="0"/>
          <w:color w:val="auto"/>
          <w:sz w:val="22"/>
        </w:rPr>
        <w:fldChar w:fldCharType="end"/>
      </w:r>
      <w:ins w:id="1205" w:author="Windows User" w:date="2019-09-18T15:48:00Z">
        <w:r w:rsidRPr="0033182C">
          <w:rPr>
            <w:rFonts w:cs="Times New Roman"/>
            <w:i w:val="0"/>
            <w:color w:val="auto"/>
            <w:sz w:val="22"/>
            <w:rPrChange w:id="1206" w:author="Windows User" w:date="2019-09-18T15:48:00Z">
              <w:rPr>
                <w:i/>
                <w:iCs/>
              </w:rPr>
            </w:rPrChange>
          </w:rPr>
          <w:t xml:space="preserve"> Kebutuhan Fungsional</w:t>
        </w:r>
        <w:bookmarkEnd w:id="1202"/>
      </w:ins>
    </w:p>
    <w:tbl>
      <w:tblPr>
        <w:tblStyle w:val="TableGrid"/>
        <w:tblW w:w="0" w:type="auto"/>
        <w:tblLook w:val="04A0" w:firstRow="1" w:lastRow="0" w:firstColumn="1" w:lastColumn="0" w:noHBand="0" w:noVBand="1"/>
      </w:tblPr>
      <w:tblGrid>
        <w:gridCol w:w="2122"/>
        <w:gridCol w:w="5805"/>
        <w:tblGridChange w:id="1207">
          <w:tblGrid>
            <w:gridCol w:w="2122"/>
            <w:gridCol w:w="5805"/>
          </w:tblGrid>
        </w:tblGridChange>
      </w:tblGrid>
      <w:tr w:rsidR="0013708C" w:rsidRPr="0033182C" w14:paraId="46BEFD51" w14:textId="77777777" w:rsidTr="00835FA0">
        <w:trPr>
          <w:ins w:id="1208" w:author="Windows User" w:date="2019-09-18T15:46:00Z"/>
        </w:trPr>
        <w:tc>
          <w:tcPr>
            <w:tcW w:w="2122" w:type="dxa"/>
          </w:tcPr>
          <w:p w14:paraId="020E7CB8" w14:textId="77777777" w:rsidR="0013708C" w:rsidRPr="0033182C" w:rsidRDefault="0013708C" w:rsidP="00835FA0">
            <w:pPr>
              <w:spacing w:line="240" w:lineRule="auto"/>
              <w:jc w:val="center"/>
              <w:rPr>
                <w:ins w:id="1209" w:author="Windows User" w:date="2019-09-18T15:46:00Z"/>
                <w:rFonts w:cs="Times New Roman"/>
              </w:rPr>
            </w:pPr>
            <w:ins w:id="1210" w:author="Windows User" w:date="2019-09-18T15:46:00Z">
              <w:r w:rsidRPr="0033182C">
                <w:rPr>
                  <w:rFonts w:cs="Times New Roman"/>
                </w:rPr>
                <w:t>SRSF ID</w:t>
              </w:r>
            </w:ins>
          </w:p>
        </w:tc>
        <w:tc>
          <w:tcPr>
            <w:tcW w:w="5805" w:type="dxa"/>
          </w:tcPr>
          <w:p w14:paraId="00D3570B" w14:textId="77777777" w:rsidR="0013708C" w:rsidRPr="0033182C" w:rsidRDefault="0013708C" w:rsidP="00835FA0">
            <w:pPr>
              <w:spacing w:line="240" w:lineRule="auto"/>
              <w:jc w:val="center"/>
              <w:rPr>
                <w:ins w:id="1211" w:author="Windows User" w:date="2019-09-18T15:46:00Z"/>
                <w:rFonts w:cs="Times New Roman"/>
              </w:rPr>
            </w:pPr>
            <w:ins w:id="1212" w:author="Windows User" w:date="2019-09-18T15:46:00Z">
              <w:r w:rsidRPr="0033182C">
                <w:rPr>
                  <w:rFonts w:cs="Times New Roman"/>
                </w:rPr>
                <w:t>Identifikasi</w:t>
              </w:r>
            </w:ins>
          </w:p>
        </w:tc>
      </w:tr>
      <w:tr w:rsidR="0013708C" w:rsidRPr="0033182C" w14:paraId="4DA2C184" w14:textId="77777777" w:rsidTr="00835FA0">
        <w:trPr>
          <w:ins w:id="1213" w:author="Windows User" w:date="2019-09-18T15:46:00Z"/>
        </w:trPr>
        <w:tc>
          <w:tcPr>
            <w:tcW w:w="2122" w:type="dxa"/>
          </w:tcPr>
          <w:p w14:paraId="2808DF5E" w14:textId="77777777" w:rsidR="0013708C" w:rsidRPr="0033182C" w:rsidRDefault="0013708C" w:rsidP="00835FA0">
            <w:pPr>
              <w:spacing w:line="240" w:lineRule="auto"/>
              <w:rPr>
                <w:ins w:id="1214" w:author="Windows User" w:date="2019-09-18T15:46:00Z"/>
                <w:rFonts w:cs="Times New Roman"/>
              </w:rPr>
            </w:pPr>
            <w:ins w:id="1215" w:author="Windows User" w:date="2019-09-18T15:46:00Z">
              <w:r w:rsidRPr="0033182C">
                <w:rPr>
                  <w:rFonts w:cs="Times New Roman"/>
                </w:rPr>
                <w:t>SRSF_1</w:t>
              </w:r>
            </w:ins>
          </w:p>
        </w:tc>
        <w:tc>
          <w:tcPr>
            <w:tcW w:w="5805" w:type="dxa"/>
          </w:tcPr>
          <w:p w14:paraId="776DE2CD" w14:textId="77777777" w:rsidR="0013708C" w:rsidRPr="0033182C" w:rsidRDefault="0013708C" w:rsidP="00835FA0">
            <w:pPr>
              <w:spacing w:line="240" w:lineRule="auto"/>
              <w:rPr>
                <w:ins w:id="1216" w:author="Windows User" w:date="2019-09-18T15:46:00Z"/>
                <w:rFonts w:cs="Times New Roman"/>
              </w:rPr>
            </w:pPr>
            <w:ins w:id="1217" w:author="Windows User" w:date="2019-09-18T15:46:00Z">
              <w:r w:rsidRPr="0033182C">
                <w:rPr>
                  <w:rFonts w:cs="Times New Roman"/>
                </w:rPr>
                <w:t xml:space="preserve">Dapat memproses metode </w:t>
              </w:r>
            </w:ins>
            <w:r w:rsidRPr="0033182C">
              <w:rPr>
                <w:rFonts w:cs="Times New Roman"/>
                <w:i/>
              </w:rPr>
              <w:t>Fuzyy</w:t>
            </w:r>
            <w:ins w:id="1218" w:author="Windows User" w:date="2019-09-18T15:46:00Z">
              <w:r w:rsidRPr="0033182C">
                <w:rPr>
                  <w:rFonts w:cs="Times New Roman"/>
                </w:rPr>
                <w:t xml:space="preserve"> yang digunakan pada </w:t>
              </w:r>
            </w:ins>
            <w:r w:rsidRPr="0033182C">
              <w:rPr>
                <w:rFonts w:cs="Times New Roman"/>
                <w:i/>
              </w:rPr>
              <w:t>tracker</w:t>
            </w:r>
          </w:p>
        </w:tc>
      </w:tr>
      <w:tr w:rsidR="0013708C" w:rsidRPr="0033182C" w14:paraId="38D2967A" w14:textId="77777777" w:rsidTr="00835FA0">
        <w:trPr>
          <w:ins w:id="1219" w:author="Windows User" w:date="2019-09-18T15:46:00Z"/>
        </w:trPr>
        <w:tc>
          <w:tcPr>
            <w:tcW w:w="2122" w:type="dxa"/>
          </w:tcPr>
          <w:p w14:paraId="77E6C648" w14:textId="77777777" w:rsidR="0013708C" w:rsidRPr="0033182C" w:rsidRDefault="0013708C" w:rsidP="00835FA0">
            <w:pPr>
              <w:spacing w:line="240" w:lineRule="auto"/>
              <w:rPr>
                <w:ins w:id="1220" w:author="Windows User" w:date="2019-09-18T15:46:00Z"/>
                <w:rFonts w:cs="Times New Roman"/>
              </w:rPr>
            </w:pPr>
            <w:ins w:id="1221" w:author="Windows User" w:date="2019-09-18T15:46:00Z">
              <w:r w:rsidRPr="0033182C">
                <w:rPr>
                  <w:rFonts w:cs="Times New Roman"/>
                </w:rPr>
                <w:t>SRSF_2</w:t>
              </w:r>
            </w:ins>
          </w:p>
        </w:tc>
        <w:tc>
          <w:tcPr>
            <w:tcW w:w="5805" w:type="dxa"/>
          </w:tcPr>
          <w:p w14:paraId="6B51B67C" w14:textId="77777777" w:rsidR="0013708C" w:rsidRPr="0033182C" w:rsidRDefault="0013708C" w:rsidP="00835FA0">
            <w:pPr>
              <w:spacing w:line="240" w:lineRule="auto"/>
              <w:rPr>
                <w:ins w:id="1222" w:author="Windows User" w:date="2019-09-18T15:46:00Z"/>
                <w:rFonts w:cs="Times New Roman"/>
              </w:rPr>
            </w:pPr>
            <w:ins w:id="1223" w:author="Windows User" w:date="2019-09-18T15:46:00Z">
              <w:r w:rsidRPr="0033182C">
                <w:rPr>
                  <w:rFonts w:cs="Times New Roman"/>
                </w:rPr>
                <w:t xml:space="preserve">Dapat memproses PID berdasarkan </w:t>
              </w:r>
              <w:r w:rsidRPr="0033182C">
                <w:rPr>
                  <w:rFonts w:cs="Times New Roman"/>
                  <w:i/>
                </w:rPr>
                <w:t>setpoint</w:t>
              </w:r>
              <w:r w:rsidRPr="0033182C">
                <w:rPr>
                  <w:rFonts w:cs="Times New Roman"/>
                </w:rPr>
                <w:t xml:space="preserve"> yang didapatkan oleh </w:t>
              </w:r>
            </w:ins>
            <w:r w:rsidRPr="0033182C">
              <w:rPr>
                <w:rFonts w:cs="Times New Roman"/>
                <w:i/>
              </w:rPr>
              <w:t>tracker</w:t>
            </w:r>
            <w:ins w:id="1224" w:author="Windows User" w:date="2019-09-18T15:46:00Z">
              <w:r w:rsidRPr="0033182C">
                <w:rPr>
                  <w:rFonts w:cs="Times New Roman"/>
                  <w:i/>
                </w:rPr>
                <w:t>.</w:t>
              </w:r>
            </w:ins>
          </w:p>
        </w:tc>
      </w:tr>
      <w:tr w:rsidR="0013708C" w:rsidRPr="0033182C" w14:paraId="47E2D7E1" w14:textId="77777777" w:rsidTr="00835FA0">
        <w:tblPrEx>
          <w:tblW w:w="0" w:type="auto"/>
          <w:tblPrExChange w:id="1225" w:author="Windows User" w:date="2019-09-18T15:49:00Z">
            <w:tblPrEx>
              <w:tblW w:w="0" w:type="auto"/>
            </w:tblPrEx>
          </w:tblPrExChange>
        </w:tblPrEx>
        <w:trPr>
          <w:trHeight w:val="77"/>
          <w:ins w:id="1226" w:author="Windows User" w:date="2019-09-18T15:46:00Z"/>
        </w:trPr>
        <w:tc>
          <w:tcPr>
            <w:tcW w:w="2122" w:type="dxa"/>
            <w:tcPrChange w:id="1227" w:author="Windows User" w:date="2019-09-18T15:49:00Z">
              <w:tcPr>
                <w:tcW w:w="2122" w:type="dxa"/>
              </w:tcPr>
            </w:tcPrChange>
          </w:tcPr>
          <w:p w14:paraId="01E3A1A9" w14:textId="77777777" w:rsidR="0013708C" w:rsidRPr="0033182C" w:rsidRDefault="0013708C" w:rsidP="00835FA0">
            <w:pPr>
              <w:spacing w:line="240" w:lineRule="auto"/>
              <w:rPr>
                <w:ins w:id="1228" w:author="Windows User" w:date="2019-09-18T15:46:00Z"/>
                <w:rFonts w:cs="Times New Roman"/>
              </w:rPr>
            </w:pPr>
            <w:ins w:id="1229" w:author="Windows User" w:date="2019-09-18T15:46:00Z">
              <w:r w:rsidRPr="0033182C">
                <w:rPr>
                  <w:rFonts w:cs="Times New Roman"/>
                </w:rPr>
                <w:t>SRSF_3</w:t>
              </w:r>
            </w:ins>
          </w:p>
        </w:tc>
        <w:tc>
          <w:tcPr>
            <w:tcW w:w="5805" w:type="dxa"/>
            <w:tcPrChange w:id="1230" w:author="Windows User" w:date="2019-09-18T15:49:00Z">
              <w:tcPr>
                <w:tcW w:w="5805" w:type="dxa"/>
              </w:tcPr>
            </w:tcPrChange>
          </w:tcPr>
          <w:p w14:paraId="14BD93FC" w14:textId="77777777" w:rsidR="0013708C" w:rsidRPr="0033182C" w:rsidRDefault="0013708C" w:rsidP="00835FA0">
            <w:pPr>
              <w:spacing w:line="240" w:lineRule="auto"/>
              <w:rPr>
                <w:ins w:id="1231" w:author="Windows User" w:date="2019-09-18T15:46:00Z"/>
                <w:rFonts w:cs="Times New Roman"/>
              </w:rPr>
            </w:pPr>
            <w:ins w:id="1232" w:author="Windows User" w:date="2019-09-18T15:46:00Z">
              <w:r w:rsidRPr="0033182C">
                <w:rPr>
                  <w:rFonts w:cs="Times New Roman"/>
                </w:rPr>
                <w:t xml:space="preserve">Membaca hasil pembangkitan energi berupa </w:t>
              </w:r>
              <w:r w:rsidRPr="0033182C">
                <w:rPr>
                  <w:rFonts w:cs="Times New Roman"/>
                  <w:i/>
                </w:rPr>
                <w:t>voltage</w:t>
              </w:r>
              <w:r w:rsidRPr="0033182C">
                <w:rPr>
                  <w:rFonts w:cs="Times New Roman"/>
                </w:rPr>
                <w:t xml:space="preserve"> dan </w:t>
              </w:r>
              <w:r w:rsidRPr="0033182C">
                <w:rPr>
                  <w:rFonts w:cs="Times New Roman"/>
                  <w:i/>
                </w:rPr>
                <w:t>ampere</w:t>
              </w:r>
            </w:ins>
          </w:p>
        </w:tc>
      </w:tr>
    </w:tbl>
    <w:p w14:paraId="6480BF75" w14:textId="77777777" w:rsidR="0013708C" w:rsidRPr="0033182C" w:rsidRDefault="0013708C">
      <w:pPr>
        <w:spacing w:after="0"/>
        <w:rPr>
          <w:ins w:id="1233" w:author="Windows User" w:date="2019-09-18T15:50:00Z"/>
          <w:rFonts w:cs="Times New Roman"/>
          <w:sz w:val="20"/>
          <w:rPrChange w:id="1234" w:author="Windows User" w:date="2019-09-18T15:50:00Z">
            <w:rPr>
              <w:ins w:id="1235" w:author="Windows User" w:date="2019-09-18T15:50:00Z"/>
            </w:rPr>
          </w:rPrChange>
        </w:rPr>
        <w:pPrChange w:id="1236" w:author="Windows User" w:date="2019-09-18T15:50:00Z">
          <w:pPr>
            <w:pStyle w:val="ListParagraph"/>
            <w:numPr>
              <w:numId w:val="41"/>
            </w:numPr>
            <w:spacing w:after="0"/>
            <w:ind w:left="426" w:hanging="426"/>
          </w:pPr>
        </w:pPrChange>
      </w:pPr>
    </w:p>
    <w:p w14:paraId="3A3DDAD9" w14:textId="77777777" w:rsidR="0013708C" w:rsidRPr="0033182C" w:rsidRDefault="0013708C" w:rsidP="0013708C">
      <w:pPr>
        <w:pStyle w:val="Heading3"/>
        <w:rPr>
          <w:ins w:id="1237" w:author="Windows User" w:date="2019-09-18T15:50:00Z"/>
          <w:rFonts w:cs="Times New Roman"/>
        </w:rPr>
      </w:pPr>
      <w:bookmarkStart w:id="1238" w:name="_Toc23880358"/>
      <w:ins w:id="1239" w:author="Windows User" w:date="2019-09-18T15:50:00Z">
        <w:r w:rsidRPr="0033182C">
          <w:rPr>
            <w:rFonts w:cs="Times New Roman"/>
          </w:rPr>
          <w:t xml:space="preserve">Kebutuhan </w:t>
        </w:r>
      </w:ins>
      <w:ins w:id="1240" w:author="Windows User" w:date="2019-09-18T15:51:00Z">
        <w:r w:rsidRPr="0033182C">
          <w:rPr>
            <w:rFonts w:cs="Times New Roman"/>
          </w:rPr>
          <w:t xml:space="preserve">Non </w:t>
        </w:r>
      </w:ins>
      <w:ins w:id="1241" w:author="Windows User" w:date="2019-09-18T15:50:00Z">
        <w:r w:rsidRPr="0033182C">
          <w:rPr>
            <w:rFonts w:cs="Times New Roman"/>
          </w:rPr>
          <w:t>Fumgsional</w:t>
        </w:r>
        <w:bookmarkEnd w:id="1238"/>
      </w:ins>
    </w:p>
    <w:p w14:paraId="72018D85" w14:textId="77777777" w:rsidR="0013708C" w:rsidRPr="0033182C" w:rsidRDefault="0013708C">
      <w:pPr>
        <w:ind w:firstLine="426"/>
        <w:rPr>
          <w:ins w:id="1242" w:author="Windows User" w:date="2019-09-18T15:51:00Z"/>
          <w:rFonts w:cs="Times New Roman"/>
          <w:i/>
          <w:rPrChange w:id="1243" w:author="Windows User" w:date="2019-09-19T02:24:00Z">
            <w:rPr>
              <w:ins w:id="1244" w:author="Windows User" w:date="2019-09-18T15:51:00Z"/>
              <w:i w:val="0"/>
              <w:color w:val="000000" w:themeColor="text1"/>
              <w:sz w:val="24"/>
            </w:rPr>
          </w:rPrChange>
        </w:rPr>
        <w:pPrChange w:id="1245" w:author="Windows User" w:date="2019-09-19T02:24:00Z">
          <w:pPr>
            <w:pStyle w:val="Caption"/>
            <w:keepNext/>
            <w:numPr>
              <w:numId w:val="41"/>
            </w:numPr>
            <w:ind w:left="717" w:hanging="360"/>
            <w:jc w:val="center"/>
          </w:pPr>
        </w:pPrChange>
      </w:pPr>
      <w:ins w:id="1246" w:author="Windows User" w:date="2019-09-18T15:51:00Z">
        <w:r w:rsidRPr="0033182C">
          <w:rPr>
            <w:rFonts w:cs="Times New Roman"/>
          </w:rPr>
          <w:t xml:space="preserve">Kebutuhan non fungsional adalah kebutuhan sekunder yang dimiliki sistem yang secara tidak langsung berkaitan dengan sistem yang dibangun </w:t>
        </w:r>
      </w:ins>
      <w:customXmlInsRangeStart w:id="1247" w:author="Windows User" w:date="2019-09-18T15:51:00Z"/>
      <w:sdt>
        <w:sdtPr>
          <w:rPr>
            <w:rFonts w:cs="Times New Roman"/>
          </w:rPr>
          <w:id w:val="2001083001"/>
          <w:citation/>
        </w:sdtPr>
        <w:sdtContent>
          <w:customXmlInsRangeEnd w:id="1247"/>
          <w:ins w:id="1248" w:author="Windows User" w:date="2019-09-18T15:51:00Z">
            <w:r w:rsidRPr="0033182C">
              <w:rPr>
                <w:rFonts w:cs="Times New Roman"/>
              </w:rPr>
              <w:fldChar w:fldCharType="begin"/>
            </w:r>
            <w:r w:rsidRPr="0033182C">
              <w:rPr>
                <w:rFonts w:cs="Times New Roman"/>
                <w:lang w:val="en-ID"/>
              </w:rPr>
              <w:instrText xml:space="preserve"> CITATION Dwi15 \l 14345 </w:instrText>
            </w:r>
            <w:r w:rsidRPr="0033182C">
              <w:rPr>
                <w:rFonts w:cs="Times New Roman"/>
              </w:rPr>
              <w:fldChar w:fldCharType="separate"/>
            </w:r>
            <w:r w:rsidRPr="0033182C">
              <w:rPr>
                <w:rFonts w:cs="Times New Roman"/>
                <w:noProof/>
                <w:lang w:val="en-ID"/>
              </w:rPr>
              <w:t>(Febrianto, 2015)</w:t>
            </w:r>
            <w:r w:rsidRPr="0033182C">
              <w:rPr>
                <w:rFonts w:cs="Times New Roman"/>
              </w:rPr>
              <w:fldChar w:fldCharType="end"/>
            </w:r>
          </w:ins>
          <w:customXmlInsRangeStart w:id="1249" w:author="Windows User" w:date="2019-09-18T15:51:00Z"/>
        </w:sdtContent>
      </w:sdt>
      <w:customXmlInsRangeEnd w:id="1249"/>
      <w:ins w:id="1250" w:author="Windows User" w:date="2019-09-18T15:51:00Z">
        <w:r w:rsidRPr="0033182C">
          <w:rPr>
            <w:rFonts w:cs="Times New Roman"/>
          </w:rPr>
          <w:t xml:space="preserve">. Kebutuhan non fungsional ini akan dijelaskan pada Tabel 3.2. </w:t>
        </w:r>
      </w:ins>
    </w:p>
    <w:p w14:paraId="409F2D97" w14:textId="65C79027" w:rsidR="0013708C" w:rsidRPr="0033182C" w:rsidRDefault="0013708C">
      <w:pPr>
        <w:pStyle w:val="Caption"/>
        <w:keepNext/>
        <w:jc w:val="center"/>
        <w:rPr>
          <w:ins w:id="1251" w:author="Windows User" w:date="2019-09-19T02:24:00Z"/>
          <w:rFonts w:cs="Times New Roman"/>
          <w:sz w:val="22"/>
          <w:rPrChange w:id="1252" w:author="Windows User" w:date="2019-09-19T02:24:00Z">
            <w:rPr>
              <w:ins w:id="1253" w:author="Windows User" w:date="2019-09-19T02:24:00Z"/>
            </w:rPr>
          </w:rPrChange>
        </w:rPr>
        <w:pPrChange w:id="1254" w:author="Windows User" w:date="2019-09-19T02:24:00Z">
          <w:pPr/>
        </w:pPrChange>
      </w:pPr>
      <w:bookmarkStart w:id="1255" w:name="_Toc23881732"/>
      <w:ins w:id="1256" w:author="Windows User" w:date="2019-09-19T02:24:00Z">
        <w:r w:rsidRPr="0033182C">
          <w:rPr>
            <w:rFonts w:cs="Times New Roman"/>
            <w:i w:val="0"/>
            <w:color w:val="auto"/>
            <w:sz w:val="22"/>
            <w:rPrChange w:id="1257" w:author="Windows User" w:date="2019-09-19T02:24:00Z">
              <w:rPr/>
            </w:rPrChange>
          </w:rPr>
          <w:lastRenderedPageBreak/>
          <w:t xml:space="preserve">Tabel </w:t>
        </w:r>
      </w:ins>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2</w:t>
      </w:r>
      <w:r w:rsidR="000367FF">
        <w:rPr>
          <w:rFonts w:cs="Times New Roman"/>
          <w:i w:val="0"/>
          <w:color w:val="auto"/>
          <w:sz w:val="22"/>
        </w:rPr>
        <w:fldChar w:fldCharType="end"/>
      </w:r>
      <w:ins w:id="1258" w:author="Windows User" w:date="2019-09-19T02:24:00Z">
        <w:r w:rsidRPr="0033182C">
          <w:rPr>
            <w:rFonts w:cs="Times New Roman"/>
            <w:i w:val="0"/>
            <w:color w:val="auto"/>
            <w:sz w:val="22"/>
            <w:rPrChange w:id="1259" w:author="Windows User" w:date="2019-09-19T02:24:00Z">
              <w:rPr/>
            </w:rPrChange>
          </w:rPr>
          <w:t xml:space="preserve"> Kebutuhan Non Fungsional</w:t>
        </w:r>
        <w:bookmarkEnd w:id="1255"/>
      </w:ins>
    </w:p>
    <w:tbl>
      <w:tblPr>
        <w:tblStyle w:val="TableGrid"/>
        <w:tblW w:w="0" w:type="auto"/>
        <w:tblLook w:val="04A0" w:firstRow="1" w:lastRow="0" w:firstColumn="1" w:lastColumn="0" w:noHBand="0" w:noVBand="1"/>
      </w:tblPr>
      <w:tblGrid>
        <w:gridCol w:w="2133"/>
        <w:gridCol w:w="5794"/>
      </w:tblGrid>
      <w:tr w:rsidR="0013708C" w:rsidRPr="0033182C" w14:paraId="49ED499F" w14:textId="77777777" w:rsidTr="00835FA0">
        <w:trPr>
          <w:ins w:id="1260" w:author="Windows User" w:date="2019-09-18T15:51:00Z"/>
        </w:trPr>
        <w:tc>
          <w:tcPr>
            <w:tcW w:w="2133" w:type="dxa"/>
          </w:tcPr>
          <w:p w14:paraId="35A4C084" w14:textId="77777777" w:rsidR="0013708C" w:rsidRPr="0033182C" w:rsidRDefault="0013708C" w:rsidP="00835FA0">
            <w:pPr>
              <w:spacing w:line="240" w:lineRule="auto"/>
              <w:jc w:val="center"/>
              <w:rPr>
                <w:ins w:id="1261" w:author="Windows User" w:date="2019-09-18T15:51:00Z"/>
                <w:rFonts w:cs="Times New Roman"/>
                <w:sz w:val="22"/>
                <w:szCs w:val="24"/>
              </w:rPr>
            </w:pPr>
            <w:ins w:id="1262" w:author="Windows User" w:date="2019-09-18T15:51:00Z">
              <w:r w:rsidRPr="0033182C">
                <w:rPr>
                  <w:rFonts w:cs="Times New Roman"/>
                  <w:sz w:val="22"/>
                  <w:szCs w:val="24"/>
                </w:rPr>
                <w:t>SRSNF ID</w:t>
              </w:r>
            </w:ins>
          </w:p>
        </w:tc>
        <w:tc>
          <w:tcPr>
            <w:tcW w:w="5794" w:type="dxa"/>
          </w:tcPr>
          <w:p w14:paraId="0C7A4672" w14:textId="77777777" w:rsidR="0013708C" w:rsidRPr="0033182C" w:rsidRDefault="0013708C" w:rsidP="00835FA0">
            <w:pPr>
              <w:spacing w:line="240" w:lineRule="auto"/>
              <w:jc w:val="center"/>
              <w:rPr>
                <w:ins w:id="1263" w:author="Windows User" w:date="2019-09-18T15:51:00Z"/>
                <w:rFonts w:cs="Times New Roman"/>
                <w:sz w:val="22"/>
                <w:szCs w:val="24"/>
              </w:rPr>
            </w:pPr>
            <w:ins w:id="1264" w:author="Windows User" w:date="2019-09-18T15:51:00Z">
              <w:r w:rsidRPr="0033182C">
                <w:rPr>
                  <w:rFonts w:cs="Times New Roman"/>
                  <w:sz w:val="22"/>
                  <w:szCs w:val="24"/>
                </w:rPr>
                <w:t>Identifikasi</w:t>
              </w:r>
            </w:ins>
          </w:p>
        </w:tc>
      </w:tr>
      <w:tr w:rsidR="0013708C" w:rsidRPr="0033182C" w14:paraId="4123C0BF" w14:textId="77777777" w:rsidTr="00835FA0">
        <w:trPr>
          <w:ins w:id="1265" w:author="Windows User" w:date="2019-09-18T15:51:00Z"/>
        </w:trPr>
        <w:tc>
          <w:tcPr>
            <w:tcW w:w="2133" w:type="dxa"/>
          </w:tcPr>
          <w:p w14:paraId="2F2E3A2B" w14:textId="77777777" w:rsidR="0013708C" w:rsidRPr="0033182C" w:rsidRDefault="0013708C" w:rsidP="00835FA0">
            <w:pPr>
              <w:spacing w:line="240" w:lineRule="auto"/>
              <w:rPr>
                <w:ins w:id="1266" w:author="Windows User" w:date="2019-09-18T15:51:00Z"/>
                <w:rFonts w:cs="Times New Roman"/>
                <w:b/>
                <w:sz w:val="22"/>
                <w:szCs w:val="24"/>
              </w:rPr>
            </w:pPr>
            <w:ins w:id="1267" w:author="Windows User" w:date="2019-09-18T15:51:00Z">
              <w:r w:rsidRPr="0033182C">
                <w:rPr>
                  <w:rFonts w:cs="Times New Roman"/>
                  <w:sz w:val="22"/>
                  <w:szCs w:val="24"/>
                </w:rPr>
                <w:t>SRSNF_1</w:t>
              </w:r>
            </w:ins>
          </w:p>
        </w:tc>
        <w:tc>
          <w:tcPr>
            <w:tcW w:w="5794" w:type="dxa"/>
          </w:tcPr>
          <w:p w14:paraId="1B7A628F" w14:textId="77777777" w:rsidR="0013708C" w:rsidRPr="0033182C" w:rsidRDefault="0013708C" w:rsidP="00835FA0">
            <w:pPr>
              <w:spacing w:line="240" w:lineRule="auto"/>
              <w:rPr>
                <w:ins w:id="1268" w:author="Windows User" w:date="2019-09-18T15:51:00Z"/>
                <w:rFonts w:cs="Times New Roman"/>
                <w:sz w:val="22"/>
                <w:szCs w:val="24"/>
              </w:rPr>
            </w:pPr>
            <w:ins w:id="1269" w:author="Windows User" w:date="2019-09-18T15:51:00Z">
              <w:r w:rsidRPr="0033182C">
                <w:rPr>
                  <w:rFonts w:cs="Times New Roman"/>
                  <w:i/>
                  <w:sz w:val="22"/>
                  <w:szCs w:val="24"/>
                </w:rPr>
                <w:t>Availability,</w:t>
              </w:r>
              <w:r w:rsidRPr="0033182C">
                <w:rPr>
                  <w:rFonts w:cs="Times New Roman"/>
                  <w:sz w:val="22"/>
                  <w:szCs w:val="24"/>
                </w:rPr>
                <w:t xml:space="preserve"> sistem harus dapat diakses selama proses penelitian ini yaitu mulai dari jam 5 pagi sampai jam 6 malam selama satu hari.</w:t>
              </w:r>
            </w:ins>
          </w:p>
        </w:tc>
      </w:tr>
      <w:tr w:rsidR="0013708C" w:rsidRPr="0033182C" w14:paraId="074E4B21" w14:textId="77777777" w:rsidTr="00835FA0">
        <w:trPr>
          <w:ins w:id="1270" w:author="Windows User" w:date="2019-09-18T15:51:00Z"/>
        </w:trPr>
        <w:tc>
          <w:tcPr>
            <w:tcW w:w="2133" w:type="dxa"/>
          </w:tcPr>
          <w:p w14:paraId="13A62D17" w14:textId="77777777" w:rsidR="0013708C" w:rsidRPr="0033182C" w:rsidRDefault="0013708C" w:rsidP="00835FA0">
            <w:pPr>
              <w:spacing w:line="240" w:lineRule="auto"/>
              <w:rPr>
                <w:ins w:id="1271" w:author="Windows User" w:date="2019-09-18T15:51:00Z"/>
                <w:rFonts w:cs="Times New Roman"/>
                <w:b/>
                <w:sz w:val="22"/>
                <w:szCs w:val="24"/>
              </w:rPr>
            </w:pPr>
            <w:ins w:id="1272" w:author="Windows User" w:date="2019-09-18T15:51:00Z">
              <w:r w:rsidRPr="0033182C">
                <w:rPr>
                  <w:rFonts w:cs="Times New Roman"/>
                  <w:sz w:val="22"/>
                  <w:szCs w:val="24"/>
                </w:rPr>
                <w:t>SRSNF_2</w:t>
              </w:r>
            </w:ins>
          </w:p>
        </w:tc>
        <w:tc>
          <w:tcPr>
            <w:tcW w:w="5794" w:type="dxa"/>
          </w:tcPr>
          <w:p w14:paraId="691C8CB1" w14:textId="77777777" w:rsidR="0013708C" w:rsidRPr="0033182C" w:rsidRDefault="0013708C" w:rsidP="00835FA0">
            <w:pPr>
              <w:spacing w:line="240" w:lineRule="auto"/>
              <w:rPr>
                <w:ins w:id="1273" w:author="Windows User" w:date="2019-09-18T15:51:00Z"/>
                <w:rFonts w:cs="Times New Roman"/>
                <w:sz w:val="22"/>
                <w:szCs w:val="24"/>
              </w:rPr>
            </w:pPr>
            <w:ins w:id="1274" w:author="Windows User" w:date="2019-09-18T15:51:00Z">
              <w:r w:rsidRPr="0033182C">
                <w:rPr>
                  <w:rFonts w:cs="Times New Roman"/>
                  <w:i/>
                  <w:sz w:val="22"/>
                  <w:szCs w:val="24"/>
                </w:rPr>
                <w:t>Response Time</w:t>
              </w:r>
              <w:r w:rsidRPr="0033182C">
                <w:rPr>
                  <w:rFonts w:cs="Times New Roman"/>
                  <w:sz w:val="22"/>
                  <w:szCs w:val="24"/>
                </w:rPr>
                <w:t>, sistem harus dapat memproses request data secara real time.</w:t>
              </w:r>
            </w:ins>
          </w:p>
        </w:tc>
      </w:tr>
      <w:tr w:rsidR="0013708C" w:rsidRPr="0033182C" w14:paraId="6EFB30DB" w14:textId="77777777" w:rsidTr="00835FA0">
        <w:trPr>
          <w:ins w:id="1275" w:author="Windows User" w:date="2019-09-18T15:51:00Z"/>
        </w:trPr>
        <w:tc>
          <w:tcPr>
            <w:tcW w:w="2133" w:type="dxa"/>
          </w:tcPr>
          <w:p w14:paraId="61A4E8E2" w14:textId="77777777" w:rsidR="0013708C" w:rsidRPr="0033182C" w:rsidRDefault="0013708C" w:rsidP="00835FA0">
            <w:pPr>
              <w:spacing w:line="240" w:lineRule="auto"/>
              <w:rPr>
                <w:ins w:id="1276" w:author="Windows User" w:date="2019-09-18T15:51:00Z"/>
                <w:rFonts w:cs="Times New Roman"/>
                <w:b/>
                <w:sz w:val="22"/>
                <w:szCs w:val="24"/>
              </w:rPr>
            </w:pPr>
            <w:ins w:id="1277" w:author="Windows User" w:date="2019-09-18T15:51:00Z">
              <w:r w:rsidRPr="0033182C">
                <w:rPr>
                  <w:rFonts w:cs="Times New Roman"/>
                  <w:sz w:val="22"/>
                  <w:szCs w:val="24"/>
                </w:rPr>
                <w:t>SRSNF_3</w:t>
              </w:r>
            </w:ins>
          </w:p>
        </w:tc>
        <w:tc>
          <w:tcPr>
            <w:tcW w:w="5794" w:type="dxa"/>
          </w:tcPr>
          <w:p w14:paraId="0E871347" w14:textId="77777777" w:rsidR="0013708C" w:rsidRPr="0033182C" w:rsidRDefault="0013708C" w:rsidP="00835FA0">
            <w:pPr>
              <w:spacing w:line="240" w:lineRule="auto"/>
              <w:rPr>
                <w:ins w:id="1278" w:author="Windows User" w:date="2019-09-18T15:51:00Z"/>
                <w:rFonts w:cs="Times New Roman"/>
                <w:sz w:val="22"/>
                <w:szCs w:val="24"/>
              </w:rPr>
            </w:pPr>
            <w:ins w:id="1279" w:author="Windows User" w:date="2019-09-18T15:51:00Z">
              <w:r w:rsidRPr="0033182C">
                <w:rPr>
                  <w:rFonts w:cs="Times New Roman"/>
                  <w:sz w:val="22"/>
                  <w:szCs w:val="24"/>
                </w:rPr>
                <w:t>Security, sistem harus memiliki hak akses dalam pengaksesan sistem.</w:t>
              </w:r>
            </w:ins>
          </w:p>
        </w:tc>
      </w:tr>
      <w:tr w:rsidR="0013708C" w:rsidRPr="0033182C" w14:paraId="0A412687" w14:textId="77777777" w:rsidTr="00835FA0">
        <w:trPr>
          <w:ins w:id="1280" w:author="Windows User" w:date="2019-09-18T15:51:00Z"/>
        </w:trPr>
        <w:tc>
          <w:tcPr>
            <w:tcW w:w="2133" w:type="dxa"/>
          </w:tcPr>
          <w:p w14:paraId="358E25E3" w14:textId="77777777" w:rsidR="0013708C" w:rsidRPr="0033182C" w:rsidRDefault="0013708C" w:rsidP="00835FA0">
            <w:pPr>
              <w:spacing w:line="240" w:lineRule="auto"/>
              <w:rPr>
                <w:ins w:id="1281" w:author="Windows User" w:date="2019-09-18T15:51:00Z"/>
                <w:rFonts w:cs="Times New Roman"/>
                <w:b/>
                <w:sz w:val="22"/>
                <w:szCs w:val="24"/>
              </w:rPr>
            </w:pPr>
            <w:ins w:id="1282" w:author="Windows User" w:date="2019-09-18T15:51:00Z">
              <w:r w:rsidRPr="0033182C">
                <w:rPr>
                  <w:rFonts w:cs="Times New Roman"/>
                  <w:sz w:val="22"/>
                  <w:szCs w:val="24"/>
                </w:rPr>
                <w:t>SRSNF_4</w:t>
              </w:r>
            </w:ins>
          </w:p>
        </w:tc>
        <w:tc>
          <w:tcPr>
            <w:tcW w:w="5794" w:type="dxa"/>
          </w:tcPr>
          <w:p w14:paraId="295057B3" w14:textId="77777777" w:rsidR="0013708C" w:rsidRPr="0033182C" w:rsidRDefault="0013708C" w:rsidP="00835FA0">
            <w:pPr>
              <w:spacing w:line="240" w:lineRule="auto"/>
              <w:rPr>
                <w:ins w:id="1283" w:author="Windows User" w:date="2019-09-18T15:51:00Z"/>
                <w:rFonts w:cs="Times New Roman"/>
                <w:sz w:val="22"/>
                <w:szCs w:val="24"/>
              </w:rPr>
            </w:pPr>
            <w:ins w:id="1284" w:author="Windows User" w:date="2019-09-18T15:51:00Z">
              <w:r w:rsidRPr="0033182C">
                <w:rPr>
                  <w:rFonts w:cs="Times New Roman"/>
                  <w:i/>
                  <w:sz w:val="22"/>
                  <w:szCs w:val="24"/>
                </w:rPr>
                <w:t xml:space="preserve">User Friendly, </w:t>
              </w:r>
              <w:r w:rsidRPr="0033182C">
                <w:rPr>
                  <w:rFonts w:cs="Times New Roman"/>
                  <w:sz w:val="22"/>
                  <w:szCs w:val="24"/>
                </w:rPr>
                <w:t>sistem harus didesain untuk memudahkan pengguna.</w:t>
              </w:r>
            </w:ins>
          </w:p>
        </w:tc>
      </w:tr>
      <w:tr w:rsidR="0013708C" w:rsidRPr="0033182C" w14:paraId="71EBA8B4" w14:textId="77777777" w:rsidTr="00835FA0">
        <w:trPr>
          <w:ins w:id="1285" w:author="Windows User" w:date="2019-09-18T15:51:00Z"/>
        </w:trPr>
        <w:tc>
          <w:tcPr>
            <w:tcW w:w="2133" w:type="dxa"/>
          </w:tcPr>
          <w:p w14:paraId="006FBAE0" w14:textId="77777777" w:rsidR="0013708C" w:rsidRPr="0033182C" w:rsidRDefault="0013708C" w:rsidP="00835FA0">
            <w:pPr>
              <w:spacing w:line="240" w:lineRule="auto"/>
              <w:rPr>
                <w:ins w:id="1286" w:author="Windows User" w:date="2019-09-18T15:51:00Z"/>
                <w:rFonts w:cs="Times New Roman"/>
                <w:sz w:val="22"/>
                <w:szCs w:val="24"/>
              </w:rPr>
            </w:pPr>
            <w:ins w:id="1287" w:author="Windows User" w:date="2019-09-18T15:51:00Z">
              <w:r w:rsidRPr="0033182C">
                <w:rPr>
                  <w:rFonts w:cs="Times New Roman"/>
                  <w:sz w:val="22"/>
                  <w:szCs w:val="24"/>
                </w:rPr>
                <w:t>SRSNF_5</w:t>
              </w:r>
            </w:ins>
          </w:p>
        </w:tc>
        <w:tc>
          <w:tcPr>
            <w:tcW w:w="5794" w:type="dxa"/>
          </w:tcPr>
          <w:p w14:paraId="5960CED5" w14:textId="77777777" w:rsidR="0013708C" w:rsidRPr="0033182C" w:rsidRDefault="0013708C" w:rsidP="00835FA0">
            <w:pPr>
              <w:spacing w:line="240" w:lineRule="auto"/>
              <w:rPr>
                <w:ins w:id="1288" w:author="Windows User" w:date="2019-09-18T15:51:00Z"/>
                <w:rFonts w:cs="Times New Roman"/>
                <w:i/>
                <w:sz w:val="22"/>
                <w:szCs w:val="24"/>
              </w:rPr>
            </w:pPr>
            <w:ins w:id="1289" w:author="Windows User" w:date="2019-09-18T15:51:00Z">
              <w:r w:rsidRPr="0033182C">
                <w:rPr>
                  <w:rFonts w:cs="Times New Roman"/>
                  <w:i/>
                  <w:sz w:val="22"/>
                  <w:szCs w:val="24"/>
                </w:rPr>
                <w:t xml:space="preserve">Realibility. </w:t>
              </w:r>
              <w:r w:rsidRPr="0033182C">
                <w:rPr>
                  <w:rFonts w:cs="Times New Roman"/>
                  <w:sz w:val="22"/>
                  <w:szCs w:val="24"/>
                </w:rPr>
                <w:t>sistem harus berjalan sesuai kebutuhan pengguna</w:t>
              </w:r>
            </w:ins>
          </w:p>
        </w:tc>
      </w:tr>
    </w:tbl>
    <w:p w14:paraId="2332A117" w14:textId="77777777" w:rsidR="0013708C" w:rsidRPr="0033182C" w:rsidRDefault="0013708C" w:rsidP="0013708C">
      <w:pPr>
        <w:pStyle w:val="ListParagraph"/>
        <w:spacing w:after="0"/>
        <w:ind w:left="426"/>
        <w:rPr>
          <w:rFonts w:cs="Times New Roman"/>
          <w:i/>
        </w:rPr>
      </w:pPr>
    </w:p>
    <w:p w14:paraId="3DC4A4E9" w14:textId="4030978C" w:rsidR="0013708C" w:rsidRPr="0033182C" w:rsidRDefault="0013708C">
      <w:pPr>
        <w:pStyle w:val="Heading2"/>
        <w:ind w:left="426" w:hanging="426"/>
        <w:rPr>
          <w:ins w:id="1290" w:author="Windows User" w:date="2019-09-19T00:58:00Z"/>
          <w:rFonts w:cs="Times New Roman"/>
          <w:i/>
        </w:rPr>
        <w:pPrChange w:id="1291" w:author="Windows User" w:date="2019-09-19T00:50:00Z">
          <w:pPr>
            <w:spacing w:after="160" w:line="259" w:lineRule="auto"/>
            <w:jc w:val="left"/>
          </w:pPr>
        </w:pPrChange>
      </w:pPr>
      <w:bookmarkStart w:id="1292" w:name="_Toc23880359"/>
      <w:ins w:id="1293" w:author="Windows User" w:date="2019-09-19T00:52:00Z">
        <w:r w:rsidRPr="0033182C">
          <w:rPr>
            <w:rFonts w:cs="Times New Roman"/>
            <w:i/>
            <w:rPrChange w:id="1294" w:author="Windows User" w:date="2019-09-19T00:54:00Z">
              <w:rPr/>
            </w:rPrChange>
          </w:rPr>
          <w:t>Business Process</w:t>
        </w:r>
      </w:ins>
      <w:bookmarkEnd w:id="1292"/>
    </w:p>
    <w:p w14:paraId="3BF75C15" w14:textId="36E4AF7A" w:rsidR="0013708C" w:rsidRPr="0033182C" w:rsidRDefault="0013708C">
      <w:pPr>
        <w:spacing w:after="0"/>
        <w:ind w:firstLine="360"/>
        <w:rPr>
          <w:ins w:id="1295" w:author="Windows User" w:date="2019-09-19T00:58:00Z"/>
          <w:rFonts w:cs="Times New Roman"/>
          <w:szCs w:val="24"/>
        </w:rPr>
        <w:pPrChange w:id="1296" w:author="Windows User" w:date="2019-09-19T00:58:00Z">
          <w:pPr>
            <w:pStyle w:val="ListParagraph"/>
            <w:numPr>
              <w:numId w:val="42"/>
            </w:numPr>
            <w:spacing w:after="0"/>
            <w:ind w:hanging="360"/>
          </w:pPr>
        </w:pPrChange>
      </w:pPr>
      <w:ins w:id="1297" w:author="Windows User" w:date="2019-09-19T00:58:00Z">
        <w:r w:rsidRPr="0033182C">
          <w:rPr>
            <w:rFonts w:cs="Times New Roman"/>
            <w:i/>
            <w:szCs w:val="24"/>
          </w:rPr>
          <w:t xml:space="preserve"> Business process</w:t>
        </w:r>
        <w:r w:rsidRPr="0033182C">
          <w:rPr>
            <w:rFonts w:cs="Times New Roman"/>
            <w:szCs w:val="24"/>
          </w:rPr>
          <w:t xml:space="preserve"> merupakan kumpulan proses yang berisi aktifitas yang saling berelasi yang menghasilkan keluaran dari suatu proses dengan adanya data masukan guna mencapai suatu tujuan </w:t>
        </w:r>
      </w:ins>
      <w:customXmlInsRangeStart w:id="1298" w:author="Windows User" w:date="2019-09-19T00:58:00Z"/>
      <w:sdt>
        <w:sdtPr>
          <w:rPr>
            <w:rFonts w:cs="Times New Roman"/>
          </w:rPr>
          <w:id w:val="445042195"/>
          <w:citation/>
        </w:sdtPr>
        <w:sdtContent>
          <w:customXmlInsRangeEnd w:id="1298"/>
          <w:ins w:id="1299" w:author="Windows User" w:date="2019-09-19T00:58:00Z">
            <w:r w:rsidRPr="0033182C">
              <w:rPr>
                <w:rFonts w:cs="Times New Roman"/>
                <w:szCs w:val="24"/>
              </w:rPr>
              <w:fldChar w:fldCharType="begin"/>
            </w:r>
            <w:r w:rsidRPr="0033182C">
              <w:rPr>
                <w:rFonts w:cs="Times New Roman"/>
                <w:szCs w:val="24"/>
                <w:lang w:val="en-ID"/>
              </w:rPr>
              <w:instrText xml:space="preserve"> CITATION Dwi15 \l 14345 </w:instrText>
            </w:r>
            <w:r w:rsidRPr="0033182C">
              <w:rPr>
                <w:rFonts w:cs="Times New Roman"/>
                <w:szCs w:val="24"/>
              </w:rPr>
              <w:fldChar w:fldCharType="separate"/>
            </w:r>
            <w:r w:rsidRPr="0033182C">
              <w:rPr>
                <w:rFonts w:cs="Times New Roman"/>
                <w:noProof/>
                <w:szCs w:val="24"/>
                <w:lang w:val="en-ID"/>
              </w:rPr>
              <w:t>(Febrianto, 2015)</w:t>
            </w:r>
            <w:r w:rsidRPr="0033182C">
              <w:rPr>
                <w:rFonts w:cs="Times New Roman"/>
                <w:szCs w:val="24"/>
              </w:rPr>
              <w:fldChar w:fldCharType="end"/>
            </w:r>
          </w:ins>
          <w:customXmlInsRangeStart w:id="1300" w:author="Windows User" w:date="2019-09-19T00:58:00Z"/>
        </w:sdtContent>
      </w:sdt>
      <w:customXmlInsRangeEnd w:id="1300"/>
      <w:ins w:id="1301" w:author="Windows User" w:date="2019-09-19T00:58:00Z">
        <w:r w:rsidRPr="0033182C">
          <w:rPr>
            <w:rFonts w:cs="Times New Roman"/>
            <w:szCs w:val="24"/>
          </w:rPr>
          <w:t xml:space="preserve">. Pada </w:t>
        </w:r>
        <w:commentRangeStart w:id="1302"/>
        <w:r w:rsidRPr="0033182C">
          <w:rPr>
            <w:rFonts w:cs="Times New Roman"/>
            <w:szCs w:val="24"/>
          </w:rPr>
          <w:t xml:space="preserve">Gambar </w:t>
        </w:r>
        <w:commentRangeEnd w:id="1302"/>
        <w:r w:rsidRPr="0033182C">
          <w:rPr>
            <w:rStyle w:val="CommentReference"/>
            <w:rFonts w:cs="Times New Roman"/>
          </w:rPr>
          <w:commentReference w:id="1302"/>
        </w:r>
        <w:r w:rsidRPr="0033182C">
          <w:rPr>
            <w:rFonts w:cs="Times New Roman"/>
            <w:szCs w:val="24"/>
          </w:rPr>
          <w:t>4.1</w:t>
        </w:r>
        <w:r w:rsidRPr="0033182C">
          <w:rPr>
            <w:rFonts w:cs="Times New Roman"/>
            <w:i/>
            <w:szCs w:val="24"/>
          </w:rPr>
          <w:t xml:space="preserve"> business process</w:t>
        </w:r>
        <w:r w:rsidRPr="0033182C">
          <w:rPr>
            <w:rFonts w:cs="Times New Roman"/>
            <w:szCs w:val="24"/>
          </w:rPr>
          <w:t xml:space="preserve"> </w:t>
        </w:r>
      </w:ins>
      <w:r w:rsidR="00362CAF" w:rsidRPr="0033182C">
        <w:rPr>
          <w:rFonts w:cs="Times New Roman"/>
          <w:szCs w:val="24"/>
          <w:lang w:val="en-ID"/>
        </w:rPr>
        <w:t>penelitian ini</w:t>
      </w:r>
      <w:ins w:id="1303" w:author="Windows User" w:date="2019-09-19T00:58:00Z">
        <w:r w:rsidRPr="0033182C">
          <w:rPr>
            <w:rFonts w:cs="Times New Roman"/>
            <w:szCs w:val="24"/>
            <w:lang w:val="en-ID"/>
          </w:rPr>
          <w:t xml:space="preserve"> memiliki masukan data berupa data user, data sudut x dan y pada </w:t>
        </w:r>
        <w:r w:rsidRPr="0033182C">
          <w:rPr>
            <w:rFonts w:cs="Times New Roman"/>
            <w:i/>
            <w:szCs w:val="24"/>
            <w:lang w:val="en-ID"/>
          </w:rPr>
          <w:t>actuator</w:t>
        </w:r>
        <w:r w:rsidRPr="0033182C">
          <w:rPr>
            <w:rFonts w:cs="Times New Roman"/>
            <w:szCs w:val="24"/>
            <w:lang w:val="en-ID"/>
          </w:rPr>
          <w:t xml:space="preserve">, data sudut x dan y pada </w:t>
        </w:r>
      </w:ins>
      <w:r w:rsidRPr="0033182C">
        <w:rPr>
          <w:rFonts w:cs="Times New Roman"/>
          <w:i/>
          <w:szCs w:val="24"/>
          <w:lang w:val="en-ID"/>
        </w:rPr>
        <w:t>tracker</w:t>
      </w:r>
      <w:ins w:id="1304" w:author="Windows User" w:date="2019-09-19T00:58:00Z">
        <w:r w:rsidRPr="0033182C">
          <w:rPr>
            <w:rFonts w:cs="Times New Roman"/>
            <w:szCs w:val="24"/>
            <w:lang w:val="en-ID"/>
          </w:rPr>
          <w:t xml:space="preserve">, </w:t>
        </w:r>
      </w:ins>
      <w:r w:rsidR="00362CAF" w:rsidRPr="0033182C">
        <w:rPr>
          <w:rFonts w:cs="Times New Roman"/>
          <w:szCs w:val="24"/>
          <w:lang w:val="en-ID"/>
        </w:rPr>
        <w:t>dan data nilai sensor</w:t>
      </w:r>
      <w:ins w:id="1305" w:author="Windows User" w:date="2019-09-19T00:58:00Z">
        <w:r w:rsidRPr="0033182C">
          <w:rPr>
            <w:rFonts w:cs="Times New Roman"/>
            <w:szCs w:val="24"/>
            <w:lang w:val="en-ID"/>
          </w:rPr>
          <w:t>. Sedangkan untuk keluaran nya berupa</w:t>
        </w:r>
      </w:ins>
      <w:r w:rsidR="00362CAF" w:rsidRPr="0033182C">
        <w:rPr>
          <w:rFonts w:cs="Times New Roman"/>
          <w:szCs w:val="24"/>
          <w:lang w:val="en-ID"/>
        </w:rPr>
        <w:t xml:space="preserve"> data </w:t>
      </w:r>
      <w:r w:rsidR="00362CAF" w:rsidRPr="0033182C">
        <w:rPr>
          <w:rFonts w:cs="Times New Roman"/>
          <w:i/>
          <w:szCs w:val="24"/>
          <w:lang w:val="en-ID"/>
        </w:rPr>
        <w:t>nilai setpoint</w:t>
      </w:r>
      <w:r w:rsidR="00362CAF" w:rsidRPr="0033182C">
        <w:rPr>
          <w:rFonts w:cs="Times New Roman"/>
          <w:szCs w:val="24"/>
          <w:lang w:val="en-ID"/>
        </w:rPr>
        <w:t>,</w:t>
      </w:r>
      <w:ins w:id="1306" w:author="Windows User" w:date="2019-09-19T00:58:00Z">
        <w:r w:rsidRPr="0033182C">
          <w:rPr>
            <w:rFonts w:cs="Times New Roman"/>
            <w:szCs w:val="24"/>
            <w:lang w:val="en-ID"/>
          </w:rPr>
          <w:t xml:space="preserve"> </w:t>
        </w:r>
      </w:ins>
      <w:r w:rsidR="00362CAF" w:rsidRPr="0033182C">
        <w:rPr>
          <w:rFonts w:cs="Times New Roman"/>
          <w:szCs w:val="24"/>
          <w:lang w:val="en-ID"/>
        </w:rPr>
        <w:t xml:space="preserve">history </w:t>
      </w:r>
      <w:r w:rsidR="00362CAF" w:rsidRPr="0033182C">
        <w:rPr>
          <w:rFonts w:cs="Times New Roman"/>
          <w:i/>
          <w:szCs w:val="24"/>
          <w:lang w:val="en-ID"/>
        </w:rPr>
        <w:t xml:space="preserve">login, </w:t>
      </w:r>
      <w:r w:rsidR="00362CAF" w:rsidRPr="0033182C">
        <w:rPr>
          <w:rFonts w:cs="Times New Roman"/>
          <w:szCs w:val="24"/>
          <w:lang w:val="en-ID"/>
        </w:rPr>
        <w:t xml:space="preserve">history </w:t>
      </w:r>
      <w:r w:rsidR="00362CAF" w:rsidRPr="0033182C">
        <w:rPr>
          <w:rFonts w:cs="Times New Roman"/>
          <w:i/>
          <w:szCs w:val="24"/>
          <w:lang w:val="en-ID"/>
        </w:rPr>
        <w:t xml:space="preserve">tracker </w:t>
      </w:r>
      <w:r w:rsidR="00362CAF" w:rsidRPr="0033182C">
        <w:rPr>
          <w:rFonts w:cs="Times New Roman"/>
          <w:szCs w:val="24"/>
          <w:lang w:val="en-ID"/>
        </w:rPr>
        <w:t>dan aktuator, grafik sensor, dan grafik aktuator serta tracker</w:t>
      </w:r>
      <w:ins w:id="1307" w:author="Windows User" w:date="2019-09-19T00:58:00Z">
        <w:r w:rsidRPr="0033182C">
          <w:rPr>
            <w:rFonts w:cs="Times New Roman"/>
            <w:szCs w:val="24"/>
            <w:lang w:val="en-ID"/>
          </w:rPr>
          <w:t>.</w:t>
        </w:r>
      </w:ins>
    </w:p>
    <w:p w14:paraId="7B960FD2" w14:textId="77777777" w:rsidR="005721E2" w:rsidRPr="0033182C" w:rsidRDefault="005721E2" w:rsidP="005721E2">
      <w:pPr>
        <w:pStyle w:val="ListParagraph"/>
        <w:keepNext/>
        <w:spacing w:after="0"/>
        <w:ind w:left="0"/>
        <w:rPr>
          <w:rFonts w:cs="Times New Roman"/>
        </w:rPr>
      </w:pPr>
      <w:r w:rsidRPr="0033182C">
        <w:rPr>
          <w:rFonts w:cs="Times New Roman"/>
          <w:noProof/>
        </w:rPr>
        <w:drawing>
          <wp:inline distT="0" distB="0" distL="0" distR="0" wp14:anchorId="17793DCE" wp14:editId="4BFE2C31">
            <wp:extent cx="4966063" cy="2943225"/>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ispro.jpg"/>
                    <pic:cNvPicPr/>
                  </pic:nvPicPr>
                  <pic:blipFill>
                    <a:blip r:embed="rId30">
                      <a:extLst>
                        <a:ext uri="{28A0092B-C50C-407E-A947-70E740481C1C}">
                          <a14:useLocalDpi xmlns:a14="http://schemas.microsoft.com/office/drawing/2010/main" val="0"/>
                        </a:ext>
                      </a:extLst>
                    </a:blip>
                    <a:stretch>
                      <a:fillRect/>
                    </a:stretch>
                  </pic:blipFill>
                  <pic:spPr>
                    <a:xfrm>
                      <a:off x="0" y="0"/>
                      <a:ext cx="5021536" cy="2976102"/>
                    </a:xfrm>
                    <a:prstGeom prst="rect">
                      <a:avLst/>
                    </a:prstGeom>
                  </pic:spPr>
                </pic:pic>
              </a:graphicData>
            </a:graphic>
          </wp:inline>
        </w:drawing>
      </w:r>
    </w:p>
    <w:p w14:paraId="11F98214" w14:textId="23539A19" w:rsidR="0013708C" w:rsidRPr="0033182C" w:rsidRDefault="005721E2" w:rsidP="005721E2">
      <w:pPr>
        <w:pStyle w:val="Caption"/>
        <w:jc w:val="center"/>
        <w:rPr>
          <w:ins w:id="1308" w:author="Windows User" w:date="2019-09-19T00:59:00Z"/>
          <w:rFonts w:cs="Times New Roman"/>
          <w:color w:val="auto"/>
          <w:sz w:val="22"/>
        </w:rPr>
      </w:pPr>
      <w:bookmarkStart w:id="1309" w:name="_Toc23880248"/>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4</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w:t>
      </w:r>
      <w:r w:rsidR="000B6C7D">
        <w:rPr>
          <w:rFonts w:cs="Times New Roman"/>
          <w:i w:val="0"/>
          <w:color w:val="auto"/>
          <w:sz w:val="22"/>
        </w:rPr>
        <w:fldChar w:fldCharType="end"/>
      </w:r>
      <w:r w:rsidRPr="0033182C">
        <w:rPr>
          <w:rFonts w:cs="Times New Roman"/>
          <w:color w:val="auto"/>
          <w:sz w:val="22"/>
        </w:rPr>
        <w:t xml:space="preserve"> Business Process</w:t>
      </w:r>
      <w:bookmarkEnd w:id="1309"/>
    </w:p>
    <w:p w14:paraId="1BA5DFC2" w14:textId="77777777" w:rsidR="0013708C" w:rsidRPr="0033182C" w:rsidRDefault="0013708C">
      <w:pPr>
        <w:pStyle w:val="Heading2"/>
        <w:ind w:left="426" w:hanging="426"/>
        <w:rPr>
          <w:ins w:id="1310" w:author="Windows User" w:date="2019-09-19T01:01:00Z"/>
          <w:rFonts w:cs="Times New Roman"/>
          <w:i/>
        </w:rPr>
        <w:pPrChange w:id="1311" w:author="Windows User" w:date="2019-09-19T00:50:00Z">
          <w:pPr>
            <w:spacing w:after="160" w:line="259" w:lineRule="auto"/>
            <w:jc w:val="left"/>
          </w:pPr>
        </w:pPrChange>
      </w:pPr>
      <w:bookmarkStart w:id="1312" w:name="_Toc23880360"/>
      <w:ins w:id="1313" w:author="Windows User" w:date="2019-09-19T00:52:00Z">
        <w:r w:rsidRPr="0033182C">
          <w:rPr>
            <w:rFonts w:cs="Times New Roman"/>
            <w:i/>
            <w:rPrChange w:id="1314" w:author="Windows User" w:date="2019-09-19T00:54:00Z">
              <w:rPr/>
            </w:rPrChange>
          </w:rPr>
          <w:lastRenderedPageBreak/>
          <w:t>Usecase Diagram</w:t>
        </w:r>
      </w:ins>
      <w:bookmarkEnd w:id="1312"/>
    </w:p>
    <w:p w14:paraId="4585D1A5" w14:textId="1BAB2E6E" w:rsidR="0013708C" w:rsidRPr="0033182C" w:rsidRDefault="0013708C">
      <w:pPr>
        <w:ind w:firstLine="360"/>
        <w:rPr>
          <w:ins w:id="1315" w:author="Windows User" w:date="2019-09-19T01:01:00Z"/>
          <w:rFonts w:cs="Times New Roman"/>
          <w:i/>
          <w:szCs w:val="24"/>
          <w:rPrChange w:id="1316" w:author="Windows User" w:date="2019-09-19T02:25:00Z">
            <w:rPr>
              <w:ins w:id="1317" w:author="Windows User" w:date="2019-09-19T01:01:00Z"/>
              <w:i w:val="0"/>
              <w:color w:val="000000" w:themeColor="text1"/>
              <w:sz w:val="24"/>
            </w:rPr>
          </w:rPrChange>
        </w:rPr>
        <w:pPrChange w:id="1318" w:author="Windows User" w:date="2019-09-19T02:25:00Z">
          <w:pPr>
            <w:pStyle w:val="Caption"/>
            <w:keepNext/>
            <w:numPr>
              <w:numId w:val="42"/>
            </w:numPr>
            <w:ind w:left="720" w:hanging="360"/>
            <w:jc w:val="center"/>
          </w:pPr>
        </w:pPrChange>
      </w:pPr>
      <w:ins w:id="1319" w:author="Windows User" w:date="2019-09-19T01:01:00Z">
        <w:r w:rsidRPr="0033182C">
          <w:rPr>
            <w:rFonts w:cs="Times New Roman"/>
            <w:i/>
            <w:szCs w:val="24"/>
          </w:rPr>
          <w:t xml:space="preserve"> </w:t>
        </w:r>
        <w:r w:rsidRPr="0033182C">
          <w:rPr>
            <w:rFonts w:cs="Times New Roman"/>
            <w:i/>
            <w:szCs w:val="24"/>
            <w:rPrChange w:id="1320" w:author="Windows User" w:date="2019-09-19T01:01:00Z">
              <w:rPr/>
            </w:rPrChange>
          </w:rPr>
          <w:t>Usecase diagram</w:t>
        </w:r>
        <w:r w:rsidRPr="0033182C">
          <w:rPr>
            <w:rFonts w:cs="Times New Roman"/>
            <w:szCs w:val="24"/>
          </w:rPr>
          <w:t xml:space="preserve"> pada sistem berguna untuk menggambarkan fitur-fitur yang akan dibuat pada sistem. Selain itu juga berguna untuk menggambarkan interaksi antara aktor dengan sistem. Usecase pada sistem ini sesuai pada </w:t>
        </w:r>
      </w:ins>
      <w:ins w:id="1321" w:author="Windows User" w:date="2019-09-19T01:06:00Z">
        <w:r w:rsidRPr="0033182C">
          <w:rPr>
            <w:rFonts w:cs="Times New Roman"/>
            <w:szCs w:val="24"/>
          </w:rPr>
          <w:t>G</w:t>
        </w:r>
      </w:ins>
      <w:ins w:id="1322" w:author="Windows User" w:date="2019-09-19T01:01:00Z">
        <w:r w:rsidRPr="0033182C">
          <w:rPr>
            <w:rFonts w:cs="Times New Roman"/>
            <w:szCs w:val="24"/>
          </w:rPr>
          <w:t xml:space="preserve">ambar </w:t>
        </w:r>
      </w:ins>
      <w:r w:rsidR="003163C1" w:rsidRPr="0033182C">
        <w:rPr>
          <w:rFonts w:cs="Times New Roman"/>
          <w:szCs w:val="24"/>
        </w:rPr>
        <w:t>4</w:t>
      </w:r>
      <w:ins w:id="1323" w:author="Windows User" w:date="2019-09-19T01:01:00Z">
        <w:r w:rsidRPr="0033182C">
          <w:rPr>
            <w:rFonts w:cs="Times New Roman"/>
            <w:szCs w:val="24"/>
          </w:rPr>
          <w:t>.</w:t>
        </w:r>
      </w:ins>
      <w:r w:rsidR="003163C1" w:rsidRPr="0033182C">
        <w:rPr>
          <w:rFonts w:cs="Times New Roman"/>
          <w:szCs w:val="24"/>
        </w:rPr>
        <w:t>2</w:t>
      </w:r>
      <w:ins w:id="1324" w:author="Windows User" w:date="2019-09-19T01:01:00Z">
        <w:r w:rsidRPr="0033182C">
          <w:rPr>
            <w:rFonts w:cs="Times New Roman"/>
            <w:szCs w:val="24"/>
          </w:rPr>
          <w:t xml:space="preserve">. </w:t>
        </w:r>
        <w:r w:rsidRPr="0033182C">
          <w:rPr>
            <w:rFonts w:cs="Times New Roman"/>
            <w:i/>
            <w:szCs w:val="24"/>
            <w:rPrChange w:id="1325" w:author="Windows User" w:date="2019-09-19T01:01:00Z">
              <w:rPr/>
            </w:rPrChange>
          </w:rPr>
          <w:t>Usecase diagram</w:t>
        </w:r>
        <w:r w:rsidRPr="0033182C">
          <w:rPr>
            <w:rFonts w:cs="Times New Roman"/>
            <w:szCs w:val="24"/>
          </w:rPr>
          <w:t xml:space="preserve"> pada penelitian ini memiliki 2 aktor yaitu admin dan user. Definisi untuk setiap aktor dapat dilihat pada Tabel </w:t>
        </w:r>
      </w:ins>
      <w:r w:rsidR="003163C1" w:rsidRPr="0033182C">
        <w:rPr>
          <w:rFonts w:cs="Times New Roman"/>
          <w:szCs w:val="24"/>
        </w:rPr>
        <w:t>4</w:t>
      </w:r>
      <w:ins w:id="1326" w:author="Windows User" w:date="2019-09-19T01:01:00Z">
        <w:r w:rsidRPr="0033182C">
          <w:rPr>
            <w:rFonts w:cs="Times New Roman"/>
            <w:szCs w:val="24"/>
          </w:rPr>
          <w:t>.3.</w:t>
        </w:r>
      </w:ins>
    </w:p>
    <w:p w14:paraId="39C87B50" w14:textId="2BF2663A" w:rsidR="0013708C" w:rsidRPr="0033182C" w:rsidRDefault="0013708C">
      <w:pPr>
        <w:pStyle w:val="Caption"/>
        <w:keepNext/>
        <w:jc w:val="center"/>
        <w:rPr>
          <w:ins w:id="1327" w:author="Windows User" w:date="2019-09-19T02:25:00Z"/>
          <w:rFonts w:cs="Times New Roman"/>
          <w:sz w:val="22"/>
          <w:rPrChange w:id="1328" w:author="Windows User" w:date="2019-09-19T02:25:00Z">
            <w:rPr>
              <w:ins w:id="1329" w:author="Windows User" w:date="2019-09-19T02:25:00Z"/>
            </w:rPr>
          </w:rPrChange>
        </w:rPr>
        <w:pPrChange w:id="1330" w:author="Windows User" w:date="2019-09-19T02:25:00Z">
          <w:pPr/>
        </w:pPrChange>
      </w:pPr>
      <w:bookmarkStart w:id="1331" w:name="_Toc23881733"/>
      <w:ins w:id="1332" w:author="Windows User" w:date="2019-09-19T02:25:00Z">
        <w:r w:rsidRPr="0033182C">
          <w:rPr>
            <w:rFonts w:cs="Times New Roman"/>
            <w:i w:val="0"/>
            <w:color w:val="auto"/>
            <w:sz w:val="22"/>
            <w:rPrChange w:id="1333" w:author="Windows User" w:date="2019-09-19T02:25:00Z">
              <w:rPr/>
            </w:rPrChange>
          </w:rPr>
          <w:t xml:space="preserve">Tabel </w:t>
        </w:r>
      </w:ins>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3</w:t>
      </w:r>
      <w:r w:rsidR="000367FF">
        <w:rPr>
          <w:rFonts w:cs="Times New Roman"/>
          <w:i w:val="0"/>
          <w:color w:val="auto"/>
          <w:sz w:val="22"/>
        </w:rPr>
        <w:fldChar w:fldCharType="end"/>
      </w:r>
      <w:ins w:id="1334" w:author="Windows User" w:date="2019-09-19T02:25:00Z">
        <w:r w:rsidRPr="0033182C">
          <w:rPr>
            <w:rFonts w:cs="Times New Roman"/>
            <w:i w:val="0"/>
            <w:color w:val="auto"/>
            <w:sz w:val="22"/>
            <w:rPrChange w:id="1335" w:author="Windows User" w:date="2019-09-19T02:25:00Z">
              <w:rPr/>
            </w:rPrChange>
          </w:rPr>
          <w:t xml:space="preserve"> Definisi Tugas</w:t>
        </w:r>
        <w:bookmarkEnd w:id="1331"/>
      </w:ins>
    </w:p>
    <w:tbl>
      <w:tblPr>
        <w:tblStyle w:val="TableGrid"/>
        <w:tblW w:w="0" w:type="auto"/>
        <w:tblLook w:val="04A0" w:firstRow="1" w:lastRow="0" w:firstColumn="1" w:lastColumn="0" w:noHBand="0" w:noVBand="1"/>
      </w:tblPr>
      <w:tblGrid>
        <w:gridCol w:w="704"/>
        <w:gridCol w:w="992"/>
        <w:gridCol w:w="6231"/>
      </w:tblGrid>
      <w:tr w:rsidR="0013708C" w:rsidRPr="0033182C" w14:paraId="51F8800B" w14:textId="77777777" w:rsidTr="00904151">
        <w:trPr>
          <w:ins w:id="1336" w:author="Windows User" w:date="2019-09-19T01:01:00Z"/>
        </w:trPr>
        <w:tc>
          <w:tcPr>
            <w:tcW w:w="704" w:type="dxa"/>
          </w:tcPr>
          <w:p w14:paraId="5B2F73C4" w14:textId="77777777" w:rsidR="0013708C" w:rsidRPr="0033182C" w:rsidRDefault="0013708C">
            <w:pPr>
              <w:spacing w:after="0" w:line="240" w:lineRule="auto"/>
              <w:jc w:val="center"/>
              <w:rPr>
                <w:ins w:id="1337" w:author="Windows User" w:date="2019-09-19T01:01:00Z"/>
                <w:rFonts w:cs="Times New Roman"/>
                <w:sz w:val="22"/>
                <w:szCs w:val="24"/>
              </w:rPr>
              <w:pPrChange w:id="1338" w:author="Windows User" w:date="2019-09-19T01:04:00Z">
                <w:pPr>
                  <w:spacing w:line="240" w:lineRule="auto"/>
                  <w:jc w:val="center"/>
                </w:pPr>
              </w:pPrChange>
            </w:pPr>
            <w:ins w:id="1339" w:author="Windows User" w:date="2019-09-19T01:01:00Z">
              <w:r w:rsidRPr="0033182C">
                <w:rPr>
                  <w:rFonts w:cs="Times New Roman"/>
                  <w:sz w:val="22"/>
                  <w:szCs w:val="24"/>
                </w:rPr>
                <w:t>No</w:t>
              </w:r>
            </w:ins>
          </w:p>
        </w:tc>
        <w:tc>
          <w:tcPr>
            <w:tcW w:w="992" w:type="dxa"/>
          </w:tcPr>
          <w:p w14:paraId="46791FE3" w14:textId="77777777" w:rsidR="0013708C" w:rsidRPr="0033182C" w:rsidRDefault="0013708C">
            <w:pPr>
              <w:spacing w:after="0" w:line="240" w:lineRule="auto"/>
              <w:jc w:val="center"/>
              <w:rPr>
                <w:ins w:id="1340" w:author="Windows User" w:date="2019-09-19T01:01:00Z"/>
                <w:rFonts w:cs="Times New Roman"/>
                <w:sz w:val="22"/>
                <w:szCs w:val="24"/>
              </w:rPr>
              <w:pPrChange w:id="1341" w:author="Windows User" w:date="2019-09-19T01:04:00Z">
                <w:pPr>
                  <w:spacing w:line="240" w:lineRule="auto"/>
                  <w:jc w:val="center"/>
                </w:pPr>
              </w:pPrChange>
            </w:pPr>
            <w:ins w:id="1342" w:author="Windows User" w:date="2019-09-19T01:01:00Z">
              <w:r w:rsidRPr="0033182C">
                <w:rPr>
                  <w:rFonts w:cs="Times New Roman"/>
                  <w:sz w:val="22"/>
                  <w:szCs w:val="24"/>
                </w:rPr>
                <w:t>Aktor</w:t>
              </w:r>
            </w:ins>
          </w:p>
        </w:tc>
        <w:tc>
          <w:tcPr>
            <w:tcW w:w="6231" w:type="dxa"/>
          </w:tcPr>
          <w:p w14:paraId="2FC920B5" w14:textId="77777777" w:rsidR="0013708C" w:rsidRPr="0033182C" w:rsidRDefault="0013708C">
            <w:pPr>
              <w:spacing w:after="0" w:line="240" w:lineRule="auto"/>
              <w:jc w:val="center"/>
              <w:rPr>
                <w:ins w:id="1343" w:author="Windows User" w:date="2019-09-19T01:01:00Z"/>
                <w:rFonts w:cs="Times New Roman"/>
                <w:sz w:val="22"/>
                <w:szCs w:val="24"/>
              </w:rPr>
              <w:pPrChange w:id="1344" w:author="Windows User" w:date="2019-09-19T01:04:00Z">
                <w:pPr>
                  <w:spacing w:line="240" w:lineRule="auto"/>
                  <w:jc w:val="center"/>
                </w:pPr>
              </w:pPrChange>
            </w:pPr>
            <w:ins w:id="1345" w:author="Windows User" w:date="2019-09-19T01:01:00Z">
              <w:r w:rsidRPr="0033182C">
                <w:rPr>
                  <w:rFonts w:cs="Times New Roman"/>
                  <w:sz w:val="22"/>
                  <w:szCs w:val="24"/>
                </w:rPr>
                <w:t>Definisi Tugas</w:t>
              </w:r>
            </w:ins>
          </w:p>
        </w:tc>
      </w:tr>
      <w:tr w:rsidR="0013708C" w:rsidRPr="0033182C" w14:paraId="7CD6FAF6" w14:textId="77777777" w:rsidTr="00904151">
        <w:trPr>
          <w:ins w:id="1346" w:author="Windows User" w:date="2019-09-19T01:01:00Z"/>
        </w:trPr>
        <w:tc>
          <w:tcPr>
            <w:tcW w:w="704" w:type="dxa"/>
          </w:tcPr>
          <w:p w14:paraId="4554F9FE" w14:textId="77777777" w:rsidR="0013708C" w:rsidRPr="0033182C" w:rsidRDefault="0013708C">
            <w:pPr>
              <w:spacing w:after="0" w:line="240" w:lineRule="auto"/>
              <w:jc w:val="center"/>
              <w:rPr>
                <w:ins w:id="1347" w:author="Windows User" w:date="2019-09-19T01:01:00Z"/>
                <w:rFonts w:cs="Times New Roman"/>
                <w:sz w:val="22"/>
                <w:szCs w:val="24"/>
              </w:rPr>
              <w:pPrChange w:id="1348" w:author="Windows User" w:date="2019-09-19T01:04:00Z">
                <w:pPr>
                  <w:spacing w:line="240" w:lineRule="auto"/>
                  <w:jc w:val="center"/>
                </w:pPr>
              </w:pPrChange>
            </w:pPr>
            <w:ins w:id="1349" w:author="Windows User" w:date="2019-09-19T01:01:00Z">
              <w:r w:rsidRPr="0033182C">
                <w:rPr>
                  <w:rFonts w:cs="Times New Roman"/>
                  <w:sz w:val="22"/>
                  <w:szCs w:val="24"/>
                </w:rPr>
                <w:t>1</w:t>
              </w:r>
            </w:ins>
          </w:p>
        </w:tc>
        <w:tc>
          <w:tcPr>
            <w:tcW w:w="992" w:type="dxa"/>
          </w:tcPr>
          <w:p w14:paraId="68075080" w14:textId="77777777" w:rsidR="0013708C" w:rsidRPr="0033182C" w:rsidRDefault="0013708C">
            <w:pPr>
              <w:spacing w:after="0" w:line="240" w:lineRule="auto"/>
              <w:rPr>
                <w:ins w:id="1350" w:author="Windows User" w:date="2019-09-19T01:01:00Z"/>
                <w:rFonts w:cs="Times New Roman"/>
                <w:sz w:val="22"/>
                <w:szCs w:val="24"/>
              </w:rPr>
              <w:pPrChange w:id="1351" w:author="Windows User" w:date="2019-09-19T01:04:00Z">
                <w:pPr>
                  <w:spacing w:line="240" w:lineRule="auto"/>
                </w:pPr>
              </w:pPrChange>
            </w:pPr>
            <w:ins w:id="1352" w:author="Windows User" w:date="2019-09-19T01:01:00Z">
              <w:r w:rsidRPr="0033182C">
                <w:rPr>
                  <w:rFonts w:cs="Times New Roman"/>
                  <w:sz w:val="22"/>
                  <w:szCs w:val="24"/>
                </w:rPr>
                <w:t>Admin</w:t>
              </w:r>
            </w:ins>
          </w:p>
        </w:tc>
        <w:tc>
          <w:tcPr>
            <w:tcW w:w="6231" w:type="dxa"/>
          </w:tcPr>
          <w:p w14:paraId="7BA8266C" w14:textId="77777777" w:rsidR="0013708C" w:rsidRPr="0033182C" w:rsidRDefault="0013708C">
            <w:pPr>
              <w:spacing w:after="0" w:line="240" w:lineRule="auto"/>
              <w:rPr>
                <w:ins w:id="1353" w:author="Windows User" w:date="2019-09-19T01:01:00Z"/>
                <w:rFonts w:cs="Times New Roman"/>
                <w:sz w:val="22"/>
                <w:szCs w:val="24"/>
              </w:rPr>
              <w:pPrChange w:id="1354" w:author="Windows User" w:date="2019-09-19T01:04:00Z">
                <w:pPr>
                  <w:spacing w:line="240" w:lineRule="auto"/>
                </w:pPr>
              </w:pPrChange>
            </w:pPr>
            <w:ins w:id="1355" w:author="Windows User" w:date="2019-09-19T01:01:00Z">
              <w:r w:rsidRPr="0033182C">
                <w:rPr>
                  <w:rFonts w:cs="Times New Roman"/>
                  <w:sz w:val="22"/>
                  <w:szCs w:val="24"/>
                </w:rPr>
                <w:t>Dapat melakukan semua proses mulai dari penambahan user sampai simulasi</w:t>
              </w:r>
            </w:ins>
          </w:p>
        </w:tc>
      </w:tr>
      <w:tr w:rsidR="0013708C" w:rsidRPr="0033182C" w14:paraId="0BF48E42" w14:textId="77777777" w:rsidTr="00904151">
        <w:trPr>
          <w:ins w:id="1356" w:author="Windows User" w:date="2019-09-19T01:01:00Z"/>
        </w:trPr>
        <w:tc>
          <w:tcPr>
            <w:tcW w:w="704" w:type="dxa"/>
          </w:tcPr>
          <w:p w14:paraId="5E66A7C7" w14:textId="77777777" w:rsidR="0013708C" w:rsidRPr="0033182C" w:rsidRDefault="0013708C">
            <w:pPr>
              <w:spacing w:after="0" w:line="240" w:lineRule="auto"/>
              <w:jc w:val="center"/>
              <w:rPr>
                <w:ins w:id="1357" w:author="Windows User" w:date="2019-09-19T01:01:00Z"/>
                <w:rFonts w:cs="Times New Roman"/>
                <w:sz w:val="22"/>
                <w:szCs w:val="24"/>
              </w:rPr>
              <w:pPrChange w:id="1358" w:author="Windows User" w:date="2019-09-19T01:04:00Z">
                <w:pPr>
                  <w:spacing w:line="240" w:lineRule="auto"/>
                  <w:jc w:val="center"/>
                </w:pPr>
              </w:pPrChange>
            </w:pPr>
            <w:ins w:id="1359" w:author="Windows User" w:date="2019-09-19T01:01:00Z">
              <w:r w:rsidRPr="0033182C">
                <w:rPr>
                  <w:rFonts w:cs="Times New Roman"/>
                  <w:sz w:val="22"/>
                  <w:szCs w:val="24"/>
                </w:rPr>
                <w:t>2</w:t>
              </w:r>
            </w:ins>
          </w:p>
        </w:tc>
        <w:tc>
          <w:tcPr>
            <w:tcW w:w="992" w:type="dxa"/>
          </w:tcPr>
          <w:p w14:paraId="233F533D" w14:textId="77777777" w:rsidR="0013708C" w:rsidRPr="0033182C" w:rsidRDefault="0013708C">
            <w:pPr>
              <w:spacing w:after="0" w:line="240" w:lineRule="auto"/>
              <w:rPr>
                <w:ins w:id="1360" w:author="Windows User" w:date="2019-09-19T01:01:00Z"/>
                <w:rFonts w:cs="Times New Roman"/>
                <w:sz w:val="22"/>
                <w:szCs w:val="24"/>
              </w:rPr>
              <w:pPrChange w:id="1361" w:author="Windows User" w:date="2019-09-19T01:04:00Z">
                <w:pPr>
                  <w:spacing w:line="240" w:lineRule="auto"/>
                </w:pPr>
              </w:pPrChange>
            </w:pPr>
            <w:ins w:id="1362" w:author="Windows User" w:date="2019-09-19T01:01:00Z">
              <w:r w:rsidRPr="0033182C">
                <w:rPr>
                  <w:rFonts w:cs="Times New Roman"/>
                  <w:sz w:val="22"/>
                  <w:szCs w:val="24"/>
                </w:rPr>
                <w:t>User</w:t>
              </w:r>
            </w:ins>
          </w:p>
        </w:tc>
        <w:tc>
          <w:tcPr>
            <w:tcW w:w="6231" w:type="dxa"/>
          </w:tcPr>
          <w:p w14:paraId="4F690BBF" w14:textId="77777777" w:rsidR="0013708C" w:rsidRPr="0033182C" w:rsidRDefault="0013708C">
            <w:pPr>
              <w:keepNext/>
              <w:spacing w:after="0" w:line="240" w:lineRule="auto"/>
              <w:rPr>
                <w:ins w:id="1363" w:author="Windows User" w:date="2019-09-19T01:01:00Z"/>
                <w:rFonts w:cs="Times New Roman"/>
                <w:sz w:val="22"/>
                <w:szCs w:val="24"/>
              </w:rPr>
              <w:pPrChange w:id="1364" w:author="Windows User" w:date="2019-09-19T01:04:00Z">
                <w:pPr>
                  <w:keepNext/>
                  <w:spacing w:line="240" w:lineRule="auto"/>
                </w:pPr>
              </w:pPrChange>
            </w:pPr>
            <w:ins w:id="1365" w:author="Windows User" w:date="2019-09-19T01:01:00Z">
              <w:r w:rsidRPr="0033182C">
                <w:rPr>
                  <w:rFonts w:cs="Times New Roman"/>
                  <w:sz w:val="22"/>
                  <w:szCs w:val="24"/>
                </w:rPr>
                <w:t xml:space="preserve">Memantau grafik perolehan energi (arus dan tegangan), posisi </w:t>
              </w:r>
            </w:ins>
            <w:r w:rsidRPr="0033182C">
              <w:rPr>
                <w:rFonts w:cs="Times New Roman"/>
                <w:i/>
                <w:szCs w:val="24"/>
              </w:rPr>
              <w:t>tracker</w:t>
            </w:r>
            <w:ins w:id="1366" w:author="Windows User" w:date="2019-09-19T01:01:00Z">
              <w:r w:rsidRPr="0033182C">
                <w:rPr>
                  <w:rFonts w:cs="Times New Roman"/>
                  <w:sz w:val="22"/>
                  <w:szCs w:val="24"/>
                </w:rPr>
                <w:t>, posisi aktuator dan melakukan simulasi</w:t>
              </w:r>
            </w:ins>
          </w:p>
        </w:tc>
      </w:tr>
    </w:tbl>
    <w:p w14:paraId="400234B8" w14:textId="77777777" w:rsidR="0013708C" w:rsidRPr="0033182C" w:rsidRDefault="0013708C">
      <w:pPr>
        <w:spacing w:after="0"/>
        <w:ind w:firstLine="360"/>
        <w:rPr>
          <w:ins w:id="1367" w:author="Windows User" w:date="2019-09-19T01:04:00Z"/>
          <w:rFonts w:cs="Times New Roman"/>
          <w:i/>
          <w:szCs w:val="24"/>
        </w:rPr>
        <w:pPrChange w:id="1368" w:author="Windows User" w:date="2019-09-19T01:04:00Z">
          <w:pPr>
            <w:pStyle w:val="ListParagraph"/>
            <w:numPr>
              <w:numId w:val="42"/>
            </w:numPr>
            <w:ind w:hanging="360"/>
          </w:pPr>
        </w:pPrChange>
      </w:pPr>
    </w:p>
    <w:p w14:paraId="2FAD6045" w14:textId="383A1F74" w:rsidR="0013708C" w:rsidRPr="0033182C" w:rsidRDefault="0013708C">
      <w:pPr>
        <w:spacing w:after="0"/>
        <w:ind w:firstLine="360"/>
        <w:rPr>
          <w:ins w:id="1369" w:author="Windows User" w:date="2019-09-19T01:01:00Z"/>
          <w:rFonts w:cs="Times New Roman"/>
          <w:i/>
          <w:szCs w:val="24"/>
          <w:rPrChange w:id="1370" w:author="Windows User" w:date="2019-09-19T02:25:00Z">
            <w:rPr>
              <w:ins w:id="1371" w:author="Windows User" w:date="2019-09-19T01:01:00Z"/>
              <w:i w:val="0"/>
              <w:color w:val="auto"/>
              <w:sz w:val="24"/>
            </w:rPr>
          </w:rPrChange>
        </w:rPr>
        <w:pPrChange w:id="1372" w:author="Windows User" w:date="2019-09-19T02:25:00Z">
          <w:pPr>
            <w:pStyle w:val="Caption"/>
            <w:keepNext/>
            <w:numPr>
              <w:numId w:val="42"/>
            </w:numPr>
            <w:ind w:left="720" w:hanging="360"/>
            <w:jc w:val="center"/>
          </w:pPr>
        </w:pPrChange>
      </w:pPr>
      <w:ins w:id="1373" w:author="Windows User" w:date="2019-09-19T01:01:00Z">
        <w:r w:rsidRPr="0033182C">
          <w:rPr>
            <w:rFonts w:cs="Times New Roman"/>
            <w:i/>
            <w:szCs w:val="24"/>
            <w:rPrChange w:id="1374" w:author="Windows User" w:date="2019-09-19T01:02:00Z">
              <w:rPr/>
            </w:rPrChange>
          </w:rPr>
          <w:t xml:space="preserve">Usecase Diagam </w:t>
        </w:r>
        <w:r w:rsidRPr="0033182C">
          <w:rPr>
            <w:rFonts w:cs="Times New Roman"/>
            <w:szCs w:val="24"/>
          </w:rPr>
          <w:t xml:space="preserve">memiliki fitur-fitur pada sistem yang akan diakses oleh aktor dengan hak akses masing-masing. Berikut adalah definisi dari masing-masing usecase yang dapat dilihat pada Tabel </w:t>
        </w:r>
      </w:ins>
      <w:r w:rsidR="003163C1" w:rsidRPr="0033182C">
        <w:rPr>
          <w:rFonts w:cs="Times New Roman"/>
          <w:szCs w:val="24"/>
        </w:rPr>
        <w:t>4</w:t>
      </w:r>
      <w:ins w:id="1375" w:author="Windows User" w:date="2019-09-19T01:01:00Z">
        <w:r w:rsidRPr="0033182C">
          <w:rPr>
            <w:rFonts w:cs="Times New Roman"/>
            <w:szCs w:val="24"/>
          </w:rPr>
          <w:t>.4</w:t>
        </w:r>
      </w:ins>
      <w:r w:rsidR="005721E2" w:rsidRPr="0033182C">
        <w:rPr>
          <w:rFonts w:cs="Times New Roman"/>
          <w:szCs w:val="24"/>
        </w:rPr>
        <w:t xml:space="preserve"> </w:t>
      </w:r>
    </w:p>
    <w:p w14:paraId="29530059" w14:textId="44DAF71F" w:rsidR="0013708C" w:rsidRPr="0033182C" w:rsidRDefault="0013708C">
      <w:pPr>
        <w:pStyle w:val="Caption"/>
        <w:keepNext/>
        <w:jc w:val="center"/>
        <w:rPr>
          <w:ins w:id="1376" w:author="Windows User" w:date="2019-09-19T02:25:00Z"/>
          <w:rFonts w:cs="Times New Roman"/>
          <w:sz w:val="22"/>
          <w:rPrChange w:id="1377" w:author="Windows User" w:date="2019-09-19T02:25:00Z">
            <w:rPr>
              <w:ins w:id="1378" w:author="Windows User" w:date="2019-09-19T02:25:00Z"/>
            </w:rPr>
          </w:rPrChange>
        </w:rPr>
        <w:pPrChange w:id="1379" w:author="Windows User" w:date="2019-09-19T02:26:00Z">
          <w:pPr/>
        </w:pPrChange>
      </w:pPr>
      <w:bookmarkStart w:id="1380" w:name="_Toc23881734"/>
      <w:ins w:id="1381" w:author="Windows User" w:date="2019-09-19T02:25:00Z">
        <w:r w:rsidRPr="0033182C">
          <w:rPr>
            <w:rFonts w:cs="Times New Roman"/>
            <w:i w:val="0"/>
            <w:color w:val="auto"/>
            <w:sz w:val="22"/>
            <w:rPrChange w:id="1382" w:author="Windows User" w:date="2019-09-19T02:25:00Z">
              <w:rPr/>
            </w:rPrChange>
          </w:rPr>
          <w:t xml:space="preserve">Tabel </w:t>
        </w:r>
      </w:ins>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ins w:id="1383" w:author="Windows User" w:date="2019-09-19T02:25:00Z">
        <w:r w:rsidRPr="0033182C">
          <w:rPr>
            <w:rFonts w:cs="Times New Roman"/>
            <w:i w:val="0"/>
            <w:color w:val="auto"/>
            <w:sz w:val="22"/>
            <w:rPrChange w:id="1384" w:author="Windows User" w:date="2019-09-19T02:25:00Z">
              <w:rPr/>
            </w:rPrChange>
          </w:rPr>
          <w:t xml:space="preserve"> Deskripsi Usecase</w:t>
        </w:r>
        <w:bookmarkEnd w:id="1380"/>
      </w:ins>
    </w:p>
    <w:tbl>
      <w:tblPr>
        <w:tblStyle w:val="TableGrid"/>
        <w:tblW w:w="0" w:type="auto"/>
        <w:tblLook w:val="04A0" w:firstRow="1" w:lastRow="0" w:firstColumn="1" w:lastColumn="0" w:noHBand="0" w:noVBand="1"/>
      </w:tblPr>
      <w:tblGrid>
        <w:gridCol w:w="704"/>
        <w:gridCol w:w="2268"/>
        <w:gridCol w:w="4955"/>
      </w:tblGrid>
      <w:tr w:rsidR="0013708C" w:rsidRPr="0033182C" w14:paraId="6118878E" w14:textId="77777777" w:rsidTr="00904151">
        <w:trPr>
          <w:ins w:id="1385" w:author="Windows User" w:date="2019-09-19T01:01:00Z"/>
        </w:trPr>
        <w:tc>
          <w:tcPr>
            <w:tcW w:w="704" w:type="dxa"/>
          </w:tcPr>
          <w:p w14:paraId="70412288" w14:textId="77777777" w:rsidR="0013708C" w:rsidRPr="0033182C" w:rsidRDefault="0013708C" w:rsidP="00835FA0">
            <w:pPr>
              <w:spacing w:line="240" w:lineRule="auto"/>
              <w:jc w:val="center"/>
              <w:rPr>
                <w:ins w:id="1386" w:author="Windows User" w:date="2019-09-19T01:01:00Z"/>
                <w:rFonts w:cs="Times New Roman"/>
                <w:sz w:val="20"/>
                <w:szCs w:val="20"/>
                <w:rPrChange w:id="1387" w:author="Windows User" w:date="2019-09-19T01:05:00Z">
                  <w:rPr>
                    <w:ins w:id="1388" w:author="Windows User" w:date="2019-09-19T01:01:00Z"/>
                    <w:rFonts w:cs="Times New Roman"/>
                    <w:szCs w:val="24"/>
                  </w:rPr>
                </w:rPrChange>
              </w:rPr>
            </w:pPr>
            <w:ins w:id="1389" w:author="Windows User" w:date="2019-09-19T01:01:00Z">
              <w:r w:rsidRPr="0033182C">
                <w:rPr>
                  <w:rFonts w:cs="Times New Roman"/>
                  <w:sz w:val="20"/>
                  <w:szCs w:val="20"/>
                  <w:rPrChange w:id="1390" w:author="Windows User" w:date="2019-09-19T01:05:00Z">
                    <w:rPr>
                      <w:rFonts w:cs="Times New Roman"/>
                      <w:szCs w:val="24"/>
                    </w:rPr>
                  </w:rPrChange>
                </w:rPr>
                <w:t>No</w:t>
              </w:r>
            </w:ins>
          </w:p>
        </w:tc>
        <w:tc>
          <w:tcPr>
            <w:tcW w:w="2268" w:type="dxa"/>
          </w:tcPr>
          <w:p w14:paraId="0DD6B132" w14:textId="77777777" w:rsidR="0013708C" w:rsidRPr="0033182C" w:rsidRDefault="0013708C" w:rsidP="00835FA0">
            <w:pPr>
              <w:spacing w:line="240" w:lineRule="auto"/>
              <w:rPr>
                <w:ins w:id="1391" w:author="Windows User" w:date="2019-09-19T01:01:00Z"/>
                <w:rFonts w:cs="Times New Roman"/>
                <w:sz w:val="20"/>
                <w:szCs w:val="20"/>
                <w:rPrChange w:id="1392" w:author="Windows User" w:date="2019-09-19T01:05:00Z">
                  <w:rPr>
                    <w:ins w:id="1393" w:author="Windows User" w:date="2019-09-19T01:01:00Z"/>
                    <w:rFonts w:cs="Times New Roman"/>
                    <w:szCs w:val="24"/>
                  </w:rPr>
                </w:rPrChange>
              </w:rPr>
            </w:pPr>
            <w:ins w:id="1394" w:author="Windows User" w:date="2019-09-19T01:01:00Z">
              <w:r w:rsidRPr="0033182C">
                <w:rPr>
                  <w:rFonts w:cs="Times New Roman"/>
                  <w:sz w:val="20"/>
                  <w:szCs w:val="20"/>
                  <w:rPrChange w:id="1395" w:author="Windows User" w:date="2019-09-19T01:05:00Z">
                    <w:rPr>
                      <w:rFonts w:cs="Times New Roman"/>
                      <w:szCs w:val="24"/>
                    </w:rPr>
                  </w:rPrChange>
                </w:rPr>
                <w:t>Nama</w:t>
              </w:r>
            </w:ins>
          </w:p>
        </w:tc>
        <w:tc>
          <w:tcPr>
            <w:tcW w:w="4955" w:type="dxa"/>
          </w:tcPr>
          <w:p w14:paraId="00589353" w14:textId="77777777" w:rsidR="0013708C" w:rsidRPr="0033182C" w:rsidRDefault="0013708C" w:rsidP="00835FA0">
            <w:pPr>
              <w:spacing w:line="240" w:lineRule="auto"/>
              <w:rPr>
                <w:ins w:id="1396" w:author="Windows User" w:date="2019-09-19T01:01:00Z"/>
                <w:rFonts w:cs="Times New Roman"/>
                <w:sz w:val="20"/>
                <w:szCs w:val="20"/>
                <w:rPrChange w:id="1397" w:author="Windows User" w:date="2019-09-19T01:05:00Z">
                  <w:rPr>
                    <w:ins w:id="1398" w:author="Windows User" w:date="2019-09-19T01:01:00Z"/>
                    <w:rFonts w:cs="Times New Roman"/>
                    <w:szCs w:val="24"/>
                  </w:rPr>
                </w:rPrChange>
              </w:rPr>
            </w:pPr>
            <w:ins w:id="1399" w:author="Windows User" w:date="2019-09-19T01:01:00Z">
              <w:r w:rsidRPr="0033182C">
                <w:rPr>
                  <w:rFonts w:cs="Times New Roman"/>
                  <w:sz w:val="20"/>
                  <w:szCs w:val="20"/>
                  <w:rPrChange w:id="1400" w:author="Windows User" w:date="2019-09-19T01:05:00Z">
                    <w:rPr>
                      <w:rFonts w:cs="Times New Roman"/>
                      <w:szCs w:val="24"/>
                    </w:rPr>
                  </w:rPrChange>
                </w:rPr>
                <w:t>Definisi</w:t>
              </w:r>
            </w:ins>
          </w:p>
        </w:tc>
      </w:tr>
      <w:tr w:rsidR="0013708C" w:rsidRPr="0033182C" w14:paraId="26D13005" w14:textId="77777777" w:rsidTr="00904151">
        <w:trPr>
          <w:ins w:id="1401" w:author="Windows User" w:date="2019-09-19T01:01:00Z"/>
        </w:trPr>
        <w:tc>
          <w:tcPr>
            <w:tcW w:w="704" w:type="dxa"/>
          </w:tcPr>
          <w:p w14:paraId="05153978" w14:textId="77777777" w:rsidR="0013708C" w:rsidRPr="0033182C" w:rsidRDefault="0013708C" w:rsidP="00835FA0">
            <w:pPr>
              <w:spacing w:line="240" w:lineRule="auto"/>
              <w:jc w:val="center"/>
              <w:rPr>
                <w:ins w:id="1402" w:author="Windows User" w:date="2019-09-19T01:01:00Z"/>
                <w:rFonts w:cs="Times New Roman"/>
                <w:sz w:val="20"/>
                <w:szCs w:val="20"/>
                <w:rPrChange w:id="1403" w:author="Windows User" w:date="2019-09-19T01:05:00Z">
                  <w:rPr>
                    <w:ins w:id="1404" w:author="Windows User" w:date="2019-09-19T01:01:00Z"/>
                    <w:rFonts w:cs="Times New Roman"/>
                    <w:szCs w:val="24"/>
                  </w:rPr>
                </w:rPrChange>
              </w:rPr>
            </w:pPr>
            <w:ins w:id="1405" w:author="Windows User" w:date="2019-09-19T01:01:00Z">
              <w:r w:rsidRPr="0033182C">
                <w:rPr>
                  <w:rFonts w:cs="Times New Roman"/>
                  <w:sz w:val="20"/>
                  <w:szCs w:val="20"/>
                  <w:rPrChange w:id="1406" w:author="Windows User" w:date="2019-09-19T01:05:00Z">
                    <w:rPr>
                      <w:rFonts w:cs="Times New Roman"/>
                      <w:szCs w:val="24"/>
                    </w:rPr>
                  </w:rPrChange>
                </w:rPr>
                <w:t>1</w:t>
              </w:r>
            </w:ins>
          </w:p>
        </w:tc>
        <w:tc>
          <w:tcPr>
            <w:tcW w:w="2268" w:type="dxa"/>
          </w:tcPr>
          <w:p w14:paraId="1A4A5B28" w14:textId="77777777" w:rsidR="0013708C" w:rsidRPr="0033182C" w:rsidRDefault="0013708C" w:rsidP="00835FA0">
            <w:pPr>
              <w:spacing w:line="240" w:lineRule="auto"/>
              <w:rPr>
                <w:ins w:id="1407" w:author="Windows User" w:date="2019-09-19T01:01:00Z"/>
                <w:rFonts w:cs="Times New Roman"/>
                <w:sz w:val="20"/>
                <w:szCs w:val="20"/>
                <w:rPrChange w:id="1408" w:author="Windows User" w:date="2019-09-19T01:05:00Z">
                  <w:rPr>
                    <w:ins w:id="1409" w:author="Windows User" w:date="2019-09-19T01:01:00Z"/>
                    <w:rFonts w:cs="Times New Roman"/>
                    <w:szCs w:val="24"/>
                  </w:rPr>
                </w:rPrChange>
              </w:rPr>
            </w:pPr>
            <w:ins w:id="1410" w:author="Windows User" w:date="2019-09-19T01:01:00Z">
              <w:r w:rsidRPr="0033182C">
                <w:rPr>
                  <w:rFonts w:cs="Times New Roman"/>
                  <w:sz w:val="20"/>
                  <w:szCs w:val="20"/>
                  <w:rPrChange w:id="1411" w:author="Windows User" w:date="2019-09-19T01:05:00Z">
                    <w:rPr>
                      <w:rFonts w:cs="Times New Roman"/>
                      <w:szCs w:val="24"/>
                    </w:rPr>
                  </w:rPrChange>
                </w:rPr>
                <w:t>Login</w:t>
              </w:r>
            </w:ins>
          </w:p>
        </w:tc>
        <w:tc>
          <w:tcPr>
            <w:tcW w:w="4955" w:type="dxa"/>
          </w:tcPr>
          <w:p w14:paraId="3197C79A" w14:textId="77777777" w:rsidR="0013708C" w:rsidRPr="0033182C" w:rsidRDefault="0013708C" w:rsidP="00835FA0">
            <w:pPr>
              <w:spacing w:line="240" w:lineRule="auto"/>
              <w:rPr>
                <w:ins w:id="1412" w:author="Windows User" w:date="2019-09-19T01:01:00Z"/>
                <w:rFonts w:cs="Times New Roman"/>
                <w:sz w:val="20"/>
                <w:szCs w:val="20"/>
                <w:rPrChange w:id="1413" w:author="Windows User" w:date="2019-09-19T01:05:00Z">
                  <w:rPr>
                    <w:ins w:id="1414" w:author="Windows User" w:date="2019-09-19T01:01:00Z"/>
                    <w:rFonts w:cs="Times New Roman"/>
                    <w:szCs w:val="24"/>
                  </w:rPr>
                </w:rPrChange>
              </w:rPr>
            </w:pPr>
            <w:ins w:id="1415" w:author="Windows User" w:date="2019-09-19T01:01:00Z">
              <w:r w:rsidRPr="0033182C">
                <w:rPr>
                  <w:rFonts w:cs="Times New Roman"/>
                  <w:sz w:val="20"/>
                  <w:szCs w:val="20"/>
                  <w:rPrChange w:id="1416" w:author="Windows User" w:date="2019-09-19T01:05:00Z">
                    <w:rPr>
                      <w:rFonts w:cs="Times New Roman"/>
                      <w:szCs w:val="24"/>
                    </w:rPr>
                  </w:rPrChange>
                </w:rPr>
                <w:t>Fitur untuk user login yang bisa diakses oleh semua aktor</w:t>
              </w:r>
            </w:ins>
          </w:p>
        </w:tc>
      </w:tr>
      <w:tr w:rsidR="0013708C" w:rsidRPr="0033182C" w14:paraId="4D1A1B9F" w14:textId="77777777" w:rsidTr="00904151">
        <w:trPr>
          <w:ins w:id="1417" w:author="Windows User" w:date="2019-09-19T01:01:00Z"/>
        </w:trPr>
        <w:tc>
          <w:tcPr>
            <w:tcW w:w="704" w:type="dxa"/>
          </w:tcPr>
          <w:p w14:paraId="422BF7D3" w14:textId="77777777" w:rsidR="0013708C" w:rsidRPr="0033182C" w:rsidRDefault="0013708C" w:rsidP="00835FA0">
            <w:pPr>
              <w:spacing w:line="240" w:lineRule="auto"/>
              <w:jc w:val="center"/>
              <w:rPr>
                <w:ins w:id="1418" w:author="Windows User" w:date="2019-09-19T01:01:00Z"/>
                <w:rFonts w:cs="Times New Roman"/>
                <w:sz w:val="20"/>
                <w:szCs w:val="20"/>
                <w:rPrChange w:id="1419" w:author="Windows User" w:date="2019-09-19T01:05:00Z">
                  <w:rPr>
                    <w:ins w:id="1420" w:author="Windows User" w:date="2019-09-19T01:01:00Z"/>
                    <w:rFonts w:cs="Times New Roman"/>
                    <w:szCs w:val="24"/>
                  </w:rPr>
                </w:rPrChange>
              </w:rPr>
            </w:pPr>
            <w:ins w:id="1421" w:author="Windows User" w:date="2019-09-19T01:01:00Z">
              <w:r w:rsidRPr="0033182C">
                <w:rPr>
                  <w:rFonts w:cs="Times New Roman"/>
                  <w:sz w:val="20"/>
                  <w:szCs w:val="20"/>
                  <w:rPrChange w:id="1422" w:author="Windows User" w:date="2019-09-19T01:05:00Z">
                    <w:rPr>
                      <w:rFonts w:cs="Times New Roman"/>
                      <w:szCs w:val="24"/>
                    </w:rPr>
                  </w:rPrChange>
                </w:rPr>
                <w:t>2</w:t>
              </w:r>
            </w:ins>
          </w:p>
        </w:tc>
        <w:tc>
          <w:tcPr>
            <w:tcW w:w="2268" w:type="dxa"/>
          </w:tcPr>
          <w:p w14:paraId="2BCF227C" w14:textId="77777777" w:rsidR="0013708C" w:rsidRPr="0033182C" w:rsidRDefault="0013708C" w:rsidP="00835FA0">
            <w:pPr>
              <w:spacing w:line="240" w:lineRule="auto"/>
              <w:rPr>
                <w:ins w:id="1423" w:author="Windows User" w:date="2019-09-19T01:01:00Z"/>
                <w:rFonts w:cs="Times New Roman"/>
                <w:sz w:val="20"/>
                <w:szCs w:val="20"/>
                <w:rPrChange w:id="1424" w:author="Windows User" w:date="2019-09-19T01:05:00Z">
                  <w:rPr>
                    <w:ins w:id="1425" w:author="Windows User" w:date="2019-09-19T01:01:00Z"/>
                    <w:rFonts w:cs="Times New Roman"/>
                    <w:szCs w:val="24"/>
                  </w:rPr>
                </w:rPrChange>
              </w:rPr>
            </w:pPr>
            <w:ins w:id="1426" w:author="Windows User" w:date="2019-09-19T01:01:00Z">
              <w:r w:rsidRPr="0033182C">
                <w:rPr>
                  <w:rFonts w:cs="Times New Roman"/>
                  <w:sz w:val="20"/>
                  <w:szCs w:val="20"/>
                  <w:rPrChange w:id="1427" w:author="Windows User" w:date="2019-09-19T01:05:00Z">
                    <w:rPr>
                      <w:rFonts w:cs="Times New Roman"/>
                      <w:szCs w:val="24"/>
                    </w:rPr>
                  </w:rPrChange>
                </w:rPr>
                <w:t>Tambah user</w:t>
              </w:r>
            </w:ins>
          </w:p>
        </w:tc>
        <w:tc>
          <w:tcPr>
            <w:tcW w:w="4955" w:type="dxa"/>
          </w:tcPr>
          <w:p w14:paraId="446AB7CD" w14:textId="77777777" w:rsidR="0013708C" w:rsidRPr="0033182C" w:rsidRDefault="0013708C" w:rsidP="00835FA0">
            <w:pPr>
              <w:spacing w:line="240" w:lineRule="auto"/>
              <w:rPr>
                <w:ins w:id="1428" w:author="Windows User" w:date="2019-09-19T01:01:00Z"/>
                <w:rFonts w:cs="Times New Roman"/>
                <w:sz w:val="20"/>
                <w:szCs w:val="20"/>
                <w:rPrChange w:id="1429" w:author="Windows User" w:date="2019-09-19T01:05:00Z">
                  <w:rPr>
                    <w:ins w:id="1430" w:author="Windows User" w:date="2019-09-19T01:01:00Z"/>
                    <w:rFonts w:cs="Times New Roman"/>
                    <w:szCs w:val="24"/>
                  </w:rPr>
                </w:rPrChange>
              </w:rPr>
            </w:pPr>
            <w:ins w:id="1431" w:author="Windows User" w:date="2019-09-19T01:01:00Z">
              <w:r w:rsidRPr="0033182C">
                <w:rPr>
                  <w:rFonts w:cs="Times New Roman"/>
                  <w:sz w:val="20"/>
                  <w:szCs w:val="20"/>
                  <w:rPrChange w:id="1432" w:author="Windows User" w:date="2019-09-19T01:05:00Z">
                    <w:rPr>
                      <w:rFonts w:cs="Times New Roman"/>
                      <w:szCs w:val="24"/>
                    </w:rPr>
                  </w:rPrChange>
                </w:rPr>
                <w:t>Fitur untuk menambah data user yang bisa dilakukan oleh admin</w:t>
              </w:r>
            </w:ins>
          </w:p>
        </w:tc>
      </w:tr>
      <w:tr w:rsidR="0013708C" w:rsidRPr="0033182C" w14:paraId="51F50C7D" w14:textId="77777777" w:rsidTr="00904151">
        <w:trPr>
          <w:ins w:id="1433" w:author="Windows User" w:date="2019-09-19T01:01:00Z"/>
        </w:trPr>
        <w:tc>
          <w:tcPr>
            <w:tcW w:w="704" w:type="dxa"/>
          </w:tcPr>
          <w:p w14:paraId="7DA28F08" w14:textId="77777777" w:rsidR="0013708C" w:rsidRPr="0033182C" w:rsidRDefault="0013708C" w:rsidP="00835FA0">
            <w:pPr>
              <w:spacing w:line="240" w:lineRule="auto"/>
              <w:jc w:val="center"/>
              <w:rPr>
                <w:ins w:id="1434" w:author="Windows User" w:date="2019-09-19T01:01:00Z"/>
                <w:rFonts w:cs="Times New Roman"/>
                <w:sz w:val="20"/>
                <w:szCs w:val="20"/>
                <w:rPrChange w:id="1435" w:author="Windows User" w:date="2019-09-19T01:05:00Z">
                  <w:rPr>
                    <w:ins w:id="1436" w:author="Windows User" w:date="2019-09-19T01:01:00Z"/>
                    <w:rFonts w:cs="Times New Roman"/>
                    <w:szCs w:val="24"/>
                  </w:rPr>
                </w:rPrChange>
              </w:rPr>
            </w:pPr>
            <w:ins w:id="1437" w:author="Windows User" w:date="2019-09-19T01:01:00Z">
              <w:r w:rsidRPr="0033182C">
                <w:rPr>
                  <w:rFonts w:cs="Times New Roman"/>
                  <w:sz w:val="20"/>
                  <w:szCs w:val="20"/>
                  <w:rPrChange w:id="1438" w:author="Windows User" w:date="2019-09-19T01:05:00Z">
                    <w:rPr>
                      <w:rFonts w:cs="Times New Roman"/>
                      <w:szCs w:val="24"/>
                    </w:rPr>
                  </w:rPrChange>
                </w:rPr>
                <w:t>3</w:t>
              </w:r>
            </w:ins>
          </w:p>
        </w:tc>
        <w:tc>
          <w:tcPr>
            <w:tcW w:w="2268" w:type="dxa"/>
          </w:tcPr>
          <w:p w14:paraId="605611CD" w14:textId="77777777" w:rsidR="0013708C" w:rsidRPr="0033182C" w:rsidRDefault="0013708C" w:rsidP="00835FA0">
            <w:pPr>
              <w:spacing w:line="240" w:lineRule="auto"/>
              <w:rPr>
                <w:ins w:id="1439" w:author="Windows User" w:date="2019-09-19T01:01:00Z"/>
                <w:rFonts w:cs="Times New Roman"/>
                <w:sz w:val="20"/>
                <w:szCs w:val="20"/>
                <w:rPrChange w:id="1440" w:author="Windows User" w:date="2019-09-19T01:05:00Z">
                  <w:rPr>
                    <w:ins w:id="1441" w:author="Windows User" w:date="2019-09-19T01:01:00Z"/>
                    <w:rFonts w:cs="Times New Roman"/>
                    <w:szCs w:val="24"/>
                  </w:rPr>
                </w:rPrChange>
              </w:rPr>
            </w:pPr>
            <w:ins w:id="1442" w:author="Windows User" w:date="2019-09-19T01:01:00Z">
              <w:r w:rsidRPr="0033182C">
                <w:rPr>
                  <w:rFonts w:cs="Times New Roman"/>
                  <w:sz w:val="20"/>
                  <w:szCs w:val="20"/>
                  <w:rPrChange w:id="1443" w:author="Windows User" w:date="2019-09-19T01:05:00Z">
                    <w:rPr>
                      <w:rFonts w:cs="Times New Roman"/>
                      <w:szCs w:val="24"/>
                    </w:rPr>
                  </w:rPrChange>
                </w:rPr>
                <w:t>Edit user</w:t>
              </w:r>
            </w:ins>
          </w:p>
        </w:tc>
        <w:tc>
          <w:tcPr>
            <w:tcW w:w="4955" w:type="dxa"/>
          </w:tcPr>
          <w:p w14:paraId="60F5D4E4" w14:textId="77777777" w:rsidR="0013708C" w:rsidRPr="0033182C" w:rsidRDefault="0013708C" w:rsidP="00835FA0">
            <w:pPr>
              <w:spacing w:line="240" w:lineRule="auto"/>
              <w:rPr>
                <w:ins w:id="1444" w:author="Windows User" w:date="2019-09-19T01:01:00Z"/>
                <w:rFonts w:cs="Times New Roman"/>
                <w:sz w:val="20"/>
                <w:szCs w:val="20"/>
                <w:rPrChange w:id="1445" w:author="Windows User" w:date="2019-09-19T01:05:00Z">
                  <w:rPr>
                    <w:ins w:id="1446" w:author="Windows User" w:date="2019-09-19T01:01:00Z"/>
                    <w:rFonts w:cs="Times New Roman"/>
                    <w:szCs w:val="24"/>
                  </w:rPr>
                </w:rPrChange>
              </w:rPr>
            </w:pPr>
            <w:ins w:id="1447" w:author="Windows User" w:date="2019-09-19T01:01:00Z">
              <w:r w:rsidRPr="0033182C">
                <w:rPr>
                  <w:rFonts w:cs="Times New Roman"/>
                  <w:sz w:val="20"/>
                  <w:szCs w:val="20"/>
                  <w:rPrChange w:id="1448" w:author="Windows User" w:date="2019-09-19T01:05:00Z">
                    <w:rPr>
                      <w:rFonts w:cs="Times New Roman"/>
                      <w:szCs w:val="24"/>
                    </w:rPr>
                  </w:rPrChange>
                </w:rPr>
                <w:t>Fitur ubah data user yang bias dilakukan oleh admin</w:t>
              </w:r>
            </w:ins>
          </w:p>
        </w:tc>
      </w:tr>
      <w:tr w:rsidR="0013708C" w:rsidRPr="0033182C" w14:paraId="64C8171F" w14:textId="77777777" w:rsidTr="00904151">
        <w:trPr>
          <w:ins w:id="1449" w:author="Windows User" w:date="2019-09-19T01:01:00Z"/>
        </w:trPr>
        <w:tc>
          <w:tcPr>
            <w:tcW w:w="704" w:type="dxa"/>
          </w:tcPr>
          <w:p w14:paraId="40ECF333" w14:textId="77777777" w:rsidR="0013708C" w:rsidRPr="0033182C" w:rsidRDefault="0013708C" w:rsidP="00835FA0">
            <w:pPr>
              <w:spacing w:line="240" w:lineRule="auto"/>
              <w:jc w:val="center"/>
              <w:rPr>
                <w:ins w:id="1450" w:author="Windows User" w:date="2019-09-19T01:01:00Z"/>
                <w:rFonts w:cs="Times New Roman"/>
                <w:sz w:val="20"/>
                <w:szCs w:val="20"/>
                <w:rPrChange w:id="1451" w:author="Windows User" w:date="2019-09-19T01:05:00Z">
                  <w:rPr>
                    <w:ins w:id="1452" w:author="Windows User" w:date="2019-09-19T01:01:00Z"/>
                    <w:rFonts w:cs="Times New Roman"/>
                    <w:szCs w:val="24"/>
                  </w:rPr>
                </w:rPrChange>
              </w:rPr>
            </w:pPr>
            <w:ins w:id="1453" w:author="Windows User" w:date="2019-09-19T01:01:00Z">
              <w:r w:rsidRPr="0033182C">
                <w:rPr>
                  <w:rFonts w:cs="Times New Roman"/>
                  <w:sz w:val="20"/>
                  <w:szCs w:val="20"/>
                  <w:rPrChange w:id="1454" w:author="Windows User" w:date="2019-09-19T01:05:00Z">
                    <w:rPr>
                      <w:rFonts w:cs="Times New Roman"/>
                      <w:szCs w:val="24"/>
                    </w:rPr>
                  </w:rPrChange>
                </w:rPr>
                <w:t>4</w:t>
              </w:r>
            </w:ins>
          </w:p>
        </w:tc>
        <w:tc>
          <w:tcPr>
            <w:tcW w:w="2268" w:type="dxa"/>
          </w:tcPr>
          <w:p w14:paraId="5D3AB28F" w14:textId="77777777" w:rsidR="0013708C" w:rsidRPr="0033182C" w:rsidRDefault="0013708C" w:rsidP="00835FA0">
            <w:pPr>
              <w:spacing w:line="240" w:lineRule="auto"/>
              <w:rPr>
                <w:ins w:id="1455" w:author="Windows User" w:date="2019-09-19T01:01:00Z"/>
                <w:rFonts w:cs="Times New Roman"/>
                <w:sz w:val="20"/>
                <w:szCs w:val="20"/>
                <w:rPrChange w:id="1456" w:author="Windows User" w:date="2019-09-19T01:05:00Z">
                  <w:rPr>
                    <w:ins w:id="1457" w:author="Windows User" w:date="2019-09-19T01:01:00Z"/>
                    <w:rFonts w:cs="Times New Roman"/>
                    <w:szCs w:val="24"/>
                  </w:rPr>
                </w:rPrChange>
              </w:rPr>
            </w:pPr>
            <w:ins w:id="1458" w:author="Windows User" w:date="2019-09-19T01:01:00Z">
              <w:r w:rsidRPr="0033182C">
                <w:rPr>
                  <w:rFonts w:cs="Times New Roman"/>
                  <w:sz w:val="20"/>
                  <w:szCs w:val="20"/>
                  <w:rPrChange w:id="1459" w:author="Windows User" w:date="2019-09-19T01:05:00Z">
                    <w:rPr>
                      <w:rFonts w:cs="Times New Roman"/>
                      <w:szCs w:val="24"/>
                    </w:rPr>
                  </w:rPrChange>
                </w:rPr>
                <w:t>History login</w:t>
              </w:r>
            </w:ins>
          </w:p>
        </w:tc>
        <w:tc>
          <w:tcPr>
            <w:tcW w:w="4955" w:type="dxa"/>
          </w:tcPr>
          <w:p w14:paraId="2FE0F948" w14:textId="77777777" w:rsidR="0013708C" w:rsidRPr="0033182C" w:rsidRDefault="0013708C" w:rsidP="00835FA0">
            <w:pPr>
              <w:spacing w:line="240" w:lineRule="auto"/>
              <w:rPr>
                <w:ins w:id="1460" w:author="Windows User" w:date="2019-09-19T01:01:00Z"/>
                <w:rFonts w:cs="Times New Roman"/>
                <w:sz w:val="20"/>
                <w:szCs w:val="20"/>
                <w:rPrChange w:id="1461" w:author="Windows User" w:date="2019-09-19T01:05:00Z">
                  <w:rPr>
                    <w:ins w:id="1462" w:author="Windows User" w:date="2019-09-19T01:01:00Z"/>
                    <w:rFonts w:cs="Times New Roman"/>
                    <w:szCs w:val="24"/>
                  </w:rPr>
                </w:rPrChange>
              </w:rPr>
            </w:pPr>
            <w:ins w:id="1463" w:author="Windows User" w:date="2019-09-19T01:01:00Z">
              <w:r w:rsidRPr="0033182C">
                <w:rPr>
                  <w:rFonts w:cs="Times New Roman"/>
                  <w:sz w:val="20"/>
                  <w:szCs w:val="20"/>
                  <w:rPrChange w:id="1464" w:author="Windows User" w:date="2019-09-19T01:05:00Z">
                    <w:rPr>
                      <w:rFonts w:cs="Times New Roman"/>
                      <w:szCs w:val="24"/>
                    </w:rPr>
                  </w:rPrChange>
                </w:rPr>
                <w:t>Fitur yang berisi detail login (nama aktor dan tanggal login) yang bis</w:t>
              </w:r>
            </w:ins>
            <w:r w:rsidRPr="0033182C">
              <w:rPr>
                <w:rFonts w:cs="Times New Roman"/>
                <w:sz w:val="20"/>
                <w:szCs w:val="20"/>
              </w:rPr>
              <w:t>a</w:t>
            </w:r>
            <w:ins w:id="1465" w:author="Windows User" w:date="2019-09-19T01:01:00Z">
              <w:r w:rsidRPr="0033182C">
                <w:rPr>
                  <w:rFonts w:cs="Times New Roman"/>
                  <w:sz w:val="20"/>
                  <w:szCs w:val="20"/>
                  <w:rPrChange w:id="1466" w:author="Windows User" w:date="2019-09-19T01:05:00Z">
                    <w:rPr>
                      <w:rFonts w:cs="Times New Roman"/>
                      <w:szCs w:val="24"/>
                    </w:rPr>
                  </w:rPrChange>
                </w:rPr>
                <w:t xml:space="preserve"> diakses oleh admin</w:t>
              </w:r>
            </w:ins>
          </w:p>
        </w:tc>
      </w:tr>
      <w:tr w:rsidR="0013708C" w:rsidRPr="0033182C" w14:paraId="4B6A47A8" w14:textId="77777777" w:rsidTr="00904151">
        <w:trPr>
          <w:ins w:id="1467" w:author="Windows User" w:date="2019-09-19T01:01:00Z"/>
        </w:trPr>
        <w:tc>
          <w:tcPr>
            <w:tcW w:w="704" w:type="dxa"/>
          </w:tcPr>
          <w:p w14:paraId="6B2BE38A" w14:textId="77777777" w:rsidR="0013708C" w:rsidRPr="0033182C" w:rsidRDefault="0013708C" w:rsidP="00835FA0">
            <w:pPr>
              <w:spacing w:line="240" w:lineRule="auto"/>
              <w:jc w:val="center"/>
              <w:rPr>
                <w:ins w:id="1468" w:author="Windows User" w:date="2019-09-19T01:01:00Z"/>
                <w:rFonts w:cs="Times New Roman"/>
                <w:sz w:val="20"/>
                <w:szCs w:val="20"/>
                <w:rPrChange w:id="1469" w:author="Windows User" w:date="2019-09-19T01:05:00Z">
                  <w:rPr>
                    <w:ins w:id="1470" w:author="Windows User" w:date="2019-09-19T01:01:00Z"/>
                    <w:rFonts w:cs="Times New Roman"/>
                    <w:szCs w:val="24"/>
                  </w:rPr>
                </w:rPrChange>
              </w:rPr>
            </w:pPr>
            <w:ins w:id="1471" w:author="Windows User" w:date="2019-09-19T01:01:00Z">
              <w:r w:rsidRPr="0033182C">
                <w:rPr>
                  <w:rFonts w:cs="Times New Roman"/>
                  <w:sz w:val="20"/>
                  <w:szCs w:val="20"/>
                  <w:rPrChange w:id="1472" w:author="Windows User" w:date="2019-09-19T01:05:00Z">
                    <w:rPr>
                      <w:rFonts w:cs="Times New Roman"/>
                      <w:szCs w:val="24"/>
                    </w:rPr>
                  </w:rPrChange>
                </w:rPr>
                <w:t>5</w:t>
              </w:r>
            </w:ins>
          </w:p>
        </w:tc>
        <w:tc>
          <w:tcPr>
            <w:tcW w:w="2268" w:type="dxa"/>
          </w:tcPr>
          <w:p w14:paraId="0DC518D3" w14:textId="3C9CC8F3" w:rsidR="0013708C" w:rsidRPr="0033182C" w:rsidRDefault="0013708C" w:rsidP="005721E2">
            <w:pPr>
              <w:spacing w:line="240" w:lineRule="auto"/>
              <w:rPr>
                <w:ins w:id="1473" w:author="Windows User" w:date="2019-09-19T01:01:00Z"/>
                <w:rFonts w:cs="Times New Roman"/>
                <w:sz w:val="20"/>
                <w:szCs w:val="20"/>
                <w:rPrChange w:id="1474" w:author="Windows User" w:date="2019-09-19T01:05:00Z">
                  <w:rPr>
                    <w:ins w:id="1475" w:author="Windows User" w:date="2019-09-19T01:01:00Z"/>
                    <w:rFonts w:cs="Times New Roman"/>
                    <w:szCs w:val="24"/>
                  </w:rPr>
                </w:rPrChange>
              </w:rPr>
            </w:pPr>
            <w:ins w:id="1476" w:author="Windows User" w:date="2019-09-19T01:01:00Z">
              <w:r w:rsidRPr="0033182C">
                <w:rPr>
                  <w:rFonts w:cs="Times New Roman"/>
                  <w:sz w:val="20"/>
                  <w:szCs w:val="20"/>
                  <w:rPrChange w:id="1477" w:author="Windows User" w:date="2019-09-19T01:05:00Z">
                    <w:rPr>
                      <w:rFonts w:cs="Times New Roman"/>
                      <w:szCs w:val="24"/>
                    </w:rPr>
                  </w:rPrChange>
                </w:rPr>
                <w:t xml:space="preserve">Lihat data </w:t>
              </w:r>
            </w:ins>
            <w:r w:rsidR="005721E2" w:rsidRPr="0033182C">
              <w:rPr>
                <w:rFonts w:cs="Times New Roman"/>
                <w:i/>
                <w:sz w:val="20"/>
                <w:szCs w:val="20"/>
              </w:rPr>
              <w:t>History Tracker</w:t>
            </w:r>
          </w:p>
        </w:tc>
        <w:tc>
          <w:tcPr>
            <w:tcW w:w="4955" w:type="dxa"/>
          </w:tcPr>
          <w:p w14:paraId="5D561B83" w14:textId="56DAEC3E" w:rsidR="0013708C" w:rsidRPr="0033182C" w:rsidRDefault="0013708C" w:rsidP="005721E2">
            <w:pPr>
              <w:spacing w:line="240" w:lineRule="auto"/>
              <w:rPr>
                <w:ins w:id="1478" w:author="Windows User" w:date="2019-09-19T01:01:00Z"/>
                <w:rFonts w:cs="Times New Roman"/>
                <w:sz w:val="20"/>
                <w:szCs w:val="20"/>
                <w:rPrChange w:id="1479" w:author="Windows User" w:date="2019-09-19T01:05:00Z">
                  <w:rPr>
                    <w:ins w:id="1480" w:author="Windows User" w:date="2019-09-19T01:01:00Z"/>
                    <w:rFonts w:cs="Times New Roman"/>
                    <w:szCs w:val="24"/>
                  </w:rPr>
                </w:rPrChange>
              </w:rPr>
            </w:pPr>
            <w:ins w:id="1481" w:author="Windows User" w:date="2019-09-19T01:01:00Z">
              <w:r w:rsidRPr="0033182C">
                <w:rPr>
                  <w:rFonts w:cs="Times New Roman"/>
                  <w:sz w:val="20"/>
                  <w:szCs w:val="20"/>
                  <w:rPrChange w:id="1482" w:author="Windows User" w:date="2019-09-19T01:05:00Z">
                    <w:rPr>
                      <w:rFonts w:cs="Times New Roman"/>
                      <w:szCs w:val="24"/>
                    </w:rPr>
                  </w:rPrChange>
                </w:rPr>
                <w:t xml:space="preserve">Fitur yang berisi data </w:t>
              </w:r>
            </w:ins>
            <w:r w:rsidR="005721E2" w:rsidRPr="0033182C">
              <w:rPr>
                <w:rFonts w:cs="Times New Roman"/>
                <w:i/>
                <w:sz w:val="20"/>
                <w:szCs w:val="20"/>
              </w:rPr>
              <w:t>history</w:t>
            </w:r>
            <w:r w:rsidR="005721E2" w:rsidRPr="0033182C">
              <w:rPr>
                <w:rFonts w:cs="Times New Roman"/>
                <w:sz w:val="20"/>
                <w:szCs w:val="20"/>
              </w:rPr>
              <w:t xml:space="preserve"> sudut pada </w:t>
            </w:r>
            <w:r w:rsidR="005721E2" w:rsidRPr="0033182C">
              <w:rPr>
                <w:rFonts w:cs="Times New Roman"/>
                <w:i/>
                <w:sz w:val="20"/>
                <w:szCs w:val="20"/>
              </w:rPr>
              <w:t xml:space="preserve">tracker </w:t>
            </w:r>
            <w:r w:rsidR="005721E2" w:rsidRPr="0033182C">
              <w:rPr>
                <w:rFonts w:cs="Times New Roman"/>
                <w:sz w:val="20"/>
                <w:szCs w:val="20"/>
              </w:rPr>
              <w:t>yang dapat</w:t>
            </w:r>
            <w:ins w:id="1483" w:author="Windows User" w:date="2019-09-19T01:01:00Z">
              <w:r w:rsidRPr="0033182C">
                <w:rPr>
                  <w:rFonts w:cs="Times New Roman"/>
                  <w:sz w:val="20"/>
                  <w:szCs w:val="20"/>
                  <w:rPrChange w:id="1484" w:author="Windows User" w:date="2019-09-19T01:05:00Z">
                    <w:rPr>
                      <w:rFonts w:cs="Times New Roman"/>
                      <w:szCs w:val="24"/>
                    </w:rPr>
                  </w:rPrChange>
                </w:rPr>
                <w:t xml:space="preserve"> diakses oleh semua aktor</w:t>
              </w:r>
            </w:ins>
          </w:p>
        </w:tc>
      </w:tr>
      <w:tr w:rsidR="005721E2" w:rsidRPr="0033182C" w14:paraId="558E33D9" w14:textId="77777777" w:rsidTr="00904151">
        <w:trPr>
          <w:ins w:id="1485" w:author="Windows User" w:date="2019-09-19T01:01:00Z"/>
        </w:trPr>
        <w:tc>
          <w:tcPr>
            <w:tcW w:w="704" w:type="dxa"/>
          </w:tcPr>
          <w:p w14:paraId="474BD46B" w14:textId="77777777" w:rsidR="005721E2" w:rsidRPr="0033182C" w:rsidRDefault="005721E2" w:rsidP="005721E2">
            <w:pPr>
              <w:spacing w:line="240" w:lineRule="auto"/>
              <w:jc w:val="center"/>
              <w:rPr>
                <w:ins w:id="1486" w:author="Windows User" w:date="2019-09-19T01:01:00Z"/>
                <w:rFonts w:cs="Times New Roman"/>
                <w:sz w:val="20"/>
                <w:szCs w:val="20"/>
                <w:rPrChange w:id="1487" w:author="Windows User" w:date="2019-09-19T01:05:00Z">
                  <w:rPr>
                    <w:ins w:id="1488" w:author="Windows User" w:date="2019-09-19T01:01:00Z"/>
                    <w:rFonts w:cs="Times New Roman"/>
                    <w:szCs w:val="24"/>
                  </w:rPr>
                </w:rPrChange>
              </w:rPr>
            </w:pPr>
            <w:ins w:id="1489" w:author="Windows User" w:date="2019-09-19T01:01:00Z">
              <w:r w:rsidRPr="0033182C">
                <w:rPr>
                  <w:rFonts w:cs="Times New Roman"/>
                  <w:sz w:val="20"/>
                  <w:szCs w:val="20"/>
                  <w:rPrChange w:id="1490" w:author="Windows User" w:date="2019-09-19T01:05:00Z">
                    <w:rPr>
                      <w:rFonts w:cs="Times New Roman"/>
                      <w:szCs w:val="24"/>
                    </w:rPr>
                  </w:rPrChange>
                </w:rPr>
                <w:t>6</w:t>
              </w:r>
            </w:ins>
          </w:p>
        </w:tc>
        <w:tc>
          <w:tcPr>
            <w:tcW w:w="2268" w:type="dxa"/>
          </w:tcPr>
          <w:p w14:paraId="4320E549" w14:textId="2D410C20" w:rsidR="005721E2" w:rsidRPr="0033182C" w:rsidRDefault="005721E2" w:rsidP="005721E2">
            <w:pPr>
              <w:spacing w:line="240" w:lineRule="auto"/>
              <w:rPr>
                <w:ins w:id="1491" w:author="Windows User" w:date="2019-09-19T01:01:00Z"/>
                <w:rFonts w:cs="Times New Roman"/>
                <w:sz w:val="20"/>
                <w:szCs w:val="20"/>
                <w:rPrChange w:id="1492" w:author="Windows User" w:date="2019-09-19T01:05:00Z">
                  <w:rPr>
                    <w:ins w:id="1493" w:author="Windows User" w:date="2019-09-19T01:01:00Z"/>
                    <w:rFonts w:cs="Times New Roman"/>
                    <w:szCs w:val="24"/>
                  </w:rPr>
                </w:rPrChange>
              </w:rPr>
            </w:pPr>
            <w:ins w:id="1494" w:author="Windows User" w:date="2019-09-19T01:01:00Z">
              <w:r w:rsidRPr="0033182C">
                <w:rPr>
                  <w:rFonts w:cs="Times New Roman"/>
                  <w:sz w:val="20"/>
                  <w:szCs w:val="20"/>
                  <w:rPrChange w:id="1495" w:author="Windows User" w:date="2019-09-19T01:05:00Z">
                    <w:rPr>
                      <w:rFonts w:cs="Times New Roman"/>
                      <w:szCs w:val="24"/>
                    </w:rPr>
                  </w:rPrChange>
                </w:rPr>
                <w:t xml:space="preserve">Lihat data </w:t>
              </w:r>
            </w:ins>
            <w:r w:rsidRPr="0033182C">
              <w:rPr>
                <w:rFonts w:cs="Times New Roman"/>
                <w:i/>
                <w:sz w:val="20"/>
                <w:szCs w:val="20"/>
              </w:rPr>
              <w:t xml:space="preserve">History </w:t>
            </w:r>
            <w:r w:rsidRPr="0033182C">
              <w:rPr>
                <w:rFonts w:cs="Times New Roman"/>
                <w:sz w:val="20"/>
                <w:szCs w:val="20"/>
              </w:rPr>
              <w:t>Aktuator</w:t>
            </w:r>
          </w:p>
        </w:tc>
        <w:tc>
          <w:tcPr>
            <w:tcW w:w="4955" w:type="dxa"/>
          </w:tcPr>
          <w:p w14:paraId="6009083F" w14:textId="5AD44DE0" w:rsidR="005721E2" w:rsidRPr="0033182C" w:rsidRDefault="005721E2" w:rsidP="005721E2">
            <w:pPr>
              <w:spacing w:line="240" w:lineRule="auto"/>
              <w:rPr>
                <w:ins w:id="1496" w:author="Windows User" w:date="2019-09-19T01:01:00Z"/>
                <w:rFonts w:cs="Times New Roman"/>
                <w:sz w:val="20"/>
                <w:szCs w:val="20"/>
                <w:rPrChange w:id="1497" w:author="Windows User" w:date="2019-09-19T01:05:00Z">
                  <w:rPr>
                    <w:ins w:id="1498" w:author="Windows User" w:date="2019-09-19T01:01:00Z"/>
                    <w:rFonts w:cs="Times New Roman"/>
                    <w:szCs w:val="24"/>
                  </w:rPr>
                </w:rPrChange>
              </w:rPr>
            </w:pPr>
            <w:ins w:id="1499" w:author="Windows User" w:date="2019-09-19T01:01:00Z">
              <w:r w:rsidRPr="0033182C">
                <w:rPr>
                  <w:rFonts w:cs="Times New Roman"/>
                  <w:sz w:val="20"/>
                  <w:szCs w:val="20"/>
                  <w:rPrChange w:id="1500" w:author="Windows User" w:date="2019-09-19T01:05:00Z">
                    <w:rPr>
                      <w:rFonts w:cs="Times New Roman"/>
                      <w:szCs w:val="24"/>
                    </w:rPr>
                  </w:rPrChange>
                </w:rPr>
                <w:t xml:space="preserve">Fitur yang berisi data </w:t>
              </w:r>
            </w:ins>
            <w:r w:rsidRPr="0033182C">
              <w:rPr>
                <w:rFonts w:cs="Times New Roman"/>
                <w:i/>
                <w:sz w:val="20"/>
                <w:szCs w:val="20"/>
              </w:rPr>
              <w:t>history</w:t>
            </w:r>
            <w:r w:rsidRPr="0033182C">
              <w:rPr>
                <w:rFonts w:cs="Times New Roman"/>
                <w:sz w:val="20"/>
                <w:szCs w:val="20"/>
              </w:rPr>
              <w:t xml:space="preserve"> sudut pada aktuator yang dapat</w:t>
            </w:r>
            <w:ins w:id="1501" w:author="Windows User" w:date="2019-09-19T01:01:00Z">
              <w:r w:rsidRPr="0033182C">
                <w:rPr>
                  <w:rFonts w:cs="Times New Roman"/>
                  <w:sz w:val="20"/>
                  <w:szCs w:val="20"/>
                  <w:rPrChange w:id="1502" w:author="Windows User" w:date="2019-09-19T01:05:00Z">
                    <w:rPr>
                      <w:rFonts w:cs="Times New Roman"/>
                      <w:szCs w:val="24"/>
                    </w:rPr>
                  </w:rPrChange>
                </w:rPr>
                <w:t xml:space="preserve"> diakses oleh semua aktor</w:t>
              </w:r>
            </w:ins>
          </w:p>
        </w:tc>
      </w:tr>
      <w:tr w:rsidR="0013708C" w:rsidRPr="0033182C" w14:paraId="37812D29" w14:textId="77777777" w:rsidTr="00904151">
        <w:trPr>
          <w:ins w:id="1503" w:author="Windows User" w:date="2019-09-19T01:01:00Z"/>
        </w:trPr>
        <w:tc>
          <w:tcPr>
            <w:tcW w:w="704" w:type="dxa"/>
          </w:tcPr>
          <w:p w14:paraId="4B67F94D" w14:textId="77777777" w:rsidR="0013708C" w:rsidRPr="0033182C" w:rsidRDefault="0013708C" w:rsidP="00835FA0">
            <w:pPr>
              <w:spacing w:line="240" w:lineRule="auto"/>
              <w:jc w:val="center"/>
              <w:rPr>
                <w:ins w:id="1504" w:author="Windows User" w:date="2019-09-19T01:01:00Z"/>
                <w:rFonts w:cs="Times New Roman"/>
                <w:sz w:val="20"/>
                <w:szCs w:val="20"/>
                <w:rPrChange w:id="1505" w:author="Windows User" w:date="2019-09-19T01:05:00Z">
                  <w:rPr>
                    <w:ins w:id="1506" w:author="Windows User" w:date="2019-09-19T01:01:00Z"/>
                    <w:rFonts w:cs="Times New Roman"/>
                    <w:szCs w:val="24"/>
                  </w:rPr>
                </w:rPrChange>
              </w:rPr>
            </w:pPr>
            <w:r w:rsidRPr="0033182C">
              <w:rPr>
                <w:rFonts w:cs="Times New Roman"/>
                <w:sz w:val="20"/>
                <w:szCs w:val="20"/>
              </w:rPr>
              <w:t>7</w:t>
            </w:r>
          </w:p>
        </w:tc>
        <w:tc>
          <w:tcPr>
            <w:tcW w:w="2268" w:type="dxa"/>
          </w:tcPr>
          <w:p w14:paraId="6ED3E745" w14:textId="05752C07" w:rsidR="0013708C" w:rsidRPr="0033182C" w:rsidRDefault="005721E2" w:rsidP="00835FA0">
            <w:pPr>
              <w:spacing w:line="240" w:lineRule="auto"/>
              <w:rPr>
                <w:ins w:id="1507" w:author="Windows User" w:date="2019-09-19T01:01:00Z"/>
                <w:rFonts w:cs="Times New Roman"/>
                <w:sz w:val="20"/>
                <w:szCs w:val="20"/>
                <w:rPrChange w:id="1508" w:author="Windows User" w:date="2019-09-19T01:05:00Z">
                  <w:rPr>
                    <w:ins w:id="1509" w:author="Windows User" w:date="2019-09-19T01:01:00Z"/>
                    <w:rFonts w:cs="Times New Roman"/>
                    <w:szCs w:val="24"/>
                  </w:rPr>
                </w:rPrChange>
              </w:rPr>
            </w:pPr>
            <w:r w:rsidRPr="0033182C">
              <w:rPr>
                <w:rFonts w:cs="Times New Roman"/>
                <w:sz w:val="20"/>
                <w:szCs w:val="20"/>
              </w:rPr>
              <w:t>Lihat grafik sensor</w:t>
            </w:r>
          </w:p>
        </w:tc>
        <w:tc>
          <w:tcPr>
            <w:tcW w:w="4955" w:type="dxa"/>
          </w:tcPr>
          <w:p w14:paraId="525C3C46" w14:textId="29DA28DD" w:rsidR="0013708C" w:rsidRPr="0033182C" w:rsidRDefault="0013708C" w:rsidP="003163C1">
            <w:pPr>
              <w:spacing w:line="240" w:lineRule="auto"/>
              <w:rPr>
                <w:ins w:id="1510" w:author="Windows User" w:date="2019-09-19T01:01:00Z"/>
                <w:rFonts w:cs="Times New Roman"/>
                <w:sz w:val="20"/>
                <w:szCs w:val="20"/>
                <w:rPrChange w:id="1511" w:author="Windows User" w:date="2019-09-19T01:05:00Z">
                  <w:rPr>
                    <w:ins w:id="1512" w:author="Windows User" w:date="2019-09-19T01:01:00Z"/>
                    <w:rFonts w:cs="Times New Roman"/>
                    <w:szCs w:val="24"/>
                  </w:rPr>
                </w:rPrChange>
              </w:rPr>
            </w:pPr>
            <w:ins w:id="1513" w:author="Windows User" w:date="2019-09-19T01:01:00Z">
              <w:r w:rsidRPr="0033182C">
                <w:rPr>
                  <w:rFonts w:cs="Times New Roman"/>
                  <w:sz w:val="20"/>
                  <w:szCs w:val="20"/>
                  <w:rPrChange w:id="1514" w:author="Windows User" w:date="2019-09-19T01:05:00Z">
                    <w:rPr>
                      <w:rFonts w:cs="Times New Roman"/>
                      <w:szCs w:val="24"/>
                    </w:rPr>
                  </w:rPrChange>
                </w:rPr>
                <w:t xml:space="preserve">Fitur yang menampilkan </w:t>
              </w:r>
            </w:ins>
            <w:r w:rsidR="005721E2" w:rsidRPr="0033182C">
              <w:rPr>
                <w:rFonts w:cs="Times New Roman"/>
                <w:sz w:val="20"/>
                <w:szCs w:val="20"/>
              </w:rPr>
              <w:t>data grafik sensor</w:t>
            </w:r>
            <w:ins w:id="1515" w:author="Windows User" w:date="2019-09-19T01:01:00Z">
              <w:r w:rsidRPr="0033182C">
                <w:rPr>
                  <w:rFonts w:cs="Times New Roman"/>
                  <w:sz w:val="20"/>
                  <w:szCs w:val="20"/>
                  <w:rPrChange w:id="1516" w:author="Windows User" w:date="2019-09-19T01:05:00Z">
                    <w:rPr>
                      <w:rFonts w:cs="Times New Roman"/>
                      <w:szCs w:val="24"/>
                    </w:rPr>
                  </w:rPrChange>
                </w:rPr>
                <w:t xml:space="preserve"> yang </w:t>
              </w:r>
            </w:ins>
            <w:r w:rsidR="005721E2" w:rsidRPr="0033182C">
              <w:rPr>
                <w:rFonts w:cs="Times New Roman"/>
                <w:sz w:val="20"/>
                <w:szCs w:val="20"/>
              </w:rPr>
              <w:t xml:space="preserve">telah </w:t>
            </w:r>
            <w:r w:rsidR="003163C1" w:rsidRPr="0033182C">
              <w:rPr>
                <w:rFonts w:cs="Times New Roman"/>
                <w:sz w:val="20"/>
                <w:szCs w:val="20"/>
              </w:rPr>
              <w:t>didapat dari 4 sensor LDR. Fitur ini</w:t>
            </w:r>
            <w:ins w:id="1517" w:author="Windows User" w:date="2019-09-19T01:01:00Z">
              <w:r w:rsidRPr="0033182C">
                <w:rPr>
                  <w:rFonts w:cs="Times New Roman"/>
                  <w:sz w:val="20"/>
                  <w:szCs w:val="20"/>
                  <w:rPrChange w:id="1518" w:author="Windows User" w:date="2019-09-19T01:05:00Z">
                    <w:rPr>
                      <w:rFonts w:cs="Times New Roman"/>
                      <w:szCs w:val="24"/>
                    </w:rPr>
                  </w:rPrChange>
                </w:rPr>
                <w:t xml:space="preserve"> dapat dilihat oleh semua aktor</w:t>
              </w:r>
            </w:ins>
          </w:p>
        </w:tc>
      </w:tr>
      <w:tr w:rsidR="0013708C" w:rsidRPr="0033182C" w14:paraId="5404C99B" w14:textId="77777777" w:rsidTr="00904151">
        <w:trPr>
          <w:ins w:id="1519" w:author="Windows User" w:date="2019-09-19T01:01:00Z"/>
        </w:trPr>
        <w:tc>
          <w:tcPr>
            <w:tcW w:w="704" w:type="dxa"/>
          </w:tcPr>
          <w:p w14:paraId="71AE4EAA" w14:textId="77777777" w:rsidR="0013708C" w:rsidRPr="0033182C" w:rsidRDefault="0013708C" w:rsidP="00835FA0">
            <w:pPr>
              <w:spacing w:line="240" w:lineRule="auto"/>
              <w:jc w:val="center"/>
              <w:rPr>
                <w:ins w:id="1520" w:author="Windows User" w:date="2019-09-19T01:01:00Z"/>
                <w:rFonts w:cs="Times New Roman"/>
                <w:sz w:val="20"/>
                <w:szCs w:val="20"/>
                <w:rPrChange w:id="1521" w:author="Windows User" w:date="2019-09-19T01:05:00Z">
                  <w:rPr>
                    <w:ins w:id="1522" w:author="Windows User" w:date="2019-09-19T01:01:00Z"/>
                    <w:rFonts w:cs="Times New Roman"/>
                    <w:szCs w:val="24"/>
                  </w:rPr>
                </w:rPrChange>
              </w:rPr>
            </w:pPr>
            <w:r w:rsidRPr="0033182C">
              <w:rPr>
                <w:rFonts w:cs="Times New Roman"/>
                <w:sz w:val="20"/>
                <w:szCs w:val="20"/>
              </w:rPr>
              <w:t>8</w:t>
            </w:r>
          </w:p>
        </w:tc>
        <w:tc>
          <w:tcPr>
            <w:tcW w:w="2268" w:type="dxa"/>
          </w:tcPr>
          <w:p w14:paraId="470CC89E" w14:textId="0C8D4085" w:rsidR="0013708C" w:rsidRPr="0033182C" w:rsidRDefault="005721E2" w:rsidP="00835FA0">
            <w:pPr>
              <w:spacing w:line="240" w:lineRule="auto"/>
              <w:rPr>
                <w:ins w:id="1523" w:author="Windows User" w:date="2019-09-19T01:01:00Z"/>
                <w:rFonts w:cs="Times New Roman"/>
                <w:sz w:val="20"/>
                <w:szCs w:val="20"/>
                <w:rPrChange w:id="1524" w:author="Windows User" w:date="2019-09-19T01:05:00Z">
                  <w:rPr>
                    <w:ins w:id="1525" w:author="Windows User" w:date="2019-09-19T01:01:00Z"/>
                    <w:rFonts w:cs="Times New Roman"/>
                    <w:szCs w:val="24"/>
                  </w:rPr>
                </w:rPrChange>
              </w:rPr>
            </w:pPr>
            <w:r w:rsidRPr="0033182C">
              <w:rPr>
                <w:rFonts w:cs="Times New Roman"/>
                <w:sz w:val="20"/>
                <w:szCs w:val="20"/>
              </w:rPr>
              <w:t>Lihat data nilai</w:t>
            </w:r>
            <w:r w:rsidRPr="0033182C">
              <w:rPr>
                <w:rFonts w:cs="Times New Roman"/>
                <w:i/>
                <w:sz w:val="20"/>
                <w:szCs w:val="20"/>
              </w:rPr>
              <w:t xml:space="preserve"> setpoint</w:t>
            </w:r>
          </w:p>
        </w:tc>
        <w:tc>
          <w:tcPr>
            <w:tcW w:w="4955" w:type="dxa"/>
          </w:tcPr>
          <w:p w14:paraId="50792ECA" w14:textId="4577F2CD" w:rsidR="0013708C" w:rsidRPr="0033182C" w:rsidRDefault="0013708C" w:rsidP="003163C1">
            <w:pPr>
              <w:spacing w:line="240" w:lineRule="auto"/>
              <w:rPr>
                <w:ins w:id="1526" w:author="Windows User" w:date="2019-09-19T01:01:00Z"/>
                <w:rFonts w:cs="Times New Roman"/>
                <w:sz w:val="20"/>
                <w:szCs w:val="20"/>
                <w:rPrChange w:id="1527" w:author="Windows User" w:date="2019-09-19T01:05:00Z">
                  <w:rPr>
                    <w:ins w:id="1528" w:author="Windows User" w:date="2019-09-19T01:01:00Z"/>
                    <w:rFonts w:cs="Times New Roman"/>
                    <w:szCs w:val="24"/>
                  </w:rPr>
                </w:rPrChange>
              </w:rPr>
            </w:pPr>
            <w:ins w:id="1529" w:author="Windows User" w:date="2019-09-19T01:01:00Z">
              <w:r w:rsidRPr="0033182C">
                <w:rPr>
                  <w:rFonts w:cs="Times New Roman"/>
                  <w:sz w:val="20"/>
                  <w:szCs w:val="20"/>
                  <w:rPrChange w:id="1530" w:author="Windows User" w:date="2019-09-19T01:05:00Z">
                    <w:rPr>
                      <w:rFonts w:cs="Times New Roman"/>
                      <w:szCs w:val="24"/>
                    </w:rPr>
                  </w:rPrChange>
                </w:rPr>
                <w:t xml:space="preserve">Fitur yang menampilkan </w:t>
              </w:r>
            </w:ins>
            <w:r w:rsidR="003163C1" w:rsidRPr="0033182C">
              <w:rPr>
                <w:rFonts w:cs="Times New Roman"/>
                <w:sz w:val="20"/>
                <w:szCs w:val="20"/>
              </w:rPr>
              <w:t>nilai</w:t>
            </w:r>
            <w:r w:rsidR="003163C1" w:rsidRPr="0033182C">
              <w:rPr>
                <w:rFonts w:cs="Times New Roman"/>
                <w:i/>
                <w:sz w:val="20"/>
                <w:szCs w:val="20"/>
              </w:rPr>
              <w:t xml:space="preserve"> setpoint </w:t>
            </w:r>
            <w:r w:rsidR="003163C1" w:rsidRPr="0033182C">
              <w:rPr>
                <w:rFonts w:cs="Times New Roman"/>
                <w:sz w:val="20"/>
                <w:szCs w:val="20"/>
              </w:rPr>
              <w:t>yang didapat dari perhitungan dari nilai sensor dengan metode fuzzy.</w:t>
            </w:r>
          </w:p>
        </w:tc>
      </w:tr>
      <w:tr w:rsidR="0013708C" w:rsidRPr="0033182C" w14:paraId="424DEB0A" w14:textId="77777777" w:rsidTr="00904151">
        <w:trPr>
          <w:ins w:id="1531" w:author="Windows User" w:date="2019-09-19T01:01:00Z"/>
        </w:trPr>
        <w:tc>
          <w:tcPr>
            <w:tcW w:w="704" w:type="dxa"/>
          </w:tcPr>
          <w:p w14:paraId="56B7316C" w14:textId="77777777" w:rsidR="0013708C" w:rsidRPr="0033182C" w:rsidRDefault="0013708C" w:rsidP="00835FA0">
            <w:pPr>
              <w:spacing w:line="240" w:lineRule="auto"/>
              <w:jc w:val="center"/>
              <w:rPr>
                <w:ins w:id="1532" w:author="Windows User" w:date="2019-09-19T01:01:00Z"/>
                <w:rFonts w:cs="Times New Roman"/>
                <w:sz w:val="20"/>
                <w:szCs w:val="20"/>
                <w:rPrChange w:id="1533" w:author="Windows User" w:date="2019-09-19T01:05:00Z">
                  <w:rPr>
                    <w:ins w:id="1534" w:author="Windows User" w:date="2019-09-19T01:01:00Z"/>
                    <w:rFonts w:cs="Times New Roman"/>
                    <w:szCs w:val="24"/>
                  </w:rPr>
                </w:rPrChange>
              </w:rPr>
            </w:pPr>
            <w:r w:rsidRPr="0033182C">
              <w:rPr>
                <w:rFonts w:cs="Times New Roman"/>
                <w:sz w:val="20"/>
                <w:szCs w:val="20"/>
              </w:rPr>
              <w:t>9</w:t>
            </w:r>
          </w:p>
        </w:tc>
        <w:tc>
          <w:tcPr>
            <w:tcW w:w="2268" w:type="dxa"/>
          </w:tcPr>
          <w:p w14:paraId="4CEFEE93" w14:textId="4A09D5B9" w:rsidR="0013708C" w:rsidRPr="0033182C" w:rsidRDefault="005721E2" w:rsidP="00835FA0">
            <w:pPr>
              <w:spacing w:line="240" w:lineRule="auto"/>
              <w:rPr>
                <w:ins w:id="1535" w:author="Windows User" w:date="2019-09-19T01:01:00Z"/>
                <w:rFonts w:cs="Times New Roman"/>
                <w:sz w:val="20"/>
                <w:szCs w:val="20"/>
                <w:rPrChange w:id="1536" w:author="Windows User" w:date="2019-09-19T01:05:00Z">
                  <w:rPr>
                    <w:ins w:id="1537" w:author="Windows User" w:date="2019-09-19T01:01:00Z"/>
                    <w:rFonts w:cs="Times New Roman"/>
                    <w:szCs w:val="24"/>
                  </w:rPr>
                </w:rPrChange>
              </w:rPr>
            </w:pPr>
            <w:r w:rsidRPr="0033182C">
              <w:rPr>
                <w:rFonts w:cs="Times New Roman"/>
                <w:sz w:val="20"/>
                <w:szCs w:val="20"/>
              </w:rPr>
              <w:t xml:space="preserve">Lihat grafik </w:t>
            </w:r>
            <w:r w:rsidRPr="0033182C">
              <w:rPr>
                <w:rFonts w:cs="Times New Roman"/>
                <w:i/>
                <w:sz w:val="20"/>
                <w:szCs w:val="20"/>
              </w:rPr>
              <w:t>tracker</w:t>
            </w:r>
          </w:p>
        </w:tc>
        <w:tc>
          <w:tcPr>
            <w:tcW w:w="4955" w:type="dxa"/>
          </w:tcPr>
          <w:p w14:paraId="2BA05E49" w14:textId="3B703525" w:rsidR="0013708C" w:rsidRPr="0033182C" w:rsidRDefault="0013708C" w:rsidP="003163C1">
            <w:pPr>
              <w:spacing w:line="240" w:lineRule="auto"/>
              <w:rPr>
                <w:ins w:id="1538" w:author="Windows User" w:date="2019-09-19T01:01:00Z"/>
                <w:rFonts w:cs="Times New Roman"/>
                <w:sz w:val="20"/>
                <w:szCs w:val="20"/>
                <w:rPrChange w:id="1539" w:author="Windows User" w:date="2019-09-19T01:05:00Z">
                  <w:rPr>
                    <w:ins w:id="1540" w:author="Windows User" w:date="2019-09-19T01:01:00Z"/>
                    <w:rFonts w:cs="Times New Roman"/>
                    <w:szCs w:val="24"/>
                  </w:rPr>
                </w:rPrChange>
              </w:rPr>
            </w:pPr>
            <w:ins w:id="1541" w:author="Windows User" w:date="2019-09-19T01:01:00Z">
              <w:r w:rsidRPr="0033182C">
                <w:rPr>
                  <w:rFonts w:cs="Times New Roman"/>
                  <w:sz w:val="20"/>
                  <w:szCs w:val="20"/>
                  <w:rPrChange w:id="1542" w:author="Windows User" w:date="2019-09-19T01:05:00Z">
                    <w:rPr>
                      <w:rFonts w:cs="Times New Roman"/>
                      <w:szCs w:val="24"/>
                    </w:rPr>
                  </w:rPrChange>
                </w:rPr>
                <w:t>Fitur yang menampilkan grafik</w:t>
              </w:r>
            </w:ins>
            <w:r w:rsidR="003163C1" w:rsidRPr="0033182C">
              <w:rPr>
                <w:rFonts w:cs="Times New Roman"/>
                <w:sz w:val="20"/>
                <w:szCs w:val="20"/>
              </w:rPr>
              <w:t xml:space="preserve"> dari data</w:t>
            </w:r>
            <w:ins w:id="1543" w:author="Windows User" w:date="2019-09-19T01:01:00Z">
              <w:r w:rsidRPr="0033182C">
                <w:rPr>
                  <w:rFonts w:cs="Times New Roman"/>
                  <w:sz w:val="20"/>
                  <w:szCs w:val="20"/>
                  <w:rPrChange w:id="1544" w:author="Windows User" w:date="2019-09-19T01:05:00Z">
                    <w:rPr>
                      <w:rFonts w:cs="Times New Roman"/>
                      <w:szCs w:val="24"/>
                    </w:rPr>
                  </w:rPrChange>
                </w:rPr>
                <w:t xml:space="preserve"> </w:t>
              </w:r>
            </w:ins>
            <w:r w:rsidR="003163C1" w:rsidRPr="0033182C">
              <w:rPr>
                <w:rFonts w:cs="Times New Roman"/>
                <w:i/>
                <w:sz w:val="20"/>
                <w:szCs w:val="20"/>
              </w:rPr>
              <w:t>tracker</w:t>
            </w:r>
            <w:r w:rsidR="003163C1" w:rsidRPr="0033182C">
              <w:rPr>
                <w:rFonts w:cs="Times New Roman"/>
                <w:sz w:val="20"/>
                <w:szCs w:val="20"/>
              </w:rPr>
              <w:t xml:space="preserve"> </w:t>
            </w:r>
            <w:ins w:id="1545" w:author="Windows User" w:date="2019-09-19T01:01:00Z">
              <w:r w:rsidRPr="0033182C">
                <w:rPr>
                  <w:rFonts w:cs="Times New Roman"/>
                  <w:sz w:val="20"/>
                  <w:szCs w:val="20"/>
                  <w:rPrChange w:id="1546" w:author="Windows User" w:date="2019-09-19T01:05:00Z">
                    <w:rPr>
                      <w:rFonts w:cs="Times New Roman"/>
                      <w:szCs w:val="24"/>
                    </w:rPr>
                  </w:rPrChange>
                </w:rPr>
                <w:t>yang dapat dilihat oleh semua aktor</w:t>
              </w:r>
            </w:ins>
          </w:p>
        </w:tc>
      </w:tr>
      <w:tr w:rsidR="005721E2" w:rsidRPr="0033182C" w14:paraId="208ED2B0" w14:textId="77777777" w:rsidTr="00904151">
        <w:trPr>
          <w:ins w:id="1547" w:author="Windows User" w:date="2019-09-19T01:01:00Z"/>
        </w:trPr>
        <w:tc>
          <w:tcPr>
            <w:tcW w:w="704" w:type="dxa"/>
          </w:tcPr>
          <w:p w14:paraId="423EB447" w14:textId="77777777" w:rsidR="005721E2" w:rsidRPr="0033182C" w:rsidRDefault="005721E2" w:rsidP="005721E2">
            <w:pPr>
              <w:spacing w:line="240" w:lineRule="auto"/>
              <w:jc w:val="center"/>
              <w:rPr>
                <w:ins w:id="1548" w:author="Windows User" w:date="2019-09-19T01:01:00Z"/>
                <w:rFonts w:cs="Times New Roman"/>
                <w:sz w:val="20"/>
                <w:szCs w:val="20"/>
                <w:rPrChange w:id="1549" w:author="Windows User" w:date="2019-09-19T01:05:00Z">
                  <w:rPr>
                    <w:ins w:id="1550" w:author="Windows User" w:date="2019-09-19T01:01:00Z"/>
                    <w:rFonts w:cs="Times New Roman"/>
                    <w:szCs w:val="24"/>
                  </w:rPr>
                </w:rPrChange>
              </w:rPr>
            </w:pPr>
            <w:r w:rsidRPr="0033182C">
              <w:rPr>
                <w:rFonts w:cs="Times New Roman"/>
                <w:sz w:val="20"/>
                <w:szCs w:val="20"/>
              </w:rPr>
              <w:t>10</w:t>
            </w:r>
          </w:p>
        </w:tc>
        <w:tc>
          <w:tcPr>
            <w:tcW w:w="2268" w:type="dxa"/>
          </w:tcPr>
          <w:p w14:paraId="7A96D2DE" w14:textId="643E2A1E" w:rsidR="005721E2" w:rsidRPr="0033182C" w:rsidRDefault="005721E2" w:rsidP="005721E2">
            <w:pPr>
              <w:spacing w:line="240" w:lineRule="auto"/>
              <w:rPr>
                <w:ins w:id="1551" w:author="Windows User" w:date="2019-09-19T01:01:00Z"/>
                <w:rFonts w:cs="Times New Roman"/>
                <w:sz w:val="20"/>
                <w:szCs w:val="20"/>
                <w:rPrChange w:id="1552" w:author="Windows User" w:date="2019-09-19T01:05:00Z">
                  <w:rPr>
                    <w:ins w:id="1553" w:author="Windows User" w:date="2019-09-19T01:01:00Z"/>
                    <w:rFonts w:cs="Times New Roman"/>
                    <w:szCs w:val="24"/>
                  </w:rPr>
                </w:rPrChange>
              </w:rPr>
            </w:pPr>
            <w:ins w:id="1554" w:author="Windows User" w:date="2019-09-19T01:01:00Z">
              <w:r w:rsidRPr="0033182C">
                <w:rPr>
                  <w:rFonts w:cs="Times New Roman"/>
                  <w:sz w:val="20"/>
                  <w:szCs w:val="20"/>
                  <w:rPrChange w:id="1555" w:author="Windows User" w:date="2019-09-19T01:05:00Z">
                    <w:rPr>
                      <w:rFonts w:cs="Times New Roman"/>
                      <w:szCs w:val="24"/>
                    </w:rPr>
                  </w:rPrChange>
                </w:rPr>
                <w:t xml:space="preserve">Lihat </w:t>
              </w:r>
            </w:ins>
            <w:r w:rsidRPr="0033182C">
              <w:rPr>
                <w:rFonts w:cs="Times New Roman"/>
                <w:sz w:val="20"/>
                <w:szCs w:val="20"/>
              </w:rPr>
              <w:t>grafik aktuator</w:t>
            </w:r>
          </w:p>
        </w:tc>
        <w:tc>
          <w:tcPr>
            <w:tcW w:w="4955" w:type="dxa"/>
          </w:tcPr>
          <w:p w14:paraId="07248F01" w14:textId="10E219C1" w:rsidR="005721E2" w:rsidRPr="0033182C" w:rsidRDefault="003163C1" w:rsidP="003163C1">
            <w:pPr>
              <w:spacing w:line="240" w:lineRule="auto"/>
              <w:rPr>
                <w:ins w:id="1556" w:author="Windows User" w:date="2019-09-19T01:01:00Z"/>
                <w:rFonts w:cs="Times New Roman"/>
                <w:sz w:val="20"/>
                <w:szCs w:val="20"/>
                <w:rPrChange w:id="1557" w:author="Windows User" w:date="2019-09-19T01:05:00Z">
                  <w:rPr>
                    <w:ins w:id="1558" w:author="Windows User" w:date="2019-09-19T01:01:00Z"/>
                    <w:rFonts w:cs="Times New Roman"/>
                    <w:szCs w:val="24"/>
                  </w:rPr>
                </w:rPrChange>
              </w:rPr>
            </w:pPr>
            <w:ins w:id="1559" w:author="Windows User" w:date="2019-09-19T01:01:00Z">
              <w:r w:rsidRPr="0033182C">
                <w:rPr>
                  <w:rFonts w:cs="Times New Roman"/>
                  <w:sz w:val="20"/>
                  <w:szCs w:val="20"/>
                  <w:rPrChange w:id="1560" w:author="Windows User" w:date="2019-09-19T01:05:00Z">
                    <w:rPr>
                      <w:rFonts w:cs="Times New Roman"/>
                      <w:szCs w:val="24"/>
                    </w:rPr>
                  </w:rPrChange>
                </w:rPr>
                <w:t>Fitur yang menampilkan grafik</w:t>
              </w:r>
            </w:ins>
            <w:r w:rsidRPr="0033182C">
              <w:rPr>
                <w:rFonts w:cs="Times New Roman"/>
                <w:sz w:val="20"/>
                <w:szCs w:val="20"/>
              </w:rPr>
              <w:t xml:space="preserve"> </w:t>
            </w:r>
            <w:ins w:id="1561" w:author="Windows User" w:date="2019-09-19T01:01:00Z">
              <w:r w:rsidRPr="0033182C">
                <w:rPr>
                  <w:rFonts w:cs="Times New Roman"/>
                  <w:sz w:val="20"/>
                  <w:szCs w:val="20"/>
                  <w:rPrChange w:id="1562" w:author="Windows User" w:date="2019-09-19T01:05:00Z">
                    <w:rPr>
                      <w:rFonts w:cs="Times New Roman"/>
                      <w:szCs w:val="24"/>
                    </w:rPr>
                  </w:rPrChange>
                </w:rPr>
                <w:t>yang dapat dilihat oleh semua aktor</w:t>
              </w:r>
            </w:ins>
          </w:p>
        </w:tc>
      </w:tr>
      <w:tr w:rsidR="005721E2" w:rsidRPr="0033182C" w14:paraId="5CB5AA28" w14:textId="77777777" w:rsidTr="00904151">
        <w:trPr>
          <w:ins w:id="1563" w:author="Windows User" w:date="2019-09-19T01:01:00Z"/>
        </w:trPr>
        <w:tc>
          <w:tcPr>
            <w:tcW w:w="704" w:type="dxa"/>
          </w:tcPr>
          <w:p w14:paraId="22355BB1" w14:textId="77777777" w:rsidR="005721E2" w:rsidRPr="0033182C" w:rsidRDefault="005721E2" w:rsidP="005721E2">
            <w:pPr>
              <w:spacing w:line="240" w:lineRule="auto"/>
              <w:jc w:val="center"/>
              <w:rPr>
                <w:ins w:id="1564" w:author="Windows User" w:date="2019-09-19T01:01:00Z"/>
                <w:rFonts w:cs="Times New Roman"/>
                <w:sz w:val="20"/>
                <w:szCs w:val="20"/>
                <w:rPrChange w:id="1565" w:author="Windows User" w:date="2019-09-19T01:05:00Z">
                  <w:rPr>
                    <w:ins w:id="1566" w:author="Windows User" w:date="2019-09-19T01:01:00Z"/>
                    <w:rFonts w:cs="Times New Roman"/>
                    <w:szCs w:val="24"/>
                  </w:rPr>
                </w:rPrChange>
              </w:rPr>
            </w:pPr>
            <w:r w:rsidRPr="0033182C">
              <w:rPr>
                <w:rFonts w:cs="Times New Roman"/>
                <w:sz w:val="20"/>
                <w:szCs w:val="20"/>
              </w:rPr>
              <w:t>11</w:t>
            </w:r>
          </w:p>
        </w:tc>
        <w:tc>
          <w:tcPr>
            <w:tcW w:w="2268" w:type="dxa"/>
          </w:tcPr>
          <w:p w14:paraId="740B6027" w14:textId="77777777" w:rsidR="005721E2" w:rsidRPr="0033182C" w:rsidRDefault="005721E2" w:rsidP="005721E2">
            <w:pPr>
              <w:spacing w:line="240" w:lineRule="auto"/>
              <w:rPr>
                <w:ins w:id="1567" w:author="Windows User" w:date="2019-09-19T01:01:00Z"/>
                <w:rFonts w:cs="Times New Roman"/>
                <w:sz w:val="20"/>
                <w:szCs w:val="20"/>
                <w:rPrChange w:id="1568" w:author="Windows User" w:date="2019-09-19T01:05:00Z">
                  <w:rPr>
                    <w:ins w:id="1569" w:author="Windows User" w:date="2019-09-19T01:01:00Z"/>
                    <w:rFonts w:cs="Times New Roman"/>
                    <w:szCs w:val="24"/>
                  </w:rPr>
                </w:rPrChange>
              </w:rPr>
            </w:pPr>
            <w:ins w:id="1570" w:author="Windows User" w:date="2019-09-19T01:01:00Z">
              <w:r w:rsidRPr="0033182C">
                <w:rPr>
                  <w:rFonts w:cs="Times New Roman"/>
                  <w:sz w:val="20"/>
                  <w:szCs w:val="20"/>
                  <w:rPrChange w:id="1571" w:author="Windows User" w:date="2019-09-19T01:05:00Z">
                    <w:rPr>
                      <w:rFonts w:cs="Times New Roman"/>
                      <w:szCs w:val="24"/>
                    </w:rPr>
                  </w:rPrChange>
                </w:rPr>
                <w:t>Logout</w:t>
              </w:r>
            </w:ins>
          </w:p>
        </w:tc>
        <w:tc>
          <w:tcPr>
            <w:tcW w:w="4955" w:type="dxa"/>
          </w:tcPr>
          <w:p w14:paraId="7374A39D" w14:textId="5ACB2959" w:rsidR="005721E2" w:rsidRPr="0033182C" w:rsidRDefault="005721E2" w:rsidP="003163C1">
            <w:pPr>
              <w:spacing w:line="240" w:lineRule="auto"/>
              <w:rPr>
                <w:ins w:id="1572" w:author="Windows User" w:date="2019-09-19T01:01:00Z"/>
                <w:rFonts w:cs="Times New Roman"/>
                <w:sz w:val="20"/>
                <w:szCs w:val="20"/>
                <w:rPrChange w:id="1573" w:author="Windows User" w:date="2019-09-19T01:05:00Z">
                  <w:rPr>
                    <w:ins w:id="1574" w:author="Windows User" w:date="2019-09-19T01:01:00Z"/>
                    <w:rFonts w:cs="Times New Roman"/>
                    <w:szCs w:val="24"/>
                  </w:rPr>
                </w:rPrChange>
              </w:rPr>
            </w:pPr>
            <w:ins w:id="1575" w:author="Windows User" w:date="2019-09-19T01:01:00Z">
              <w:r w:rsidRPr="0033182C">
                <w:rPr>
                  <w:rFonts w:cs="Times New Roman"/>
                  <w:sz w:val="20"/>
                  <w:szCs w:val="20"/>
                  <w:rPrChange w:id="1576" w:author="Windows User" w:date="2019-09-19T01:05:00Z">
                    <w:rPr>
                      <w:rFonts w:cs="Times New Roman"/>
                      <w:szCs w:val="24"/>
                    </w:rPr>
                  </w:rPrChange>
                </w:rPr>
                <w:t xml:space="preserve">Fitur untuk keluar dari sistem. Fitur ini </w:t>
              </w:r>
            </w:ins>
            <w:r w:rsidR="003163C1" w:rsidRPr="0033182C">
              <w:rPr>
                <w:rFonts w:cs="Times New Roman"/>
                <w:sz w:val="20"/>
                <w:szCs w:val="20"/>
              </w:rPr>
              <w:t>dapat</w:t>
            </w:r>
            <w:ins w:id="1577" w:author="Windows User" w:date="2019-09-19T01:01:00Z">
              <w:r w:rsidRPr="0033182C">
                <w:rPr>
                  <w:rFonts w:cs="Times New Roman"/>
                  <w:sz w:val="20"/>
                  <w:szCs w:val="20"/>
                  <w:rPrChange w:id="1578" w:author="Windows User" w:date="2019-09-19T01:05:00Z">
                    <w:rPr>
                      <w:rFonts w:cs="Times New Roman"/>
                      <w:szCs w:val="24"/>
                    </w:rPr>
                  </w:rPrChange>
                </w:rPr>
                <w:t xml:space="preserve"> diakses oleh semua aktor</w:t>
              </w:r>
            </w:ins>
          </w:p>
        </w:tc>
      </w:tr>
    </w:tbl>
    <w:p w14:paraId="404D9E91" w14:textId="77777777" w:rsidR="0013708C" w:rsidRPr="0033182C" w:rsidRDefault="0013708C">
      <w:pPr>
        <w:pStyle w:val="ListParagraph"/>
        <w:rPr>
          <w:ins w:id="1579" w:author="Windows User" w:date="2019-09-19T01:01:00Z"/>
          <w:rFonts w:cs="Times New Roman"/>
          <w:szCs w:val="24"/>
        </w:rPr>
        <w:pPrChange w:id="1580" w:author="Windows User" w:date="2019-09-19T01:04:00Z">
          <w:pPr>
            <w:pStyle w:val="ListParagraph"/>
            <w:numPr>
              <w:numId w:val="42"/>
            </w:numPr>
            <w:ind w:hanging="360"/>
          </w:pPr>
        </w:pPrChange>
      </w:pPr>
    </w:p>
    <w:p w14:paraId="7CC8F8F0" w14:textId="041368E2" w:rsidR="0013708C" w:rsidRPr="0033182C" w:rsidRDefault="0013708C">
      <w:pPr>
        <w:pStyle w:val="ListParagraph"/>
        <w:keepNext/>
        <w:rPr>
          <w:ins w:id="1581" w:author="Windows User" w:date="2019-09-19T01:06:00Z"/>
          <w:rFonts w:cs="Times New Roman"/>
        </w:rPr>
        <w:pPrChange w:id="1582" w:author="Windows User" w:date="2019-09-19T01:07:00Z">
          <w:pPr>
            <w:pStyle w:val="ListParagraph"/>
            <w:keepNext/>
            <w:numPr>
              <w:numId w:val="42"/>
            </w:numPr>
            <w:ind w:hanging="360"/>
          </w:pPr>
        </w:pPrChange>
      </w:pPr>
    </w:p>
    <w:p w14:paraId="6AC0E8CE" w14:textId="77777777" w:rsidR="005721E2" w:rsidRPr="0033182C" w:rsidRDefault="005721E2" w:rsidP="005721E2">
      <w:pPr>
        <w:keepNext/>
        <w:spacing w:after="160" w:line="259" w:lineRule="auto"/>
        <w:jc w:val="left"/>
        <w:rPr>
          <w:rFonts w:cs="Times New Roman"/>
        </w:rPr>
      </w:pPr>
      <w:r w:rsidRPr="0033182C">
        <w:rPr>
          <w:rFonts w:cs="Times New Roman"/>
          <w:noProof/>
          <w:sz w:val="22"/>
        </w:rPr>
        <w:drawing>
          <wp:inline distT="0" distB="0" distL="0" distR="0" wp14:anchorId="2FA9A887" wp14:editId="41454A8A">
            <wp:extent cx="5039995" cy="7152005"/>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secase.jpg"/>
                    <pic:cNvPicPr/>
                  </pic:nvPicPr>
                  <pic:blipFill>
                    <a:blip r:embed="rId31">
                      <a:extLst>
                        <a:ext uri="{28A0092B-C50C-407E-A947-70E740481C1C}">
                          <a14:useLocalDpi xmlns:a14="http://schemas.microsoft.com/office/drawing/2010/main" val="0"/>
                        </a:ext>
                      </a:extLst>
                    </a:blip>
                    <a:stretch>
                      <a:fillRect/>
                    </a:stretch>
                  </pic:blipFill>
                  <pic:spPr>
                    <a:xfrm>
                      <a:off x="0" y="0"/>
                      <a:ext cx="5039995" cy="7152005"/>
                    </a:xfrm>
                    <a:prstGeom prst="rect">
                      <a:avLst/>
                    </a:prstGeom>
                  </pic:spPr>
                </pic:pic>
              </a:graphicData>
            </a:graphic>
          </wp:inline>
        </w:drawing>
      </w:r>
    </w:p>
    <w:p w14:paraId="05B00938" w14:textId="2BA6C3B1" w:rsidR="005721E2" w:rsidRPr="0033182C" w:rsidRDefault="005721E2" w:rsidP="005721E2">
      <w:pPr>
        <w:pStyle w:val="Caption"/>
        <w:jc w:val="center"/>
        <w:rPr>
          <w:rFonts w:cs="Times New Roman"/>
          <w:color w:val="auto"/>
          <w:sz w:val="22"/>
        </w:rPr>
      </w:pPr>
      <w:bookmarkStart w:id="1583" w:name="_Toc23880249"/>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4</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2</w:t>
      </w:r>
      <w:r w:rsidR="000B6C7D">
        <w:rPr>
          <w:rFonts w:cs="Times New Roman"/>
          <w:i w:val="0"/>
          <w:color w:val="auto"/>
          <w:sz w:val="22"/>
        </w:rPr>
        <w:fldChar w:fldCharType="end"/>
      </w:r>
      <w:r w:rsidRPr="0033182C">
        <w:rPr>
          <w:rFonts w:cs="Times New Roman"/>
          <w:color w:val="auto"/>
          <w:sz w:val="22"/>
        </w:rPr>
        <w:t xml:space="preserve"> Usecase Diagram</w:t>
      </w:r>
      <w:bookmarkEnd w:id="1583"/>
    </w:p>
    <w:p w14:paraId="214A02E3" w14:textId="15DD6D90" w:rsidR="0013708C" w:rsidRPr="0033182C" w:rsidRDefault="0013708C" w:rsidP="0013708C">
      <w:pPr>
        <w:spacing w:after="160" w:line="259" w:lineRule="auto"/>
        <w:jc w:val="left"/>
        <w:rPr>
          <w:ins w:id="1584" w:author="Windows User" w:date="2019-09-19T00:52:00Z"/>
          <w:rFonts w:cs="Times New Roman"/>
          <w:i/>
          <w:iCs/>
          <w:sz w:val="22"/>
          <w:szCs w:val="18"/>
          <w:rPrChange w:id="1585" w:author="Windows User" w:date="2019-09-19T01:07:00Z">
            <w:rPr>
              <w:ins w:id="1586" w:author="Windows User" w:date="2019-09-19T00:52:00Z"/>
            </w:rPr>
          </w:rPrChange>
        </w:rPr>
      </w:pPr>
      <w:ins w:id="1587" w:author="Windows User" w:date="2019-09-19T01:07:00Z">
        <w:r w:rsidRPr="0033182C">
          <w:rPr>
            <w:rFonts w:cs="Times New Roman"/>
            <w:sz w:val="22"/>
          </w:rPr>
          <w:br w:type="page"/>
        </w:r>
      </w:ins>
    </w:p>
    <w:p w14:paraId="517061F7" w14:textId="77777777" w:rsidR="00872B65" w:rsidRPr="0033182C" w:rsidRDefault="00872B65">
      <w:pPr>
        <w:pStyle w:val="Heading2"/>
        <w:ind w:left="426"/>
        <w:rPr>
          <w:rFonts w:cs="Times New Roman"/>
          <w:lang w:val="en-ID"/>
        </w:rPr>
        <w:pPrChange w:id="1588" w:author="Windows User" w:date="2019-09-19T01:11:00Z">
          <w:pPr/>
        </w:pPrChange>
      </w:pPr>
      <w:bookmarkStart w:id="1589" w:name="_Toc23880361"/>
      <w:ins w:id="1590" w:author="Windows User" w:date="2019-09-19T01:09:00Z">
        <w:r w:rsidRPr="0033182C">
          <w:rPr>
            <w:rFonts w:cs="Times New Roman"/>
            <w:lang w:val="en-ID"/>
          </w:rPr>
          <w:lastRenderedPageBreak/>
          <w:t>Skenario</w:t>
        </w:r>
      </w:ins>
      <w:bookmarkEnd w:id="1589"/>
    </w:p>
    <w:p w14:paraId="66CD6DAE" w14:textId="0E16EAA0" w:rsidR="00872B65" w:rsidRPr="0033182C" w:rsidRDefault="00872B65" w:rsidP="00872B65">
      <w:pPr>
        <w:ind w:firstLine="426"/>
        <w:rPr>
          <w:ins w:id="1591" w:author="Windows User" w:date="2019-09-19T01:10:00Z"/>
          <w:rFonts w:cs="Times New Roman"/>
          <w:szCs w:val="24"/>
          <w:lang w:val="en-ID"/>
        </w:rPr>
      </w:pPr>
      <w:ins w:id="1592" w:author="Windows User" w:date="2019-09-19T01:09:00Z">
        <w:r w:rsidRPr="0033182C">
          <w:rPr>
            <w:rFonts w:cs="Times New Roman"/>
            <w:szCs w:val="24"/>
            <w:lang w:val="en-ID"/>
          </w:rPr>
          <w:t>Skenario merupakan alur yang menjelaskan proses pada setiap usecase. Skenario berisi nama usecase, aktor, pre-condition. Post condition, scenario utama dan scenario alternatif.</w:t>
        </w:r>
      </w:ins>
    </w:p>
    <w:p w14:paraId="71F5A6B7" w14:textId="77777777" w:rsidR="00872B65" w:rsidRPr="0033182C" w:rsidRDefault="00872B65">
      <w:pPr>
        <w:pStyle w:val="Heading3"/>
        <w:rPr>
          <w:ins w:id="1593" w:author="Windows User" w:date="2019-09-19T01:09:00Z"/>
          <w:rFonts w:cs="Times New Roman"/>
          <w:lang w:val="en-ID"/>
        </w:rPr>
        <w:pPrChange w:id="1594" w:author="Windows User" w:date="2019-09-19T01:11:00Z">
          <w:pPr/>
        </w:pPrChange>
      </w:pPr>
      <w:bookmarkStart w:id="1595" w:name="_Toc23880362"/>
      <w:ins w:id="1596" w:author="Windows User" w:date="2019-09-19T01:10:00Z">
        <w:r w:rsidRPr="0033182C">
          <w:rPr>
            <w:rFonts w:cs="Times New Roman"/>
            <w:lang w:val="en-ID"/>
          </w:rPr>
          <w:t xml:space="preserve">Skenario </w:t>
        </w:r>
        <w:r w:rsidRPr="0033182C">
          <w:rPr>
            <w:rFonts w:cs="Times New Roman"/>
            <w:i/>
            <w:lang w:val="en-ID"/>
          </w:rPr>
          <w:t xml:space="preserve">Log </w:t>
        </w:r>
      </w:ins>
      <w:ins w:id="1597" w:author="Windows User" w:date="2019-09-19T01:53:00Z">
        <w:r w:rsidRPr="0033182C">
          <w:rPr>
            <w:rFonts w:cs="Times New Roman"/>
            <w:i/>
            <w:lang w:val="en-ID"/>
          </w:rPr>
          <w:t>I</w:t>
        </w:r>
      </w:ins>
      <w:ins w:id="1598" w:author="Windows User" w:date="2019-09-19T01:10:00Z">
        <w:r w:rsidRPr="0033182C">
          <w:rPr>
            <w:rFonts w:cs="Times New Roman"/>
            <w:i/>
            <w:lang w:val="en-ID"/>
            <w:rPrChange w:id="1599" w:author="Windows User" w:date="2019-09-19T01:11:00Z">
              <w:rPr>
                <w:lang w:val="en-ID"/>
              </w:rPr>
            </w:rPrChange>
          </w:rPr>
          <w:t>n</w:t>
        </w:r>
      </w:ins>
      <w:bookmarkEnd w:id="1595"/>
    </w:p>
    <w:p w14:paraId="2831BE90" w14:textId="6F72AD6A" w:rsidR="00872B65" w:rsidRPr="0033182C" w:rsidRDefault="00872B65">
      <w:pPr>
        <w:ind w:left="66" w:firstLine="360"/>
        <w:rPr>
          <w:ins w:id="1600" w:author="Windows User" w:date="2019-09-19T02:26:00Z"/>
          <w:rFonts w:cs="Times New Roman"/>
          <w:b/>
          <w:i/>
          <w:szCs w:val="24"/>
          <w:lang w:val="en-ID"/>
          <w:rPrChange w:id="1601" w:author="Windows User" w:date="2019-09-19T02:26:00Z">
            <w:rPr>
              <w:ins w:id="1602" w:author="Windows User" w:date="2019-09-19T02:26:00Z"/>
            </w:rPr>
          </w:rPrChange>
        </w:rPr>
        <w:pPrChange w:id="1603" w:author="Windows User" w:date="2019-09-19T02:26:00Z">
          <w:pPr/>
        </w:pPrChange>
      </w:pPr>
      <w:ins w:id="1604" w:author="Windows User" w:date="2019-09-19T01:09:00Z">
        <w:r w:rsidRPr="0033182C">
          <w:rPr>
            <w:rFonts w:cs="Times New Roman"/>
            <w:szCs w:val="24"/>
          </w:rPr>
          <w:t xml:space="preserve">Skenario ini menjelaskan alur masuk ke dalam sistem. </w:t>
        </w:r>
      </w:ins>
      <w:ins w:id="1605" w:author="Windows User" w:date="2019-09-19T01:11:00Z">
        <w:r w:rsidRPr="0033182C">
          <w:rPr>
            <w:rFonts w:cs="Times New Roman"/>
            <w:szCs w:val="24"/>
          </w:rPr>
          <w:t>Seluruh akt</w:t>
        </w:r>
      </w:ins>
      <w:ins w:id="1606" w:author="Windows User" w:date="2019-09-19T01:48:00Z">
        <w:r w:rsidRPr="0033182C">
          <w:rPr>
            <w:rFonts w:cs="Times New Roman"/>
            <w:szCs w:val="24"/>
          </w:rPr>
          <w:t xml:space="preserve">or </w:t>
        </w:r>
      </w:ins>
      <w:ins w:id="1607" w:author="Windows User" w:date="2019-09-19T01:09:00Z">
        <w:r w:rsidRPr="0033182C">
          <w:rPr>
            <w:rFonts w:cs="Times New Roman"/>
            <w:szCs w:val="24"/>
          </w:rPr>
          <w:t xml:space="preserve">yang akan memasuki sistem harus memasukkan </w:t>
        </w:r>
        <w:r w:rsidRPr="0033182C">
          <w:rPr>
            <w:rFonts w:cs="Times New Roman"/>
            <w:i/>
            <w:szCs w:val="24"/>
            <w:rPrChange w:id="1608" w:author="Windows User" w:date="2019-09-19T01:51:00Z">
              <w:rPr>
                <w:rFonts w:cs="Times New Roman"/>
                <w:szCs w:val="24"/>
              </w:rPr>
            </w:rPrChange>
          </w:rPr>
          <w:t>username</w:t>
        </w:r>
        <w:r w:rsidRPr="0033182C">
          <w:rPr>
            <w:rFonts w:cs="Times New Roman"/>
            <w:szCs w:val="24"/>
          </w:rPr>
          <w:t xml:space="preserve"> dan </w:t>
        </w:r>
        <w:r w:rsidRPr="0033182C">
          <w:rPr>
            <w:rFonts w:cs="Times New Roman"/>
            <w:i/>
            <w:szCs w:val="24"/>
            <w:rPrChange w:id="1609" w:author="Windows User" w:date="2019-09-19T01:51:00Z">
              <w:rPr>
                <w:rFonts w:cs="Times New Roman"/>
                <w:szCs w:val="24"/>
              </w:rPr>
            </w:rPrChange>
          </w:rPr>
          <w:t>password</w:t>
        </w:r>
        <w:r w:rsidRPr="0033182C">
          <w:rPr>
            <w:rFonts w:cs="Times New Roman"/>
            <w:szCs w:val="24"/>
          </w:rPr>
          <w:t xml:space="preserve"> yang dimiliki.</w:t>
        </w:r>
      </w:ins>
      <w:ins w:id="1610" w:author="Windows User" w:date="2019-09-19T01:49:00Z">
        <w:r w:rsidRPr="0033182C">
          <w:rPr>
            <w:rFonts w:cs="Times New Roman"/>
            <w:szCs w:val="24"/>
          </w:rPr>
          <w:t xml:space="preserve"> Jika </w:t>
        </w:r>
        <w:r w:rsidRPr="0033182C">
          <w:rPr>
            <w:rFonts w:cs="Times New Roman"/>
            <w:i/>
            <w:szCs w:val="24"/>
            <w:rPrChange w:id="1611" w:author="Windows User" w:date="2019-09-19T01:51:00Z">
              <w:rPr>
                <w:rFonts w:cs="Times New Roman"/>
                <w:szCs w:val="24"/>
              </w:rPr>
            </w:rPrChange>
          </w:rPr>
          <w:t>usernam</w:t>
        </w:r>
        <w:r w:rsidRPr="0033182C">
          <w:rPr>
            <w:rFonts w:cs="Times New Roman"/>
            <w:szCs w:val="24"/>
          </w:rPr>
          <w:t xml:space="preserve">e dan </w:t>
        </w:r>
        <w:r w:rsidRPr="0033182C">
          <w:rPr>
            <w:rFonts w:cs="Times New Roman"/>
            <w:i/>
            <w:szCs w:val="24"/>
            <w:rPrChange w:id="1612" w:author="Windows User" w:date="2019-09-19T01:51:00Z">
              <w:rPr>
                <w:rFonts w:cs="Times New Roman"/>
                <w:szCs w:val="24"/>
              </w:rPr>
            </w:rPrChange>
          </w:rPr>
          <w:t>password</w:t>
        </w:r>
        <w:r w:rsidRPr="0033182C">
          <w:rPr>
            <w:rFonts w:cs="Times New Roman"/>
            <w:szCs w:val="24"/>
          </w:rPr>
          <w:t xml:space="preserve"> yang dimasukkan benar maka akan berhasil masuk ke </w:t>
        </w:r>
      </w:ins>
      <w:ins w:id="1613" w:author="Windows User" w:date="2019-09-19T01:51:00Z">
        <w:r w:rsidRPr="0033182C">
          <w:rPr>
            <w:rFonts w:cs="Times New Roman"/>
            <w:szCs w:val="24"/>
          </w:rPr>
          <w:t>sistem</w:t>
        </w:r>
      </w:ins>
      <w:ins w:id="1614" w:author="Windows User" w:date="2019-09-19T01:50:00Z">
        <w:r w:rsidRPr="0033182C">
          <w:rPr>
            <w:rFonts w:cs="Times New Roman"/>
            <w:szCs w:val="24"/>
          </w:rPr>
          <w:t>, sebaliknya jika salah maka akan muncul pemberitahuan jika</w:t>
        </w:r>
        <w:r w:rsidRPr="0033182C">
          <w:rPr>
            <w:rFonts w:cs="Times New Roman"/>
            <w:i/>
            <w:szCs w:val="24"/>
            <w:rPrChange w:id="1615" w:author="Windows User" w:date="2019-09-19T01:52:00Z">
              <w:rPr>
                <w:rFonts w:cs="Times New Roman"/>
                <w:szCs w:val="24"/>
              </w:rPr>
            </w:rPrChange>
          </w:rPr>
          <w:t xml:space="preserve"> username</w:t>
        </w:r>
        <w:r w:rsidRPr="0033182C">
          <w:rPr>
            <w:rFonts w:cs="Times New Roman"/>
            <w:szCs w:val="24"/>
          </w:rPr>
          <w:t xml:space="preserve"> atau </w:t>
        </w:r>
        <w:r w:rsidRPr="0033182C">
          <w:rPr>
            <w:rFonts w:cs="Times New Roman"/>
            <w:i/>
            <w:szCs w:val="24"/>
            <w:rPrChange w:id="1616" w:author="Windows User" w:date="2019-09-19T01:51:00Z">
              <w:rPr>
                <w:rFonts w:cs="Times New Roman"/>
                <w:szCs w:val="24"/>
              </w:rPr>
            </w:rPrChange>
          </w:rPr>
          <w:t>password</w:t>
        </w:r>
        <w:r w:rsidRPr="0033182C">
          <w:rPr>
            <w:rFonts w:cs="Times New Roman"/>
            <w:szCs w:val="24"/>
          </w:rPr>
          <w:t xml:space="preserve"> salah.</w:t>
        </w:r>
      </w:ins>
      <w:ins w:id="1617" w:author="Windows User" w:date="2019-09-19T01:09:00Z">
        <w:r w:rsidRPr="0033182C">
          <w:rPr>
            <w:rFonts w:cs="Times New Roman"/>
            <w:szCs w:val="24"/>
          </w:rPr>
          <w:t xml:space="preserve"> Skenario login dapat dilihat pada </w:t>
        </w:r>
      </w:ins>
      <w:r w:rsidR="009241A1" w:rsidRPr="0033182C">
        <w:rPr>
          <w:rFonts w:cs="Times New Roman"/>
          <w:szCs w:val="24"/>
        </w:rPr>
        <w:t xml:space="preserve">lampiran </w:t>
      </w:r>
      <w:ins w:id="1618" w:author="Windows User" w:date="2019-09-19T01:09:00Z">
        <w:r w:rsidRPr="0033182C">
          <w:rPr>
            <w:rFonts w:cs="Times New Roman"/>
            <w:szCs w:val="24"/>
          </w:rPr>
          <w:t xml:space="preserve">Tabel </w:t>
        </w:r>
      </w:ins>
      <w:r w:rsidR="009241A1" w:rsidRPr="0033182C">
        <w:rPr>
          <w:rFonts w:cs="Times New Roman"/>
          <w:szCs w:val="24"/>
        </w:rPr>
        <w:t>A</w:t>
      </w:r>
      <w:ins w:id="1619" w:author="Windows User" w:date="2019-09-19T01:09:00Z">
        <w:r w:rsidRPr="0033182C">
          <w:rPr>
            <w:rFonts w:cs="Times New Roman"/>
            <w:szCs w:val="24"/>
          </w:rPr>
          <w:t>.</w:t>
        </w:r>
      </w:ins>
      <w:r w:rsidR="009241A1" w:rsidRPr="0033182C">
        <w:rPr>
          <w:rFonts w:cs="Times New Roman"/>
          <w:szCs w:val="24"/>
        </w:rPr>
        <w:t xml:space="preserve">2. </w:t>
      </w:r>
    </w:p>
    <w:p w14:paraId="0BF9E431" w14:textId="77777777" w:rsidR="00872B65" w:rsidRPr="0033182C" w:rsidRDefault="00872B65" w:rsidP="00872B65">
      <w:pPr>
        <w:pStyle w:val="Heading3"/>
        <w:rPr>
          <w:ins w:id="1620" w:author="Windows User" w:date="2019-09-19T01:54:00Z"/>
          <w:rFonts w:cs="Times New Roman"/>
          <w:lang w:val="en-ID"/>
        </w:rPr>
      </w:pPr>
      <w:bookmarkStart w:id="1621" w:name="_Toc23880363"/>
      <w:ins w:id="1622" w:author="Windows User" w:date="2019-09-19T01:54:00Z">
        <w:r w:rsidRPr="0033182C">
          <w:rPr>
            <w:rFonts w:cs="Times New Roman"/>
            <w:lang w:val="en-ID"/>
          </w:rPr>
          <w:t>Skenario Tambah</w:t>
        </w:r>
        <w:r w:rsidRPr="0033182C">
          <w:rPr>
            <w:rFonts w:cs="Times New Roman"/>
            <w:i/>
            <w:lang w:val="en-ID"/>
            <w:rPrChange w:id="1623" w:author="Windows User" w:date="2019-09-19T01:55:00Z">
              <w:rPr>
                <w:lang w:val="en-ID"/>
              </w:rPr>
            </w:rPrChange>
          </w:rPr>
          <w:t xml:space="preserve"> </w:t>
        </w:r>
      </w:ins>
      <w:ins w:id="1624" w:author="Windows User" w:date="2019-09-19T02:08:00Z">
        <w:r w:rsidRPr="0033182C">
          <w:rPr>
            <w:rFonts w:cs="Times New Roman"/>
            <w:i/>
            <w:lang w:val="en-ID"/>
          </w:rPr>
          <w:t>User</w:t>
        </w:r>
      </w:ins>
      <w:bookmarkEnd w:id="1621"/>
    </w:p>
    <w:p w14:paraId="6E2FD9F1" w14:textId="749AD56A" w:rsidR="00872B65" w:rsidRPr="0033182C" w:rsidRDefault="00872B65">
      <w:pPr>
        <w:ind w:firstLine="426"/>
        <w:rPr>
          <w:ins w:id="1625" w:author="Windows User" w:date="2019-09-19T01:59:00Z"/>
          <w:rFonts w:cs="Times New Roman"/>
          <w:i/>
          <w:szCs w:val="24"/>
          <w:rPrChange w:id="1626" w:author="Windows User" w:date="2019-09-19T01:59:00Z">
            <w:rPr>
              <w:ins w:id="1627" w:author="Windows User" w:date="2019-09-19T01:59:00Z"/>
            </w:rPr>
          </w:rPrChange>
        </w:rPr>
        <w:pPrChange w:id="1628" w:author="Windows User" w:date="2019-09-19T01:59:00Z">
          <w:pPr/>
        </w:pPrChange>
      </w:pPr>
      <w:ins w:id="1629" w:author="Windows User" w:date="2019-09-19T01:55:00Z">
        <w:r w:rsidRPr="0033182C">
          <w:rPr>
            <w:rFonts w:cs="Times New Roman"/>
            <w:szCs w:val="24"/>
          </w:rPr>
          <w:t xml:space="preserve">Skenario ini menjelaskan alur </w:t>
        </w:r>
      </w:ins>
      <w:r w:rsidR="00737722" w:rsidRPr="0033182C">
        <w:rPr>
          <w:rFonts w:cs="Times New Roman"/>
          <w:szCs w:val="24"/>
        </w:rPr>
        <w:t>menambahkan pengguna yang bisa mengakses sistem</w:t>
      </w:r>
      <w:ins w:id="1630" w:author="Windows User" w:date="2019-09-19T01:55:00Z">
        <w:r w:rsidRPr="0033182C">
          <w:rPr>
            <w:rFonts w:cs="Times New Roman"/>
            <w:szCs w:val="24"/>
          </w:rPr>
          <w:t xml:space="preserve">. Fitur untuk menambah data </w:t>
        </w:r>
      </w:ins>
      <w:ins w:id="1631" w:author="Windows User" w:date="2019-09-19T02:00:00Z">
        <w:r w:rsidRPr="0033182C">
          <w:rPr>
            <w:rFonts w:cs="Times New Roman"/>
            <w:szCs w:val="24"/>
          </w:rPr>
          <w:t>pengguna</w:t>
        </w:r>
      </w:ins>
      <w:ins w:id="1632" w:author="Windows User" w:date="2019-09-19T01:55:00Z">
        <w:r w:rsidRPr="0033182C">
          <w:rPr>
            <w:rFonts w:cs="Times New Roman"/>
            <w:szCs w:val="24"/>
          </w:rPr>
          <w:t xml:space="preserve"> </w:t>
        </w:r>
      </w:ins>
      <w:ins w:id="1633" w:author="Windows User" w:date="2019-09-19T01:56:00Z">
        <w:r w:rsidRPr="0033182C">
          <w:rPr>
            <w:rFonts w:cs="Times New Roman"/>
            <w:szCs w:val="24"/>
          </w:rPr>
          <w:t>hanya</w:t>
        </w:r>
      </w:ins>
      <w:ins w:id="1634" w:author="Windows User" w:date="2019-09-19T01:55:00Z">
        <w:r w:rsidRPr="0033182C">
          <w:rPr>
            <w:rFonts w:cs="Times New Roman"/>
            <w:szCs w:val="24"/>
          </w:rPr>
          <w:t xml:space="preserve"> dapat dilakukan oleh admin. </w:t>
        </w:r>
      </w:ins>
      <w:ins w:id="1635" w:author="Windows User" w:date="2019-09-19T01:56:00Z">
        <w:r w:rsidRPr="0033182C">
          <w:rPr>
            <w:rFonts w:cs="Times New Roman"/>
            <w:szCs w:val="24"/>
          </w:rPr>
          <w:t xml:space="preserve">Admin harus masuk pada menu tambah </w:t>
        </w:r>
      </w:ins>
      <w:ins w:id="1636" w:author="Windows User" w:date="2019-09-19T02:00:00Z">
        <w:r w:rsidRPr="0033182C">
          <w:rPr>
            <w:rFonts w:cs="Times New Roman"/>
            <w:szCs w:val="24"/>
          </w:rPr>
          <w:t>pengguna</w:t>
        </w:r>
      </w:ins>
      <w:ins w:id="1637" w:author="Windows User" w:date="2019-09-19T01:56:00Z">
        <w:r w:rsidRPr="0033182C">
          <w:rPr>
            <w:rFonts w:cs="Times New Roman"/>
            <w:szCs w:val="24"/>
          </w:rPr>
          <w:t xml:space="preserve"> terlebih dahulu. </w:t>
        </w:r>
      </w:ins>
      <w:ins w:id="1638" w:author="Windows User" w:date="2019-09-19T01:57:00Z">
        <w:r w:rsidRPr="0033182C">
          <w:rPr>
            <w:rFonts w:cs="Times New Roman"/>
            <w:szCs w:val="24"/>
          </w:rPr>
          <w:t>Setelah itu mengisikan</w:t>
        </w:r>
      </w:ins>
      <w:ins w:id="1639" w:author="Windows User" w:date="2019-09-19T02:00:00Z">
        <w:r w:rsidRPr="0033182C">
          <w:rPr>
            <w:rFonts w:cs="Times New Roman"/>
            <w:szCs w:val="24"/>
          </w:rPr>
          <w:t xml:space="preserve"> dan </w:t>
        </w:r>
        <w:r w:rsidRPr="0033182C">
          <w:rPr>
            <w:rFonts w:cs="Times New Roman"/>
            <w:i/>
            <w:szCs w:val="24"/>
            <w:rPrChange w:id="1640" w:author="Windows User" w:date="2019-09-19T02:00:00Z">
              <w:rPr>
                <w:rFonts w:cs="Times New Roman"/>
                <w:szCs w:val="24"/>
              </w:rPr>
            </w:rPrChange>
          </w:rPr>
          <w:t>password</w:t>
        </w:r>
      </w:ins>
      <w:ins w:id="1641" w:author="Windows User" w:date="2019-09-19T02:01:00Z">
        <w:r w:rsidRPr="0033182C">
          <w:rPr>
            <w:rFonts w:cs="Times New Roman"/>
            <w:i/>
            <w:szCs w:val="24"/>
          </w:rPr>
          <w:t xml:space="preserve">. </w:t>
        </w:r>
        <w:r w:rsidRPr="0033182C">
          <w:rPr>
            <w:rFonts w:cs="Times New Roman"/>
            <w:szCs w:val="24"/>
          </w:rPr>
          <w:t>Data pengguna berhasil ditambahkan jika inputan sudah benar. Sebaliknya jika inputan salah maka akan muncul peringatan bahwa data yang dimasukkan salah atau tidak sesuai.</w:t>
        </w:r>
      </w:ins>
      <w:ins w:id="1642" w:author="Windows User" w:date="2019-09-19T01:57:00Z">
        <w:r w:rsidRPr="0033182C">
          <w:rPr>
            <w:rFonts w:cs="Times New Roman"/>
            <w:szCs w:val="24"/>
          </w:rPr>
          <w:t xml:space="preserve"> </w:t>
        </w:r>
      </w:ins>
      <w:ins w:id="1643" w:author="Windows User" w:date="2019-09-19T01:55:00Z">
        <w:r w:rsidRPr="0033182C">
          <w:rPr>
            <w:rFonts w:cs="Times New Roman"/>
            <w:szCs w:val="24"/>
          </w:rPr>
          <w:t xml:space="preserve">Skenario tambah user dapat dilihat pada </w:t>
        </w:r>
      </w:ins>
      <w:r w:rsidR="009241A1" w:rsidRPr="0033182C">
        <w:rPr>
          <w:rFonts w:cs="Times New Roman"/>
          <w:szCs w:val="24"/>
        </w:rPr>
        <w:t xml:space="preserve">lampiran </w:t>
      </w:r>
      <w:ins w:id="1644" w:author="Windows User" w:date="2019-09-19T01:09:00Z">
        <w:r w:rsidR="009241A1" w:rsidRPr="0033182C">
          <w:rPr>
            <w:rFonts w:cs="Times New Roman"/>
            <w:szCs w:val="24"/>
          </w:rPr>
          <w:t xml:space="preserve">Tabel </w:t>
        </w:r>
      </w:ins>
      <w:r w:rsidR="009241A1" w:rsidRPr="0033182C">
        <w:rPr>
          <w:rFonts w:cs="Times New Roman"/>
          <w:szCs w:val="24"/>
        </w:rPr>
        <w:t>A</w:t>
      </w:r>
      <w:ins w:id="1645" w:author="Windows User" w:date="2019-09-19T01:09:00Z">
        <w:r w:rsidR="009241A1" w:rsidRPr="0033182C">
          <w:rPr>
            <w:rFonts w:cs="Times New Roman"/>
            <w:szCs w:val="24"/>
          </w:rPr>
          <w:t>.</w:t>
        </w:r>
      </w:ins>
      <w:r w:rsidR="009241A1" w:rsidRPr="0033182C">
        <w:rPr>
          <w:rFonts w:cs="Times New Roman"/>
          <w:szCs w:val="24"/>
        </w:rPr>
        <w:t xml:space="preserve">2. </w:t>
      </w:r>
    </w:p>
    <w:p w14:paraId="255FA7D2" w14:textId="40558A0A" w:rsidR="00872B65" w:rsidRPr="0033182C" w:rsidRDefault="00D46FD1" w:rsidP="00D46FD1">
      <w:pPr>
        <w:pStyle w:val="Heading3"/>
        <w:rPr>
          <w:ins w:id="1646" w:author="Windows User" w:date="2019-09-19T01:55:00Z"/>
          <w:rFonts w:cs="Times New Roman"/>
        </w:rPr>
      </w:pPr>
      <w:bookmarkStart w:id="1647" w:name="_Toc23880364"/>
      <w:r w:rsidRPr="0033182C">
        <w:rPr>
          <w:rFonts w:cs="Times New Roman"/>
        </w:rPr>
        <w:t>Edit Us</w:t>
      </w:r>
      <w:ins w:id="1648" w:author="Windows User" w:date="2019-09-19T02:07:00Z">
        <w:r w:rsidR="00872B65" w:rsidRPr="0033182C">
          <w:rPr>
            <w:rFonts w:cs="Times New Roman"/>
            <w:i/>
            <w:rPrChange w:id="1649" w:author="Windows User" w:date="2019-09-19T02:07:00Z">
              <w:rPr/>
            </w:rPrChange>
          </w:rPr>
          <w:t>er</w:t>
        </w:r>
      </w:ins>
      <w:bookmarkEnd w:id="1647"/>
    </w:p>
    <w:p w14:paraId="5A233751" w14:textId="66553FC6" w:rsidR="00872B65" w:rsidRPr="0033182C" w:rsidRDefault="00872B65" w:rsidP="00D46FD1">
      <w:pPr>
        <w:ind w:firstLine="426"/>
        <w:rPr>
          <w:ins w:id="1650" w:author="Windows User" w:date="2019-09-19T02:14:00Z"/>
          <w:rFonts w:cs="Times New Roman"/>
          <w:szCs w:val="24"/>
        </w:rPr>
      </w:pPr>
      <w:ins w:id="1651" w:author="Windows User" w:date="2019-09-19T01:55:00Z">
        <w:r w:rsidRPr="0033182C">
          <w:rPr>
            <w:rFonts w:cs="Times New Roman"/>
            <w:szCs w:val="24"/>
          </w:rPr>
          <w:t xml:space="preserve">Skenario ini menjelaskan alur untuk mengubah data </w:t>
        </w:r>
        <w:r w:rsidRPr="0033182C">
          <w:rPr>
            <w:rFonts w:cs="Times New Roman"/>
            <w:i/>
            <w:szCs w:val="24"/>
            <w:rPrChange w:id="1652" w:author="Windows User" w:date="2019-09-19T02:08:00Z">
              <w:rPr>
                <w:rFonts w:cs="Times New Roman"/>
                <w:szCs w:val="24"/>
              </w:rPr>
            </w:rPrChange>
          </w:rPr>
          <w:t>user</w:t>
        </w:r>
        <w:r w:rsidRPr="0033182C">
          <w:rPr>
            <w:rFonts w:cs="Times New Roman"/>
            <w:szCs w:val="24"/>
          </w:rPr>
          <w:t>. Fitur untuk</w:t>
        </w:r>
      </w:ins>
      <w:ins w:id="1653" w:author="Windows User" w:date="2019-09-19T02:06:00Z">
        <w:r w:rsidRPr="0033182C">
          <w:rPr>
            <w:rFonts w:cs="Times New Roman"/>
            <w:szCs w:val="24"/>
          </w:rPr>
          <w:t xml:space="preserve"> mengubah</w:t>
        </w:r>
      </w:ins>
      <w:ins w:id="1654" w:author="Windows User" w:date="2019-09-19T01:55:00Z">
        <w:r w:rsidRPr="0033182C">
          <w:rPr>
            <w:rFonts w:cs="Times New Roman"/>
            <w:szCs w:val="24"/>
          </w:rPr>
          <w:t xml:space="preserve"> data </w:t>
        </w:r>
        <w:r w:rsidRPr="0033182C">
          <w:rPr>
            <w:rFonts w:cs="Times New Roman"/>
            <w:i/>
            <w:szCs w:val="24"/>
            <w:rPrChange w:id="1655" w:author="Windows User" w:date="2019-09-19T02:07:00Z">
              <w:rPr>
                <w:rFonts w:cs="Times New Roman"/>
                <w:szCs w:val="24"/>
              </w:rPr>
            </w:rPrChange>
          </w:rPr>
          <w:t>user</w:t>
        </w:r>
        <w:r w:rsidRPr="0033182C">
          <w:rPr>
            <w:rFonts w:cs="Times New Roman"/>
            <w:szCs w:val="24"/>
          </w:rPr>
          <w:t xml:space="preserve"> bisa dilakukan oleh admin.</w:t>
        </w:r>
      </w:ins>
      <w:ins w:id="1656" w:author="Windows User" w:date="2019-09-19T02:09:00Z">
        <w:r w:rsidRPr="0033182C">
          <w:rPr>
            <w:rFonts w:cs="Times New Roman"/>
            <w:szCs w:val="24"/>
          </w:rPr>
          <w:t xml:space="preserve"> Mengubah data </w:t>
        </w:r>
        <w:r w:rsidRPr="0033182C">
          <w:rPr>
            <w:rFonts w:cs="Times New Roman"/>
            <w:i/>
            <w:szCs w:val="24"/>
          </w:rPr>
          <w:t xml:space="preserve">user </w:t>
        </w:r>
        <w:r w:rsidRPr="0033182C">
          <w:rPr>
            <w:rFonts w:cs="Times New Roman"/>
            <w:szCs w:val="24"/>
          </w:rPr>
          <w:t>dapat</w:t>
        </w:r>
      </w:ins>
      <w:ins w:id="1657" w:author="Windows User" w:date="2019-09-19T02:10:00Z">
        <w:r w:rsidRPr="0033182C">
          <w:rPr>
            <w:rFonts w:cs="Times New Roman"/>
            <w:szCs w:val="24"/>
          </w:rPr>
          <w:t xml:space="preserve"> </w:t>
        </w:r>
      </w:ins>
      <w:ins w:id="1658" w:author="Windows User" w:date="2019-09-19T02:09:00Z">
        <w:r w:rsidRPr="0033182C">
          <w:rPr>
            <w:rFonts w:cs="Times New Roman"/>
            <w:szCs w:val="24"/>
          </w:rPr>
          <w:t xml:space="preserve">dilakukan </w:t>
        </w:r>
      </w:ins>
      <w:ins w:id="1659" w:author="Windows User" w:date="2019-09-19T02:10:00Z">
        <w:r w:rsidRPr="0033182C">
          <w:rPr>
            <w:rFonts w:cs="Times New Roman"/>
            <w:szCs w:val="24"/>
          </w:rPr>
          <w:t xml:space="preserve">dengan menekan tombol edit pada masing-masing baris data yang diinginkan. Setelah itu ubah data </w:t>
        </w:r>
        <w:r w:rsidRPr="0033182C">
          <w:rPr>
            <w:rFonts w:cs="Times New Roman"/>
            <w:i/>
            <w:szCs w:val="24"/>
            <w:rPrChange w:id="1660" w:author="Windows User" w:date="2019-09-19T02:11:00Z">
              <w:rPr>
                <w:rFonts w:cs="Times New Roman"/>
                <w:szCs w:val="24"/>
              </w:rPr>
            </w:rPrChange>
          </w:rPr>
          <w:t>username</w:t>
        </w:r>
      </w:ins>
      <w:ins w:id="1661" w:author="Windows User" w:date="2019-09-19T02:11:00Z">
        <w:r w:rsidRPr="0033182C">
          <w:rPr>
            <w:rFonts w:cs="Times New Roman"/>
            <w:i/>
            <w:szCs w:val="24"/>
          </w:rPr>
          <w:t xml:space="preserve"> </w:t>
        </w:r>
        <w:r w:rsidRPr="0033182C">
          <w:rPr>
            <w:rFonts w:cs="Times New Roman"/>
            <w:szCs w:val="24"/>
          </w:rPr>
          <w:t xml:space="preserve">maupun </w:t>
        </w:r>
        <w:r w:rsidRPr="0033182C">
          <w:rPr>
            <w:rFonts w:cs="Times New Roman"/>
            <w:i/>
            <w:szCs w:val="24"/>
          </w:rPr>
          <w:t xml:space="preserve">password </w:t>
        </w:r>
        <w:r w:rsidRPr="0033182C">
          <w:rPr>
            <w:rFonts w:cs="Times New Roman"/>
            <w:szCs w:val="24"/>
          </w:rPr>
          <w:t>pada</w:t>
        </w:r>
      </w:ins>
      <w:ins w:id="1662" w:author="Windows User" w:date="2019-09-19T02:12:00Z">
        <w:r w:rsidRPr="0033182C">
          <w:rPr>
            <w:rFonts w:cs="Times New Roman"/>
            <w:szCs w:val="24"/>
          </w:rPr>
          <w:t xml:space="preserve"> </w:t>
        </w:r>
      </w:ins>
      <w:ins w:id="1663" w:author="Windows User" w:date="2019-09-19T02:11:00Z">
        <w:r w:rsidRPr="0033182C">
          <w:rPr>
            <w:rFonts w:cs="Times New Roman"/>
            <w:szCs w:val="24"/>
          </w:rPr>
          <w:t>form</w:t>
        </w:r>
      </w:ins>
      <w:ins w:id="1664" w:author="Windows User" w:date="2019-09-19T02:12:00Z">
        <w:r w:rsidRPr="0033182C">
          <w:rPr>
            <w:rFonts w:cs="Times New Roman"/>
            <w:szCs w:val="24"/>
          </w:rPr>
          <w:t xml:space="preserve"> yang telah disediakan</w:t>
        </w:r>
      </w:ins>
      <w:ins w:id="1665" w:author="Windows User" w:date="2019-09-19T02:11:00Z">
        <w:r w:rsidRPr="0033182C">
          <w:rPr>
            <w:rFonts w:cs="Times New Roman"/>
            <w:szCs w:val="24"/>
          </w:rPr>
          <w:t>.</w:t>
        </w:r>
      </w:ins>
      <w:ins w:id="1666" w:author="Windows User" w:date="2019-09-19T02:12:00Z">
        <w:r w:rsidRPr="0033182C">
          <w:rPr>
            <w:rFonts w:cs="Times New Roman"/>
            <w:szCs w:val="24"/>
          </w:rPr>
          <w:t xml:space="preserve"> Klik tombol </w:t>
        </w:r>
        <w:r w:rsidRPr="0033182C">
          <w:rPr>
            <w:rFonts w:cs="Times New Roman"/>
            <w:i/>
            <w:szCs w:val="24"/>
            <w:rPrChange w:id="1667" w:author="Windows User" w:date="2019-09-19T02:12:00Z">
              <w:rPr>
                <w:rFonts w:cs="Times New Roman"/>
                <w:szCs w:val="24"/>
              </w:rPr>
            </w:rPrChange>
          </w:rPr>
          <w:t>update</w:t>
        </w:r>
        <w:r w:rsidRPr="0033182C">
          <w:rPr>
            <w:rFonts w:cs="Times New Roman"/>
            <w:szCs w:val="24"/>
          </w:rPr>
          <w:t xml:space="preserve"> untuk menyimpan perubahan data. Jika data yang dimasukkan benar maka data akan tersimpan</w:t>
        </w:r>
      </w:ins>
      <w:ins w:id="1668" w:author="Windows User" w:date="2019-09-19T02:13:00Z">
        <w:r w:rsidRPr="0033182C">
          <w:rPr>
            <w:rFonts w:cs="Times New Roman"/>
            <w:szCs w:val="24"/>
          </w:rPr>
          <w:t xml:space="preserve">, jika salah maka akan muncul </w:t>
        </w:r>
        <w:r w:rsidRPr="0033182C">
          <w:rPr>
            <w:rFonts w:cs="Times New Roman"/>
            <w:i/>
            <w:szCs w:val="24"/>
            <w:rPrChange w:id="1669" w:author="Windows User" w:date="2019-09-19T02:13:00Z">
              <w:rPr>
                <w:rFonts w:cs="Times New Roman"/>
                <w:szCs w:val="24"/>
              </w:rPr>
            </w:rPrChange>
          </w:rPr>
          <w:t>pop up</w:t>
        </w:r>
        <w:r w:rsidRPr="0033182C">
          <w:rPr>
            <w:rFonts w:cs="Times New Roman"/>
            <w:szCs w:val="24"/>
          </w:rPr>
          <w:t xml:space="preserve"> pemberitahuan.</w:t>
        </w:r>
      </w:ins>
      <w:ins w:id="1670" w:author="Windows User" w:date="2019-09-19T01:55:00Z">
        <w:r w:rsidRPr="0033182C">
          <w:rPr>
            <w:rFonts w:cs="Times New Roman"/>
            <w:szCs w:val="24"/>
          </w:rPr>
          <w:t xml:space="preserve"> Skenario edit user dapat dilihat pada </w:t>
        </w:r>
      </w:ins>
      <w:r w:rsidR="009241A1" w:rsidRPr="0033182C">
        <w:rPr>
          <w:rFonts w:cs="Times New Roman"/>
          <w:szCs w:val="24"/>
        </w:rPr>
        <w:t xml:space="preserve">lampiran </w:t>
      </w:r>
      <w:ins w:id="1671" w:author="Windows User" w:date="2019-09-19T01:09:00Z">
        <w:r w:rsidR="009241A1" w:rsidRPr="0033182C">
          <w:rPr>
            <w:rFonts w:cs="Times New Roman"/>
            <w:szCs w:val="24"/>
          </w:rPr>
          <w:t xml:space="preserve">Tabel </w:t>
        </w:r>
      </w:ins>
      <w:r w:rsidR="009241A1" w:rsidRPr="0033182C">
        <w:rPr>
          <w:rFonts w:cs="Times New Roman"/>
          <w:szCs w:val="24"/>
        </w:rPr>
        <w:t>A</w:t>
      </w:r>
      <w:ins w:id="1672" w:author="Windows User" w:date="2019-09-19T01:09:00Z">
        <w:r w:rsidR="009241A1" w:rsidRPr="0033182C">
          <w:rPr>
            <w:rFonts w:cs="Times New Roman"/>
            <w:szCs w:val="24"/>
          </w:rPr>
          <w:t>.</w:t>
        </w:r>
      </w:ins>
      <w:r w:rsidR="009241A1" w:rsidRPr="0033182C">
        <w:rPr>
          <w:rFonts w:cs="Times New Roman"/>
          <w:szCs w:val="24"/>
        </w:rPr>
        <w:t>3.</w:t>
      </w:r>
    </w:p>
    <w:p w14:paraId="140E09BA" w14:textId="77777777" w:rsidR="00872B65" w:rsidRPr="0033182C" w:rsidRDefault="00872B65" w:rsidP="00872B65">
      <w:pPr>
        <w:pStyle w:val="Heading3"/>
        <w:rPr>
          <w:ins w:id="1673" w:author="Windows User" w:date="2019-09-19T02:14:00Z"/>
          <w:rFonts w:cs="Times New Roman"/>
        </w:rPr>
      </w:pPr>
      <w:bookmarkStart w:id="1674" w:name="_Toc23880365"/>
      <w:ins w:id="1675" w:author="Windows User" w:date="2019-09-19T02:14:00Z">
        <w:r w:rsidRPr="0033182C">
          <w:rPr>
            <w:rFonts w:cs="Times New Roman"/>
          </w:rPr>
          <w:t>Hist</w:t>
        </w:r>
      </w:ins>
      <w:ins w:id="1676" w:author="Windows User" w:date="2019-09-19T02:15:00Z">
        <w:r w:rsidRPr="0033182C">
          <w:rPr>
            <w:rFonts w:cs="Times New Roman"/>
          </w:rPr>
          <w:t>ory Log In</w:t>
        </w:r>
      </w:ins>
      <w:bookmarkEnd w:id="1674"/>
    </w:p>
    <w:p w14:paraId="6269DC3B" w14:textId="5A23C0D3" w:rsidR="00872B65" w:rsidRPr="0033182C" w:rsidRDefault="00872B65" w:rsidP="00D46FD1">
      <w:pPr>
        <w:ind w:firstLine="567"/>
        <w:rPr>
          <w:ins w:id="1677" w:author="Windows User" w:date="2019-09-19T02:16:00Z"/>
          <w:rFonts w:cs="Times New Roman"/>
          <w:i/>
          <w:szCs w:val="24"/>
        </w:rPr>
      </w:pPr>
      <w:ins w:id="1678" w:author="Windows User" w:date="2019-09-19T02:16:00Z">
        <w:r w:rsidRPr="0033182C">
          <w:rPr>
            <w:rFonts w:cs="Times New Roman"/>
            <w:szCs w:val="24"/>
          </w:rPr>
          <w:t xml:space="preserve">Skenario ini menjelaskan alur untuk melihat </w:t>
        </w:r>
        <w:r w:rsidRPr="0033182C">
          <w:rPr>
            <w:rFonts w:cs="Times New Roman"/>
            <w:i/>
            <w:szCs w:val="24"/>
            <w:rPrChange w:id="1679" w:author="Windows User" w:date="2019-09-19T02:20:00Z">
              <w:rPr>
                <w:rFonts w:cs="Times New Roman"/>
                <w:szCs w:val="24"/>
              </w:rPr>
            </w:rPrChange>
          </w:rPr>
          <w:t>history log</w:t>
        </w:r>
      </w:ins>
      <w:ins w:id="1680" w:author="Windows User" w:date="2019-09-19T02:20:00Z">
        <w:r w:rsidRPr="0033182C">
          <w:rPr>
            <w:rFonts w:cs="Times New Roman"/>
            <w:i/>
            <w:szCs w:val="24"/>
            <w:rPrChange w:id="1681" w:author="Windows User" w:date="2019-09-19T02:20:00Z">
              <w:rPr>
                <w:rFonts w:cs="Times New Roman"/>
                <w:szCs w:val="24"/>
              </w:rPr>
            </w:rPrChange>
          </w:rPr>
          <w:t xml:space="preserve"> </w:t>
        </w:r>
      </w:ins>
      <w:ins w:id="1682" w:author="Windows User" w:date="2019-09-19T02:16:00Z">
        <w:r w:rsidRPr="0033182C">
          <w:rPr>
            <w:rFonts w:cs="Times New Roman"/>
            <w:i/>
            <w:szCs w:val="24"/>
            <w:rPrChange w:id="1683" w:author="Windows User" w:date="2019-09-19T02:20:00Z">
              <w:rPr>
                <w:rFonts w:cs="Times New Roman"/>
                <w:szCs w:val="24"/>
              </w:rPr>
            </w:rPrChange>
          </w:rPr>
          <w:t>in</w:t>
        </w:r>
        <w:r w:rsidRPr="0033182C">
          <w:rPr>
            <w:rFonts w:cs="Times New Roman"/>
            <w:szCs w:val="24"/>
          </w:rPr>
          <w:t xml:space="preserve"> dari user yang telah mengakses sistem. Fitur untuk melihat history log</w:t>
        </w:r>
      </w:ins>
      <w:ins w:id="1684" w:author="Windows User" w:date="2019-09-19T02:20:00Z">
        <w:r w:rsidRPr="0033182C">
          <w:rPr>
            <w:rFonts w:cs="Times New Roman"/>
            <w:szCs w:val="24"/>
          </w:rPr>
          <w:t xml:space="preserve"> </w:t>
        </w:r>
      </w:ins>
      <w:ins w:id="1685" w:author="Windows User" w:date="2019-09-19T02:16:00Z">
        <w:r w:rsidRPr="0033182C">
          <w:rPr>
            <w:rFonts w:cs="Times New Roman"/>
            <w:szCs w:val="24"/>
          </w:rPr>
          <w:t xml:space="preserve">in bisa dilakukan oleh admin. </w:t>
        </w:r>
      </w:ins>
      <w:ins w:id="1686" w:author="Windows User" w:date="2019-09-19T02:20:00Z">
        <w:r w:rsidRPr="0033182C">
          <w:rPr>
            <w:rFonts w:cs="Times New Roman"/>
            <w:szCs w:val="24"/>
          </w:rPr>
          <w:t xml:space="preserve">Admin harus masuk kedalam sistem terlebih dahulu. Setelah itu klik menu </w:t>
        </w:r>
        <w:r w:rsidRPr="0033182C">
          <w:rPr>
            <w:rFonts w:cs="Times New Roman"/>
            <w:i/>
            <w:szCs w:val="24"/>
            <w:rPrChange w:id="1687" w:author="Windows User" w:date="2019-09-19T02:21:00Z">
              <w:rPr>
                <w:rFonts w:cs="Times New Roman"/>
                <w:szCs w:val="24"/>
              </w:rPr>
            </w:rPrChange>
          </w:rPr>
          <w:t>History</w:t>
        </w:r>
      </w:ins>
      <w:ins w:id="1688" w:author="Windows User" w:date="2019-09-19T02:21:00Z">
        <w:r w:rsidRPr="0033182C">
          <w:rPr>
            <w:rFonts w:cs="Times New Roman"/>
            <w:i/>
            <w:szCs w:val="24"/>
          </w:rPr>
          <w:t xml:space="preserve"> </w:t>
        </w:r>
        <w:r w:rsidRPr="0033182C">
          <w:rPr>
            <w:rFonts w:cs="Times New Roman"/>
            <w:szCs w:val="24"/>
          </w:rPr>
          <w:t xml:space="preserve">dan pilih menu </w:t>
        </w:r>
        <w:r w:rsidRPr="0033182C">
          <w:rPr>
            <w:rFonts w:cs="Times New Roman"/>
            <w:i/>
            <w:szCs w:val="24"/>
            <w:rPrChange w:id="1689" w:author="Windows User" w:date="2019-09-19T02:21:00Z">
              <w:rPr>
                <w:rFonts w:cs="Times New Roman"/>
                <w:szCs w:val="24"/>
              </w:rPr>
            </w:rPrChange>
          </w:rPr>
          <w:t>History Log in</w:t>
        </w:r>
        <w:r w:rsidRPr="0033182C">
          <w:rPr>
            <w:rFonts w:cs="Times New Roman"/>
            <w:szCs w:val="24"/>
          </w:rPr>
          <w:t xml:space="preserve">, maka akan </w:t>
        </w:r>
      </w:ins>
      <w:r w:rsidR="00503309" w:rsidRPr="0033182C">
        <w:rPr>
          <w:rFonts w:cs="Times New Roman"/>
          <w:szCs w:val="24"/>
        </w:rPr>
        <w:t>menampilkan</w:t>
      </w:r>
      <w:ins w:id="1690" w:author="Windows User" w:date="2019-09-19T02:21:00Z">
        <w:r w:rsidRPr="0033182C">
          <w:rPr>
            <w:rFonts w:cs="Times New Roman"/>
            <w:szCs w:val="24"/>
          </w:rPr>
          <w:t xml:space="preserve"> tabel siapa saja yang </w:t>
        </w:r>
        <w:r w:rsidRPr="0033182C">
          <w:rPr>
            <w:rFonts w:cs="Times New Roman"/>
            <w:szCs w:val="24"/>
          </w:rPr>
          <w:lastRenderedPageBreak/>
          <w:t xml:space="preserve">pernah mengakses sistem pada waktu tertentu. </w:t>
        </w:r>
      </w:ins>
      <w:ins w:id="1691" w:author="Windows User" w:date="2019-09-19T02:16:00Z">
        <w:r w:rsidRPr="0033182C">
          <w:rPr>
            <w:rFonts w:cs="Times New Roman"/>
            <w:szCs w:val="24"/>
          </w:rPr>
          <w:t xml:space="preserve">Skenario history login dapat dilihat </w:t>
        </w:r>
      </w:ins>
      <w:r w:rsidR="009241A1" w:rsidRPr="0033182C">
        <w:rPr>
          <w:rFonts w:cs="Times New Roman"/>
          <w:szCs w:val="24"/>
        </w:rPr>
        <w:t xml:space="preserve">pada lampiran </w:t>
      </w:r>
      <w:ins w:id="1692" w:author="Windows User" w:date="2019-09-19T01:09:00Z">
        <w:r w:rsidR="009241A1" w:rsidRPr="0033182C">
          <w:rPr>
            <w:rFonts w:cs="Times New Roman"/>
            <w:szCs w:val="24"/>
          </w:rPr>
          <w:t xml:space="preserve">Tabel </w:t>
        </w:r>
      </w:ins>
      <w:r w:rsidR="009241A1" w:rsidRPr="0033182C">
        <w:rPr>
          <w:rFonts w:cs="Times New Roman"/>
          <w:szCs w:val="24"/>
        </w:rPr>
        <w:t>A</w:t>
      </w:r>
      <w:ins w:id="1693" w:author="Windows User" w:date="2019-09-19T01:09:00Z">
        <w:r w:rsidR="009241A1" w:rsidRPr="0033182C">
          <w:rPr>
            <w:rFonts w:cs="Times New Roman"/>
            <w:szCs w:val="24"/>
          </w:rPr>
          <w:t>.</w:t>
        </w:r>
      </w:ins>
      <w:r w:rsidR="009241A1" w:rsidRPr="0033182C">
        <w:rPr>
          <w:rFonts w:cs="Times New Roman"/>
          <w:szCs w:val="24"/>
        </w:rPr>
        <w:t xml:space="preserve">4. </w:t>
      </w:r>
    </w:p>
    <w:p w14:paraId="1232ACF0" w14:textId="7C279AB6" w:rsidR="00872B65" w:rsidRPr="0033182C" w:rsidRDefault="00872B65">
      <w:pPr>
        <w:pStyle w:val="Heading3"/>
        <w:rPr>
          <w:ins w:id="1694" w:author="Windows User" w:date="2019-09-19T02:16:00Z"/>
          <w:rFonts w:cs="Times New Roman"/>
        </w:rPr>
      </w:pPr>
      <w:bookmarkStart w:id="1695" w:name="_Toc23880366"/>
      <w:ins w:id="1696" w:author="Windows User" w:date="2019-09-19T02:16:00Z">
        <w:r w:rsidRPr="0033182C">
          <w:rPr>
            <w:rFonts w:cs="Times New Roman"/>
          </w:rPr>
          <w:t xml:space="preserve">Lihat </w:t>
        </w:r>
      </w:ins>
      <w:r w:rsidR="003163C1" w:rsidRPr="0033182C">
        <w:rPr>
          <w:rFonts w:cs="Times New Roman"/>
        </w:rPr>
        <w:t>Data</w:t>
      </w:r>
      <w:r w:rsidR="003163C1" w:rsidRPr="0033182C">
        <w:rPr>
          <w:rFonts w:cs="Times New Roman"/>
          <w:i/>
        </w:rPr>
        <w:t xml:space="preserve"> History Tracker</w:t>
      </w:r>
      <w:bookmarkEnd w:id="1695"/>
    </w:p>
    <w:p w14:paraId="3A6529FC" w14:textId="1806D556" w:rsidR="00872B65" w:rsidRPr="0033182C" w:rsidRDefault="00872B65">
      <w:pPr>
        <w:ind w:firstLine="426"/>
        <w:rPr>
          <w:ins w:id="1697" w:author="Windows User" w:date="2019-09-19T02:30:00Z"/>
          <w:rFonts w:cs="Times New Roman"/>
          <w:i/>
          <w:szCs w:val="24"/>
          <w:rPrChange w:id="1698" w:author="Windows User" w:date="2019-09-19T02:30:00Z">
            <w:rPr>
              <w:ins w:id="1699" w:author="Windows User" w:date="2019-09-19T02:30:00Z"/>
            </w:rPr>
          </w:rPrChange>
        </w:rPr>
        <w:pPrChange w:id="1700" w:author="Windows User" w:date="2019-09-19T02:30:00Z">
          <w:pPr/>
        </w:pPrChange>
      </w:pPr>
      <w:ins w:id="1701" w:author="Windows User" w:date="2019-09-19T02:16:00Z">
        <w:r w:rsidRPr="0033182C">
          <w:rPr>
            <w:rFonts w:cs="Times New Roman"/>
            <w:szCs w:val="24"/>
          </w:rPr>
          <w:t xml:space="preserve">Skenario ini menjelaskan alur untuk melihat </w:t>
        </w:r>
      </w:ins>
      <w:r w:rsidR="00AA4E15" w:rsidRPr="0033182C">
        <w:rPr>
          <w:rFonts w:cs="Times New Roman"/>
          <w:szCs w:val="24"/>
        </w:rPr>
        <w:t xml:space="preserve">data </w:t>
      </w:r>
      <w:r w:rsidR="00AA4E15" w:rsidRPr="0033182C">
        <w:rPr>
          <w:rFonts w:cs="Times New Roman"/>
          <w:i/>
          <w:szCs w:val="24"/>
        </w:rPr>
        <w:t>history tracker</w:t>
      </w:r>
      <w:ins w:id="1702" w:author="Windows User" w:date="2019-09-19T02:16:00Z">
        <w:r w:rsidRPr="0033182C">
          <w:rPr>
            <w:rFonts w:cs="Times New Roman"/>
            <w:szCs w:val="24"/>
          </w:rPr>
          <w:t xml:space="preserve">. Fitur ini bisa dilakukan oleh semua </w:t>
        </w:r>
        <w:r w:rsidRPr="0033182C">
          <w:rPr>
            <w:rFonts w:cs="Times New Roman"/>
            <w:i/>
            <w:szCs w:val="24"/>
            <w:rPrChange w:id="1703" w:author="Windows User" w:date="2019-09-19T02:32:00Z">
              <w:rPr>
                <w:rFonts w:cs="Times New Roman"/>
                <w:szCs w:val="24"/>
              </w:rPr>
            </w:rPrChange>
          </w:rPr>
          <w:t>user</w:t>
        </w:r>
        <w:r w:rsidRPr="0033182C">
          <w:rPr>
            <w:rFonts w:cs="Times New Roman"/>
            <w:szCs w:val="24"/>
          </w:rPr>
          <w:t>.</w:t>
        </w:r>
      </w:ins>
      <w:ins w:id="1704" w:author="Windows User" w:date="2019-09-19T02:32:00Z">
        <w:r w:rsidRPr="0033182C">
          <w:rPr>
            <w:rFonts w:cs="Times New Roman"/>
            <w:szCs w:val="24"/>
          </w:rPr>
          <w:t xml:space="preserve"> </w:t>
        </w:r>
      </w:ins>
      <w:ins w:id="1705" w:author="Windows User" w:date="2019-09-19T02:33:00Z">
        <w:r w:rsidRPr="0033182C">
          <w:rPr>
            <w:rFonts w:cs="Times New Roman"/>
            <w:szCs w:val="24"/>
          </w:rPr>
          <w:t xml:space="preserve">Setiap </w:t>
        </w:r>
        <w:r w:rsidRPr="0033182C">
          <w:rPr>
            <w:rFonts w:cs="Times New Roman"/>
            <w:i/>
            <w:szCs w:val="24"/>
          </w:rPr>
          <w:t>user</w:t>
        </w:r>
        <w:r w:rsidRPr="0033182C">
          <w:rPr>
            <w:rFonts w:cs="Times New Roman"/>
            <w:szCs w:val="24"/>
          </w:rPr>
          <w:t xml:space="preserve"> harus masuk ke dalam sistem terlebih dahulu, lalu memilih menu </w:t>
        </w:r>
      </w:ins>
      <w:r w:rsidR="0089714F" w:rsidRPr="0033182C">
        <w:rPr>
          <w:rFonts w:cs="Times New Roman"/>
          <w:i/>
          <w:szCs w:val="24"/>
        </w:rPr>
        <w:t>history tracker</w:t>
      </w:r>
      <w:ins w:id="1706" w:author="Windows User" w:date="2019-09-19T02:34:00Z">
        <w:r w:rsidRPr="0033182C">
          <w:rPr>
            <w:rFonts w:cs="Times New Roman"/>
            <w:szCs w:val="24"/>
          </w:rPr>
          <w:t xml:space="preserve">. Maka, sistem akan menampilkan data sudut </w:t>
        </w:r>
      </w:ins>
      <w:r w:rsidR="0089714F" w:rsidRPr="0033182C">
        <w:rPr>
          <w:rFonts w:cs="Times New Roman"/>
          <w:i/>
          <w:szCs w:val="24"/>
        </w:rPr>
        <w:t>tracker</w:t>
      </w:r>
      <w:ins w:id="1707" w:author="Windows User" w:date="2019-09-19T02:33:00Z">
        <w:r w:rsidRPr="0033182C">
          <w:rPr>
            <w:rFonts w:cs="Times New Roman"/>
            <w:szCs w:val="24"/>
          </w:rPr>
          <w:t>.</w:t>
        </w:r>
      </w:ins>
      <w:ins w:id="1708" w:author="Windows User" w:date="2019-09-19T02:16:00Z">
        <w:r w:rsidRPr="0033182C">
          <w:rPr>
            <w:rFonts w:cs="Times New Roman"/>
            <w:szCs w:val="24"/>
          </w:rPr>
          <w:t xml:space="preserve"> Skenario lihat </w:t>
        </w:r>
      </w:ins>
      <w:r w:rsidR="0089714F" w:rsidRPr="0033182C">
        <w:rPr>
          <w:rFonts w:cs="Times New Roman"/>
          <w:szCs w:val="24"/>
        </w:rPr>
        <w:t xml:space="preserve">data history </w:t>
      </w:r>
      <w:r w:rsidR="0089714F" w:rsidRPr="0033182C">
        <w:rPr>
          <w:rFonts w:cs="Times New Roman"/>
          <w:i/>
          <w:szCs w:val="24"/>
        </w:rPr>
        <w:t>tracker</w:t>
      </w:r>
      <w:r w:rsidR="0089714F" w:rsidRPr="0033182C">
        <w:rPr>
          <w:rFonts w:cs="Times New Roman"/>
          <w:szCs w:val="24"/>
        </w:rPr>
        <w:t xml:space="preserve">  </w:t>
      </w:r>
      <w:ins w:id="1709" w:author="Windows User" w:date="2019-09-19T02:16:00Z">
        <w:r w:rsidRPr="0033182C">
          <w:rPr>
            <w:rFonts w:cs="Times New Roman"/>
            <w:szCs w:val="24"/>
          </w:rPr>
          <w:t xml:space="preserve">dapat dilihat pada </w:t>
        </w:r>
      </w:ins>
      <w:r w:rsidR="009241A1" w:rsidRPr="0033182C">
        <w:rPr>
          <w:rFonts w:cs="Times New Roman"/>
          <w:szCs w:val="24"/>
        </w:rPr>
        <w:t xml:space="preserve">lampiran </w:t>
      </w:r>
      <w:ins w:id="1710" w:author="Windows User" w:date="2019-09-19T02:16:00Z">
        <w:r w:rsidRPr="0033182C">
          <w:rPr>
            <w:rFonts w:cs="Times New Roman"/>
            <w:szCs w:val="24"/>
          </w:rPr>
          <w:t xml:space="preserve">Tabel </w:t>
        </w:r>
      </w:ins>
      <w:r w:rsidR="009241A1" w:rsidRPr="0033182C">
        <w:rPr>
          <w:rFonts w:cs="Times New Roman"/>
          <w:szCs w:val="24"/>
        </w:rPr>
        <w:t>A</w:t>
      </w:r>
      <w:ins w:id="1711" w:author="Windows User" w:date="2019-09-19T02:16:00Z">
        <w:r w:rsidRPr="0033182C">
          <w:rPr>
            <w:rFonts w:cs="Times New Roman"/>
            <w:szCs w:val="24"/>
          </w:rPr>
          <w:t>.</w:t>
        </w:r>
      </w:ins>
      <w:r w:rsidR="009241A1" w:rsidRPr="0033182C">
        <w:rPr>
          <w:rFonts w:cs="Times New Roman"/>
          <w:szCs w:val="24"/>
        </w:rPr>
        <w:t>5</w:t>
      </w:r>
      <w:ins w:id="1712" w:author="Windows User" w:date="2019-09-19T02:16:00Z">
        <w:r w:rsidRPr="0033182C">
          <w:rPr>
            <w:rFonts w:cs="Times New Roman"/>
            <w:szCs w:val="24"/>
          </w:rPr>
          <w:t>.</w:t>
        </w:r>
      </w:ins>
    </w:p>
    <w:p w14:paraId="16792152" w14:textId="55F9194D" w:rsidR="00872B65" w:rsidRPr="0033182C" w:rsidRDefault="00872B65">
      <w:pPr>
        <w:pStyle w:val="Heading3"/>
        <w:rPr>
          <w:ins w:id="1713" w:author="Windows User" w:date="2019-09-19T02:16:00Z"/>
          <w:rFonts w:cs="Times New Roman"/>
        </w:rPr>
      </w:pPr>
      <w:bookmarkStart w:id="1714" w:name="_Toc23880367"/>
      <w:ins w:id="1715" w:author="Windows User" w:date="2019-09-19T02:16:00Z">
        <w:r w:rsidRPr="0033182C">
          <w:rPr>
            <w:rFonts w:cs="Times New Roman"/>
          </w:rPr>
          <w:t>Lihat</w:t>
        </w:r>
      </w:ins>
      <w:r w:rsidR="001902C6" w:rsidRPr="0033182C">
        <w:rPr>
          <w:rFonts w:cs="Times New Roman"/>
        </w:rPr>
        <w:t xml:space="preserve"> Data History </w:t>
      </w:r>
      <w:r w:rsidR="003163C1" w:rsidRPr="0033182C">
        <w:rPr>
          <w:rFonts w:cs="Times New Roman"/>
        </w:rPr>
        <w:t>Aktuator</w:t>
      </w:r>
      <w:bookmarkEnd w:id="1714"/>
    </w:p>
    <w:p w14:paraId="2EB1C667" w14:textId="16F6CAF3" w:rsidR="00872B65" w:rsidRPr="0033182C" w:rsidRDefault="0089714F">
      <w:pPr>
        <w:ind w:firstLine="426"/>
        <w:rPr>
          <w:ins w:id="1716" w:author="Windows User" w:date="2019-09-19T02:16:00Z"/>
          <w:rFonts w:cs="Times New Roman"/>
          <w:i/>
          <w:szCs w:val="24"/>
        </w:rPr>
        <w:pPrChange w:id="1717" w:author="Windows User" w:date="2019-09-19T03:10:00Z">
          <w:pPr/>
        </w:pPrChange>
      </w:pPr>
      <w:ins w:id="1718" w:author="Windows User" w:date="2019-09-19T02:16:00Z">
        <w:r w:rsidRPr="0033182C">
          <w:rPr>
            <w:rFonts w:cs="Times New Roman"/>
            <w:szCs w:val="24"/>
          </w:rPr>
          <w:t xml:space="preserve">Skenario ini menjelaskan alur untuk melihat </w:t>
        </w:r>
      </w:ins>
      <w:r w:rsidR="00AA4E15" w:rsidRPr="0033182C">
        <w:rPr>
          <w:rFonts w:cs="Times New Roman"/>
          <w:i/>
          <w:szCs w:val="24"/>
        </w:rPr>
        <w:t xml:space="preserve">history </w:t>
      </w:r>
      <w:r w:rsidR="00AA4E15" w:rsidRPr="0033182C">
        <w:rPr>
          <w:rFonts w:cs="Times New Roman"/>
          <w:szCs w:val="24"/>
        </w:rPr>
        <w:t xml:space="preserve">aktuator </w:t>
      </w:r>
      <w:ins w:id="1719" w:author="Windows User" w:date="2019-09-19T02:16:00Z">
        <w:r w:rsidRPr="0033182C">
          <w:rPr>
            <w:rFonts w:cs="Times New Roman"/>
            <w:szCs w:val="24"/>
          </w:rPr>
          <w:t xml:space="preserve">pada </w:t>
        </w:r>
      </w:ins>
      <w:r w:rsidRPr="0033182C">
        <w:rPr>
          <w:rFonts w:cs="Times New Roman"/>
          <w:szCs w:val="24"/>
        </w:rPr>
        <w:t>aktuator</w:t>
      </w:r>
      <w:ins w:id="1720" w:author="Windows User" w:date="2019-09-19T02:16:00Z">
        <w:r w:rsidRPr="0033182C">
          <w:rPr>
            <w:rFonts w:cs="Times New Roman"/>
            <w:szCs w:val="24"/>
          </w:rPr>
          <w:t xml:space="preserve">. Fitur ini bisa dilakukan oleh semua </w:t>
        </w:r>
        <w:r w:rsidRPr="0033182C">
          <w:rPr>
            <w:rFonts w:cs="Times New Roman"/>
            <w:i/>
            <w:szCs w:val="24"/>
            <w:rPrChange w:id="1721" w:author="Windows User" w:date="2019-09-19T02:32:00Z">
              <w:rPr>
                <w:rFonts w:cs="Times New Roman"/>
                <w:szCs w:val="24"/>
              </w:rPr>
            </w:rPrChange>
          </w:rPr>
          <w:t>user</w:t>
        </w:r>
        <w:r w:rsidRPr="0033182C">
          <w:rPr>
            <w:rFonts w:cs="Times New Roman"/>
            <w:szCs w:val="24"/>
          </w:rPr>
          <w:t>.</w:t>
        </w:r>
      </w:ins>
      <w:ins w:id="1722" w:author="Windows User" w:date="2019-09-19T02:32:00Z">
        <w:r w:rsidRPr="0033182C">
          <w:rPr>
            <w:rFonts w:cs="Times New Roman"/>
            <w:szCs w:val="24"/>
          </w:rPr>
          <w:t xml:space="preserve"> </w:t>
        </w:r>
      </w:ins>
      <w:ins w:id="1723" w:author="Windows User" w:date="2019-09-19T02:33:00Z">
        <w:r w:rsidRPr="0033182C">
          <w:rPr>
            <w:rFonts w:cs="Times New Roman"/>
            <w:szCs w:val="24"/>
          </w:rPr>
          <w:t xml:space="preserve">Setiap </w:t>
        </w:r>
        <w:r w:rsidRPr="0033182C">
          <w:rPr>
            <w:rFonts w:cs="Times New Roman"/>
            <w:i/>
            <w:szCs w:val="24"/>
          </w:rPr>
          <w:t>user</w:t>
        </w:r>
        <w:r w:rsidRPr="0033182C">
          <w:rPr>
            <w:rFonts w:cs="Times New Roman"/>
            <w:szCs w:val="24"/>
          </w:rPr>
          <w:t xml:space="preserve"> harus masuk ke dalam sistem terlebih dahulu, lalu memilih menu </w:t>
        </w:r>
      </w:ins>
      <w:r w:rsidRPr="0033182C">
        <w:rPr>
          <w:rFonts w:cs="Times New Roman"/>
          <w:i/>
          <w:szCs w:val="24"/>
        </w:rPr>
        <w:t xml:space="preserve">history </w:t>
      </w:r>
      <w:r w:rsidRPr="0033182C">
        <w:rPr>
          <w:rFonts w:cs="Times New Roman"/>
          <w:szCs w:val="24"/>
        </w:rPr>
        <w:t>aktuator</w:t>
      </w:r>
      <w:ins w:id="1724" w:author="Windows User" w:date="2019-09-19T02:34:00Z">
        <w:r w:rsidRPr="0033182C">
          <w:rPr>
            <w:rFonts w:cs="Times New Roman"/>
            <w:szCs w:val="24"/>
          </w:rPr>
          <w:t>.</w:t>
        </w:r>
      </w:ins>
      <w:r w:rsidR="008F5525" w:rsidRPr="0033182C">
        <w:rPr>
          <w:rFonts w:cs="Times New Roman"/>
          <w:szCs w:val="24"/>
        </w:rPr>
        <w:t xml:space="preserve"> Setelah itu pilih no aktuator yang ingin ditampilkan.</w:t>
      </w:r>
      <w:ins w:id="1725" w:author="Windows User" w:date="2019-09-19T02:34:00Z">
        <w:r w:rsidRPr="0033182C">
          <w:rPr>
            <w:rFonts w:cs="Times New Roman"/>
            <w:szCs w:val="24"/>
          </w:rPr>
          <w:t xml:space="preserve"> Maka, sistem akan menampilkan data sudut</w:t>
        </w:r>
      </w:ins>
      <w:r w:rsidRPr="0033182C">
        <w:rPr>
          <w:rFonts w:cs="Times New Roman"/>
          <w:szCs w:val="24"/>
        </w:rPr>
        <w:t xml:space="preserve"> aktuator</w:t>
      </w:r>
      <w:ins w:id="1726" w:author="Windows User" w:date="2019-09-19T02:33:00Z">
        <w:r w:rsidRPr="0033182C">
          <w:rPr>
            <w:rFonts w:cs="Times New Roman"/>
            <w:szCs w:val="24"/>
          </w:rPr>
          <w:t>.</w:t>
        </w:r>
      </w:ins>
      <w:ins w:id="1727" w:author="Windows User" w:date="2019-09-19T02:16:00Z">
        <w:r w:rsidRPr="0033182C">
          <w:rPr>
            <w:rFonts w:cs="Times New Roman"/>
            <w:szCs w:val="24"/>
          </w:rPr>
          <w:t xml:space="preserve"> Skenario lihat </w:t>
        </w:r>
      </w:ins>
      <w:r w:rsidRPr="0033182C">
        <w:rPr>
          <w:rFonts w:cs="Times New Roman"/>
          <w:szCs w:val="24"/>
        </w:rPr>
        <w:t xml:space="preserve">data history aktuator </w:t>
      </w:r>
      <w:ins w:id="1728" w:author="Windows User" w:date="2019-09-19T02:16:00Z">
        <w:r w:rsidRPr="0033182C">
          <w:rPr>
            <w:rFonts w:cs="Times New Roman"/>
            <w:szCs w:val="24"/>
          </w:rPr>
          <w:t xml:space="preserve">dapat dilihat </w:t>
        </w:r>
        <w:r w:rsidR="009241A1" w:rsidRPr="0033182C">
          <w:rPr>
            <w:rFonts w:cs="Times New Roman"/>
            <w:szCs w:val="24"/>
          </w:rPr>
          <w:t xml:space="preserve">pada </w:t>
        </w:r>
      </w:ins>
      <w:r w:rsidR="009241A1" w:rsidRPr="0033182C">
        <w:rPr>
          <w:rFonts w:cs="Times New Roman"/>
          <w:szCs w:val="24"/>
        </w:rPr>
        <w:t xml:space="preserve">lampiran </w:t>
      </w:r>
      <w:ins w:id="1729" w:author="Windows User" w:date="2019-09-19T02:16:00Z">
        <w:r w:rsidR="009241A1" w:rsidRPr="0033182C">
          <w:rPr>
            <w:rFonts w:cs="Times New Roman"/>
            <w:szCs w:val="24"/>
          </w:rPr>
          <w:t xml:space="preserve">Tabel </w:t>
        </w:r>
      </w:ins>
      <w:r w:rsidR="009241A1" w:rsidRPr="0033182C">
        <w:rPr>
          <w:rFonts w:cs="Times New Roman"/>
          <w:szCs w:val="24"/>
        </w:rPr>
        <w:t>A</w:t>
      </w:r>
      <w:ins w:id="1730" w:author="Windows User" w:date="2019-09-19T02:16:00Z">
        <w:r w:rsidR="009241A1" w:rsidRPr="0033182C">
          <w:rPr>
            <w:rFonts w:cs="Times New Roman"/>
            <w:szCs w:val="24"/>
          </w:rPr>
          <w:t>.</w:t>
        </w:r>
      </w:ins>
      <w:r w:rsidR="009241A1" w:rsidRPr="0033182C">
        <w:rPr>
          <w:rFonts w:cs="Times New Roman"/>
          <w:szCs w:val="24"/>
        </w:rPr>
        <w:t>6</w:t>
      </w:r>
      <w:ins w:id="1731" w:author="Windows User" w:date="2019-09-19T02:16:00Z">
        <w:r w:rsidR="009241A1" w:rsidRPr="0033182C">
          <w:rPr>
            <w:rFonts w:cs="Times New Roman"/>
            <w:szCs w:val="24"/>
          </w:rPr>
          <w:t>.</w:t>
        </w:r>
      </w:ins>
    </w:p>
    <w:p w14:paraId="75151C34" w14:textId="4E06BA19" w:rsidR="00872B65" w:rsidRPr="0033182C" w:rsidRDefault="00872B65">
      <w:pPr>
        <w:pStyle w:val="Heading3"/>
        <w:rPr>
          <w:ins w:id="1732" w:author="Windows User" w:date="2019-09-19T02:16:00Z"/>
          <w:rFonts w:cs="Times New Roman"/>
        </w:rPr>
      </w:pPr>
      <w:bookmarkStart w:id="1733" w:name="_Toc23880368"/>
      <w:ins w:id="1734" w:author="Windows User" w:date="2019-09-19T02:16:00Z">
        <w:r w:rsidRPr="0033182C">
          <w:rPr>
            <w:rFonts w:cs="Times New Roman"/>
          </w:rPr>
          <w:t xml:space="preserve">Lihat </w:t>
        </w:r>
      </w:ins>
      <w:r w:rsidR="00285BD2" w:rsidRPr="0033182C">
        <w:rPr>
          <w:rFonts w:cs="Times New Roman"/>
          <w:i/>
        </w:rPr>
        <w:t>Grafik Sensor</w:t>
      </w:r>
      <w:bookmarkEnd w:id="1733"/>
    </w:p>
    <w:p w14:paraId="5C63C675" w14:textId="53F4611C" w:rsidR="0089714F" w:rsidRPr="0033182C" w:rsidRDefault="0089714F">
      <w:pPr>
        <w:ind w:firstLine="426"/>
        <w:rPr>
          <w:ins w:id="1735" w:author="Windows User" w:date="2019-09-19T02:16:00Z"/>
          <w:rFonts w:cs="Times New Roman"/>
          <w:i/>
          <w:szCs w:val="24"/>
          <w:rPrChange w:id="1736" w:author="Windows User" w:date="2019-09-19T02:30:00Z">
            <w:rPr>
              <w:ins w:id="1737" w:author="Windows User" w:date="2019-09-19T02:16:00Z"/>
              <w:i w:val="0"/>
              <w:color w:val="auto"/>
              <w:sz w:val="24"/>
            </w:rPr>
          </w:rPrChange>
        </w:rPr>
        <w:pPrChange w:id="1738" w:author="Windows User" w:date="2019-09-19T02:30:00Z">
          <w:pPr>
            <w:pStyle w:val="Caption"/>
            <w:keepNext/>
            <w:jc w:val="center"/>
          </w:pPr>
        </w:pPrChange>
      </w:pPr>
      <w:ins w:id="1739" w:author="Windows User" w:date="2019-09-19T02:16:00Z">
        <w:r w:rsidRPr="0033182C">
          <w:rPr>
            <w:rFonts w:cs="Times New Roman"/>
            <w:szCs w:val="24"/>
          </w:rPr>
          <w:t xml:space="preserve">Skenario ini menjelaskan alur untuk melihat </w:t>
        </w:r>
      </w:ins>
      <w:r w:rsidRPr="0033182C">
        <w:rPr>
          <w:rFonts w:cs="Times New Roman"/>
          <w:szCs w:val="24"/>
        </w:rPr>
        <w:t xml:space="preserve">grafik sensor secara </w:t>
      </w:r>
      <w:r w:rsidRPr="0033182C">
        <w:rPr>
          <w:rFonts w:cs="Times New Roman"/>
          <w:i/>
          <w:szCs w:val="24"/>
        </w:rPr>
        <w:t>realtime</w:t>
      </w:r>
      <w:ins w:id="1740" w:author="Windows User" w:date="2019-09-19T02:16:00Z">
        <w:r w:rsidRPr="0033182C">
          <w:rPr>
            <w:rFonts w:cs="Times New Roman"/>
            <w:szCs w:val="24"/>
          </w:rPr>
          <w:t xml:space="preserve">. Fitur ini bisa dilakukan oleh semua </w:t>
        </w:r>
        <w:r w:rsidRPr="0033182C">
          <w:rPr>
            <w:rFonts w:cs="Times New Roman"/>
            <w:i/>
            <w:szCs w:val="24"/>
            <w:rPrChange w:id="1741" w:author="Windows User" w:date="2019-09-19T02:32:00Z">
              <w:rPr>
                <w:rFonts w:cs="Times New Roman"/>
                <w:szCs w:val="24"/>
              </w:rPr>
            </w:rPrChange>
          </w:rPr>
          <w:t>user</w:t>
        </w:r>
        <w:r w:rsidRPr="0033182C">
          <w:rPr>
            <w:rFonts w:cs="Times New Roman"/>
            <w:szCs w:val="24"/>
          </w:rPr>
          <w:t>.</w:t>
        </w:r>
      </w:ins>
      <w:ins w:id="1742" w:author="Windows User" w:date="2019-09-19T02:32:00Z">
        <w:r w:rsidRPr="0033182C">
          <w:rPr>
            <w:rFonts w:cs="Times New Roman"/>
            <w:szCs w:val="24"/>
          </w:rPr>
          <w:t xml:space="preserve"> </w:t>
        </w:r>
      </w:ins>
      <w:ins w:id="1743" w:author="Windows User" w:date="2019-09-19T02:33:00Z">
        <w:r w:rsidRPr="0033182C">
          <w:rPr>
            <w:rFonts w:cs="Times New Roman"/>
            <w:szCs w:val="24"/>
          </w:rPr>
          <w:t xml:space="preserve">Setiap </w:t>
        </w:r>
        <w:r w:rsidRPr="0033182C">
          <w:rPr>
            <w:rFonts w:cs="Times New Roman"/>
            <w:i/>
            <w:szCs w:val="24"/>
          </w:rPr>
          <w:t>user</w:t>
        </w:r>
        <w:r w:rsidRPr="0033182C">
          <w:rPr>
            <w:rFonts w:cs="Times New Roman"/>
            <w:szCs w:val="24"/>
          </w:rPr>
          <w:t xml:space="preserve"> harus masuk ke dalam sistem terlebih dahulu, lalu memilih menu</w:t>
        </w:r>
      </w:ins>
      <w:r w:rsidRPr="0033182C">
        <w:rPr>
          <w:rFonts w:cs="Times New Roman"/>
          <w:szCs w:val="24"/>
        </w:rPr>
        <w:t xml:space="preserve"> grafik sensor</w:t>
      </w:r>
      <w:ins w:id="1744" w:author="Windows User" w:date="2019-09-19T02:34:00Z">
        <w:r w:rsidRPr="0033182C">
          <w:rPr>
            <w:rFonts w:cs="Times New Roman"/>
            <w:szCs w:val="24"/>
          </w:rPr>
          <w:t xml:space="preserve">. Maka, sistem akan menampilkan </w:t>
        </w:r>
      </w:ins>
      <w:r w:rsidRPr="0033182C">
        <w:rPr>
          <w:rFonts w:cs="Times New Roman"/>
          <w:szCs w:val="24"/>
        </w:rPr>
        <w:t>grafik sensor dalam rentang waktu tertentu</w:t>
      </w:r>
      <w:ins w:id="1745" w:author="Windows User" w:date="2019-09-19T02:33:00Z">
        <w:r w:rsidRPr="0033182C">
          <w:rPr>
            <w:rFonts w:cs="Times New Roman"/>
            <w:szCs w:val="24"/>
          </w:rPr>
          <w:t>.</w:t>
        </w:r>
      </w:ins>
      <w:ins w:id="1746" w:author="Windows User" w:date="2019-09-19T02:16:00Z">
        <w:r w:rsidRPr="0033182C">
          <w:rPr>
            <w:rFonts w:cs="Times New Roman"/>
            <w:szCs w:val="24"/>
          </w:rPr>
          <w:t xml:space="preserve"> Skenario lihat </w:t>
        </w:r>
      </w:ins>
      <w:r w:rsidRPr="0033182C">
        <w:rPr>
          <w:rFonts w:cs="Times New Roman"/>
          <w:szCs w:val="24"/>
        </w:rPr>
        <w:t xml:space="preserve">grafik sensor  </w:t>
      </w:r>
      <w:ins w:id="1747" w:author="Windows User" w:date="2019-09-19T02:16:00Z">
        <w:r w:rsidRPr="0033182C">
          <w:rPr>
            <w:rFonts w:cs="Times New Roman"/>
            <w:szCs w:val="24"/>
          </w:rPr>
          <w:t xml:space="preserve">dapat dilihat </w:t>
        </w:r>
        <w:r w:rsidR="009241A1" w:rsidRPr="0033182C">
          <w:rPr>
            <w:rFonts w:cs="Times New Roman"/>
            <w:szCs w:val="24"/>
          </w:rPr>
          <w:t xml:space="preserve">pada </w:t>
        </w:r>
      </w:ins>
      <w:r w:rsidR="009241A1" w:rsidRPr="0033182C">
        <w:rPr>
          <w:rFonts w:cs="Times New Roman"/>
          <w:szCs w:val="24"/>
        </w:rPr>
        <w:t xml:space="preserve">lampiran </w:t>
      </w:r>
      <w:ins w:id="1748" w:author="Windows User" w:date="2019-09-19T02:16:00Z">
        <w:r w:rsidR="009241A1" w:rsidRPr="0033182C">
          <w:rPr>
            <w:rFonts w:cs="Times New Roman"/>
            <w:szCs w:val="24"/>
          </w:rPr>
          <w:t xml:space="preserve">Tabel </w:t>
        </w:r>
      </w:ins>
      <w:r w:rsidR="009241A1" w:rsidRPr="0033182C">
        <w:rPr>
          <w:rFonts w:cs="Times New Roman"/>
          <w:szCs w:val="24"/>
        </w:rPr>
        <w:t>A</w:t>
      </w:r>
      <w:ins w:id="1749" w:author="Windows User" w:date="2019-09-19T02:16:00Z">
        <w:r w:rsidR="009241A1" w:rsidRPr="0033182C">
          <w:rPr>
            <w:rFonts w:cs="Times New Roman"/>
            <w:szCs w:val="24"/>
          </w:rPr>
          <w:t>.</w:t>
        </w:r>
      </w:ins>
      <w:r w:rsidR="009241A1" w:rsidRPr="0033182C">
        <w:rPr>
          <w:rFonts w:cs="Times New Roman"/>
          <w:szCs w:val="24"/>
        </w:rPr>
        <w:t>7</w:t>
      </w:r>
      <w:ins w:id="1750" w:author="Windows User" w:date="2019-09-19T02:16:00Z">
        <w:r w:rsidR="009241A1" w:rsidRPr="0033182C">
          <w:rPr>
            <w:rFonts w:cs="Times New Roman"/>
            <w:szCs w:val="24"/>
          </w:rPr>
          <w:t>.</w:t>
        </w:r>
      </w:ins>
    </w:p>
    <w:p w14:paraId="5AF8E457" w14:textId="1116F0EA" w:rsidR="00872B65" w:rsidRPr="0033182C" w:rsidRDefault="009935E8">
      <w:pPr>
        <w:pStyle w:val="Heading3"/>
        <w:rPr>
          <w:ins w:id="1751" w:author="Windows User" w:date="2019-09-19T02:16:00Z"/>
          <w:rFonts w:cs="Times New Roman"/>
        </w:rPr>
      </w:pPr>
      <w:bookmarkStart w:id="1752" w:name="_Toc23880369"/>
      <w:r w:rsidRPr="0033182C">
        <w:rPr>
          <w:rFonts w:cs="Times New Roman"/>
        </w:rPr>
        <w:t>Lihat Nilai</w:t>
      </w:r>
      <w:r w:rsidRPr="0033182C">
        <w:rPr>
          <w:rFonts w:cs="Times New Roman"/>
          <w:i/>
        </w:rPr>
        <w:t xml:space="preserve"> Setpoint</w:t>
      </w:r>
      <w:bookmarkEnd w:id="1752"/>
    </w:p>
    <w:p w14:paraId="7B925D22" w14:textId="52F6CEAD" w:rsidR="00872B65" w:rsidRPr="0033182C" w:rsidRDefault="0089714F" w:rsidP="009241A1">
      <w:pPr>
        <w:ind w:firstLine="426"/>
        <w:rPr>
          <w:ins w:id="1753" w:author="Windows User" w:date="2019-09-19T02:16:00Z"/>
          <w:rFonts w:cs="Times New Roman"/>
          <w:i/>
          <w:szCs w:val="24"/>
        </w:rPr>
      </w:pPr>
      <w:ins w:id="1754" w:author="Windows User" w:date="2019-09-19T02:16:00Z">
        <w:r w:rsidRPr="0033182C">
          <w:rPr>
            <w:rFonts w:cs="Times New Roman"/>
            <w:szCs w:val="24"/>
          </w:rPr>
          <w:t xml:space="preserve">Skenario ini menjelaskan alur untuk melihat </w:t>
        </w:r>
      </w:ins>
      <w:r w:rsidRPr="0033182C">
        <w:rPr>
          <w:rFonts w:cs="Times New Roman"/>
          <w:szCs w:val="24"/>
        </w:rPr>
        <w:t>nilai setpoint</w:t>
      </w:r>
      <w:ins w:id="1755" w:author="Windows User" w:date="2019-09-19T02:16:00Z">
        <w:r w:rsidRPr="0033182C">
          <w:rPr>
            <w:rFonts w:cs="Times New Roman"/>
            <w:szCs w:val="24"/>
          </w:rPr>
          <w:t xml:space="preserve">. Fitur ini bisa dilakukan oleh semua </w:t>
        </w:r>
        <w:r w:rsidRPr="0033182C">
          <w:rPr>
            <w:rFonts w:cs="Times New Roman"/>
            <w:i/>
            <w:szCs w:val="24"/>
            <w:rPrChange w:id="1756" w:author="Windows User" w:date="2019-09-19T02:32:00Z">
              <w:rPr>
                <w:rFonts w:cs="Times New Roman"/>
                <w:szCs w:val="24"/>
              </w:rPr>
            </w:rPrChange>
          </w:rPr>
          <w:t>user</w:t>
        </w:r>
        <w:r w:rsidRPr="0033182C">
          <w:rPr>
            <w:rFonts w:cs="Times New Roman"/>
            <w:szCs w:val="24"/>
          </w:rPr>
          <w:t>.</w:t>
        </w:r>
      </w:ins>
      <w:ins w:id="1757" w:author="Windows User" w:date="2019-09-19T02:32:00Z">
        <w:r w:rsidRPr="0033182C">
          <w:rPr>
            <w:rFonts w:cs="Times New Roman"/>
            <w:szCs w:val="24"/>
          </w:rPr>
          <w:t xml:space="preserve"> </w:t>
        </w:r>
      </w:ins>
      <w:ins w:id="1758" w:author="Windows User" w:date="2019-09-19T02:33:00Z">
        <w:r w:rsidRPr="0033182C">
          <w:rPr>
            <w:rFonts w:cs="Times New Roman"/>
            <w:szCs w:val="24"/>
          </w:rPr>
          <w:t xml:space="preserve">Setiap </w:t>
        </w:r>
        <w:r w:rsidRPr="0033182C">
          <w:rPr>
            <w:rFonts w:cs="Times New Roman"/>
            <w:i/>
            <w:szCs w:val="24"/>
          </w:rPr>
          <w:t>user</w:t>
        </w:r>
        <w:r w:rsidRPr="0033182C">
          <w:rPr>
            <w:rFonts w:cs="Times New Roman"/>
            <w:szCs w:val="24"/>
          </w:rPr>
          <w:t xml:space="preserve"> harus masuk ke dalam sistem terlebih dahulu, lalu memilih menu</w:t>
        </w:r>
      </w:ins>
      <w:r w:rsidR="001117F6" w:rsidRPr="0033182C">
        <w:rPr>
          <w:rFonts w:cs="Times New Roman"/>
          <w:szCs w:val="24"/>
        </w:rPr>
        <w:t xml:space="preserve"> </w:t>
      </w:r>
      <w:r w:rsidRPr="0033182C">
        <w:rPr>
          <w:rFonts w:cs="Times New Roman"/>
          <w:szCs w:val="24"/>
        </w:rPr>
        <w:t>nilai sensor</w:t>
      </w:r>
      <w:ins w:id="1759" w:author="Windows User" w:date="2019-09-19T02:34:00Z">
        <w:r w:rsidRPr="0033182C">
          <w:rPr>
            <w:rFonts w:cs="Times New Roman"/>
            <w:szCs w:val="24"/>
          </w:rPr>
          <w:t xml:space="preserve"> Maka, sistem akan menampilkan </w:t>
        </w:r>
      </w:ins>
      <w:r w:rsidRPr="0033182C">
        <w:rPr>
          <w:rFonts w:cs="Times New Roman"/>
          <w:szCs w:val="24"/>
        </w:rPr>
        <w:t>nilai sensor dalam rentang waktu tertentu</w:t>
      </w:r>
      <w:ins w:id="1760" w:author="Windows User" w:date="2019-09-19T02:33:00Z">
        <w:r w:rsidRPr="0033182C">
          <w:rPr>
            <w:rFonts w:cs="Times New Roman"/>
            <w:szCs w:val="24"/>
          </w:rPr>
          <w:t>.</w:t>
        </w:r>
      </w:ins>
      <w:ins w:id="1761" w:author="Windows User" w:date="2019-09-19T02:16:00Z">
        <w:r w:rsidRPr="0033182C">
          <w:rPr>
            <w:rFonts w:cs="Times New Roman"/>
            <w:szCs w:val="24"/>
          </w:rPr>
          <w:t xml:space="preserve"> Skenario lihat </w:t>
        </w:r>
      </w:ins>
      <w:r w:rsidRPr="0033182C">
        <w:rPr>
          <w:rFonts w:cs="Times New Roman"/>
          <w:szCs w:val="24"/>
        </w:rPr>
        <w:t xml:space="preserve">data nilai snsor </w:t>
      </w:r>
      <w:ins w:id="1762" w:author="Windows User" w:date="2019-09-19T02:16:00Z">
        <w:r w:rsidRPr="0033182C">
          <w:rPr>
            <w:rFonts w:cs="Times New Roman"/>
            <w:szCs w:val="24"/>
          </w:rPr>
          <w:t xml:space="preserve">dapat dilihat </w:t>
        </w:r>
        <w:r w:rsidR="009241A1" w:rsidRPr="0033182C">
          <w:rPr>
            <w:rFonts w:cs="Times New Roman"/>
            <w:szCs w:val="24"/>
          </w:rPr>
          <w:t xml:space="preserve">pada </w:t>
        </w:r>
      </w:ins>
      <w:r w:rsidR="009241A1" w:rsidRPr="0033182C">
        <w:rPr>
          <w:rFonts w:cs="Times New Roman"/>
          <w:szCs w:val="24"/>
        </w:rPr>
        <w:t xml:space="preserve">lampiran </w:t>
      </w:r>
      <w:ins w:id="1763" w:author="Windows User" w:date="2019-09-19T02:16:00Z">
        <w:r w:rsidR="009241A1" w:rsidRPr="0033182C">
          <w:rPr>
            <w:rFonts w:cs="Times New Roman"/>
            <w:szCs w:val="24"/>
          </w:rPr>
          <w:t xml:space="preserve">Tabel </w:t>
        </w:r>
      </w:ins>
      <w:r w:rsidR="009241A1" w:rsidRPr="0033182C">
        <w:rPr>
          <w:rFonts w:cs="Times New Roman"/>
          <w:szCs w:val="24"/>
        </w:rPr>
        <w:t>A</w:t>
      </w:r>
      <w:ins w:id="1764" w:author="Windows User" w:date="2019-09-19T02:16:00Z">
        <w:r w:rsidR="009241A1" w:rsidRPr="0033182C">
          <w:rPr>
            <w:rFonts w:cs="Times New Roman"/>
            <w:szCs w:val="24"/>
          </w:rPr>
          <w:t>.</w:t>
        </w:r>
      </w:ins>
      <w:r w:rsidR="009241A1" w:rsidRPr="0033182C">
        <w:rPr>
          <w:rFonts w:cs="Times New Roman"/>
          <w:szCs w:val="24"/>
        </w:rPr>
        <w:t>8</w:t>
      </w:r>
      <w:ins w:id="1765" w:author="Windows User" w:date="2019-09-19T02:16:00Z">
        <w:r w:rsidR="009241A1" w:rsidRPr="0033182C">
          <w:rPr>
            <w:rFonts w:cs="Times New Roman"/>
            <w:szCs w:val="24"/>
          </w:rPr>
          <w:t>.</w:t>
        </w:r>
      </w:ins>
    </w:p>
    <w:p w14:paraId="390BEB25" w14:textId="25D85C01" w:rsidR="00872B65" w:rsidRPr="0033182C" w:rsidRDefault="00872B65">
      <w:pPr>
        <w:pStyle w:val="Heading3"/>
        <w:rPr>
          <w:ins w:id="1766" w:author="Windows User" w:date="2019-09-19T02:16:00Z"/>
          <w:rFonts w:cs="Times New Roman"/>
        </w:rPr>
      </w:pPr>
      <w:bookmarkStart w:id="1767" w:name="_Toc23880370"/>
      <w:ins w:id="1768" w:author="Windows User" w:date="2019-09-19T02:16:00Z">
        <w:r w:rsidRPr="0033182C">
          <w:rPr>
            <w:rFonts w:cs="Times New Roman"/>
          </w:rPr>
          <w:t xml:space="preserve">Lihat </w:t>
        </w:r>
      </w:ins>
      <w:r w:rsidR="009935E8" w:rsidRPr="0033182C">
        <w:rPr>
          <w:rFonts w:cs="Times New Roman"/>
        </w:rPr>
        <w:t>Grafik</w:t>
      </w:r>
      <w:r w:rsidR="009935E8" w:rsidRPr="0033182C">
        <w:rPr>
          <w:rFonts w:cs="Times New Roman"/>
          <w:i/>
        </w:rPr>
        <w:t xml:space="preserve"> Tracker</w:t>
      </w:r>
      <w:bookmarkEnd w:id="1767"/>
    </w:p>
    <w:p w14:paraId="75947741" w14:textId="68E91B38" w:rsidR="0089714F" w:rsidRPr="0033182C" w:rsidRDefault="0089714F">
      <w:pPr>
        <w:ind w:firstLine="426"/>
        <w:rPr>
          <w:ins w:id="1769" w:author="Windows User" w:date="2019-09-19T02:16:00Z"/>
          <w:rFonts w:cs="Times New Roman"/>
          <w:i/>
          <w:szCs w:val="24"/>
          <w:rPrChange w:id="1770" w:author="Windows User" w:date="2019-09-19T02:30:00Z">
            <w:rPr>
              <w:ins w:id="1771" w:author="Windows User" w:date="2019-09-19T02:16:00Z"/>
              <w:i w:val="0"/>
              <w:color w:val="auto"/>
              <w:sz w:val="24"/>
            </w:rPr>
          </w:rPrChange>
        </w:rPr>
        <w:pPrChange w:id="1772" w:author="Windows User" w:date="2019-09-19T02:30:00Z">
          <w:pPr>
            <w:pStyle w:val="Caption"/>
            <w:keepNext/>
            <w:jc w:val="center"/>
          </w:pPr>
        </w:pPrChange>
      </w:pPr>
      <w:ins w:id="1773" w:author="Windows User" w:date="2019-09-19T02:16:00Z">
        <w:r w:rsidRPr="0033182C">
          <w:rPr>
            <w:rFonts w:cs="Times New Roman"/>
            <w:szCs w:val="24"/>
          </w:rPr>
          <w:t xml:space="preserve">Skenario ini menjelaskan alur untuk melihat </w:t>
        </w:r>
      </w:ins>
      <w:r w:rsidRPr="0033182C">
        <w:rPr>
          <w:rFonts w:cs="Times New Roman"/>
          <w:szCs w:val="24"/>
        </w:rPr>
        <w:t xml:space="preserve">grafik </w:t>
      </w:r>
      <w:r w:rsidRPr="0033182C">
        <w:rPr>
          <w:rFonts w:cs="Times New Roman"/>
          <w:i/>
          <w:szCs w:val="24"/>
        </w:rPr>
        <w:t>tracker</w:t>
      </w:r>
      <w:r w:rsidRPr="0033182C">
        <w:rPr>
          <w:rFonts w:cs="Times New Roman"/>
          <w:szCs w:val="24"/>
        </w:rPr>
        <w:t xml:space="preserve"> secara </w:t>
      </w:r>
      <w:r w:rsidRPr="0033182C">
        <w:rPr>
          <w:rFonts w:cs="Times New Roman"/>
          <w:i/>
          <w:szCs w:val="24"/>
        </w:rPr>
        <w:t>realtime</w:t>
      </w:r>
      <w:ins w:id="1774" w:author="Windows User" w:date="2019-09-19T02:16:00Z">
        <w:r w:rsidRPr="0033182C">
          <w:rPr>
            <w:rFonts w:cs="Times New Roman"/>
            <w:szCs w:val="24"/>
          </w:rPr>
          <w:t xml:space="preserve">. Fitur ini bisa dilakukan oleh semua </w:t>
        </w:r>
        <w:r w:rsidRPr="0033182C">
          <w:rPr>
            <w:rFonts w:cs="Times New Roman"/>
            <w:i/>
            <w:szCs w:val="24"/>
            <w:rPrChange w:id="1775" w:author="Windows User" w:date="2019-09-19T02:32:00Z">
              <w:rPr>
                <w:rFonts w:cs="Times New Roman"/>
                <w:szCs w:val="24"/>
              </w:rPr>
            </w:rPrChange>
          </w:rPr>
          <w:t>user</w:t>
        </w:r>
        <w:r w:rsidRPr="0033182C">
          <w:rPr>
            <w:rFonts w:cs="Times New Roman"/>
            <w:szCs w:val="24"/>
          </w:rPr>
          <w:t>.</w:t>
        </w:r>
      </w:ins>
      <w:ins w:id="1776" w:author="Windows User" w:date="2019-09-19T02:32:00Z">
        <w:r w:rsidRPr="0033182C">
          <w:rPr>
            <w:rFonts w:cs="Times New Roman"/>
            <w:szCs w:val="24"/>
          </w:rPr>
          <w:t xml:space="preserve"> </w:t>
        </w:r>
      </w:ins>
      <w:ins w:id="1777" w:author="Windows User" w:date="2019-09-19T02:33:00Z">
        <w:r w:rsidRPr="0033182C">
          <w:rPr>
            <w:rFonts w:cs="Times New Roman"/>
            <w:szCs w:val="24"/>
          </w:rPr>
          <w:t xml:space="preserve">Setiap </w:t>
        </w:r>
        <w:r w:rsidRPr="0033182C">
          <w:rPr>
            <w:rFonts w:cs="Times New Roman"/>
            <w:i/>
            <w:szCs w:val="24"/>
          </w:rPr>
          <w:t>user</w:t>
        </w:r>
        <w:r w:rsidRPr="0033182C">
          <w:rPr>
            <w:rFonts w:cs="Times New Roman"/>
            <w:szCs w:val="24"/>
          </w:rPr>
          <w:t xml:space="preserve"> harus masuk ke dalam sistem terlebih dahulu, lalu memilih menu</w:t>
        </w:r>
      </w:ins>
      <w:r w:rsidRPr="0033182C">
        <w:rPr>
          <w:rFonts w:cs="Times New Roman"/>
          <w:szCs w:val="24"/>
        </w:rPr>
        <w:t xml:space="preserve"> grafik </w:t>
      </w:r>
      <w:r w:rsidRPr="0033182C">
        <w:rPr>
          <w:rFonts w:cs="Times New Roman"/>
          <w:i/>
          <w:szCs w:val="24"/>
        </w:rPr>
        <w:t>tracker</w:t>
      </w:r>
      <w:ins w:id="1778" w:author="Windows User" w:date="2019-09-19T02:34:00Z">
        <w:r w:rsidRPr="0033182C">
          <w:rPr>
            <w:rFonts w:cs="Times New Roman"/>
            <w:szCs w:val="24"/>
          </w:rPr>
          <w:t xml:space="preserve">. Maka, sistem akan menampilkan </w:t>
        </w:r>
      </w:ins>
      <w:r w:rsidRPr="0033182C">
        <w:rPr>
          <w:rFonts w:cs="Times New Roman"/>
          <w:szCs w:val="24"/>
        </w:rPr>
        <w:lastRenderedPageBreak/>
        <w:t xml:space="preserve">grafik </w:t>
      </w:r>
      <w:r w:rsidRPr="0033182C">
        <w:rPr>
          <w:rFonts w:cs="Times New Roman"/>
          <w:i/>
          <w:szCs w:val="24"/>
        </w:rPr>
        <w:t>tracker</w:t>
      </w:r>
      <w:r w:rsidRPr="0033182C">
        <w:rPr>
          <w:rFonts w:cs="Times New Roman"/>
          <w:szCs w:val="24"/>
        </w:rPr>
        <w:t xml:space="preserve"> dalam rentang waktu tertentu</w:t>
      </w:r>
      <w:ins w:id="1779" w:author="Windows User" w:date="2019-09-19T02:33:00Z">
        <w:r w:rsidRPr="0033182C">
          <w:rPr>
            <w:rFonts w:cs="Times New Roman"/>
            <w:szCs w:val="24"/>
          </w:rPr>
          <w:t>.</w:t>
        </w:r>
      </w:ins>
      <w:ins w:id="1780" w:author="Windows User" w:date="2019-09-19T02:16:00Z">
        <w:r w:rsidRPr="0033182C">
          <w:rPr>
            <w:rFonts w:cs="Times New Roman"/>
            <w:szCs w:val="24"/>
          </w:rPr>
          <w:t xml:space="preserve"> Skenario lihat </w:t>
        </w:r>
      </w:ins>
      <w:r w:rsidRPr="0033182C">
        <w:rPr>
          <w:rFonts w:cs="Times New Roman"/>
          <w:szCs w:val="24"/>
        </w:rPr>
        <w:t xml:space="preserve">grafik </w:t>
      </w:r>
      <w:r w:rsidRPr="0033182C">
        <w:rPr>
          <w:rFonts w:cs="Times New Roman"/>
          <w:i/>
          <w:szCs w:val="24"/>
        </w:rPr>
        <w:t>tracker</w:t>
      </w:r>
      <w:r w:rsidRPr="0033182C">
        <w:rPr>
          <w:rFonts w:cs="Times New Roman"/>
          <w:szCs w:val="24"/>
        </w:rPr>
        <w:t xml:space="preserve"> </w:t>
      </w:r>
      <w:ins w:id="1781" w:author="Windows User" w:date="2019-09-19T02:16:00Z">
        <w:r w:rsidRPr="0033182C">
          <w:rPr>
            <w:rFonts w:cs="Times New Roman"/>
            <w:szCs w:val="24"/>
          </w:rPr>
          <w:t xml:space="preserve">dapat dilihat </w:t>
        </w:r>
        <w:r w:rsidR="009241A1" w:rsidRPr="0033182C">
          <w:rPr>
            <w:rFonts w:cs="Times New Roman"/>
            <w:szCs w:val="24"/>
          </w:rPr>
          <w:t xml:space="preserve">pada </w:t>
        </w:r>
      </w:ins>
      <w:r w:rsidR="009241A1" w:rsidRPr="0033182C">
        <w:rPr>
          <w:rFonts w:cs="Times New Roman"/>
          <w:szCs w:val="24"/>
        </w:rPr>
        <w:t xml:space="preserve">lampiran </w:t>
      </w:r>
      <w:ins w:id="1782" w:author="Windows User" w:date="2019-09-19T02:16:00Z">
        <w:r w:rsidR="009241A1" w:rsidRPr="0033182C">
          <w:rPr>
            <w:rFonts w:cs="Times New Roman"/>
            <w:szCs w:val="24"/>
          </w:rPr>
          <w:t xml:space="preserve">Tabel </w:t>
        </w:r>
      </w:ins>
      <w:r w:rsidR="009241A1" w:rsidRPr="0033182C">
        <w:rPr>
          <w:rFonts w:cs="Times New Roman"/>
          <w:szCs w:val="24"/>
        </w:rPr>
        <w:t>A</w:t>
      </w:r>
      <w:ins w:id="1783" w:author="Windows User" w:date="2019-09-19T02:16:00Z">
        <w:r w:rsidR="009241A1" w:rsidRPr="0033182C">
          <w:rPr>
            <w:rFonts w:cs="Times New Roman"/>
            <w:szCs w:val="24"/>
          </w:rPr>
          <w:t>.</w:t>
        </w:r>
      </w:ins>
      <w:r w:rsidR="009241A1" w:rsidRPr="0033182C">
        <w:rPr>
          <w:rFonts w:cs="Times New Roman"/>
          <w:szCs w:val="24"/>
        </w:rPr>
        <w:t xml:space="preserve">9. </w:t>
      </w:r>
    </w:p>
    <w:p w14:paraId="74558A32" w14:textId="227667AA" w:rsidR="00872B65" w:rsidRPr="0033182C" w:rsidRDefault="009935E8">
      <w:pPr>
        <w:pStyle w:val="Heading3"/>
        <w:rPr>
          <w:ins w:id="1784" w:author="Windows User" w:date="2019-09-19T02:16:00Z"/>
          <w:rFonts w:cs="Times New Roman"/>
        </w:rPr>
      </w:pPr>
      <w:bookmarkStart w:id="1785" w:name="_Toc23880371"/>
      <w:r w:rsidRPr="0033182C">
        <w:rPr>
          <w:rFonts w:cs="Times New Roman"/>
        </w:rPr>
        <w:t>Lihat Grafik Aktuator</w:t>
      </w:r>
      <w:bookmarkEnd w:id="1785"/>
    </w:p>
    <w:p w14:paraId="7E0B876D" w14:textId="3D339AFE" w:rsidR="0089714F" w:rsidRPr="0033182C" w:rsidRDefault="0089714F">
      <w:pPr>
        <w:ind w:firstLine="426"/>
        <w:rPr>
          <w:ins w:id="1786" w:author="Windows User" w:date="2019-09-19T02:16:00Z"/>
          <w:rFonts w:cs="Times New Roman"/>
          <w:i/>
          <w:szCs w:val="24"/>
          <w:rPrChange w:id="1787" w:author="Windows User" w:date="2019-09-19T02:30:00Z">
            <w:rPr>
              <w:ins w:id="1788" w:author="Windows User" w:date="2019-09-19T02:16:00Z"/>
              <w:i w:val="0"/>
              <w:color w:val="auto"/>
              <w:sz w:val="24"/>
            </w:rPr>
          </w:rPrChange>
        </w:rPr>
        <w:pPrChange w:id="1789" w:author="Windows User" w:date="2019-09-19T02:30:00Z">
          <w:pPr>
            <w:pStyle w:val="Caption"/>
            <w:keepNext/>
            <w:jc w:val="center"/>
          </w:pPr>
        </w:pPrChange>
      </w:pPr>
      <w:ins w:id="1790" w:author="Windows User" w:date="2019-09-19T02:16:00Z">
        <w:r w:rsidRPr="0033182C">
          <w:rPr>
            <w:rFonts w:cs="Times New Roman"/>
            <w:szCs w:val="24"/>
          </w:rPr>
          <w:t xml:space="preserve">Skenario ini menjelaskan alur untuk melihat </w:t>
        </w:r>
      </w:ins>
      <w:r w:rsidRPr="0033182C">
        <w:rPr>
          <w:rFonts w:cs="Times New Roman"/>
          <w:szCs w:val="24"/>
        </w:rPr>
        <w:t xml:space="preserve">grafik aktuator secara </w:t>
      </w:r>
      <w:r w:rsidRPr="0033182C">
        <w:rPr>
          <w:rFonts w:cs="Times New Roman"/>
          <w:i/>
          <w:szCs w:val="24"/>
        </w:rPr>
        <w:t>realtime</w:t>
      </w:r>
      <w:ins w:id="1791" w:author="Windows User" w:date="2019-09-19T02:16:00Z">
        <w:r w:rsidRPr="0033182C">
          <w:rPr>
            <w:rFonts w:cs="Times New Roman"/>
            <w:szCs w:val="24"/>
          </w:rPr>
          <w:t xml:space="preserve">. Fitur ini bisa dilakukan oleh semua </w:t>
        </w:r>
        <w:r w:rsidRPr="0033182C">
          <w:rPr>
            <w:rFonts w:cs="Times New Roman"/>
            <w:i/>
            <w:szCs w:val="24"/>
            <w:rPrChange w:id="1792" w:author="Windows User" w:date="2019-09-19T02:32:00Z">
              <w:rPr>
                <w:rFonts w:cs="Times New Roman"/>
                <w:szCs w:val="24"/>
              </w:rPr>
            </w:rPrChange>
          </w:rPr>
          <w:t>user</w:t>
        </w:r>
        <w:r w:rsidRPr="0033182C">
          <w:rPr>
            <w:rFonts w:cs="Times New Roman"/>
            <w:szCs w:val="24"/>
          </w:rPr>
          <w:t>.</w:t>
        </w:r>
      </w:ins>
      <w:ins w:id="1793" w:author="Windows User" w:date="2019-09-19T02:32:00Z">
        <w:r w:rsidRPr="0033182C">
          <w:rPr>
            <w:rFonts w:cs="Times New Roman"/>
            <w:szCs w:val="24"/>
          </w:rPr>
          <w:t xml:space="preserve"> </w:t>
        </w:r>
      </w:ins>
      <w:ins w:id="1794" w:author="Windows User" w:date="2019-09-19T02:33:00Z">
        <w:r w:rsidRPr="0033182C">
          <w:rPr>
            <w:rFonts w:cs="Times New Roman"/>
            <w:szCs w:val="24"/>
          </w:rPr>
          <w:t xml:space="preserve">Setiap </w:t>
        </w:r>
        <w:r w:rsidRPr="0033182C">
          <w:rPr>
            <w:rFonts w:cs="Times New Roman"/>
            <w:i/>
            <w:szCs w:val="24"/>
          </w:rPr>
          <w:t>user</w:t>
        </w:r>
        <w:r w:rsidRPr="0033182C">
          <w:rPr>
            <w:rFonts w:cs="Times New Roman"/>
            <w:szCs w:val="24"/>
          </w:rPr>
          <w:t xml:space="preserve"> harus masuk ke dalam sistem terlebih dahulu, lalu memilih menu</w:t>
        </w:r>
      </w:ins>
      <w:r w:rsidRPr="0033182C">
        <w:rPr>
          <w:rFonts w:cs="Times New Roman"/>
          <w:szCs w:val="24"/>
        </w:rPr>
        <w:t xml:space="preserve"> grafik aktuator</w:t>
      </w:r>
      <w:ins w:id="1795" w:author="Windows User" w:date="2019-09-19T02:34:00Z">
        <w:r w:rsidRPr="0033182C">
          <w:rPr>
            <w:rFonts w:cs="Times New Roman"/>
            <w:szCs w:val="24"/>
          </w:rPr>
          <w:t>.</w:t>
        </w:r>
      </w:ins>
      <w:r w:rsidRPr="0033182C">
        <w:rPr>
          <w:rFonts w:cs="Times New Roman"/>
          <w:szCs w:val="24"/>
        </w:rPr>
        <w:t xml:space="preserve"> </w:t>
      </w:r>
      <w:ins w:id="1796" w:author="Windows User" w:date="2019-09-19T02:34:00Z">
        <w:r w:rsidRPr="0033182C">
          <w:rPr>
            <w:rFonts w:cs="Times New Roman"/>
            <w:szCs w:val="24"/>
          </w:rPr>
          <w:t xml:space="preserve">Maka, sistem akan menampilkan </w:t>
        </w:r>
      </w:ins>
      <w:r w:rsidRPr="0033182C">
        <w:rPr>
          <w:rFonts w:cs="Times New Roman"/>
          <w:szCs w:val="24"/>
        </w:rPr>
        <w:t>grafik aktuator dalam rentang waktu tertentu</w:t>
      </w:r>
      <w:ins w:id="1797" w:author="Windows User" w:date="2019-09-19T02:33:00Z">
        <w:r w:rsidRPr="0033182C">
          <w:rPr>
            <w:rFonts w:cs="Times New Roman"/>
            <w:szCs w:val="24"/>
          </w:rPr>
          <w:t>.</w:t>
        </w:r>
      </w:ins>
      <w:ins w:id="1798" w:author="Windows User" w:date="2019-09-19T02:16:00Z">
        <w:r w:rsidRPr="0033182C">
          <w:rPr>
            <w:rFonts w:cs="Times New Roman"/>
            <w:szCs w:val="24"/>
          </w:rPr>
          <w:t xml:space="preserve"> Skenario lihat </w:t>
        </w:r>
      </w:ins>
      <w:r w:rsidRPr="0033182C">
        <w:rPr>
          <w:rFonts w:cs="Times New Roman"/>
          <w:szCs w:val="24"/>
        </w:rPr>
        <w:t xml:space="preserve">grafik aktuator </w:t>
      </w:r>
      <w:ins w:id="1799" w:author="Windows User" w:date="2019-09-19T02:16:00Z">
        <w:r w:rsidRPr="0033182C">
          <w:rPr>
            <w:rFonts w:cs="Times New Roman"/>
            <w:szCs w:val="24"/>
          </w:rPr>
          <w:t xml:space="preserve">dapat dilihat </w:t>
        </w:r>
        <w:r w:rsidR="009241A1" w:rsidRPr="0033182C">
          <w:rPr>
            <w:rFonts w:cs="Times New Roman"/>
            <w:szCs w:val="24"/>
          </w:rPr>
          <w:t xml:space="preserve">pada </w:t>
        </w:r>
      </w:ins>
      <w:r w:rsidR="009241A1" w:rsidRPr="0033182C">
        <w:rPr>
          <w:rFonts w:cs="Times New Roman"/>
          <w:szCs w:val="24"/>
        </w:rPr>
        <w:t xml:space="preserve">lampiran </w:t>
      </w:r>
      <w:ins w:id="1800" w:author="Windows User" w:date="2019-09-19T02:16:00Z">
        <w:r w:rsidR="009241A1" w:rsidRPr="0033182C">
          <w:rPr>
            <w:rFonts w:cs="Times New Roman"/>
            <w:szCs w:val="24"/>
          </w:rPr>
          <w:t xml:space="preserve">Tabel </w:t>
        </w:r>
      </w:ins>
      <w:r w:rsidR="009241A1" w:rsidRPr="0033182C">
        <w:rPr>
          <w:rFonts w:cs="Times New Roman"/>
          <w:szCs w:val="24"/>
        </w:rPr>
        <w:t>A</w:t>
      </w:r>
      <w:ins w:id="1801" w:author="Windows User" w:date="2019-09-19T02:16:00Z">
        <w:r w:rsidR="009241A1" w:rsidRPr="0033182C">
          <w:rPr>
            <w:rFonts w:cs="Times New Roman"/>
            <w:szCs w:val="24"/>
          </w:rPr>
          <w:t>.</w:t>
        </w:r>
      </w:ins>
      <w:r w:rsidR="009241A1" w:rsidRPr="0033182C">
        <w:rPr>
          <w:rFonts w:cs="Times New Roman"/>
          <w:szCs w:val="24"/>
        </w:rPr>
        <w:t xml:space="preserve">10. </w:t>
      </w:r>
    </w:p>
    <w:p w14:paraId="0F223895" w14:textId="20CD4D84" w:rsidR="00872B65" w:rsidRPr="0033182C" w:rsidRDefault="00872B65">
      <w:pPr>
        <w:pStyle w:val="Heading3"/>
        <w:rPr>
          <w:ins w:id="1802" w:author="Windows User" w:date="2019-09-19T02:16:00Z"/>
          <w:rFonts w:cs="Times New Roman"/>
        </w:rPr>
      </w:pPr>
      <w:bookmarkStart w:id="1803" w:name="_Toc23880372"/>
      <w:ins w:id="1804" w:author="Windows User" w:date="2019-09-19T02:16:00Z">
        <w:r w:rsidRPr="0033182C">
          <w:rPr>
            <w:rFonts w:cs="Times New Roman"/>
          </w:rPr>
          <w:t>Log out</w:t>
        </w:r>
        <w:bookmarkEnd w:id="1803"/>
      </w:ins>
    </w:p>
    <w:p w14:paraId="17DB4673" w14:textId="5BD1B514" w:rsidR="00872B65" w:rsidRPr="0033182C" w:rsidRDefault="00872B65" w:rsidP="009241A1">
      <w:pPr>
        <w:ind w:firstLine="426"/>
        <w:rPr>
          <w:ins w:id="1805" w:author="Windows User" w:date="2019-09-19T02:16:00Z"/>
          <w:rFonts w:cs="Times New Roman"/>
          <w:i/>
          <w:szCs w:val="24"/>
          <w:rPrChange w:id="1806" w:author="Windows User" w:date="2019-09-19T03:32:00Z">
            <w:rPr>
              <w:ins w:id="1807" w:author="Windows User" w:date="2019-09-19T02:16:00Z"/>
            </w:rPr>
          </w:rPrChange>
        </w:rPr>
      </w:pPr>
      <w:ins w:id="1808" w:author="Windows User" w:date="2019-09-19T02:16:00Z">
        <w:r w:rsidRPr="0033182C">
          <w:rPr>
            <w:rFonts w:cs="Times New Roman"/>
            <w:szCs w:val="24"/>
          </w:rPr>
          <w:t xml:space="preserve">Skenario ini menjelaskan alur untuk keluar dari sistem. Fitur ini bisa dilakukan oleh semua </w:t>
        </w:r>
        <w:r w:rsidRPr="0033182C">
          <w:rPr>
            <w:rFonts w:cs="Times New Roman"/>
            <w:i/>
            <w:szCs w:val="24"/>
            <w:rPrChange w:id="1809" w:author="Windows User" w:date="2019-09-19T03:26:00Z">
              <w:rPr>
                <w:rFonts w:cs="Times New Roman"/>
                <w:szCs w:val="24"/>
              </w:rPr>
            </w:rPrChange>
          </w:rPr>
          <w:t>user</w:t>
        </w:r>
        <w:r w:rsidRPr="0033182C">
          <w:rPr>
            <w:rFonts w:cs="Times New Roman"/>
            <w:szCs w:val="24"/>
          </w:rPr>
          <w:t>.</w:t>
        </w:r>
      </w:ins>
      <w:ins w:id="1810" w:author="Windows User" w:date="2019-09-19T03:26:00Z">
        <w:r w:rsidRPr="0033182C">
          <w:rPr>
            <w:rFonts w:cs="Times New Roman"/>
            <w:szCs w:val="24"/>
          </w:rPr>
          <w:t xml:space="preserve"> </w:t>
        </w:r>
        <w:r w:rsidRPr="0033182C">
          <w:rPr>
            <w:rFonts w:cs="Times New Roman"/>
            <w:i/>
            <w:szCs w:val="24"/>
            <w:rPrChange w:id="1811" w:author="Windows User" w:date="2019-09-19T03:26:00Z">
              <w:rPr>
                <w:rFonts w:cs="Times New Roman"/>
                <w:szCs w:val="24"/>
              </w:rPr>
            </w:rPrChange>
          </w:rPr>
          <w:t>Use</w:t>
        </w:r>
        <w:r w:rsidRPr="0033182C">
          <w:rPr>
            <w:rFonts w:cs="Times New Roman"/>
            <w:szCs w:val="24"/>
          </w:rPr>
          <w:t xml:space="preserve">r yang ingin keluar dari sistem hanya perlu memilih menu log out maka </w:t>
        </w:r>
      </w:ins>
      <w:ins w:id="1812" w:author="Windows User" w:date="2019-09-19T03:27:00Z">
        <w:r w:rsidRPr="0033182C">
          <w:rPr>
            <w:rFonts w:cs="Times New Roman"/>
            <w:szCs w:val="24"/>
          </w:rPr>
          <w:t>akan langsung kembali menampilkan halaman log in.</w:t>
        </w:r>
      </w:ins>
      <w:ins w:id="1813" w:author="Windows User" w:date="2019-09-19T02:16:00Z">
        <w:r w:rsidRPr="0033182C">
          <w:rPr>
            <w:rFonts w:cs="Times New Roman"/>
            <w:szCs w:val="24"/>
          </w:rPr>
          <w:t xml:space="preserve"> Skenario </w:t>
        </w:r>
        <w:r w:rsidRPr="0033182C">
          <w:rPr>
            <w:rFonts w:cs="Times New Roman"/>
            <w:i/>
            <w:szCs w:val="24"/>
            <w:rPrChange w:id="1814" w:author="Windows User" w:date="2019-09-19T03:28:00Z">
              <w:rPr>
                <w:rFonts w:cs="Times New Roman"/>
                <w:szCs w:val="24"/>
              </w:rPr>
            </w:rPrChange>
          </w:rPr>
          <w:t>log out</w:t>
        </w:r>
        <w:r w:rsidRPr="0033182C">
          <w:rPr>
            <w:rFonts w:cs="Times New Roman"/>
            <w:szCs w:val="24"/>
          </w:rPr>
          <w:t xml:space="preserve"> dapat dilihat </w:t>
        </w:r>
        <w:r w:rsidR="009241A1" w:rsidRPr="0033182C">
          <w:rPr>
            <w:rFonts w:cs="Times New Roman"/>
            <w:szCs w:val="24"/>
          </w:rPr>
          <w:t xml:space="preserve">pada </w:t>
        </w:r>
      </w:ins>
      <w:r w:rsidR="009241A1" w:rsidRPr="0033182C">
        <w:rPr>
          <w:rFonts w:cs="Times New Roman"/>
          <w:szCs w:val="24"/>
        </w:rPr>
        <w:t xml:space="preserve">lampiran </w:t>
      </w:r>
      <w:ins w:id="1815" w:author="Windows User" w:date="2019-09-19T02:16:00Z">
        <w:r w:rsidR="009241A1" w:rsidRPr="0033182C">
          <w:rPr>
            <w:rFonts w:cs="Times New Roman"/>
            <w:szCs w:val="24"/>
          </w:rPr>
          <w:t xml:space="preserve">Tabel </w:t>
        </w:r>
      </w:ins>
      <w:r w:rsidR="009241A1" w:rsidRPr="0033182C">
        <w:rPr>
          <w:rFonts w:cs="Times New Roman"/>
          <w:szCs w:val="24"/>
        </w:rPr>
        <w:t>A</w:t>
      </w:r>
      <w:ins w:id="1816" w:author="Windows User" w:date="2019-09-19T02:16:00Z">
        <w:r w:rsidR="009241A1" w:rsidRPr="0033182C">
          <w:rPr>
            <w:rFonts w:cs="Times New Roman"/>
            <w:szCs w:val="24"/>
          </w:rPr>
          <w:t>.</w:t>
        </w:r>
      </w:ins>
      <w:r w:rsidR="009241A1" w:rsidRPr="0033182C">
        <w:rPr>
          <w:rFonts w:cs="Times New Roman"/>
          <w:szCs w:val="24"/>
        </w:rPr>
        <w:t xml:space="preserve">11. </w:t>
      </w:r>
    </w:p>
    <w:p w14:paraId="3B62756A" w14:textId="77777777" w:rsidR="00872B65" w:rsidRPr="0033182C" w:rsidRDefault="00872B65">
      <w:pPr>
        <w:pStyle w:val="Heading2"/>
        <w:ind w:left="426" w:hanging="426"/>
        <w:rPr>
          <w:rFonts w:cs="Times New Roman"/>
        </w:rPr>
        <w:pPrChange w:id="1817" w:author="Windows User" w:date="2019-09-19T00:50:00Z">
          <w:pPr>
            <w:spacing w:after="160" w:line="259" w:lineRule="auto"/>
            <w:jc w:val="left"/>
          </w:pPr>
        </w:pPrChange>
      </w:pPr>
      <w:bookmarkStart w:id="1818" w:name="_Toc23880373"/>
      <w:ins w:id="1819" w:author="Windows User" w:date="2019-09-19T00:54:00Z">
        <w:r w:rsidRPr="0033182C">
          <w:rPr>
            <w:rFonts w:cs="Times New Roman"/>
          </w:rPr>
          <w:t>Activity Diagram</w:t>
        </w:r>
      </w:ins>
      <w:bookmarkEnd w:id="1818"/>
    </w:p>
    <w:p w14:paraId="4B3F248C" w14:textId="77777777" w:rsidR="00872B65" w:rsidRPr="0033182C" w:rsidRDefault="00872B65" w:rsidP="00872B65">
      <w:pPr>
        <w:ind w:firstLine="426"/>
        <w:rPr>
          <w:ins w:id="1820" w:author="Windows User" w:date="2019-09-19T03:29:00Z"/>
          <w:rFonts w:cs="Times New Roman"/>
          <w:i/>
        </w:rPr>
      </w:pPr>
      <w:r w:rsidRPr="0033182C">
        <w:rPr>
          <w:rFonts w:cs="Times New Roman"/>
          <w:i/>
        </w:rPr>
        <w:t>Activity Diagram</w:t>
      </w:r>
      <w:r w:rsidRPr="0033182C">
        <w:rPr>
          <w:rFonts w:cs="Times New Roman"/>
        </w:rPr>
        <w:t xml:space="preserve"> merupakan bentuk visual dari alur kerja sistem yang berisi aktivitas dan tindakan, yang juga dapat berisi pilihan maupun pengulangan. </w:t>
      </w:r>
      <w:r w:rsidRPr="0033182C">
        <w:rPr>
          <w:rFonts w:cs="Times New Roman"/>
          <w:i/>
        </w:rPr>
        <w:t>Activity Diagram</w:t>
      </w:r>
      <w:r w:rsidRPr="0033182C">
        <w:rPr>
          <w:rFonts w:cs="Times New Roman"/>
        </w:rPr>
        <w:t xml:space="preserve"> dibuat untuk menjelaskan aktivitas sistem.</w:t>
      </w:r>
    </w:p>
    <w:p w14:paraId="5069DBCF" w14:textId="77777777" w:rsidR="00872B65" w:rsidRPr="0033182C" w:rsidRDefault="00872B65">
      <w:pPr>
        <w:pStyle w:val="Heading3"/>
        <w:rPr>
          <w:ins w:id="1821" w:author="Windows User" w:date="2019-09-19T03:30:00Z"/>
          <w:rFonts w:cs="Times New Roman"/>
        </w:rPr>
        <w:pPrChange w:id="1822" w:author="Windows User" w:date="2019-09-19T03:30:00Z">
          <w:pPr>
            <w:pStyle w:val="Heading3"/>
            <w:numPr>
              <w:numId w:val="43"/>
            </w:numPr>
            <w:ind w:left="2160" w:hanging="180"/>
          </w:pPr>
        </w:pPrChange>
      </w:pPr>
      <w:bookmarkStart w:id="1823" w:name="_Toc23880374"/>
      <w:ins w:id="1824" w:author="Windows User" w:date="2019-09-19T03:30:00Z">
        <w:r w:rsidRPr="0033182C">
          <w:rPr>
            <w:rFonts w:cs="Times New Roman"/>
          </w:rPr>
          <w:t>Log</w:t>
        </w:r>
      </w:ins>
      <w:ins w:id="1825" w:author="Windows User" w:date="2019-09-19T03:31:00Z">
        <w:r w:rsidRPr="0033182C">
          <w:rPr>
            <w:rFonts w:cs="Times New Roman"/>
          </w:rPr>
          <w:t xml:space="preserve"> </w:t>
        </w:r>
      </w:ins>
      <w:ins w:id="1826" w:author="Windows User" w:date="2019-09-19T03:30:00Z">
        <w:r w:rsidRPr="0033182C">
          <w:rPr>
            <w:rFonts w:cs="Times New Roman"/>
          </w:rPr>
          <w:t>in</w:t>
        </w:r>
        <w:bookmarkEnd w:id="1823"/>
        <w:r w:rsidRPr="0033182C">
          <w:rPr>
            <w:rFonts w:cs="Times New Roman"/>
          </w:rPr>
          <w:t xml:space="preserve"> </w:t>
        </w:r>
      </w:ins>
    </w:p>
    <w:p w14:paraId="082282F2" w14:textId="2FEA83EB" w:rsidR="00872B65" w:rsidRPr="0033182C" w:rsidRDefault="00872B65">
      <w:pPr>
        <w:ind w:firstLine="426"/>
        <w:rPr>
          <w:ins w:id="1827" w:author="Windows User" w:date="2019-09-19T03:30:00Z"/>
          <w:rFonts w:cs="Times New Roman"/>
          <w:szCs w:val="24"/>
        </w:rPr>
        <w:pPrChange w:id="1828" w:author="Windows User" w:date="2019-09-19T03:35:00Z">
          <w:pPr>
            <w:ind w:firstLine="567"/>
          </w:pPr>
        </w:pPrChange>
      </w:pPr>
      <w:ins w:id="1829" w:author="Windows User" w:date="2019-09-19T03:30:00Z">
        <w:r w:rsidRPr="0033182C">
          <w:rPr>
            <w:rFonts w:cs="Times New Roman"/>
            <w:i/>
            <w:szCs w:val="24"/>
          </w:rPr>
          <w:t>Aktivity diagram</w:t>
        </w:r>
        <w:r w:rsidRPr="0033182C">
          <w:rPr>
            <w:rFonts w:cs="Times New Roman"/>
            <w:szCs w:val="24"/>
          </w:rPr>
          <w:t xml:space="preserve"> </w:t>
        </w:r>
        <w:r w:rsidRPr="0033182C">
          <w:rPr>
            <w:rFonts w:cs="Times New Roman"/>
            <w:i/>
            <w:szCs w:val="24"/>
            <w:rPrChange w:id="1830" w:author="Windows User" w:date="2019-09-19T03:35:00Z">
              <w:rPr>
                <w:rFonts w:cs="Times New Roman"/>
                <w:szCs w:val="24"/>
              </w:rPr>
            </w:rPrChange>
          </w:rPr>
          <w:t>log</w:t>
        </w:r>
      </w:ins>
      <w:ins w:id="1831" w:author="Windows User" w:date="2019-09-19T03:35:00Z">
        <w:r w:rsidRPr="0033182C">
          <w:rPr>
            <w:rFonts w:cs="Times New Roman"/>
            <w:i/>
            <w:szCs w:val="24"/>
            <w:rPrChange w:id="1832" w:author="Windows User" w:date="2019-09-19T03:35:00Z">
              <w:rPr>
                <w:rFonts w:cs="Times New Roman"/>
                <w:szCs w:val="24"/>
              </w:rPr>
            </w:rPrChange>
          </w:rPr>
          <w:t xml:space="preserve"> </w:t>
        </w:r>
      </w:ins>
      <w:ins w:id="1833" w:author="Windows User" w:date="2019-09-19T03:30:00Z">
        <w:r w:rsidRPr="0033182C">
          <w:rPr>
            <w:rFonts w:cs="Times New Roman"/>
            <w:i/>
            <w:szCs w:val="24"/>
            <w:rPrChange w:id="1834" w:author="Windows User" w:date="2019-09-19T03:35:00Z">
              <w:rPr>
                <w:rFonts w:cs="Times New Roman"/>
                <w:szCs w:val="24"/>
              </w:rPr>
            </w:rPrChange>
          </w:rPr>
          <w:t>in</w:t>
        </w:r>
        <w:r w:rsidRPr="0033182C">
          <w:rPr>
            <w:rFonts w:cs="Times New Roman"/>
            <w:szCs w:val="24"/>
          </w:rPr>
          <w:t xml:space="preserve"> sistem dapat dilihat pada Gambar </w:t>
        </w:r>
      </w:ins>
      <w:r w:rsidR="002B0652" w:rsidRPr="0033182C">
        <w:rPr>
          <w:rFonts w:cs="Times New Roman"/>
          <w:szCs w:val="24"/>
        </w:rPr>
        <w:t>B</w:t>
      </w:r>
      <w:ins w:id="1835" w:author="Windows User" w:date="2019-09-19T03:30:00Z">
        <w:r w:rsidRPr="0033182C">
          <w:rPr>
            <w:rFonts w:cs="Times New Roman"/>
            <w:szCs w:val="24"/>
          </w:rPr>
          <w:t>.</w:t>
        </w:r>
      </w:ins>
      <w:r w:rsidR="002B0652" w:rsidRPr="0033182C">
        <w:rPr>
          <w:rFonts w:cs="Times New Roman"/>
          <w:szCs w:val="24"/>
        </w:rPr>
        <w:t>1.</w:t>
      </w:r>
      <w:ins w:id="1836" w:author="Windows User" w:date="2019-09-19T03:30:00Z">
        <w:r w:rsidRPr="0033182C">
          <w:rPr>
            <w:rFonts w:cs="Times New Roman"/>
            <w:szCs w:val="24"/>
          </w:rPr>
          <w:t xml:space="preserve"> Pengguna mengisi username dan password pada halaman awal sistem ketika ingin masuk ke dalam sistem. Setelah itu sisitem akan mengecek apakah username dan password salah. Ketika username dan password benar maka pengguna akan diarahkan untuk masuk ke halaman dashboard. Tetapi ketika salah maka akan muncul pop up dan ketika klik ok, maka akan kembali ke halaman login.</w:t>
        </w:r>
      </w:ins>
    </w:p>
    <w:p w14:paraId="273A9A5E" w14:textId="77777777" w:rsidR="00872B65" w:rsidRPr="0033182C" w:rsidRDefault="00872B65">
      <w:pPr>
        <w:pStyle w:val="Heading3"/>
        <w:rPr>
          <w:ins w:id="1837" w:author="Windows User" w:date="2019-09-19T03:30:00Z"/>
          <w:rFonts w:cs="Times New Roman"/>
        </w:rPr>
        <w:pPrChange w:id="1838" w:author="Windows User" w:date="2019-09-19T03:35:00Z">
          <w:pPr>
            <w:pStyle w:val="Heading3"/>
            <w:numPr>
              <w:numId w:val="43"/>
            </w:numPr>
            <w:ind w:left="2160" w:hanging="180"/>
          </w:pPr>
        </w:pPrChange>
      </w:pPr>
      <w:bookmarkStart w:id="1839" w:name="_Toc23880375"/>
      <w:ins w:id="1840" w:author="Windows User" w:date="2019-09-19T03:30:00Z">
        <w:r w:rsidRPr="0033182C">
          <w:rPr>
            <w:rFonts w:cs="Times New Roman"/>
          </w:rPr>
          <w:t>Tambah user</w:t>
        </w:r>
        <w:bookmarkEnd w:id="1839"/>
      </w:ins>
    </w:p>
    <w:p w14:paraId="0E40E2D1" w14:textId="71A39FA8" w:rsidR="00872B65" w:rsidRPr="0033182C" w:rsidRDefault="00872B65">
      <w:pPr>
        <w:ind w:firstLine="426"/>
        <w:rPr>
          <w:ins w:id="1841" w:author="Windows User" w:date="2019-09-19T03:30:00Z"/>
          <w:rFonts w:cs="Times New Roman"/>
        </w:rPr>
        <w:pPrChange w:id="1842" w:author="Windows User" w:date="2019-09-19T03:35:00Z">
          <w:pPr>
            <w:ind w:firstLine="567"/>
          </w:pPr>
        </w:pPrChange>
      </w:pPr>
      <w:ins w:id="1843" w:author="Windows User" w:date="2019-09-19T03:30:00Z">
        <w:r w:rsidRPr="0033182C">
          <w:rPr>
            <w:rFonts w:cs="Times New Roman"/>
            <w:i/>
          </w:rPr>
          <w:t>Aktivity diagram</w:t>
        </w:r>
        <w:r w:rsidRPr="0033182C">
          <w:rPr>
            <w:rFonts w:cs="Times New Roman"/>
          </w:rPr>
          <w:t xml:space="preserve"> tambah user dapat dilihat pada </w:t>
        </w:r>
      </w:ins>
      <w:ins w:id="1844" w:author="Windows User" w:date="2019-09-19T03:37:00Z">
        <w:r w:rsidRPr="0033182C">
          <w:rPr>
            <w:rFonts w:cs="Times New Roman"/>
          </w:rPr>
          <w:t>G</w:t>
        </w:r>
      </w:ins>
      <w:ins w:id="1845" w:author="Windows User" w:date="2019-09-19T03:30:00Z">
        <w:r w:rsidRPr="0033182C">
          <w:rPr>
            <w:rFonts w:cs="Times New Roman"/>
          </w:rPr>
          <w:t xml:space="preserve">ambar </w:t>
        </w:r>
      </w:ins>
      <w:r w:rsidR="002B0652" w:rsidRPr="0033182C">
        <w:rPr>
          <w:rFonts w:cs="Times New Roman"/>
          <w:szCs w:val="24"/>
        </w:rPr>
        <w:t>B</w:t>
      </w:r>
      <w:ins w:id="1846" w:author="Windows User" w:date="2019-09-19T03:30:00Z">
        <w:r w:rsidR="002B0652" w:rsidRPr="0033182C">
          <w:rPr>
            <w:rFonts w:cs="Times New Roman"/>
            <w:szCs w:val="24"/>
          </w:rPr>
          <w:t>.</w:t>
        </w:r>
      </w:ins>
      <w:r w:rsidR="002B0652" w:rsidRPr="0033182C">
        <w:rPr>
          <w:rFonts w:cs="Times New Roman"/>
          <w:szCs w:val="24"/>
        </w:rPr>
        <w:t>2.</w:t>
      </w:r>
      <w:ins w:id="1847" w:author="Windows User" w:date="2019-09-19T03:30:00Z">
        <w:r w:rsidRPr="0033182C">
          <w:rPr>
            <w:rFonts w:cs="Times New Roman"/>
          </w:rPr>
          <w:t xml:space="preserve"> Pengguna mengisi nama, username dan password pada form tambah user . Setelah itu sisitem akan mengecek apakah data yang diinputkan sudah lengkap. Ketika datayang diisikan benar, maka pengguna akan diarahkan pada tampilan data user. Tetapi </w:t>
        </w:r>
        <w:r w:rsidRPr="0033182C">
          <w:rPr>
            <w:rFonts w:cs="Times New Roman"/>
          </w:rPr>
          <w:lastRenderedPageBreak/>
          <w:t>ketika data salah maka akan muncul pop up setelah klik ok, maka akan kembali ke form tambah user.</w:t>
        </w:r>
      </w:ins>
    </w:p>
    <w:p w14:paraId="11CDBFC6" w14:textId="77777777" w:rsidR="00872B65" w:rsidRPr="0033182C" w:rsidRDefault="00872B65">
      <w:pPr>
        <w:pStyle w:val="Heading3"/>
        <w:rPr>
          <w:ins w:id="1848" w:author="Windows User" w:date="2019-09-19T03:30:00Z"/>
          <w:rFonts w:cs="Times New Roman"/>
        </w:rPr>
        <w:pPrChange w:id="1849" w:author="Windows User" w:date="2019-09-19T03:37:00Z">
          <w:pPr>
            <w:pStyle w:val="Heading3"/>
            <w:numPr>
              <w:numId w:val="43"/>
            </w:numPr>
            <w:ind w:left="2160" w:hanging="180"/>
          </w:pPr>
        </w:pPrChange>
      </w:pPr>
      <w:bookmarkStart w:id="1850" w:name="_Toc23880376"/>
      <w:ins w:id="1851" w:author="Windows User" w:date="2019-09-19T03:30:00Z">
        <w:r w:rsidRPr="0033182C">
          <w:rPr>
            <w:rFonts w:cs="Times New Roman"/>
          </w:rPr>
          <w:t xml:space="preserve">Edit </w:t>
        </w:r>
        <w:r w:rsidRPr="0033182C">
          <w:rPr>
            <w:rFonts w:cs="Times New Roman"/>
            <w:i/>
            <w:rPrChange w:id="1852" w:author="Windows User" w:date="2019-09-19T03:39:00Z">
              <w:rPr/>
            </w:rPrChange>
          </w:rPr>
          <w:t>user</w:t>
        </w:r>
        <w:bookmarkEnd w:id="1850"/>
      </w:ins>
    </w:p>
    <w:p w14:paraId="1D42DA4F" w14:textId="4CFE2649" w:rsidR="00872B65" w:rsidRPr="0033182C" w:rsidRDefault="00872B65" w:rsidP="00872B65">
      <w:pPr>
        <w:ind w:firstLine="567"/>
        <w:rPr>
          <w:ins w:id="1853" w:author="Windows User" w:date="2019-09-19T03:30:00Z"/>
          <w:rFonts w:cs="Times New Roman"/>
          <w:szCs w:val="24"/>
        </w:rPr>
      </w:pPr>
      <w:ins w:id="1854" w:author="Windows User" w:date="2019-09-19T03:30:00Z">
        <w:r w:rsidRPr="0033182C">
          <w:rPr>
            <w:rFonts w:cs="Times New Roman"/>
            <w:i/>
            <w:szCs w:val="24"/>
          </w:rPr>
          <w:t>Aktivity diagram</w:t>
        </w:r>
        <w:r w:rsidRPr="0033182C">
          <w:rPr>
            <w:rFonts w:cs="Times New Roman"/>
            <w:szCs w:val="24"/>
          </w:rPr>
          <w:t xml:space="preserve"> edit </w:t>
        </w:r>
        <w:r w:rsidRPr="0033182C">
          <w:rPr>
            <w:rFonts w:cs="Times New Roman"/>
            <w:i/>
            <w:szCs w:val="24"/>
            <w:rPrChange w:id="1855" w:author="Windows User" w:date="2019-09-19T03:39:00Z">
              <w:rPr>
                <w:rFonts w:cs="Times New Roman"/>
                <w:szCs w:val="24"/>
              </w:rPr>
            </w:rPrChange>
          </w:rPr>
          <w:t>user</w:t>
        </w:r>
        <w:r w:rsidRPr="0033182C">
          <w:rPr>
            <w:rFonts w:cs="Times New Roman"/>
            <w:szCs w:val="24"/>
          </w:rPr>
          <w:t xml:space="preserve"> dapat dilihat pada </w:t>
        </w:r>
      </w:ins>
      <w:ins w:id="1856" w:author="Windows User" w:date="2019-09-19T03:37:00Z">
        <w:r w:rsidRPr="0033182C">
          <w:rPr>
            <w:rFonts w:cs="Times New Roman"/>
            <w:szCs w:val="24"/>
          </w:rPr>
          <w:t>G</w:t>
        </w:r>
      </w:ins>
      <w:ins w:id="1857" w:author="Windows User" w:date="2019-09-19T03:30:00Z">
        <w:r w:rsidRPr="0033182C">
          <w:rPr>
            <w:rFonts w:cs="Times New Roman"/>
            <w:szCs w:val="24"/>
          </w:rPr>
          <w:t xml:space="preserve">ambar </w:t>
        </w:r>
      </w:ins>
      <w:r w:rsidR="002B0652" w:rsidRPr="0033182C">
        <w:rPr>
          <w:rFonts w:cs="Times New Roman"/>
          <w:szCs w:val="24"/>
        </w:rPr>
        <w:t>B.</w:t>
      </w:r>
      <w:ins w:id="1858" w:author="Windows User" w:date="2019-09-19T03:30:00Z">
        <w:r w:rsidRPr="0033182C">
          <w:rPr>
            <w:rFonts w:cs="Times New Roman"/>
            <w:szCs w:val="24"/>
          </w:rPr>
          <w:t xml:space="preserve">3. Pengguna mengisi nama, username dan password pada form edit </w:t>
        </w:r>
        <w:r w:rsidRPr="0033182C">
          <w:rPr>
            <w:rFonts w:cs="Times New Roman"/>
            <w:i/>
            <w:szCs w:val="24"/>
            <w:rPrChange w:id="1859" w:author="Windows User" w:date="2019-09-19T03:39:00Z">
              <w:rPr>
                <w:rFonts w:cs="Times New Roman"/>
                <w:szCs w:val="24"/>
              </w:rPr>
            </w:rPrChange>
          </w:rPr>
          <w:t>user</w:t>
        </w:r>
        <w:r w:rsidRPr="0033182C">
          <w:rPr>
            <w:rFonts w:cs="Times New Roman"/>
            <w:szCs w:val="24"/>
          </w:rPr>
          <w:t>. Setelah itu sistem akan mengecek apakah data yang di</w:t>
        </w:r>
      </w:ins>
      <w:ins w:id="1860" w:author="Windows User" w:date="2019-09-19T03:41:00Z">
        <w:r w:rsidRPr="0033182C">
          <w:rPr>
            <w:rFonts w:cs="Times New Roman"/>
            <w:szCs w:val="24"/>
          </w:rPr>
          <w:t xml:space="preserve"> </w:t>
        </w:r>
      </w:ins>
      <w:ins w:id="1861" w:author="Windows User" w:date="2019-09-19T03:30:00Z">
        <w:r w:rsidRPr="0033182C">
          <w:rPr>
            <w:rFonts w:cs="Times New Roman"/>
            <w:szCs w:val="24"/>
          </w:rPr>
          <w:t>masukkan sudah lengkap. Ketika data yang di</w:t>
        </w:r>
      </w:ins>
      <w:ins w:id="1862" w:author="Windows User" w:date="2019-09-19T03:41:00Z">
        <w:r w:rsidRPr="0033182C">
          <w:rPr>
            <w:rFonts w:cs="Times New Roman"/>
            <w:szCs w:val="24"/>
          </w:rPr>
          <w:t xml:space="preserve"> </w:t>
        </w:r>
      </w:ins>
      <w:ins w:id="1863" w:author="Windows User" w:date="2019-09-19T03:30:00Z">
        <w:r w:rsidRPr="0033182C">
          <w:rPr>
            <w:rFonts w:cs="Times New Roman"/>
            <w:szCs w:val="24"/>
          </w:rPr>
          <w:t>masukkan benar, maka pengguna akan diarahkan pada tampilan data user. Tetapi ketika data salah maka akan muncul pop up</w:t>
        </w:r>
      </w:ins>
      <w:ins w:id="1864" w:author="Windows User" w:date="2019-09-19T03:41:00Z">
        <w:r w:rsidRPr="0033182C">
          <w:rPr>
            <w:rFonts w:cs="Times New Roman"/>
            <w:szCs w:val="24"/>
          </w:rPr>
          <w:t xml:space="preserve"> peringatan bahwa data yang dimasukkan tidak lengkap</w:t>
        </w:r>
      </w:ins>
      <w:ins w:id="1865" w:author="Windows User" w:date="2019-09-19T03:30:00Z">
        <w:r w:rsidRPr="0033182C">
          <w:rPr>
            <w:rFonts w:cs="Times New Roman"/>
            <w:szCs w:val="24"/>
          </w:rPr>
          <w:t xml:space="preserve">. </w:t>
        </w:r>
      </w:ins>
      <w:ins w:id="1866" w:author="Windows User" w:date="2019-09-19T03:39:00Z">
        <w:r w:rsidRPr="0033182C">
          <w:rPr>
            <w:rFonts w:cs="Times New Roman"/>
            <w:szCs w:val="24"/>
          </w:rPr>
          <w:t>Jika pada pop up</w:t>
        </w:r>
      </w:ins>
      <w:ins w:id="1867" w:author="Windows User" w:date="2019-09-19T03:30:00Z">
        <w:r w:rsidRPr="0033182C">
          <w:rPr>
            <w:rFonts w:cs="Times New Roman"/>
            <w:szCs w:val="24"/>
          </w:rPr>
          <w:t xml:space="preserve"> memilih klik ok, maka akan kembali ke form edit </w:t>
        </w:r>
        <w:r w:rsidRPr="0033182C">
          <w:rPr>
            <w:rFonts w:cs="Times New Roman"/>
            <w:i/>
            <w:szCs w:val="24"/>
            <w:rPrChange w:id="1868" w:author="Windows User" w:date="2019-09-19T03:39:00Z">
              <w:rPr>
                <w:rFonts w:cs="Times New Roman"/>
                <w:szCs w:val="24"/>
              </w:rPr>
            </w:rPrChange>
          </w:rPr>
          <w:t>user</w:t>
        </w:r>
        <w:r w:rsidRPr="0033182C">
          <w:rPr>
            <w:rFonts w:cs="Times New Roman"/>
            <w:szCs w:val="24"/>
          </w:rPr>
          <w:t>.</w:t>
        </w:r>
      </w:ins>
    </w:p>
    <w:p w14:paraId="482C3850" w14:textId="25563124" w:rsidR="00872B65" w:rsidRPr="0033182C" w:rsidRDefault="00862D1F">
      <w:pPr>
        <w:pStyle w:val="Heading3"/>
        <w:rPr>
          <w:ins w:id="1869" w:author="Windows User" w:date="2019-09-19T03:30:00Z"/>
          <w:rFonts w:cs="Times New Roman"/>
        </w:rPr>
        <w:pPrChange w:id="1870" w:author="Windows User" w:date="2019-09-19T03:43:00Z">
          <w:pPr>
            <w:pStyle w:val="Heading3"/>
            <w:numPr>
              <w:numId w:val="43"/>
            </w:numPr>
            <w:ind w:left="2160" w:hanging="180"/>
          </w:pPr>
        </w:pPrChange>
      </w:pPr>
      <w:r w:rsidRPr="0033182C">
        <w:rPr>
          <w:rFonts w:cs="Times New Roman"/>
        </w:rPr>
        <w:t xml:space="preserve"> </w:t>
      </w:r>
      <w:bookmarkStart w:id="1871" w:name="_Toc23880377"/>
      <w:ins w:id="1872" w:author="Windows User" w:date="2019-09-19T03:30:00Z">
        <w:r w:rsidR="00872B65" w:rsidRPr="0033182C">
          <w:rPr>
            <w:rFonts w:cs="Times New Roman"/>
          </w:rPr>
          <w:t>History login</w:t>
        </w:r>
        <w:bookmarkEnd w:id="1871"/>
      </w:ins>
    </w:p>
    <w:p w14:paraId="63793C50" w14:textId="605282F0" w:rsidR="00872B65" w:rsidRPr="0033182C" w:rsidRDefault="00872B65">
      <w:pPr>
        <w:ind w:firstLine="426"/>
        <w:rPr>
          <w:ins w:id="1873" w:author="Windows User" w:date="2019-09-19T03:30:00Z"/>
          <w:rFonts w:cs="Times New Roman"/>
        </w:rPr>
        <w:pPrChange w:id="1874" w:author="Windows User" w:date="2019-09-19T03:52:00Z">
          <w:pPr>
            <w:ind w:firstLine="567"/>
          </w:pPr>
        </w:pPrChange>
      </w:pPr>
      <w:ins w:id="1875" w:author="Windows User" w:date="2019-09-19T03:30:00Z">
        <w:r w:rsidRPr="0033182C">
          <w:rPr>
            <w:rFonts w:cs="Times New Roman"/>
            <w:i/>
          </w:rPr>
          <w:t>Aktivity diagram</w:t>
        </w:r>
        <w:r w:rsidRPr="0033182C">
          <w:rPr>
            <w:rFonts w:cs="Times New Roman"/>
          </w:rPr>
          <w:t xml:space="preserve"> history login dapat dilihat pada </w:t>
        </w:r>
      </w:ins>
      <w:ins w:id="1876" w:author="Windows User" w:date="2019-09-19T03:43:00Z">
        <w:r w:rsidRPr="0033182C">
          <w:rPr>
            <w:rFonts w:cs="Times New Roman"/>
          </w:rPr>
          <w:t>G</w:t>
        </w:r>
      </w:ins>
      <w:ins w:id="1877" w:author="Windows User" w:date="2019-09-19T03:30:00Z">
        <w:r w:rsidRPr="0033182C">
          <w:rPr>
            <w:rFonts w:cs="Times New Roman"/>
          </w:rPr>
          <w:t xml:space="preserve">ambar </w:t>
        </w:r>
      </w:ins>
      <w:r w:rsidR="002B0652" w:rsidRPr="0033182C">
        <w:rPr>
          <w:rFonts w:cs="Times New Roman"/>
        </w:rPr>
        <w:t>B</w:t>
      </w:r>
      <w:ins w:id="1878" w:author="Windows User" w:date="2019-09-19T03:30:00Z">
        <w:r w:rsidRPr="0033182C">
          <w:rPr>
            <w:rFonts w:cs="Times New Roman"/>
          </w:rPr>
          <w:t>.</w:t>
        </w:r>
      </w:ins>
      <w:r w:rsidR="002B0652" w:rsidRPr="0033182C">
        <w:rPr>
          <w:rFonts w:cs="Times New Roman"/>
        </w:rPr>
        <w:t>4</w:t>
      </w:r>
      <w:ins w:id="1879" w:author="Windows User" w:date="2019-09-19T03:30:00Z">
        <w:r w:rsidRPr="0033182C">
          <w:rPr>
            <w:rFonts w:cs="Times New Roman"/>
          </w:rPr>
          <w:t>. Pengguna dapat melihat data siapa saja yang memasuki sistem pada waktu tertentu</w:t>
        </w:r>
      </w:ins>
      <w:ins w:id="1880" w:author="Windows User" w:date="2019-09-19T03:41:00Z">
        <w:r w:rsidRPr="0033182C">
          <w:rPr>
            <w:rFonts w:cs="Times New Roman"/>
          </w:rPr>
          <w:t xml:space="preserve"> dengan memilih menu </w:t>
        </w:r>
        <w:r w:rsidRPr="0033182C">
          <w:rPr>
            <w:rFonts w:cs="Times New Roman"/>
            <w:i/>
            <w:rPrChange w:id="1881" w:author="Windows User" w:date="2019-09-19T03:42:00Z">
              <w:rPr>
                <w:rFonts w:cs="Times New Roman"/>
              </w:rPr>
            </w:rPrChange>
          </w:rPr>
          <w:t>history log in</w:t>
        </w:r>
      </w:ins>
      <w:ins w:id="1882" w:author="Windows User" w:date="2019-09-19T03:30:00Z">
        <w:r w:rsidRPr="0033182C">
          <w:rPr>
            <w:rFonts w:cs="Times New Roman"/>
          </w:rPr>
          <w:t>.</w:t>
        </w:r>
      </w:ins>
      <w:ins w:id="1883" w:author="Windows User" w:date="2019-09-19T03:42:00Z">
        <w:r w:rsidRPr="0033182C">
          <w:rPr>
            <w:rFonts w:cs="Times New Roman"/>
          </w:rPr>
          <w:t xml:space="preserve"> Maka, sistem akan menampilkan data siapa saja yang telah memasuki sistem pada waktu tertentu</w:t>
        </w:r>
      </w:ins>
    </w:p>
    <w:p w14:paraId="32F92157" w14:textId="6FA6618C" w:rsidR="00872B65" w:rsidRPr="0033182C" w:rsidRDefault="005C189E" w:rsidP="00D2086C">
      <w:pPr>
        <w:pStyle w:val="Heading3"/>
        <w:rPr>
          <w:ins w:id="1884" w:author="Windows User" w:date="2019-09-19T03:30:00Z"/>
          <w:rFonts w:cs="Times New Roman"/>
        </w:rPr>
      </w:pPr>
      <w:bookmarkStart w:id="1885" w:name="_Toc23880378"/>
      <w:ins w:id="1886" w:author="Windows User" w:date="2019-09-19T02:16:00Z">
        <w:r w:rsidRPr="0033182C">
          <w:rPr>
            <w:rFonts w:cs="Times New Roman"/>
          </w:rPr>
          <w:t xml:space="preserve">Lihat </w:t>
        </w:r>
      </w:ins>
      <w:r w:rsidRPr="0033182C">
        <w:rPr>
          <w:rFonts w:cs="Times New Roman"/>
        </w:rPr>
        <w:t xml:space="preserve">Data History </w:t>
      </w:r>
      <w:r w:rsidR="00D15C69" w:rsidRPr="0033182C">
        <w:rPr>
          <w:rFonts w:cs="Times New Roman"/>
        </w:rPr>
        <w:t>Aktuator</w:t>
      </w:r>
      <w:bookmarkEnd w:id="1885"/>
    </w:p>
    <w:p w14:paraId="1A80CD1E" w14:textId="122C0975" w:rsidR="00872B65" w:rsidRPr="0033182C" w:rsidRDefault="00872B65">
      <w:pPr>
        <w:ind w:firstLine="426"/>
        <w:rPr>
          <w:rFonts w:cs="Times New Roman"/>
        </w:rPr>
        <w:pPrChange w:id="1887" w:author="Windows User" w:date="2019-09-19T03:51:00Z">
          <w:pPr>
            <w:ind w:firstLine="567"/>
          </w:pPr>
        </w:pPrChange>
      </w:pPr>
      <w:ins w:id="1888" w:author="Windows User" w:date="2019-09-19T03:30:00Z">
        <w:r w:rsidRPr="0033182C">
          <w:rPr>
            <w:rFonts w:cs="Times New Roman"/>
            <w:i/>
          </w:rPr>
          <w:t>Aktivity diagram</w:t>
        </w:r>
        <w:r w:rsidRPr="0033182C">
          <w:rPr>
            <w:rFonts w:cs="Times New Roman"/>
          </w:rPr>
          <w:t xml:space="preserve"> lihat </w:t>
        </w:r>
      </w:ins>
      <w:r w:rsidR="00AA4E15" w:rsidRPr="0033182C">
        <w:rPr>
          <w:rFonts w:cs="Times New Roman"/>
        </w:rPr>
        <w:t xml:space="preserve">data </w:t>
      </w:r>
      <w:ins w:id="1889" w:author="Windows User" w:date="2019-09-19T03:30:00Z">
        <w:r w:rsidRPr="0033182C">
          <w:rPr>
            <w:rFonts w:cs="Times New Roman"/>
          </w:rPr>
          <w:t>sud</w:t>
        </w:r>
      </w:ins>
      <w:r w:rsidR="00AA4E15" w:rsidRPr="0033182C">
        <w:rPr>
          <w:rFonts w:cs="Times New Roman"/>
        </w:rPr>
        <w:t>u</w:t>
      </w:r>
      <w:ins w:id="1890" w:author="Windows User" w:date="2019-09-19T03:30:00Z">
        <w:r w:rsidRPr="0033182C">
          <w:rPr>
            <w:rFonts w:cs="Times New Roman"/>
          </w:rPr>
          <w:t xml:space="preserve">t aktuator dapat dilihat pada </w:t>
        </w:r>
      </w:ins>
      <w:ins w:id="1891" w:author="Windows User" w:date="2019-09-19T03:52:00Z">
        <w:r w:rsidRPr="0033182C">
          <w:rPr>
            <w:rFonts w:cs="Times New Roman"/>
          </w:rPr>
          <w:t>G</w:t>
        </w:r>
      </w:ins>
      <w:ins w:id="1892" w:author="Windows User" w:date="2019-09-19T03:30:00Z">
        <w:r w:rsidRPr="0033182C">
          <w:rPr>
            <w:rFonts w:cs="Times New Roman"/>
          </w:rPr>
          <w:t xml:space="preserve">ambar </w:t>
        </w:r>
      </w:ins>
      <w:r w:rsidR="002B0652" w:rsidRPr="0033182C">
        <w:rPr>
          <w:rFonts w:cs="Times New Roman"/>
        </w:rPr>
        <w:t>B</w:t>
      </w:r>
      <w:ins w:id="1893" w:author="Windows User" w:date="2019-09-19T03:30:00Z">
        <w:r w:rsidRPr="0033182C">
          <w:rPr>
            <w:rFonts w:cs="Times New Roman"/>
          </w:rPr>
          <w:t>.</w:t>
        </w:r>
      </w:ins>
      <w:r w:rsidR="002B0652" w:rsidRPr="0033182C">
        <w:rPr>
          <w:rFonts w:cs="Times New Roman"/>
        </w:rPr>
        <w:t>5</w:t>
      </w:r>
      <w:ins w:id="1894" w:author="Windows User" w:date="2019-09-19T03:30:00Z">
        <w:r w:rsidRPr="0033182C">
          <w:rPr>
            <w:rFonts w:cs="Times New Roman"/>
          </w:rPr>
          <w:t>. Pengguna dapat melihat sudut posisi aktuator pada waktu tertentu</w:t>
        </w:r>
      </w:ins>
      <w:ins w:id="1895" w:author="Windows User" w:date="2019-09-19T03:45:00Z">
        <w:r w:rsidRPr="0033182C">
          <w:rPr>
            <w:rFonts w:cs="Times New Roman"/>
          </w:rPr>
          <w:t xml:space="preserve"> dengan memilih menu </w:t>
        </w:r>
      </w:ins>
      <w:ins w:id="1896" w:author="Windows User" w:date="2019-09-19T03:46:00Z">
        <w:r w:rsidRPr="0033182C">
          <w:rPr>
            <w:rFonts w:cs="Times New Roman"/>
          </w:rPr>
          <w:t>l</w:t>
        </w:r>
      </w:ins>
      <w:ins w:id="1897" w:author="Windows User" w:date="2019-09-19T03:45:00Z">
        <w:r w:rsidRPr="0033182C">
          <w:rPr>
            <w:rFonts w:cs="Times New Roman"/>
            <w:rPrChange w:id="1898" w:author="Windows User" w:date="2019-09-19T03:45:00Z">
              <w:rPr>
                <w:rFonts w:cs="Times New Roman"/>
                <w:i/>
              </w:rPr>
            </w:rPrChange>
          </w:rPr>
          <w:t>ihat sudut aktuator</w:t>
        </w:r>
        <w:r w:rsidRPr="0033182C">
          <w:rPr>
            <w:rFonts w:cs="Times New Roman"/>
          </w:rPr>
          <w:t xml:space="preserve">. Maka, sistem akan menampilkan data </w:t>
        </w:r>
      </w:ins>
      <w:ins w:id="1899" w:author="Windows User" w:date="2019-09-19T03:46:00Z">
        <w:r w:rsidRPr="0033182C">
          <w:rPr>
            <w:rFonts w:cs="Times New Roman"/>
          </w:rPr>
          <w:t>sudut aktuator.</w:t>
        </w:r>
      </w:ins>
    </w:p>
    <w:p w14:paraId="0D17D984" w14:textId="527EE03C" w:rsidR="00872B65" w:rsidRPr="0033182C" w:rsidRDefault="00872B65">
      <w:pPr>
        <w:pStyle w:val="Heading3"/>
        <w:rPr>
          <w:ins w:id="1900" w:author="Windows User" w:date="2019-09-19T03:30:00Z"/>
          <w:rFonts w:cs="Times New Roman"/>
        </w:rPr>
        <w:pPrChange w:id="1901" w:author="Windows User" w:date="2019-09-19T03:51:00Z">
          <w:pPr>
            <w:pStyle w:val="Heading3"/>
            <w:numPr>
              <w:numId w:val="43"/>
            </w:numPr>
            <w:ind w:left="2160" w:hanging="180"/>
          </w:pPr>
        </w:pPrChange>
      </w:pPr>
      <w:bookmarkStart w:id="1902" w:name="_Toc23880379"/>
      <w:ins w:id="1903" w:author="Windows User" w:date="2019-09-19T03:30:00Z">
        <w:r w:rsidRPr="0033182C">
          <w:rPr>
            <w:rFonts w:cs="Times New Roman"/>
          </w:rPr>
          <w:t xml:space="preserve">Lihat </w:t>
        </w:r>
      </w:ins>
      <w:r w:rsidR="001902C6" w:rsidRPr="0033182C">
        <w:rPr>
          <w:rFonts w:cs="Times New Roman"/>
        </w:rPr>
        <w:t>Data</w:t>
      </w:r>
      <w:r w:rsidR="001902C6" w:rsidRPr="0033182C">
        <w:rPr>
          <w:rFonts w:cs="Times New Roman"/>
          <w:i/>
        </w:rPr>
        <w:t xml:space="preserve"> History Tracker</w:t>
      </w:r>
      <w:bookmarkEnd w:id="1902"/>
    </w:p>
    <w:p w14:paraId="67005C91" w14:textId="26A35ACE" w:rsidR="00872B65" w:rsidRPr="0033182C" w:rsidRDefault="00872B65">
      <w:pPr>
        <w:ind w:firstLine="426"/>
        <w:rPr>
          <w:ins w:id="1904" w:author="Windows User" w:date="2019-09-19T03:47:00Z"/>
          <w:rFonts w:cs="Times New Roman"/>
        </w:rPr>
        <w:pPrChange w:id="1905" w:author="Windows User" w:date="2019-09-19T03:51:00Z">
          <w:pPr>
            <w:ind w:firstLine="567"/>
          </w:pPr>
        </w:pPrChange>
      </w:pPr>
      <w:ins w:id="1906" w:author="Windows User" w:date="2019-09-19T03:30:00Z">
        <w:r w:rsidRPr="0033182C">
          <w:rPr>
            <w:rFonts w:cs="Times New Roman"/>
            <w:i/>
          </w:rPr>
          <w:t>Aktivity diagram</w:t>
        </w:r>
        <w:r w:rsidRPr="0033182C">
          <w:rPr>
            <w:rFonts w:cs="Times New Roman"/>
          </w:rPr>
          <w:t xml:space="preserve"> lihat sudut </w:t>
        </w:r>
      </w:ins>
      <w:r w:rsidRPr="0033182C">
        <w:rPr>
          <w:rFonts w:cs="Times New Roman"/>
          <w:i/>
        </w:rPr>
        <w:t>tracker</w:t>
      </w:r>
      <w:ins w:id="1907" w:author="Windows User" w:date="2019-09-19T03:30:00Z">
        <w:r w:rsidRPr="0033182C">
          <w:rPr>
            <w:rFonts w:cs="Times New Roman"/>
          </w:rPr>
          <w:t xml:space="preserve"> dapat dilihat pada </w:t>
        </w:r>
      </w:ins>
      <w:ins w:id="1908" w:author="Windows User" w:date="2019-09-19T03:52:00Z">
        <w:r w:rsidRPr="0033182C">
          <w:rPr>
            <w:rFonts w:cs="Times New Roman"/>
          </w:rPr>
          <w:t>G</w:t>
        </w:r>
      </w:ins>
      <w:ins w:id="1909" w:author="Windows User" w:date="2019-09-19T03:30:00Z">
        <w:r w:rsidRPr="0033182C">
          <w:rPr>
            <w:rFonts w:cs="Times New Roman"/>
          </w:rPr>
          <w:t xml:space="preserve">ambar </w:t>
        </w:r>
      </w:ins>
      <w:r w:rsidR="002B0652" w:rsidRPr="0033182C">
        <w:rPr>
          <w:rFonts w:cs="Times New Roman"/>
        </w:rPr>
        <w:t>B</w:t>
      </w:r>
      <w:ins w:id="1910" w:author="Windows User" w:date="2019-09-19T03:30:00Z">
        <w:r w:rsidRPr="0033182C">
          <w:rPr>
            <w:rFonts w:cs="Times New Roman"/>
          </w:rPr>
          <w:t>.</w:t>
        </w:r>
      </w:ins>
      <w:r w:rsidR="002B0652" w:rsidRPr="0033182C">
        <w:rPr>
          <w:rFonts w:cs="Times New Roman"/>
        </w:rPr>
        <w:t>6</w:t>
      </w:r>
      <w:ins w:id="1911" w:author="Windows User" w:date="2019-09-19T03:30:00Z">
        <w:r w:rsidRPr="0033182C">
          <w:rPr>
            <w:rFonts w:cs="Times New Roman"/>
          </w:rPr>
          <w:t>.</w:t>
        </w:r>
      </w:ins>
      <w:ins w:id="1912" w:author="Windows User" w:date="2019-09-19T03:47:00Z">
        <w:r w:rsidRPr="0033182C">
          <w:rPr>
            <w:rFonts w:cs="Times New Roman"/>
          </w:rPr>
          <w:t xml:space="preserve"> Pengguna dapat melihat sudut posisi </w:t>
        </w:r>
      </w:ins>
      <w:r w:rsidRPr="0033182C">
        <w:rPr>
          <w:rFonts w:cs="Times New Roman"/>
          <w:i/>
        </w:rPr>
        <w:t>tracker</w:t>
      </w:r>
      <w:ins w:id="1913" w:author="Windows User" w:date="2019-09-19T03:47:00Z">
        <w:r w:rsidRPr="0033182C">
          <w:rPr>
            <w:rFonts w:cs="Times New Roman"/>
          </w:rPr>
          <w:t xml:space="preserve"> pada waktu tertentu dengan memilih menu lihat sudut </w:t>
        </w:r>
      </w:ins>
      <w:r w:rsidRPr="0033182C">
        <w:rPr>
          <w:rFonts w:cs="Times New Roman"/>
          <w:i/>
        </w:rPr>
        <w:t>tracker</w:t>
      </w:r>
      <w:ins w:id="1914" w:author="Windows User" w:date="2019-09-19T03:47:00Z">
        <w:r w:rsidRPr="0033182C">
          <w:rPr>
            <w:rFonts w:cs="Times New Roman"/>
          </w:rPr>
          <w:t xml:space="preserve">. Maka, sistem akan menampilkan data sudut </w:t>
        </w:r>
      </w:ins>
      <w:r w:rsidRPr="0033182C">
        <w:rPr>
          <w:rFonts w:cs="Times New Roman"/>
          <w:i/>
        </w:rPr>
        <w:t>tracker</w:t>
      </w:r>
      <w:ins w:id="1915" w:author="Windows User" w:date="2019-09-19T03:47:00Z">
        <w:r w:rsidRPr="0033182C">
          <w:rPr>
            <w:rFonts w:cs="Times New Roman"/>
          </w:rPr>
          <w:t>.</w:t>
        </w:r>
      </w:ins>
    </w:p>
    <w:p w14:paraId="1E7A8448" w14:textId="3C3E02E9" w:rsidR="00872B65" w:rsidRPr="0033182C" w:rsidRDefault="00872B65">
      <w:pPr>
        <w:pStyle w:val="Heading3"/>
        <w:rPr>
          <w:ins w:id="1916" w:author="Windows User" w:date="2019-09-19T03:30:00Z"/>
          <w:rFonts w:cs="Times New Roman"/>
        </w:rPr>
        <w:pPrChange w:id="1917" w:author="Windows User" w:date="2019-09-19T03:59:00Z">
          <w:pPr>
            <w:pStyle w:val="Heading3"/>
            <w:numPr>
              <w:numId w:val="43"/>
            </w:numPr>
            <w:ind w:left="2160" w:hanging="180"/>
          </w:pPr>
        </w:pPrChange>
      </w:pPr>
      <w:bookmarkStart w:id="1918" w:name="_Toc23880380"/>
      <w:ins w:id="1919" w:author="Windows User" w:date="2019-09-19T03:30:00Z">
        <w:r w:rsidRPr="0033182C">
          <w:rPr>
            <w:rFonts w:cs="Times New Roman"/>
          </w:rPr>
          <w:t xml:space="preserve">Lihat </w:t>
        </w:r>
      </w:ins>
      <w:r w:rsidR="009935E8" w:rsidRPr="0033182C">
        <w:rPr>
          <w:rFonts w:cs="Times New Roman"/>
        </w:rPr>
        <w:t>Grafik Sensor</w:t>
      </w:r>
      <w:bookmarkEnd w:id="1918"/>
    </w:p>
    <w:p w14:paraId="5D3189AF" w14:textId="5DFE5FCF" w:rsidR="00872B65" w:rsidRPr="0033182C" w:rsidRDefault="00872B65" w:rsidP="00872B65">
      <w:pPr>
        <w:ind w:firstLine="567"/>
        <w:rPr>
          <w:ins w:id="1920" w:author="Windows User" w:date="2019-09-19T03:30:00Z"/>
          <w:rFonts w:cs="Times New Roman"/>
        </w:rPr>
      </w:pPr>
      <w:ins w:id="1921" w:author="Windows User" w:date="2019-09-19T03:30:00Z">
        <w:r w:rsidRPr="0033182C">
          <w:rPr>
            <w:rFonts w:cs="Times New Roman"/>
            <w:i/>
          </w:rPr>
          <w:t>Aktivity diagram</w:t>
        </w:r>
        <w:r w:rsidRPr="0033182C">
          <w:rPr>
            <w:rFonts w:cs="Times New Roman"/>
          </w:rPr>
          <w:t xml:space="preserve"> lihat </w:t>
        </w:r>
      </w:ins>
      <w:r w:rsidR="009935E8" w:rsidRPr="0033182C">
        <w:rPr>
          <w:rFonts w:cs="Times New Roman"/>
        </w:rPr>
        <w:t>Lihat Grafik Sensor</w:t>
      </w:r>
      <w:ins w:id="1922" w:author="Windows User" w:date="2019-09-19T03:30:00Z">
        <w:r w:rsidRPr="0033182C">
          <w:rPr>
            <w:rFonts w:cs="Times New Roman"/>
          </w:rPr>
          <w:t xml:space="preserve"> dapat dilihat pada </w:t>
        </w:r>
      </w:ins>
      <w:ins w:id="1923" w:author="Windows User" w:date="2019-09-19T04:02:00Z">
        <w:r w:rsidRPr="0033182C">
          <w:rPr>
            <w:rFonts w:cs="Times New Roman"/>
          </w:rPr>
          <w:t>G</w:t>
        </w:r>
      </w:ins>
      <w:ins w:id="1924" w:author="Windows User" w:date="2019-09-19T03:30:00Z">
        <w:r w:rsidRPr="0033182C">
          <w:rPr>
            <w:rFonts w:cs="Times New Roman"/>
          </w:rPr>
          <w:t xml:space="preserve">ambar </w:t>
        </w:r>
      </w:ins>
      <w:r w:rsidR="002B0652" w:rsidRPr="0033182C">
        <w:rPr>
          <w:rFonts w:cs="Times New Roman"/>
        </w:rPr>
        <w:t>B</w:t>
      </w:r>
      <w:ins w:id="1925" w:author="Windows User" w:date="2019-09-19T03:30:00Z">
        <w:r w:rsidRPr="0033182C">
          <w:rPr>
            <w:rFonts w:cs="Times New Roman"/>
          </w:rPr>
          <w:t>.</w:t>
        </w:r>
      </w:ins>
      <w:r w:rsidR="002B0652" w:rsidRPr="0033182C">
        <w:rPr>
          <w:rFonts w:cs="Times New Roman"/>
        </w:rPr>
        <w:t>7</w:t>
      </w:r>
      <w:ins w:id="1926" w:author="Windows User" w:date="2019-09-19T03:30:00Z">
        <w:r w:rsidRPr="0033182C">
          <w:rPr>
            <w:rFonts w:cs="Times New Roman"/>
          </w:rPr>
          <w:t xml:space="preserve">. Pengguna dapat melihat </w:t>
        </w:r>
      </w:ins>
      <w:r w:rsidR="009935E8" w:rsidRPr="0033182C">
        <w:rPr>
          <w:rFonts w:cs="Times New Roman"/>
        </w:rPr>
        <w:t>Lihat Grafik Sensor</w:t>
      </w:r>
      <w:ins w:id="1927" w:author="Windows User" w:date="2019-09-19T03:30:00Z">
        <w:r w:rsidRPr="0033182C">
          <w:rPr>
            <w:rFonts w:cs="Times New Roman"/>
          </w:rPr>
          <w:t xml:space="preserve"> sesuai perubahan yang terjadi setiap periode waktu </w:t>
        </w:r>
      </w:ins>
      <w:ins w:id="1928" w:author="Windows User" w:date="2019-09-19T04:00:00Z">
        <w:r w:rsidRPr="0033182C">
          <w:rPr>
            <w:rFonts w:cs="Times New Roman"/>
          </w:rPr>
          <w:t xml:space="preserve">dengan memilih menu lihat </w:t>
        </w:r>
      </w:ins>
      <w:r w:rsidR="009935E8" w:rsidRPr="0033182C">
        <w:rPr>
          <w:rFonts w:cs="Times New Roman"/>
          <w:i/>
        </w:rPr>
        <w:t>Lihat Grafik Sensor</w:t>
      </w:r>
      <w:ins w:id="1929" w:author="Windows User" w:date="2019-09-19T04:00:00Z">
        <w:r w:rsidRPr="0033182C">
          <w:rPr>
            <w:rFonts w:cs="Times New Roman"/>
          </w:rPr>
          <w:t xml:space="preserve">. Maka, sistem akan menampilkan data </w:t>
        </w:r>
      </w:ins>
      <w:r w:rsidR="009935E8" w:rsidRPr="0033182C">
        <w:rPr>
          <w:rFonts w:cs="Times New Roman"/>
          <w:i/>
        </w:rPr>
        <w:t>Lihat Grafik Sensor</w:t>
      </w:r>
      <w:ins w:id="1930" w:author="Windows User" w:date="2019-09-19T04:00:00Z">
        <w:r w:rsidRPr="0033182C">
          <w:rPr>
            <w:rFonts w:cs="Times New Roman"/>
          </w:rPr>
          <w:t xml:space="preserve"> .</w:t>
        </w:r>
      </w:ins>
    </w:p>
    <w:p w14:paraId="2961FED2" w14:textId="31928D01" w:rsidR="00F63116" w:rsidRPr="0033182C" w:rsidRDefault="00F63116" w:rsidP="00F63116">
      <w:pPr>
        <w:keepNext/>
        <w:rPr>
          <w:rFonts w:cs="Times New Roman"/>
        </w:rPr>
      </w:pPr>
    </w:p>
    <w:p w14:paraId="2C2194DB" w14:textId="2CB232DD" w:rsidR="00872B65" w:rsidRPr="0033182C" w:rsidRDefault="00872B65">
      <w:pPr>
        <w:pStyle w:val="Heading3"/>
        <w:rPr>
          <w:ins w:id="1931" w:author="Windows User" w:date="2019-09-19T03:30:00Z"/>
          <w:rFonts w:cs="Times New Roman"/>
        </w:rPr>
        <w:pPrChange w:id="1932" w:author="Windows User" w:date="2019-09-19T03:59:00Z">
          <w:pPr>
            <w:pStyle w:val="Heading3"/>
            <w:numPr>
              <w:numId w:val="43"/>
            </w:numPr>
            <w:ind w:left="2160" w:hanging="180"/>
          </w:pPr>
        </w:pPrChange>
      </w:pPr>
      <w:bookmarkStart w:id="1933" w:name="_Toc23880381"/>
      <w:ins w:id="1934" w:author="Windows User" w:date="2019-09-19T03:30:00Z">
        <w:r w:rsidRPr="0033182C">
          <w:rPr>
            <w:rFonts w:cs="Times New Roman"/>
          </w:rPr>
          <w:t xml:space="preserve">Lihat </w:t>
        </w:r>
      </w:ins>
      <w:r w:rsidR="001902C6" w:rsidRPr="0033182C">
        <w:rPr>
          <w:rFonts w:cs="Times New Roman"/>
        </w:rPr>
        <w:t>Nilai Setpoint</w:t>
      </w:r>
      <w:bookmarkEnd w:id="1933"/>
    </w:p>
    <w:p w14:paraId="1F584F68" w14:textId="437BB660" w:rsidR="00872B65" w:rsidRPr="0033182C" w:rsidRDefault="00872B65" w:rsidP="00872B65">
      <w:pPr>
        <w:ind w:firstLine="567"/>
        <w:rPr>
          <w:ins w:id="1935" w:author="Windows User" w:date="2019-09-19T03:30:00Z"/>
          <w:rFonts w:cs="Times New Roman"/>
        </w:rPr>
      </w:pPr>
      <w:ins w:id="1936" w:author="Windows User" w:date="2019-09-19T03:30:00Z">
        <w:r w:rsidRPr="0033182C">
          <w:rPr>
            <w:rFonts w:cs="Times New Roman"/>
            <w:i/>
          </w:rPr>
          <w:t>Aktivity diagram</w:t>
        </w:r>
        <w:r w:rsidRPr="0033182C">
          <w:rPr>
            <w:rFonts w:cs="Times New Roman"/>
          </w:rPr>
          <w:t xml:space="preserve"> lihat </w:t>
        </w:r>
      </w:ins>
      <w:r w:rsidR="00AA4E15" w:rsidRPr="0033182C">
        <w:rPr>
          <w:rFonts w:cs="Times New Roman"/>
        </w:rPr>
        <w:t xml:space="preserve">nilai </w:t>
      </w:r>
      <w:r w:rsidR="00AA4E15" w:rsidRPr="0033182C">
        <w:rPr>
          <w:rFonts w:cs="Times New Roman"/>
          <w:i/>
        </w:rPr>
        <w:t xml:space="preserve">setpoint </w:t>
      </w:r>
      <w:ins w:id="1937" w:author="Windows User" w:date="2019-09-19T03:30:00Z">
        <w:r w:rsidRPr="0033182C">
          <w:rPr>
            <w:rFonts w:cs="Times New Roman"/>
          </w:rPr>
          <w:t xml:space="preserve">dapat dilihat pada </w:t>
        </w:r>
      </w:ins>
      <w:ins w:id="1938" w:author="Windows User" w:date="2019-09-19T04:06:00Z">
        <w:r w:rsidRPr="0033182C">
          <w:rPr>
            <w:rFonts w:cs="Times New Roman"/>
          </w:rPr>
          <w:t>G</w:t>
        </w:r>
      </w:ins>
      <w:ins w:id="1939" w:author="Windows User" w:date="2019-09-19T03:30:00Z">
        <w:r w:rsidRPr="0033182C">
          <w:rPr>
            <w:rFonts w:cs="Times New Roman"/>
          </w:rPr>
          <w:t xml:space="preserve">ambar </w:t>
        </w:r>
      </w:ins>
      <w:r w:rsidR="002B0652" w:rsidRPr="0033182C">
        <w:rPr>
          <w:rFonts w:cs="Times New Roman"/>
        </w:rPr>
        <w:t>B</w:t>
      </w:r>
      <w:ins w:id="1940" w:author="Windows User" w:date="2019-09-19T03:30:00Z">
        <w:r w:rsidRPr="0033182C">
          <w:rPr>
            <w:rFonts w:cs="Times New Roman"/>
          </w:rPr>
          <w:t>.</w:t>
        </w:r>
      </w:ins>
      <w:r w:rsidR="002B0652" w:rsidRPr="0033182C">
        <w:rPr>
          <w:rFonts w:cs="Times New Roman"/>
        </w:rPr>
        <w:t>8</w:t>
      </w:r>
      <w:ins w:id="1941" w:author="Windows User" w:date="2019-09-19T03:30:00Z">
        <w:r w:rsidRPr="0033182C">
          <w:rPr>
            <w:rFonts w:cs="Times New Roman"/>
          </w:rPr>
          <w:t xml:space="preserve">. Pengguna dapat melihat </w:t>
        </w:r>
      </w:ins>
      <w:r w:rsidR="00AA4E15" w:rsidRPr="0033182C">
        <w:rPr>
          <w:rFonts w:cs="Times New Roman"/>
        </w:rPr>
        <w:t xml:space="preserve">nilai </w:t>
      </w:r>
      <w:r w:rsidR="00AA4E15" w:rsidRPr="0033182C">
        <w:rPr>
          <w:rFonts w:cs="Times New Roman"/>
          <w:i/>
        </w:rPr>
        <w:t>setpoint</w:t>
      </w:r>
      <w:ins w:id="1942" w:author="Windows User" w:date="2019-09-19T03:30:00Z">
        <w:r w:rsidRPr="0033182C">
          <w:rPr>
            <w:rFonts w:cs="Times New Roman"/>
          </w:rPr>
          <w:t xml:space="preserve"> yang terjadi setiap periode waktu </w:t>
        </w:r>
      </w:ins>
      <w:ins w:id="1943" w:author="Windows User" w:date="2019-09-19T04:02:00Z">
        <w:r w:rsidRPr="0033182C">
          <w:rPr>
            <w:rFonts w:cs="Times New Roman"/>
          </w:rPr>
          <w:t xml:space="preserve">dengan memilih menu lihat </w:t>
        </w:r>
      </w:ins>
      <w:r w:rsidR="00AA4E15" w:rsidRPr="0033182C">
        <w:rPr>
          <w:rFonts w:cs="Times New Roman"/>
        </w:rPr>
        <w:t xml:space="preserve">nilai </w:t>
      </w:r>
      <w:r w:rsidR="00AA4E15" w:rsidRPr="0033182C">
        <w:rPr>
          <w:rFonts w:cs="Times New Roman"/>
          <w:i/>
        </w:rPr>
        <w:t>setpoint</w:t>
      </w:r>
      <w:ins w:id="1944" w:author="Windows User" w:date="2019-09-19T04:02:00Z">
        <w:r w:rsidRPr="0033182C">
          <w:rPr>
            <w:rFonts w:cs="Times New Roman"/>
          </w:rPr>
          <w:t xml:space="preserve">. Maka, sistem akan menampilkan </w:t>
        </w:r>
      </w:ins>
      <w:r w:rsidR="00AA4E15" w:rsidRPr="0033182C">
        <w:rPr>
          <w:rFonts w:cs="Times New Roman"/>
        </w:rPr>
        <w:t xml:space="preserve">nilai </w:t>
      </w:r>
      <w:r w:rsidR="00AA4E15" w:rsidRPr="0033182C">
        <w:rPr>
          <w:rFonts w:cs="Times New Roman"/>
          <w:i/>
        </w:rPr>
        <w:t>setpoint</w:t>
      </w:r>
      <w:ins w:id="1945" w:author="Windows User" w:date="2019-09-19T04:03:00Z">
        <w:r w:rsidRPr="0033182C">
          <w:rPr>
            <w:rFonts w:cs="Times New Roman"/>
          </w:rPr>
          <w:t xml:space="preserve">. </w:t>
        </w:r>
      </w:ins>
    </w:p>
    <w:p w14:paraId="70509166" w14:textId="77777777" w:rsidR="00AA4E15" w:rsidRPr="0033182C" w:rsidRDefault="00AA4E15">
      <w:pPr>
        <w:pStyle w:val="Heading3"/>
        <w:rPr>
          <w:ins w:id="1946" w:author="Windows User" w:date="2019-09-19T03:30:00Z"/>
          <w:rFonts w:cs="Times New Roman"/>
        </w:rPr>
        <w:pPrChange w:id="1947" w:author="Windows User" w:date="2019-09-19T04:00:00Z">
          <w:pPr>
            <w:pStyle w:val="Heading3"/>
            <w:numPr>
              <w:numId w:val="43"/>
            </w:numPr>
            <w:ind w:left="2160" w:hanging="180"/>
          </w:pPr>
        </w:pPrChange>
      </w:pPr>
      <w:bookmarkStart w:id="1948" w:name="_Toc23880382"/>
      <w:ins w:id="1949" w:author="Windows User" w:date="2019-09-19T03:30:00Z">
        <w:r w:rsidRPr="0033182C">
          <w:rPr>
            <w:rFonts w:cs="Times New Roman"/>
          </w:rPr>
          <w:t xml:space="preserve">Lihat </w:t>
        </w:r>
      </w:ins>
      <w:r w:rsidRPr="0033182C">
        <w:rPr>
          <w:rFonts w:cs="Times New Roman"/>
        </w:rPr>
        <w:t xml:space="preserve">Grafik </w:t>
      </w:r>
      <w:r w:rsidRPr="0033182C">
        <w:rPr>
          <w:rFonts w:cs="Times New Roman"/>
          <w:i/>
        </w:rPr>
        <w:t>Tracker</w:t>
      </w:r>
      <w:bookmarkEnd w:id="1948"/>
    </w:p>
    <w:p w14:paraId="5DE6EEEA" w14:textId="795A56B0" w:rsidR="00AA4E15" w:rsidRPr="0033182C" w:rsidRDefault="00AA4E15">
      <w:pPr>
        <w:ind w:firstLine="567"/>
        <w:rPr>
          <w:ins w:id="1950" w:author="Windows User" w:date="2019-09-19T03:30:00Z"/>
          <w:rFonts w:cs="Times New Roman"/>
          <w:rPrChange w:id="1951" w:author="Windows User" w:date="2019-09-19T04:07:00Z">
            <w:rPr>
              <w:ins w:id="1952" w:author="Windows User" w:date="2019-09-19T03:30:00Z"/>
              <w:b/>
            </w:rPr>
          </w:rPrChange>
        </w:rPr>
        <w:pPrChange w:id="1953" w:author="Windows User" w:date="2019-09-19T04:07:00Z">
          <w:pPr/>
        </w:pPrChange>
      </w:pPr>
      <w:ins w:id="1954" w:author="Windows User" w:date="2019-09-19T03:30:00Z">
        <w:r w:rsidRPr="0033182C">
          <w:rPr>
            <w:rFonts w:cs="Times New Roman"/>
            <w:i/>
          </w:rPr>
          <w:t>Aktivity diagram</w:t>
        </w:r>
        <w:r w:rsidRPr="0033182C">
          <w:rPr>
            <w:rFonts w:cs="Times New Roman"/>
          </w:rPr>
          <w:t xml:space="preserve"> lihat grafik </w:t>
        </w:r>
      </w:ins>
      <w:r w:rsidRPr="0033182C">
        <w:rPr>
          <w:rFonts w:cs="Times New Roman"/>
          <w:i/>
        </w:rPr>
        <w:t>tracker</w:t>
      </w:r>
      <w:ins w:id="1955" w:author="Windows User" w:date="2019-09-19T03:30:00Z">
        <w:r w:rsidRPr="0033182C">
          <w:rPr>
            <w:rFonts w:cs="Times New Roman"/>
          </w:rPr>
          <w:t xml:space="preserve"> dapat dilihat pada </w:t>
        </w:r>
      </w:ins>
      <w:ins w:id="1956" w:author="Windows User" w:date="2019-09-19T04:06:00Z">
        <w:r w:rsidRPr="0033182C">
          <w:rPr>
            <w:rFonts w:cs="Times New Roman"/>
          </w:rPr>
          <w:t>G</w:t>
        </w:r>
      </w:ins>
      <w:ins w:id="1957" w:author="Windows User" w:date="2019-09-19T03:30:00Z">
        <w:r w:rsidRPr="0033182C">
          <w:rPr>
            <w:rFonts w:cs="Times New Roman"/>
          </w:rPr>
          <w:t xml:space="preserve">ambar </w:t>
        </w:r>
      </w:ins>
      <w:r w:rsidR="002B0652" w:rsidRPr="0033182C">
        <w:rPr>
          <w:rFonts w:cs="Times New Roman"/>
        </w:rPr>
        <w:t>B</w:t>
      </w:r>
      <w:ins w:id="1958" w:author="Windows User" w:date="2019-09-19T03:30:00Z">
        <w:r w:rsidRPr="0033182C">
          <w:rPr>
            <w:rFonts w:cs="Times New Roman"/>
          </w:rPr>
          <w:t>.</w:t>
        </w:r>
      </w:ins>
      <w:r w:rsidR="002B0652" w:rsidRPr="0033182C">
        <w:rPr>
          <w:rFonts w:cs="Times New Roman"/>
        </w:rPr>
        <w:t>9</w:t>
      </w:r>
      <w:ins w:id="1959" w:author="Windows User" w:date="2019-09-19T03:30:00Z">
        <w:r w:rsidRPr="0033182C">
          <w:rPr>
            <w:rFonts w:cs="Times New Roman"/>
          </w:rPr>
          <w:t xml:space="preserve">. Pengguna dapat melihat grafik </w:t>
        </w:r>
      </w:ins>
      <w:r w:rsidRPr="0033182C">
        <w:rPr>
          <w:rFonts w:cs="Times New Roman"/>
          <w:i/>
        </w:rPr>
        <w:t>tracker</w:t>
      </w:r>
      <w:r w:rsidRPr="0033182C">
        <w:rPr>
          <w:rFonts w:cs="Times New Roman"/>
        </w:rPr>
        <w:t xml:space="preserve"> </w:t>
      </w:r>
      <w:ins w:id="1960" w:author="Windows User" w:date="2019-09-19T03:30:00Z">
        <w:r w:rsidRPr="0033182C">
          <w:rPr>
            <w:rFonts w:cs="Times New Roman"/>
          </w:rPr>
          <w:t>yang masuk</w:t>
        </w:r>
        <w:r w:rsidRPr="0033182C">
          <w:rPr>
            <w:rFonts w:cs="Times New Roman"/>
            <w:i/>
          </w:rPr>
          <w:t xml:space="preserve"> </w:t>
        </w:r>
        <w:r w:rsidRPr="0033182C">
          <w:rPr>
            <w:rFonts w:cs="Times New Roman"/>
          </w:rPr>
          <w:t xml:space="preserve">secara </w:t>
        </w:r>
        <w:r w:rsidRPr="0033182C">
          <w:rPr>
            <w:rFonts w:cs="Times New Roman"/>
            <w:i/>
          </w:rPr>
          <w:t>realtime</w:t>
        </w:r>
        <w:r w:rsidRPr="0033182C">
          <w:rPr>
            <w:rFonts w:cs="Times New Roman"/>
          </w:rPr>
          <w:t xml:space="preserve"> </w:t>
        </w:r>
      </w:ins>
      <w:ins w:id="1961" w:author="Windows User" w:date="2019-09-19T04:06:00Z">
        <w:r w:rsidRPr="0033182C">
          <w:rPr>
            <w:rFonts w:cs="Times New Roman"/>
          </w:rPr>
          <w:t xml:space="preserve">dengan memilih menu </w:t>
        </w:r>
      </w:ins>
      <w:ins w:id="1962" w:author="Windows User" w:date="2019-09-19T04:07:00Z">
        <w:r w:rsidRPr="0033182C">
          <w:rPr>
            <w:rFonts w:cs="Times New Roman"/>
          </w:rPr>
          <w:t xml:space="preserve">grafik dan sub menu </w:t>
        </w:r>
      </w:ins>
      <w:ins w:id="1963" w:author="Windows User" w:date="2019-09-19T04:06:00Z">
        <w:r w:rsidRPr="0033182C">
          <w:rPr>
            <w:rFonts w:cs="Times New Roman"/>
          </w:rPr>
          <w:t xml:space="preserve">lihat </w:t>
        </w:r>
      </w:ins>
      <w:ins w:id="1964" w:author="Windows User" w:date="2019-09-19T04:07:00Z">
        <w:r w:rsidRPr="0033182C">
          <w:rPr>
            <w:rFonts w:cs="Times New Roman"/>
            <w:rPrChange w:id="1965" w:author="Windows User" w:date="2019-09-19T04:07:00Z">
              <w:rPr>
                <w:rFonts w:cs="Times New Roman"/>
                <w:i/>
              </w:rPr>
            </w:rPrChange>
          </w:rPr>
          <w:t>grafik</w:t>
        </w:r>
      </w:ins>
      <w:ins w:id="1966" w:author="Windows User" w:date="2019-09-19T04:06:00Z">
        <w:r w:rsidRPr="0033182C">
          <w:rPr>
            <w:rFonts w:cs="Times New Roman"/>
            <w:i/>
          </w:rPr>
          <w:t xml:space="preserve"> </w:t>
        </w:r>
      </w:ins>
      <w:r w:rsidRPr="0033182C">
        <w:rPr>
          <w:rFonts w:cs="Times New Roman"/>
        </w:rPr>
        <w:t>tracker</w:t>
      </w:r>
      <w:ins w:id="1967" w:author="Windows User" w:date="2019-09-19T04:06:00Z">
        <w:r w:rsidRPr="0033182C">
          <w:rPr>
            <w:rFonts w:cs="Times New Roman"/>
          </w:rPr>
          <w:t xml:space="preserve">. Maka, sistem akan menampilkan </w:t>
        </w:r>
      </w:ins>
      <w:ins w:id="1968" w:author="Windows User" w:date="2019-09-19T04:07:00Z">
        <w:r w:rsidRPr="0033182C">
          <w:rPr>
            <w:rFonts w:cs="Times New Roman"/>
            <w:rPrChange w:id="1969" w:author="Windows User" w:date="2019-09-19T04:07:00Z">
              <w:rPr>
                <w:rFonts w:cs="Times New Roman"/>
                <w:i/>
              </w:rPr>
            </w:rPrChange>
          </w:rPr>
          <w:t>grafik</w:t>
        </w:r>
      </w:ins>
      <w:ins w:id="1970" w:author="Windows User" w:date="2019-09-19T04:06:00Z">
        <w:r w:rsidRPr="0033182C">
          <w:rPr>
            <w:rFonts w:cs="Times New Roman"/>
            <w:i/>
          </w:rPr>
          <w:t xml:space="preserve"> </w:t>
        </w:r>
      </w:ins>
      <w:r w:rsidRPr="0033182C">
        <w:rPr>
          <w:rFonts w:cs="Times New Roman"/>
          <w:i/>
        </w:rPr>
        <w:t>tracker</w:t>
      </w:r>
      <w:ins w:id="1971" w:author="Windows User" w:date="2019-09-19T04:06:00Z">
        <w:r w:rsidRPr="0033182C">
          <w:rPr>
            <w:rFonts w:cs="Times New Roman"/>
            <w:i/>
          </w:rPr>
          <w:t>.</w:t>
        </w:r>
      </w:ins>
    </w:p>
    <w:p w14:paraId="0C6F3C7B" w14:textId="6A7C23C2" w:rsidR="00872B65" w:rsidRPr="0033182C" w:rsidRDefault="00872B65">
      <w:pPr>
        <w:pStyle w:val="Heading3"/>
        <w:rPr>
          <w:ins w:id="1972" w:author="Windows User" w:date="2019-09-19T03:30:00Z"/>
          <w:rFonts w:cs="Times New Roman"/>
        </w:rPr>
        <w:pPrChange w:id="1973" w:author="Windows User" w:date="2019-09-19T04:00:00Z">
          <w:pPr>
            <w:pStyle w:val="Heading3"/>
            <w:numPr>
              <w:numId w:val="43"/>
            </w:numPr>
            <w:ind w:left="2160" w:hanging="180"/>
          </w:pPr>
        </w:pPrChange>
      </w:pPr>
      <w:bookmarkStart w:id="1974" w:name="_Toc23880383"/>
      <w:ins w:id="1975" w:author="Windows User" w:date="2019-09-19T03:30:00Z">
        <w:r w:rsidRPr="0033182C">
          <w:rPr>
            <w:rFonts w:cs="Times New Roman"/>
          </w:rPr>
          <w:t xml:space="preserve">Lihat </w:t>
        </w:r>
      </w:ins>
      <w:r w:rsidR="001902C6" w:rsidRPr="0033182C">
        <w:rPr>
          <w:rFonts w:cs="Times New Roman"/>
        </w:rPr>
        <w:t>Grafik Aktuator</w:t>
      </w:r>
      <w:bookmarkEnd w:id="1974"/>
    </w:p>
    <w:p w14:paraId="7CD2FF18" w14:textId="16E99959" w:rsidR="00AA4E15" w:rsidRPr="0033182C" w:rsidRDefault="00AA4E15">
      <w:pPr>
        <w:ind w:firstLine="567"/>
        <w:rPr>
          <w:ins w:id="1976" w:author="Windows User" w:date="2019-09-19T03:30:00Z"/>
          <w:rFonts w:cs="Times New Roman"/>
          <w:rPrChange w:id="1977" w:author="Windows User" w:date="2019-09-19T04:07:00Z">
            <w:rPr>
              <w:ins w:id="1978" w:author="Windows User" w:date="2019-09-19T03:30:00Z"/>
              <w:b/>
            </w:rPr>
          </w:rPrChange>
        </w:rPr>
        <w:pPrChange w:id="1979" w:author="Windows User" w:date="2019-09-19T04:07:00Z">
          <w:pPr/>
        </w:pPrChange>
      </w:pPr>
      <w:ins w:id="1980" w:author="Windows User" w:date="2019-09-19T03:30:00Z">
        <w:r w:rsidRPr="0033182C">
          <w:rPr>
            <w:rFonts w:cs="Times New Roman"/>
            <w:i/>
          </w:rPr>
          <w:t>Aktivity diagram</w:t>
        </w:r>
        <w:r w:rsidRPr="0033182C">
          <w:rPr>
            <w:rFonts w:cs="Times New Roman"/>
          </w:rPr>
          <w:t xml:space="preserve"> lihat grafik </w:t>
        </w:r>
      </w:ins>
      <w:r w:rsidRPr="0033182C">
        <w:rPr>
          <w:rFonts w:cs="Times New Roman"/>
        </w:rPr>
        <w:t xml:space="preserve">aktuator </w:t>
      </w:r>
      <w:ins w:id="1981" w:author="Windows User" w:date="2019-09-19T03:30:00Z">
        <w:r w:rsidRPr="0033182C">
          <w:rPr>
            <w:rFonts w:cs="Times New Roman"/>
          </w:rPr>
          <w:t xml:space="preserve">dapat dilihat pada </w:t>
        </w:r>
      </w:ins>
      <w:ins w:id="1982" w:author="Windows User" w:date="2019-09-19T04:06:00Z">
        <w:r w:rsidRPr="0033182C">
          <w:rPr>
            <w:rFonts w:cs="Times New Roman"/>
          </w:rPr>
          <w:t>G</w:t>
        </w:r>
      </w:ins>
      <w:ins w:id="1983" w:author="Windows User" w:date="2019-09-19T03:30:00Z">
        <w:r w:rsidRPr="0033182C">
          <w:rPr>
            <w:rFonts w:cs="Times New Roman"/>
          </w:rPr>
          <w:t xml:space="preserve">ambar </w:t>
        </w:r>
      </w:ins>
      <w:r w:rsidR="002B0652" w:rsidRPr="0033182C">
        <w:rPr>
          <w:rFonts w:cs="Times New Roman"/>
        </w:rPr>
        <w:t>B</w:t>
      </w:r>
      <w:ins w:id="1984" w:author="Windows User" w:date="2019-09-19T03:30:00Z">
        <w:r w:rsidRPr="0033182C">
          <w:rPr>
            <w:rFonts w:cs="Times New Roman"/>
          </w:rPr>
          <w:t>.1</w:t>
        </w:r>
      </w:ins>
      <w:r w:rsidR="002B0652" w:rsidRPr="0033182C">
        <w:rPr>
          <w:rFonts w:cs="Times New Roman"/>
        </w:rPr>
        <w:t>0</w:t>
      </w:r>
      <w:ins w:id="1985" w:author="Windows User" w:date="2019-09-19T03:30:00Z">
        <w:r w:rsidRPr="0033182C">
          <w:rPr>
            <w:rFonts w:cs="Times New Roman"/>
          </w:rPr>
          <w:t xml:space="preserve">. Pengguna dapat melihat grafik </w:t>
        </w:r>
      </w:ins>
      <w:r w:rsidRPr="0033182C">
        <w:rPr>
          <w:rFonts w:cs="Times New Roman"/>
        </w:rPr>
        <w:t xml:space="preserve">aktuator </w:t>
      </w:r>
      <w:ins w:id="1986" w:author="Windows User" w:date="2019-09-19T03:30:00Z">
        <w:r w:rsidRPr="0033182C">
          <w:rPr>
            <w:rFonts w:cs="Times New Roman"/>
          </w:rPr>
          <w:t>yang masuk</w:t>
        </w:r>
        <w:r w:rsidRPr="0033182C">
          <w:rPr>
            <w:rFonts w:cs="Times New Roman"/>
            <w:i/>
          </w:rPr>
          <w:t xml:space="preserve"> </w:t>
        </w:r>
        <w:r w:rsidRPr="0033182C">
          <w:rPr>
            <w:rFonts w:cs="Times New Roman"/>
          </w:rPr>
          <w:t xml:space="preserve">secara </w:t>
        </w:r>
        <w:r w:rsidRPr="0033182C">
          <w:rPr>
            <w:rFonts w:cs="Times New Roman"/>
            <w:i/>
          </w:rPr>
          <w:t>realtime</w:t>
        </w:r>
        <w:r w:rsidRPr="0033182C">
          <w:rPr>
            <w:rFonts w:cs="Times New Roman"/>
          </w:rPr>
          <w:t xml:space="preserve"> </w:t>
        </w:r>
      </w:ins>
      <w:ins w:id="1987" w:author="Windows User" w:date="2019-09-19T04:06:00Z">
        <w:r w:rsidRPr="0033182C">
          <w:rPr>
            <w:rFonts w:cs="Times New Roman"/>
          </w:rPr>
          <w:t xml:space="preserve">dengan memilih menu </w:t>
        </w:r>
      </w:ins>
      <w:ins w:id="1988" w:author="Windows User" w:date="2019-09-19T04:07:00Z">
        <w:r w:rsidRPr="0033182C">
          <w:rPr>
            <w:rFonts w:cs="Times New Roman"/>
          </w:rPr>
          <w:t xml:space="preserve">grafik dan sub menu </w:t>
        </w:r>
      </w:ins>
      <w:ins w:id="1989" w:author="Windows User" w:date="2019-09-19T04:06:00Z">
        <w:r w:rsidRPr="0033182C">
          <w:rPr>
            <w:rFonts w:cs="Times New Roman"/>
          </w:rPr>
          <w:t xml:space="preserve">lihat </w:t>
        </w:r>
      </w:ins>
      <w:ins w:id="1990" w:author="Windows User" w:date="2019-09-19T04:07:00Z">
        <w:r w:rsidRPr="0033182C">
          <w:rPr>
            <w:rFonts w:cs="Times New Roman"/>
            <w:rPrChange w:id="1991" w:author="Windows User" w:date="2019-09-19T04:07:00Z">
              <w:rPr>
                <w:rFonts w:cs="Times New Roman"/>
                <w:i/>
              </w:rPr>
            </w:rPrChange>
          </w:rPr>
          <w:t>grafik</w:t>
        </w:r>
      </w:ins>
      <w:r w:rsidRPr="0033182C">
        <w:rPr>
          <w:rFonts w:cs="Times New Roman"/>
        </w:rPr>
        <w:t xml:space="preserve"> aktuator</w:t>
      </w:r>
      <w:ins w:id="1992" w:author="Windows User" w:date="2019-09-19T04:06:00Z">
        <w:r w:rsidRPr="0033182C">
          <w:rPr>
            <w:rFonts w:cs="Times New Roman"/>
          </w:rPr>
          <w:t xml:space="preserve">. Maka, sistem akan menampilkan </w:t>
        </w:r>
      </w:ins>
      <w:ins w:id="1993" w:author="Windows User" w:date="2019-09-19T04:07:00Z">
        <w:r w:rsidRPr="0033182C">
          <w:rPr>
            <w:rFonts w:cs="Times New Roman"/>
            <w:rPrChange w:id="1994" w:author="Windows User" w:date="2019-09-19T04:07:00Z">
              <w:rPr>
                <w:rFonts w:cs="Times New Roman"/>
                <w:i/>
              </w:rPr>
            </w:rPrChange>
          </w:rPr>
          <w:t>grafik</w:t>
        </w:r>
      </w:ins>
      <w:ins w:id="1995" w:author="Windows User" w:date="2019-09-19T04:06:00Z">
        <w:r w:rsidRPr="0033182C">
          <w:rPr>
            <w:rFonts w:cs="Times New Roman"/>
            <w:i/>
          </w:rPr>
          <w:t xml:space="preserve"> </w:t>
        </w:r>
      </w:ins>
      <w:r w:rsidRPr="0033182C">
        <w:rPr>
          <w:rFonts w:cs="Times New Roman"/>
        </w:rPr>
        <w:t>aktuator</w:t>
      </w:r>
      <w:ins w:id="1996" w:author="Windows User" w:date="2019-09-19T04:06:00Z">
        <w:r w:rsidRPr="0033182C">
          <w:rPr>
            <w:rFonts w:cs="Times New Roman"/>
            <w:i/>
          </w:rPr>
          <w:t>.</w:t>
        </w:r>
      </w:ins>
    </w:p>
    <w:p w14:paraId="12EA9FEF" w14:textId="77777777" w:rsidR="00872B65" w:rsidRPr="0033182C" w:rsidRDefault="00872B65">
      <w:pPr>
        <w:pStyle w:val="Heading3"/>
        <w:rPr>
          <w:ins w:id="1997" w:author="Windows User" w:date="2019-09-19T03:30:00Z"/>
          <w:rFonts w:cs="Times New Roman"/>
        </w:rPr>
        <w:pPrChange w:id="1998" w:author="Windows User" w:date="2019-09-19T04:12:00Z">
          <w:pPr>
            <w:pStyle w:val="Heading3"/>
            <w:numPr>
              <w:numId w:val="43"/>
            </w:numPr>
            <w:ind w:left="2160" w:hanging="180"/>
          </w:pPr>
        </w:pPrChange>
      </w:pPr>
      <w:bookmarkStart w:id="1999" w:name="_Toc23880384"/>
      <w:ins w:id="2000" w:author="Windows User" w:date="2019-09-19T03:30:00Z">
        <w:r w:rsidRPr="0033182C">
          <w:rPr>
            <w:rFonts w:cs="Times New Roman"/>
          </w:rPr>
          <w:t>Log out</w:t>
        </w:r>
        <w:bookmarkEnd w:id="1999"/>
      </w:ins>
    </w:p>
    <w:p w14:paraId="62B9D14D" w14:textId="2792650E" w:rsidR="008A3658" w:rsidRPr="0033182C" w:rsidRDefault="00872B65" w:rsidP="008A3658">
      <w:pPr>
        <w:ind w:firstLine="567"/>
        <w:rPr>
          <w:rFonts w:cs="Times New Roman"/>
          <w:i/>
          <w:szCs w:val="24"/>
        </w:rPr>
      </w:pPr>
      <w:ins w:id="2001" w:author="Windows User" w:date="2019-09-19T03:30:00Z">
        <w:r w:rsidRPr="0033182C">
          <w:rPr>
            <w:rFonts w:cs="Times New Roman"/>
            <w:i/>
          </w:rPr>
          <w:t>Aktivity diagram</w:t>
        </w:r>
        <w:r w:rsidRPr="0033182C">
          <w:rPr>
            <w:rFonts w:cs="Times New Roman"/>
          </w:rPr>
          <w:t xml:space="preserve"> log out dapat dilihat pada gambar </w:t>
        </w:r>
      </w:ins>
      <w:r w:rsidR="002B0652" w:rsidRPr="0033182C">
        <w:rPr>
          <w:rFonts w:cs="Times New Roman"/>
        </w:rPr>
        <w:t>B</w:t>
      </w:r>
      <w:ins w:id="2002" w:author="Windows User" w:date="2019-09-19T03:30:00Z">
        <w:r w:rsidRPr="0033182C">
          <w:rPr>
            <w:rFonts w:cs="Times New Roman"/>
          </w:rPr>
          <w:t>.1</w:t>
        </w:r>
      </w:ins>
      <w:r w:rsidR="002B0652" w:rsidRPr="0033182C">
        <w:rPr>
          <w:rFonts w:cs="Times New Roman"/>
        </w:rPr>
        <w:t>1</w:t>
      </w:r>
      <w:ins w:id="2003" w:author="Windows User" w:date="2019-09-19T03:30:00Z">
        <w:r w:rsidRPr="0033182C">
          <w:rPr>
            <w:rFonts w:cs="Times New Roman"/>
          </w:rPr>
          <w:t xml:space="preserve">. Pengguna dapat keluar dari sistem dengan memilih menu </w:t>
        </w:r>
        <w:r w:rsidRPr="0033182C">
          <w:rPr>
            <w:rFonts w:cs="Times New Roman"/>
            <w:i/>
            <w:rPrChange w:id="2004" w:author="Windows User" w:date="2019-09-19T04:12:00Z">
              <w:rPr/>
            </w:rPrChange>
          </w:rPr>
          <w:t>log out.</w:t>
        </w:r>
      </w:ins>
      <w:ins w:id="2005" w:author="Windows User" w:date="2019-09-19T04:13:00Z">
        <w:r w:rsidRPr="0033182C">
          <w:rPr>
            <w:rFonts w:cs="Times New Roman"/>
            <w:szCs w:val="24"/>
          </w:rPr>
          <w:t xml:space="preserve"> Maka sistem akan kembali menampilkan halaman </w:t>
        </w:r>
        <w:r w:rsidRPr="0033182C">
          <w:rPr>
            <w:rFonts w:cs="Times New Roman"/>
            <w:i/>
            <w:szCs w:val="24"/>
            <w:rPrChange w:id="2006" w:author="Windows User" w:date="2019-09-19T04:13:00Z">
              <w:rPr>
                <w:rFonts w:cs="Times New Roman"/>
                <w:szCs w:val="24"/>
              </w:rPr>
            </w:rPrChange>
          </w:rPr>
          <w:t>log in</w:t>
        </w:r>
        <w:r w:rsidRPr="0033182C">
          <w:rPr>
            <w:rFonts w:cs="Times New Roman"/>
            <w:i/>
            <w:szCs w:val="24"/>
          </w:rPr>
          <w:t>.</w:t>
        </w:r>
      </w:ins>
    </w:p>
    <w:p w14:paraId="4547B178" w14:textId="77777777" w:rsidR="00872B65" w:rsidRPr="0033182C" w:rsidRDefault="00872B65">
      <w:pPr>
        <w:pStyle w:val="Heading2"/>
        <w:ind w:left="426" w:hanging="426"/>
        <w:rPr>
          <w:ins w:id="2007" w:author="Windows User" w:date="2019-09-19T21:47:00Z"/>
          <w:rFonts w:cs="Times New Roman"/>
        </w:rPr>
        <w:pPrChange w:id="2008" w:author="Windows User" w:date="2019-09-19T00:50:00Z">
          <w:pPr>
            <w:spacing w:after="160" w:line="259" w:lineRule="auto"/>
            <w:jc w:val="left"/>
          </w:pPr>
        </w:pPrChange>
      </w:pPr>
      <w:bookmarkStart w:id="2009" w:name="_Toc23880385"/>
      <w:ins w:id="2010" w:author="Windows User" w:date="2019-09-19T00:54:00Z">
        <w:r w:rsidRPr="0033182C">
          <w:rPr>
            <w:rFonts w:cs="Times New Roman"/>
          </w:rPr>
          <w:t>Sequence Diagram</w:t>
        </w:r>
      </w:ins>
      <w:bookmarkEnd w:id="2009"/>
    </w:p>
    <w:p w14:paraId="6A701ED5" w14:textId="77777777" w:rsidR="00872B65" w:rsidRPr="0033182C" w:rsidRDefault="00872B65">
      <w:pPr>
        <w:ind w:firstLine="426"/>
        <w:rPr>
          <w:ins w:id="2011" w:author="Windows User" w:date="2019-09-19T21:33:00Z"/>
          <w:rFonts w:cs="Times New Roman"/>
        </w:rPr>
        <w:pPrChange w:id="2012" w:author="Windows User" w:date="2019-09-19T21:48:00Z">
          <w:pPr>
            <w:spacing w:after="160" w:line="259" w:lineRule="auto"/>
            <w:jc w:val="left"/>
          </w:pPr>
        </w:pPrChange>
      </w:pPr>
      <w:ins w:id="2013" w:author="Windows User" w:date="2019-09-19T21:47:00Z">
        <w:r w:rsidRPr="0033182C">
          <w:rPr>
            <w:rFonts w:cs="Times New Roman"/>
          </w:rPr>
          <w:t xml:space="preserve">Diagram yang menggambarkan interaksi antar objek yang </w:t>
        </w:r>
      </w:ins>
      <w:r w:rsidRPr="0033182C">
        <w:rPr>
          <w:rFonts w:cs="Times New Roman"/>
        </w:rPr>
        <w:t>dapat berkomunikasi</w:t>
      </w:r>
      <w:ins w:id="2014" w:author="Windows User" w:date="2019-09-19T21:47:00Z">
        <w:r w:rsidRPr="0033182C">
          <w:rPr>
            <w:rFonts w:cs="Times New Roman"/>
          </w:rPr>
          <w:t>. Diagram ini juga berisi pesan yang terjadi antara objek-objek untuk melakukan suatu tugas atau aksi tertentu.</w:t>
        </w:r>
      </w:ins>
    </w:p>
    <w:p w14:paraId="6A5BD434" w14:textId="77777777" w:rsidR="00872B65" w:rsidRPr="0033182C" w:rsidRDefault="00872B65">
      <w:pPr>
        <w:pStyle w:val="Heading3"/>
        <w:rPr>
          <w:ins w:id="2015" w:author="Windows User" w:date="2019-09-19T21:33:00Z"/>
          <w:rFonts w:cs="Times New Roman"/>
        </w:rPr>
        <w:pPrChange w:id="2016" w:author="Windows User" w:date="2019-09-19T21:35:00Z">
          <w:pPr>
            <w:pStyle w:val="Heading3"/>
            <w:numPr>
              <w:numId w:val="45"/>
            </w:numPr>
            <w:ind w:left="2160" w:hanging="180"/>
          </w:pPr>
        </w:pPrChange>
      </w:pPr>
      <w:bookmarkStart w:id="2017" w:name="_Toc23880386"/>
      <w:ins w:id="2018" w:author="Windows User" w:date="2019-09-19T21:33:00Z">
        <w:r w:rsidRPr="0033182C">
          <w:rPr>
            <w:rFonts w:cs="Times New Roman"/>
            <w:rPrChange w:id="2019" w:author="Windows User" w:date="2019-09-19T21:42:00Z">
              <w:rPr>
                <w:b w:val="0"/>
              </w:rPr>
            </w:rPrChange>
          </w:rPr>
          <w:t>Log</w:t>
        </w:r>
      </w:ins>
      <w:ins w:id="2020" w:author="Windows User" w:date="2019-09-19T21:43:00Z">
        <w:r w:rsidRPr="0033182C">
          <w:rPr>
            <w:rFonts w:cs="Times New Roman"/>
          </w:rPr>
          <w:t xml:space="preserve"> I</w:t>
        </w:r>
      </w:ins>
      <w:ins w:id="2021" w:author="Windows User" w:date="2019-09-19T21:33:00Z">
        <w:r w:rsidRPr="0033182C">
          <w:rPr>
            <w:rFonts w:cs="Times New Roman"/>
            <w:rPrChange w:id="2022" w:author="Windows User" w:date="2019-09-19T21:42:00Z">
              <w:rPr>
                <w:b w:val="0"/>
              </w:rPr>
            </w:rPrChange>
          </w:rPr>
          <w:t>n</w:t>
        </w:r>
        <w:bookmarkEnd w:id="2017"/>
      </w:ins>
    </w:p>
    <w:p w14:paraId="5FE8AE46" w14:textId="631F63FE" w:rsidR="00872B65" w:rsidRPr="0033182C" w:rsidRDefault="00872B65" w:rsidP="00872B65">
      <w:pPr>
        <w:ind w:firstLine="567"/>
        <w:rPr>
          <w:rFonts w:cs="Times New Roman"/>
          <w:szCs w:val="24"/>
        </w:rPr>
      </w:pPr>
      <w:ins w:id="2023" w:author="Windows User" w:date="2019-09-19T21:33:00Z">
        <w:r w:rsidRPr="0033182C">
          <w:rPr>
            <w:rFonts w:cs="Times New Roman"/>
            <w:i/>
            <w:szCs w:val="24"/>
          </w:rPr>
          <w:t>Sequence diagram</w:t>
        </w:r>
        <w:r w:rsidRPr="0033182C">
          <w:rPr>
            <w:rFonts w:cs="Times New Roman"/>
            <w:szCs w:val="24"/>
          </w:rPr>
          <w:t xml:space="preserve"> </w:t>
        </w:r>
        <w:r w:rsidRPr="0033182C">
          <w:rPr>
            <w:rFonts w:cs="Times New Roman"/>
            <w:i/>
            <w:szCs w:val="24"/>
            <w:rPrChange w:id="2024" w:author="Windows User" w:date="2019-09-19T21:43:00Z">
              <w:rPr>
                <w:rFonts w:cs="Times New Roman"/>
                <w:szCs w:val="24"/>
              </w:rPr>
            </w:rPrChange>
          </w:rPr>
          <w:t>log</w:t>
        </w:r>
      </w:ins>
      <w:ins w:id="2025" w:author="Windows User" w:date="2019-09-19T21:43:00Z">
        <w:r w:rsidRPr="0033182C">
          <w:rPr>
            <w:rFonts w:cs="Times New Roman"/>
            <w:i/>
            <w:szCs w:val="24"/>
            <w:rPrChange w:id="2026" w:author="Windows User" w:date="2019-09-19T21:43:00Z">
              <w:rPr>
                <w:rFonts w:cs="Times New Roman"/>
                <w:szCs w:val="24"/>
              </w:rPr>
            </w:rPrChange>
          </w:rPr>
          <w:t xml:space="preserve"> </w:t>
        </w:r>
      </w:ins>
      <w:ins w:id="2027" w:author="Windows User" w:date="2019-09-19T21:33:00Z">
        <w:r w:rsidRPr="0033182C">
          <w:rPr>
            <w:rFonts w:cs="Times New Roman"/>
            <w:i/>
            <w:szCs w:val="24"/>
            <w:rPrChange w:id="2028" w:author="Windows User" w:date="2019-09-19T21:43:00Z">
              <w:rPr>
                <w:rFonts w:cs="Times New Roman"/>
                <w:szCs w:val="24"/>
              </w:rPr>
            </w:rPrChange>
          </w:rPr>
          <w:t>in</w:t>
        </w:r>
        <w:r w:rsidRPr="0033182C">
          <w:rPr>
            <w:rFonts w:cs="Times New Roman"/>
            <w:szCs w:val="24"/>
          </w:rPr>
          <w:t xml:space="preserve"> sistem  menggambarkan proses interaksi objek pada proses memasuki sistem.</w:t>
        </w:r>
      </w:ins>
      <w:ins w:id="2029" w:author="Windows User" w:date="2019-09-19T21:41:00Z">
        <w:r w:rsidRPr="0033182C">
          <w:rPr>
            <w:rFonts w:cs="Times New Roman"/>
            <w:szCs w:val="24"/>
          </w:rPr>
          <w:t xml:space="preserve"> Ketika pengguna memilih tombol </w:t>
        </w:r>
        <w:r w:rsidRPr="0033182C">
          <w:rPr>
            <w:rFonts w:cs="Times New Roman"/>
            <w:i/>
            <w:szCs w:val="24"/>
            <w:rPrChange w:id="2030" w:author="Windows User" w:date="2019-09-19T21:42:00Z">
              <w:rPr>
                <w:rFonts w:cs="Times New Roman"/>
                <w:szCs w:val="24"/>
              </w:rPr>
            </w:rPrChange>
          </w:rPr>
          <w:t>log in</w:t>
        </w:r>
        <w:r w:rsidRPr="0033182C">
          <w:rPr>
            <w:rFonts w:cs="Times New Roman"/>
            <w:szCs w:val="24"/>
          </w:rPr>
          <w:t xml:space="preserve"> maka</w:t>
        </w:r>
      </w:ins>
      <w:ins w:id="2031" w:author="Windows User" w:date="2019-09-19T21:43:00Z">
        <w:r w:rsidRPr="0033182C">
          <w:rPr>
            <w:rFonts w:cs="Times New Roman"/>
            <w:szCs w:val="24"/>
          </w:rPr>
          <w:t xml:space="preserve"> </w:t>
        </w:r>
        <w:r w:rsidRPr="0033182C">
          <w:rPr>
            <w:rFonts w:cs="Times New Roman"/>
            <w:i/>
            <w:szCs w:val="24"/>
          </w:rPr>
          <w:t xml:space="preserve">view </w:t>
        </w:r>
        <w:r w:rsidRPr="0033182C">
          <w:rPr>
            <w:rFonts w:cs="Times New Roman"/>
            <w:szCs w:val="24"/>
          </w:rPr>
          <w:t xml:space="preserve"> mengirimkan data </w:t>
        </w:r>
        <w:r w:rsidRPr="0033182C">
          <w:rPr>
            <w:rFonts w:cs="Times New Roman"/>
            <w:i/>
            <w:szCs w:val="24"/>
          </w:rPr>
          <w:t xml:space="preserve">username </w:t>
        </w:r>
        <w:r w:rsidRPr="0033182C">
          <w:rPr>
            <w:rFonts w:cs="Times New Roman"/>
            <w:szCs w:val="24"/>
          </w:rPr>
          <w:t xml:space="preserve">dan </w:t>
        </w:r>
      </w:ins>
      <w:ins w:id="2032" w:author="Windows User" w:date="2019-09-19T21:44:00Z">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untuk memproses kebenaran data.</w:t>
        </w:r>
      </w:ins>
      <w:ins w:id="2033" w:author="Windows User" w:date="2019-09-19T21:45:00Z">
        <w:r w:rsidRPr="0033182C">
          <w:rPr>
            <w:rFonts w:cs="Times New Roman"/>
            <w:szCs w:val="24"/>
          </w:rPr>
          <w:t xml:space="preserve"> Jika data yang dikirimkan sesuai maka tampilan akan berpindah ke </w:t>
        </w:r>
        <w:r w:rsidRPr="0033182C">
          <w:rPr>
            <w:rFonts w:cs="Times New Roman"/>
            <w:i/>
            <w:szCs w:val="24"/>
            <w:rPrChange w:id="2034" w:author="Windows User" w:date="2019-09-19T21:45:00Z">
              <w:rPr>
                <w:rFonts w:cs="Times New Roman"/>
                <w:szCs w:val="24"/>
              </w:rPr>
            </w:rPrChange>
          </w:rPr>
          <w:t>dashboard</w:t>
        </w:r>
        <w:r w:rsidRPr="0033182C">
          <w:rPr>
            <w:rFonts w:cs="Times New Roman"/>
            <w:szCs w:val="24"/>
          </w:rPr>
          <w:t xml:space="preserve"> </w:t>
        </w:r>
        <w:r w:rsidRPr="0033182C">
          <w:rPr>
            <w:rFonts w:cs="Times New Roman"/>
            <w:i/>
            <w:szCs w:val="24"/>
          </w:rPr>
          <w:t xml:space="preserve"> </w:t>
        </w:r>
        <w:r w:rsidRPr="0033182C">
          <w:rPr>
            <w:rFonts w:cs="Times New Roman"/>
            <w:szCs w:val="24"/>
          </w:rPr>
          <w:t xml:space="preserve">masing-masing pengguna. Sebaliknya jika salah maka akan kembali lagi ke halaman </w:t>
        </w:r>
      </w:ins>
      <w:ins w:id="2035" w:author="Windows User" w:date="2019-09-19T21:46:00Z">
        <w:r w:rsidRPr="0033182C">
          <w:rPr>
            <w:rFonts w:cs="Times New Roman"/>
            <w:i/>
            <w:szCs w:val="24"/>
          </w:rPr>
          <w:t>log in.</w:t>
        </w:r>
      </w:ins>
      <w:ins w:id="2036" w:author="Windows User" w:date="2019-09-19T21:41:00Z">
        <w:r w:rsidRPr="0033182C">
          <w:rPr>
            <w:rFonts w:cs="Times New Roman"/>
            <w:szCs w:val="24"/>
          </w:rPr>
          <w:t xml:space="preserve"> </w:t>
        </w:r>
      </w:ins>
      <w:ins w:id="2037" w:author="Windows User" w:date="2019-09-19T21:33:00Z">
        <w:r w:rsidRPr="0033182C">
          <w:rPr>
            <w:rFonts w:cs="Times New Roman"/>
            <w:szCs w:val="24"/>
          </w:rPr>
          <w:t xml:space="preserve"> Proses ini dapat dilihat pada </w:t>
        </w:r>
      </w:ins>
      <w:ins w:id="2038" w:author="Windows User" w:date="2019-09-19T21:47:00Z">
        <w:r w:rsidRPr="0033182C">
          <w:rPr>
            <w:rFonts w:cs="Times New Roman"/>
            <w:szCs w:val="24"/>
          </w:rPr>
          <w:t>G</w:t>
        </w:r>
      </w:ins>
      <w:ins w:id="2039" w:author="Windows User" w:date="2019-09-19T21:33:00Z">
        <w:r w:rsidRPr="0033182C">
          <w:rPr>
            <w:rFonts w:cs="Times New Roman"/>
            <w:szCs w:val="24"/>
          </w:rPr>
          <w:t xml:space="preserve">ambar </w:t>
        </w:r>
      </w:ins>
      <w:r w:rsidR="00EE7D0E" w:rsidRPr="0033182C">
        <w:rPr>
          <w:rFonts w:cs="Times New Roman"/>
          <w:szCs w:val="24"/>
        </w:rPr>
        <w:t>C</w:t>
      </w:r>
      <w:ins w:id="2040" w:author="Windows User" w:date="2019-09-19T21:33:00Z">
        <w:r w:rsidRPr="0033182C">
          <w:rPr>
            <w:rFonts w:cs="Times New Roman"/>
            <w:szCs w:val="24"/>
          </w:rPr>
          <w:t>.</w:t>
        </w:r>
      </w:ins>
      <w:r w:rsidR="00EE7D0E" w:rsidRPr="0033182C">
        <w:rPr>
          <w:rFonts w:cs="Times New Roman"/>
          <w:szCs w:val="24"/>
        </w:rPr>
        <w:t>1</w:t>
      </w:r>
      <w:ins w:id="2041" w:author="Windows User" w:date="2019-09-19T21:33:00Z">
        <w:r w:rsidRPr="0033182C">
          <w:rPr>
            <w:rFonts w:cs="Times New Roman"/>
            <w:szCs w:val="24"/>
          </w:rPr>
          <w:t>.</w:t>
        </w:r>
      </w:ins>
    </w:p>
    <w:p w14:paraId="43BACE55" w14:textId="77777777" w:rsidR="00872B65" w:rsidRPr="0033182C" w:rsidRDefault="00872B65">
      <w:pPr>
        <w:pStyle w:val="Heading3"/>
        <w:rPr>
          <w:ins w:id="2042" w:author="Windows User" w:date="2019-09-19T21:33:00Z"/>
          <w:rFonts w:cs="Times New Roman"/>
        </w:rPr>
        <w:pPrChange w:id="2043" w:author="Windows User" w:date="2019-09-19T21:36:00Z">
          <w:pPr>
            <w:pStyle w:val="Heading3"/>
            <w:numPr>
              <w:numId w:val="45"/>
            </w:numPr>
            <w:ind w:left="2160" w:hanging="180"/>
          </w:pPr>
        </w:pPrChange>
      </w:pPr>
      <w:bookmarkStart w:id="2044" w:name="_Toc23880387"/>
      <w:ins w:id="2045" w:author="Windows User" w:date="2019-09-19T21:33:00Z">
        <w:r w:rsidRPr="0033182C">
          <w:rPr>
            <w:rFonts w:cs="Times New Roman"/>
          </w:rPr>
          <w:lastRenderedPageBreak/>
          <w:t>Tambah User</w:t>
        </w:r>
        <w:bookmarkEnd w:id="2044"/>
      </w:ins>
    </w:p>
    <w:p w14:paraId="708A6D8A" w14:textId="7675E9B4" w:rsidR="00872B65" w:rsidRPr="0033182C" w:rsidRDefault="00872B65" w:rsidP="00872B65">
      <w:pPr>
        <w:ind w:firstLine="567"/>
        <w:rPr>
          <w:rFonts w:cs="Times New Roman"/>
          <w:szCs w:val="24"/>
        </w:rPr>
      </w:pPr>
      <w:ins w:id="2046" w:author="Windows User" w:date="2019-09-19T21:33:00Z">
        <w:r w:rsidRPr="0033182C">
          <w:rPr>
            <w:rFonts w:cs="Times New Roman"/>
            <w:i/>
            <w:szCs w:val="24"/>
          </w:rPr>
          <w:t>Sequence diagram</w:t>
        </w:r>
        <w:r w:rsidRPr="0033182C">
          <w:rPr>
            <w:rFonts w:cs="Times New Roman"/>
            <w:szCs w:val="24"/>
          </w:rPr>
          <w:t xml:space="preserve"> tambah user menggambarkan proses interaksi objek pada proses penambahan data user yang bisa mengakses sistem. </w:t>
        </w:r>
      </w:ins>
      <w:ins w:id="2047" w:author="Windows User" w:date="2019-09-19T21:48:00Z">
        <w:r w:rsidRPr="0033182C">
          <w:rPr>
            <w:rFonts w:cs="Times New Roman"/>
            <w:szCs w:val="24"/>
          </w:rPr>
          <w:t xml:space="preserve">Ketika pengguna memilih tombol tambah user maka </w:t>
        </w:r>
        <w:r w:rsidRPr="0033182C">
          <w:rPr>
            <w:rFonts w:cs="Times New Roman"/>
            <w:i/>
            <w:szCs w:val="24"/>
          </w:rPr>
          <w:t xml:space="preserve">view </w:t>
        </w:r>
        <w:r w:rsidRPr="0033182C">
          <w:rPr>
            <w:rFonts w:cs="Times New Roman"/>
            <w:szCs w:val="24"/>
          </w:rPr>
          <w:t xml:space="preserve"> mengirimkan data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untuk memproses kebenaran data. Jika data yang dikirimkan sesuai maka akan menampilkan </w:t>
        </w:r>
        <w:r w:rsidRPr="0033182C">
          <w:rPr>
            <w:rFonts w:cs="Times New Roman"/>
            <w:i/>
            <w:szCs w:val="24"/>
            <w:rPrChange w:id="2048" w:author="Windows User" w:date="2019-09-19T21:50:00Z">
              <w:rPr>
                <w:rFonts w:cs="Times New Roman"/>
                <w:szCs w:val="24"/>
              </w:rPr>
            </w:rPrChange>
          </w:rPr>
          <w:t>pop up</w:t>
        </w:r>
        <w:r w:rsidRPr="0033182C">
          <w:rPr>
            <w:rFonts w:cs="Times New Roman"/>
            <w:szCs w:val="24"/>
          </w:rPr>
          <w:t xml:space="preserve"> </w:t>
        </w:r>
      </w:ins>
      <w:ins w:id="2049" w:author="Windows User" w:date="2019-09-19T21:49:00Z">
        <w:r w:rsidRPr="0033182C">
          <w:rPr>
            <w:rFonts w:cs="Times New Roman"/>
            <w:szCs w:val="24"/>
          </w:rPr>
          <w:t>“berhasil simpan”</w:t>
        </w:r>
      </w:ins>
      <w:ins w:id="2050" w:author="Windows User" w:date="2019-09-19T21:48:00Z">
        <w:r w:rsidRPr="0033182C">
          <w:rPr>
            <w:rFonts w:cs="Times New Roman"/>
            <w:szCs w:val="24"/>
          </w:rPr>
          <w:t xml:space="preserve">. Sebaliknya jika salah maka akan </w:t>
        </w:r>
      </w:ins>
      <w:ins w:id="2051" w:author="Windows User" w:date="2019-09-19T21:49:00Z">
        <w:r w:rsidRPr="0033182C">
          <w:rPr>
            <w:rFonts w:cs="Times New Roman"/>
            <w:szCs w:val="24"/>
          </w:rPr>
          <w:t xml:space="preserve">muncul </w:t>
        </w:r>
        <w:r w:rsidRPr="0033182C">
          <w:rPr>
            <w:rFonts w:cs="Times New Roman"/>
            <w:i/>
            <w:szCs w:val="24"/>
            <w:rPrChange w:id="2052" w:author="Windows User" w:date="2019-09-19T21:50:00Z">
              <w:rPr>
                <w:rFonts w:cs="Times New Roman"/>
                <w:szCs w:val="24"/>
              </w:rPr>
            </w:rPrChange>
          </w:rPr>
          <w:t>pop up</w:t>
        </w:r>
      </w:ins>
      <w:ins w:id="2053" w:author="Windows User" w:date="2019-09-19T21:50:00Z">
        <w:r w:rsidRPr="0033182C">
          <w:rPr>
            <w:rFonts w:cs="Times New Roman"/>
            <w:i/>
            <w:szCs w:val="24"/>
          </w:rPr>
          <w:t xml:space="preserve"> </w:t>
        </w:r>
        <w:r w:rsidRPr="0033182C">
          <w:rPr>
            <w:rFonts w:cs="Times New Roman"/>
            <w:szCs w:val="24"/>
          </w:rPr>
          <w:t>“inputan salah”</w:t>
        </w:r>
      </w:ins>
      <w:ins w:id="2054" w:author="Windows User" w:date="2019-09-19T21:48:00Z">
        <w:r w:rsidRPr="0033182C">
          <w:rPr>
            <w:rFonts w:cs="Times New Roman"/>
            <w:i/>
            <w:szCs w:val="24"/>
          </w:rPr>
          <w:t>.</w:t>
        </w:r>
        <w:r w:rsidRPr="0033182C">
          <w:rPr>
            <w:rFonts w:cs="Times New Roman"/>
            <w:szCs w:val="24"/>
          </w:rPr>
          <w:t xml:space="preserve">  </w:t>
        </w:r>
      </w:ins>
      <w:ins w:id="2055" w:author="Windows User" w:date="2019-09-19T21:33:00Z">
        <w:r w:rsidRPr="0033182C">
          <w:rPr>
            <w:rFonts w:cs="Times New Roman"/>
            <w:szCs w:val="24"/>
          </w:rPr>
          <w:t xml:space="preserve">Proses ini dapat dilihat pada </w:t>
        </w:r>
      </w:ins>
      <w:ins w:id="2056" w:author="Windows User" w:date="2019-09-19T21:52:00Z">
        <w:r w:rsidRPr="0033182C">
          <w:rPr>
            <w:rFonts w:cs="Times New Roman"/>
            <w:szCs w:val="24"/>
          </w:rPr>
          <w:t>G</w:t>
        </w:r>
      </w:ins>
      <w:ins w:id="2057" w:author="Windows User" w:date="2019-09-19T21:33:00Z">
        <w:r w:rsidRPr="0033182C">
          <w:rPr>
            <w:rFonts w:cs="Times New Roman"/>
            <w:szCs w:val="24"/>
          </w:rPr>
          <w:t xml:space="preserve">ambar </w:t>
        </w:r>
      </w:ins>
      <w:r w:rsidR="00EE7D0E" w:rsidRPr="0033182C">
        <w:rPr>
          <w:rFonts w:cs="Times New Roman"/>
          <w:szCs w:val="24"/>
        </w:rPr>
        <w:t>C</w:t>
      </w:r>
      <w:ins w:id="2058" w:author="Windows User" w:date="2019-09-19T21:33:00Z">
        <w:r w:rsidRPr="0033182C">
          <w:rPr>
            <w:rFonts w:cs="Times New Roman"/>
            <w:szCs w:val="24"/>
          </w:rPr>
          <w:t>.</w:t>
        </w:r>
      </w:ins>
      <w:r w:rsidR="00EE7D0E" w:rsidRPr="0033182C">
        <w:rPr>
          <w:rFonts w:cs="Times New Roman"/>
          <w:szCs w:val="24"/>
        </w:rPr>
        <w:t>2.</w:t>
      </w:r>
    </w:p>
    <w:p w14:paraId="0DC36D4C" w14:textId="77777777" w:rsidR="00872B65" w:rsidRPr="0033182C" w:rsidRDefault="00872B65">
      <w:pPr>
        <w:pStyle w:val="Heading3"/>
        <w:rPr>
          <w:ins w:id="2059" w:author="Windows User" w:date="2019-09-19T21:33:00Z"/>
          <w:rFonts w:cs="Times New Roman"/>
        </w:rPr>
        <w:pPrChange w:id="2060" w:author="Windows User" w:date="2019-09-19T21:36:00Z">
          <w:pPr>
            <w:pStyle w:val="Heading3"/>
            <w:numPr>
              <w:numId w:val="45"/>
            </w:numPr>
            <w:ind w:left="2160" w:hanging="180"/>
          </w:pPr>
        </w:pPrChange>
      </w:pPr>
      <w:bookmarkStart w:id="2061" w:name="_Toc23880388"/>
      <w:ins w:id="2062" w:author="Windows User" w:date="2019-09-19T21:33:00Z">
        <w:r w:rsidRPr="0033182C">
          <w:rPr>
            <w:rFonts w:cs="Times New Roman"/>
          </w:rPr>
          <w:t>Edit user</w:t>
        </w:r>
        <w:bookmarkEnd w:id="2061"/>
      </w:ins>
    </w:p>
    <w:p w14:paraId="1D44C3DE" w14:textId="217C2C0F" w:rsidR="00872B65" w:rsidRPr="0033182C" w:rsidRDefault="00872B65" w:rsidP="00872B65">
      <w:pPr>
        <w:ind w:firstLine="567"/>
        <w:rPr>
          <w:rFonts w:cs="Times New Roman"/>
          <w:szCs w:val="24"/>
        </w:rPr>
      </w:pPr>
      <w:ins w:id="2063" w:author="Windows User" w:date="2019-09-19T21:33:00Z">
        <w:r w:rsidRPr="0033182C">
          <w:rPr>
            <w:rFonts w:cs="Times New Roman"/>
            <w:i/>
            <w:szCs w:val="24"/>
          </w:rPr>
          <w:t>Sequence diagram</w:t>
        </w:r>
        <w:r w:rsidRPr="0033182C">
          <w:rPr>
            <w:rFonts w:cs="Times New Roman"/>
            <w:szCs w:val="24"/>
          </w:rPr>
          <w:t xml:space="preserve">  edit user menggambarkan proses interaksi objek pada proses mengubah data user yang bisa mengakses sistem.</w:t>
        </w:r>
      </w:ins>
      <w:ins w:id="2064" w:author="Windows User" w:date="2019-09-19T21:50:00Z">
        <w:r w:rsidRPr="0033182C">
          <w:rPr>
            <w:rFonts w:cs="Times New Roman"/>
            <w:szCs w:val="24"/>
          </w:rPr>
          <w:t xml:space="preserve"> Ketika pengguna memilih tombol </w:t>
        </w:r>
      </w:ins>
      <w:ins w:id="2065" w:author="Windows User" w:date="2019-09-19T21:51:00Z">
        <w:r w:rsidRPr="0033182C">
          <w:rPr>
            <w:rFonts w:cs="Times New Roman"/>
            <w:szCs w:val="24"/>
          </w:rPr>
          <w:t>edit</w:t>
        </w:r>
      </w:ins>
      <w:ins w:id="2066" w:author="Windows User" w:date="2019-09-19T21:50:00Z">
        <w:r w:rsidRPr="0033182C">
          <w:rPr>
            <w:rFonts w:cs="Times New Roman"/>
            <w:szCs w:val="24"/>
          </w:rPr>
          <w:t xml:space="preserve"> user maka </w:t>
        </w:r>
        <w:r w:rsidRPr="0033182C">
          <w:rPr>
            <w:rFonts w:cs="Times New Roman"/>
            <w:i/>
            <w:szCs w:val="24"/>
          </w:rPr>
          <w:t xml:space="preserve">view </w:t>
        </w:r>
        <w:r w:rsidRPr="0033182C">
          <w:rPr>
            <w:rFonts w:cs="Times New Roman"/>
            <w:szCs w:val="24"/>
          </w:rPr>
          <w:t xml:space="preserve"> mengirimkan data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untuk memproses kebenaran data. Jika data yang dikirimkan sesuai maka akan menampilkan </w:t>
        </w:r>
        <w:r w:rsidRPr="0033182C">
          <w:rPr>
            <w:rFonts w:cs="Times New Roman"/>
            <w:i/>
            <w:szCs w:val="24"/>
          </w:rPr>
          <w:t>pop up</w:t>
        </w:r>
        <w:r w:rsidRPr="0033182C">
          <w:rPr>
            <w:rFonts w:cs="Times New Roman"/>
            <w:szCs w:val="24"/>
          </w:rPr>
          <w:t xml:space="preserve"> “berhasil simpan”. Sebaliknya jika salah maka akan muncul </w:t>
        </w:r>
        <w:r w:rsidRPr="0033182C">
          <w:rPr>
            <w:rFonts w:cs="Times New Roman"/>
            <w:i/>
            <w:szCs w:val="24"/>
          </w:rPr>
          <w:t xml:space="preserve">pop up </w:t>
        </w:r>
        <w:r w:rsidRPr="0033182C">
          <w:rPr>
            <w:rFonts w:cs="Times New Roman"/>
            <w:szCs w:val="24"/>
          </w:rPr>
          <w:t>“inputan salah”</w:t>
        </w:r>
        <w:r w:rsidRPr="0033182C">
          <w:rPr>
            <w:rFonts w:cs="Times New Roman"/>
            <w:i/>
            <w:szCs w:val="24"/>
          </w:rPr>
          <w:t>.</w:t>
        </w:r>
        <w:r w:rsidRPr="0033182C">
          <w:rPr>
            <w:rFonts w:cs="Times New Roman"/>
            <w:szCs w:val="24"/>
          </w:rPr>
          <w:t xml:space="preserve"> </w:t>
        </w:r>
      </w:ins>
      <w:ins w:id="2067" w:author="Windows User" w:date="2019-09-19T21:33:00Z">
        <w:r w:rsidRPr="0033182C">
          <w:rPr>
            <w:rFonts w:cs="Times New Roman"/>
            <w:szCs w:val="24"/>
          </w:rPr>
          <w:t xml:space="preserve"> Proses ini dapat dilihat pada</w:t>
        </w:r>
      </w:ins>
      <w:r w:rsidR="00EE7D0E" w:rsidRPr="0033182C">
        <w:rPr>
          <w:rFonts w:cs="Times New Roman"/>
          <w:szCs w:val="24"/>
        </w:rPr>
        <w:t xml:space="preserve"> </w:t>
      </w:r>
      <w:r w:rsidR="00EE7D0E" w:rsidRPr="0033182C">
        <w:rPr>
          <w:rFonts w:cs="Times New Roman"/>
        </w:rPr>
        <w:t>lampiran</w:t>
      </w:r>
      <w:ins w:id="2068" w:author="Windows User" w:date="2019-09-19T21:33:00Z">
        <w:r w:rsidRPr="0033182C">
          <w:rPr>
            <w:rFonts w:cs="Times New Roman"/>
            <w:szCs w:val="24"/>
          </w:rPr>
          <w:t xml:space="preserve"> </w:t>
        </w:r>
      </w:ins>
      <w:ins w:id="2069" w:author="Windows User" w:date="2019-09-19T21:52:00Z">
        <w:r w:rsidRPr="0033182C">
          <w:rPr>
            <w:rFonts w:cs="Times New Roman"/>
            <w:szCs w:val="24"/>
          </w:rPr>
          <w:t>G</w:t>
        </w:r>
      </w:ins>
      <w:ins w:id="2070" w:author="Windows User" w:date="2019-09-19T21:33:00Z">
        <w:r w:rsidRPr="0033182C">
          <w:rPr>
            <w:rFonts w:cs="Times New Roman"/>
            <w:szCs w:val="24"/>
          </w:rPr>
          <w:t xml:space="preserve">ambar </w:t>
        </w:r>
      </w:ins>
      <w:r w:rsidR="00EE7D0E" w:rsidRPr="0033182C">
        <w:rPr>
          <w:rFonts w:cs="Times New Roman"/>
          <w:szCs w:val="24"/>
        </w:rPr>
        <w:t>C.3</w:t>
      </w:r>
      <w:ins w:id="2071" w:author="Windows User" w:date="2019-09-19T21:33:00Z">
        <w:r w:rsidRPr="0033182C">
          <w:rPr>
            <w:rFonts w:cs="Times New Roman"/>
            <w:szCs w:val="24"/>
          </w:rPr>
          <w:t>.</w:t>
        </w:r>
      </w:ins>
    </w:p>
    <w:p w14:paraId="22EA91A3" w14:textId="77777777" w:rsidR="00872B65" w:rsidRPr="0033182C" w:rsidRDefault="00872B65">
      <w:pPr>
        <w:pStyle w:val="Heading3"/>
        <w:rPr>
          <w:ins w:id="2072" w:author="Windows User" w:date="2019-09-19T21:33:00Z"/>
          <w:rFonts w:cs="Times New Roman"/>
        </w:rPr>
        <w:pPrChange w:id="2073" w:author="Windows User" w:date="2019-09-19T21:36:00Z">
          <w:pPr>
            <w:pStyle w:val="Heading3"/>
            <w:numPr>
              <w:numId w:val="45"/>
            </w:numPr>
            <w:ind w:left="2160" w:hanging="180"/>
          </w:pPr>
        </w:pPrChange>
      </w:pPr>
      <w:bookmarkStart w:id="2074" w:name="_Toc23880389"/>
      <w:ins w:id="2075" w:author="Windows User" w:date="2019-09-19T21:33:00Z">
        <w:r w:rsidRPr="0033182C">
          <w:rPr>
            <w:rFonts w:cs="Times New Roman"/>
          </w:rPr>
          <w:t>History Login</w:t>
        </w:r>
        <w:bookmarkEnd w:id="2074"/>
      </w:ins>
    </w:p>
    <w:p w14:paraId="695A14B4" w14:textId="339161C8" w:rsidR="00D8347D" w:rsidRPr="0033182C" w:rsidRDefault="00D8347D" w:rsidP="00D8347D">
      <w:pPr>
        <w:ind w:firstLine="567"/>
        <w:rPr>
          <w:rFonts w:cs="Times New Roman"/>
          <w:szCs w:val="24"/>
        </w:rPr>
      </w:pPr>
      <w:ins w:id="2076" w:author="Windows User" w:date="2019-09-19T21:33:00Z">
        <w:r w:rsidRPr="0033182C">
          <w:rPr>
            <w:rFonts w:cs="Times New Roman"/>
            <w:i/>
            <w:szCs w:val="24"/>
          </w:rPr>
          <w:t>Sequence diagram</w:t>
        </w:r>
        <w:r w:rsidRPr="0033182C">
          <w:rPr>
            <w:rFonts w:cs="Times New Roman"/>
            <w:szCs w:val="24"/>
          </w:rPr>
          <w:t xml:space="preserve"> lihat data </w:t>
        </w:r>
      </w:ins>
      <w:r w:rsidRPr="0033182C">
        <w:rPr>
          <w:rFonts w:cs="Times New Roman"/>
          <w:i/>
          <w:szCs w:val="24"/>
        </w:rPr>
        <w:t>history login</w:t>
      </w:r>
      <w:ins w:id="2077" w:author="Windows User" w:date="2019-09-19T21:33:00Z">
        <w:r w:rsidRPr="0033182C">
          <w:rPr>
            <w:rFonts w:cs="Times New Roman"/>
            <w:szCs w:val="24"/>
          </w:rPr>
          <w:t xml:space="preserve"> menggambarkan interaksi objek pada proses menampilkan data</w:t>
        </w:r>
      </w:ins>
      <w:r w:rsidRPr="0033182C">
        <w:rPr>
          <w:rFonts w:cs="Times New Roman"/>
          <w:szCs w:val="24"/>
        </w:rPr>
        <w:t xml:space="preserve">nya. </w:t>
      </w:r>
      <w:ins w:id="2078" w:author="Windows User" w:date="2019-09-19T23:05:00Z">
        <w:r w:rsidRPr="0033182C">
          <w:rPr>
            <w:rFonts w:cs="Times New Roman"/>
            <w:szCs w:val="24"/>
          </w:rPr>
          <w:t xml:space="preserve">Ketika pengguna memilih menu </w:t>
        </w:r>
      </w:ins>
      <w:ins w:id="2079" w:author="Windows User" w:date="2019-09-19T23:09:00Z">
        <w:r w:rsidRPr="0033182C">
          <w:rPr>
            <w:rFonts w:cs="Times New Roman"/>
            <w:szCs w:val="24"/>
          </w:rPr>
          <w:t xml:space="preserve">lihat </w:t>
        </w:r>
      </w:ins>
      <w:r w:rsidRPr="0033182C">
        <w:rPr>
          <w:rFonts w:cs="Times New Roman"/>
          <w:i/>
          <w:szCs w:val="24"/>
        </w:rPr>
        <w:t>history login</w:t>
      </w:r>
      <w:ins w:id="2080" w:author="Windows User" w:date="2019-09-19T23:09:00Z">
        <w:r w:rsidRPr="0033182C">
          <w:rPr>
            <w:rFonts w:cs="Times New Roman"/>
            <w:szCs w:val="24"/>
          </w:rPr>
          <w:t xml:space="preserve"> </w:t>
        </w:r>
      </w:ins>
      <w:ins w:id="2081" w:author="Windows User" w:date="2019-09-19T23:05:00Z">
        <w:r w:rsidRPr="0033182C">
          <w:rPr>
            <w:rFonts w:cs="Times New Roman"/>
            <w:szCs w:val="24"/>
          </w:rPr>
          <w:t xml:space="preserve">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w:t>
        </w:r>
      </w:ins>
      <w:ins w:id="2082" w:author="Windows User" w:date="2019-09-19T23:10:00Z">
        <w:r w:rsidRPr="0033182C">
          <w:rPr>
            <w:rFonts w:cs="Times New Roman"/>
            <w:szCs w:val="24"/>
          </w:rPr>
          <w:t xml:space="preserve">lihat </w:t>
        </w:r>
      </w:ins>
      <w:r w:rsidRPr="0033182C">
        <w:rPr>
          <w:rFonts w:cs="Times New Roman"/>
          <w:szCs w:val="24"/>
        </w:rPr>
        <w:t xml:space="preserve">history </w:t>
      </w:r>
      <w:ins w:id="2083" w:author="Windows User" w:date="2019-09-19T23:10:00Z">
        <w:r w:rsidRPr="0033182C">
          <w:rPr>
            <w:rFonts w:cs="Times New Roman"/>
            <w:szCs w:val="24"/>
          </w:rPr>
          <w:t xml:space="preserve">sudut aktuator. </w:t>
        </w:r>
      </w:ins>
      <w:r w:rsidRPr="0033182C">
        <w:rPr>
          <w:rFonts w:cs="Times New Roman"/>
          <w:szCs w:val="24"/>
        </w:rPr>
        <w:t xml:space="preserve">Saat itu juga </w:t>
      </w:r>
      <w:r w:rsidRPr="0033182C">
        <w:rPr>
          <w:rFonts w:cs="Times New Roman"/>
          <w:i/>
          <w:szCs w:val="24"/>
        </w:rPr>
        <w:t xml:space="preserve">controller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Langkah terakhir view mengubah data </w:t>
      </w:r>
      <w:r w:rsidRPr="0033182C">
        <w:rPr>
          <w:rFonts w:cs="Times New Roman"/>
          <w:i/>
          <w:szCs w:val="24"/>
        </w:rPr>
        <w:t>array</w:t>
      </w:r>
      <w:r w:rsidRPr="0033182C">
        <w:rPr>
          <w:rFonts w:cs="Times New Roman"/>
          <w:szCs w:val="24"/>
        </w:rPr>
        <w:t xml:space="preserve"> tersebut dalam bentuk tabel sehingga bisa dilihat oleh pengguna. </w:t>
      </w:r>
      <w:ins w:id="2084" w:author="Windows User" w:date="2019-09-19T21:33:00Z">
        <w:r w:rsidRPr="0033182C">
          <w:rPr>
            <w:rFonts w:cs="Times New Roman"/>
            <w:szCs w:val="24"/>
          </w:rPr>
          <w:t xml:space="preserve">Proses ini dapat dilihat pada </w:t>
        </w:r>
      </w:ins>
      <w:r w:rsidR="00EE7D0E" w:rsidRPr="0033182C">
        <w:rPr>
          <w:rFonts w:cs="Times New Roman"/>
        </w:rPr>
        <w:t>lampiran</w:t>
      </w:r>
      <w:r w:rsidR="00EE7D0E" w:rsidRPr="0033182C">
        <w:rPr>
          <w:rFonts w:cs="Times New Roman"/>
          <w:szCs w:val="24"/>
        </w:rPr>
        <w:t xml:space="preserve"> G</w:t>
      </w:r>
      <w:ins w:id="2085" w:author="Windows User" w:date="2019-09-19T21:33:00Z">
        <w:r w:rsidRPr="0033182C">
          <w:rPr>
            <w:rFonts w:cs="Times New Roman"/>
            <w:szCs w:val="24"/>
          </w:rPr>
          <w:t xml:space="preserve">ambar </w:t>
        </w:r>
      </w:ins>
      <w:r w:rsidR="00EE7D0E" w:rsidRPr="0033182C">
        <w:rPr>
          <w:rFonts w:cs="Times New Roman"/>
          <w:szCs w:val="24"/>
        </w:rPr>
        <w:t>C</w:t>
      </w:r>
      <w:ins w:id="2086" w:author="Windows User" w:date="2019-09-19T21:33:00Z">
        <w:r w:rsidRPr="0033182C">
          <w:rPr>
            <w:rFonts w:cs="Times New Roman"/>
            <w:szCs w:val="24"/>
          </w:rPr>
          <w:t>.</w:t>
        </w:r>
      </w:ins>
      <w:r w:rsidR="00EE7D0E" w:rsidRPr="0033182C">
        <w:rPr>
          <w:rFonts w:cs="Times New Roman"/>
          <w:szCs w:val="24"/>
        </w:rPr>
        <w:t>4</w:t>
      </w:r>
      <w:ins w:id="2087" w:author="Windows User" w:date="2019-09-19T21:33:00Z">
        <w:r w:rsidRPr="0033182C">
          <w:rPr>
            <w:rFonts w:cs="Times New Roman"/>
            <w:szCs w:val="24"/>
          </w:rPr>
          <w:t>.</w:t>
        </w:r>
      </w:ins>
    </w:p>
    <w:p w14:paraId="72B49447" w14:textId="063FD9E5" w:rsidR="00872B65" w:rsidRPr="0033182C" w:rsidRDefault="00872B65">
      <w:pPr>
        <w:pStyle w:val="Heading3"/>
        <w:rPr>
          <w:ins w:id="2088" w:author="Windows User" w:date="2019-09-19T21:33:00Z"/>
          <w:rFonts w:cs="Times New Roman"/>
        </w:rPr>
        <w:pPrChange w:id="2089" w:author="Windows User" w:date="2019-09-19T21:37:00Z">
          <w:pPr>
            <w:pStyle w:val="Heading3"/>
            <w:numPr>
              <w:numId w:val="45"/>
            </w:numPr>
            <w:ind w:left="2160" w:hanging="180"/>
          </w:pPr>
        </w:pPrChange>
      </w:pPr>
      <w:bookmarkStart w:id="2090" w:name="_Toc23880390"/>
      <w:ins w:id="2091" w:author="Windows User" w:date="2019-09-19T21:33:00Z">
        <w:r w:rsidRPr="0033182C">
          <w:rPr>
            <w:rFonts w:cs="Times New Roman"/>
          </w:rPr>
          <w:t xml:space="preserve">Lihat Data </w:t>
        </w:r>
      </w:ins>
      <w:r w:rsidR="00537807" w:rsidRPr="0033182C">
        <w:rPr>
          <w:rFonts w:cs="Times New Roman"/>
          <w:i/>
        </w:rPr>
        <w:t>History</w:t>
      </w:r>
      <w:ins w:id="2092" w:author="Windows User" w:date="2019-09-19T21:33:00Z">
        <w:r w:rsidR="00D15C69" w:rsidRPr="0033182C">
          <w:rPr>
            <w:rFonts w:cs="Times New Roman"/>
          </w:rPr>
          <w:t xml:space="preserve"> Aktuator</w:t>
        </w:r>
        <w:bookmarkEnd w:id="2090"/>
      </w:ins>
    </w:p>
    <w:p w14:paraId="14A94FCC" w14:textId="5C9F2863" w:rsidR="00872B65" w:rsidRPr="0033182C" w:rsidRDefault="00872B65" w:rsidP="00872B65">
      <w:pPr>
        <w:ind w:firstLine="567"/>
        <w:rPr>
          <w:rFonts w:cs="Times New Roman"/>
          <w:szCs w:val="24"/>
        </w:rPr>
      </w:pPr>
      <w:ins w:id="2093" w:author="Windows User" w:date="2019-09-19T21:33:00Z">
        <w:r w:rsidRPr="0033182C">
          <w:rPr>
            <w:rFonts w:cs="Times New Roman"/>
            <w:i/>
            <w:szCs w:val="24"/>
          </w:rPr>
          <w:t>Sequence diagram</w:t>
        </w:r>
        <w:r w:rsidRPr="0033182C">
          <w:rPr>
            <w:rFonts w:cs="Times New Roman"/>
            <w:szCs w:val="24"/>
          </w:rPr>
          <w:t xml:space="preserve"> lihat data </w:t>
        </w:r>
      </w:ins>
      <w:r w:rsidR="00C76422" w:rsidRPr="0033182C">
        <w:rPr>
          <w:rFonts w:cs="Times New Roman"/>
          <w:i/>
          <w:szCs w:val="24"/>
        </w:rPr>
        <w:t xml:space="preserve">history </w:t>
      </w:r>
      <w:ins w:id="2094" w:author="Windows User" w:date="2019-09-19T21:33:00Z">
        <w:r w:rsidRPr="0033182C">
          <w:rPr>
            <w:rFonts w:cs="Times New Roman"/>
            <w:szCs w:val="24"/>
          </w:rPr>
          <w:t xml:space="preserve">aktuator menggambarkan interaksi objek pada proses menampilkan data sudut aktuator. </w:t>
        </w:r>
      </w:ins>
      <w:ins w:id="2095" w:author="Windows User" w:date="2019-09-19T23:05:00Z">
        <w:r w:rsidRPr="0033182C">
          <w:rPr>
            <w:rFonts w:cs="Times New Roman"/>
            <w:szCs w:val="24"/>
          </w:rPr>
          <w:t xml:space="preserve">Ketika pengguna memilih menu </w:t>
        </w:r>
      </w:ins>
      <w:ins w:id="2096" w:author="Windows User" w:date="2019-09-19T23:09:00Z">
        <w:r w:rsidRPr="0033182C">
          <w:rPr>
            <w:rFonts w:cs="Times New Roman"/>
            <w:szCs w:val="24"/>
          </w:rPr>
          <w:t xml:space="preserve">lihat </w:t>
        </w:r>
      </w:ins>
      <w:r w:rsidR="00F35DE0" w:rsidRPr="0033182C">
        <w:rPr>
          <w:rFonts w:cs="Times New Roman"/>
          <w:szCs w:val="24"/>
        </w:rPr>
        <w:t xml:space="preserve">history </w:t>
      </w:r>
      <w:ins w:id="2097" w:author="Windows User" w:date="2019-09-19T23:09:00Z">
        <w:r w:rsidRPr="0033182C">
          <w:rPr>
            <w:rFonts w:cs="Times New Roman"/>
            <w:szCs w:val="24"/>
          </w:rPr>
          <w:t>sudut aktuator</w:t>
        </w:r>
      </w:ins>
      <w:ins w:id="2098" w:author="Windows User" w:date="2019-09-19T23:05:00Z">
        <w:r w:rsidRPr="0033182C">
          <w:rPr>
            <w:rFonts w:cs="Times New Roman"/>
            <w:szCs w:val="24"/>
          </w:rPr>
          <w:t xml:space="preserve">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w:t>
        </w:r>
      </w:ins>
      <w:ins w:id="2099" w:author="Windows User" w:date="2019-09-19T23:10:00Z">
        <w:r w:rsidRPr="0033182C">
          <w:rPr>
            <w:rFonts w:cs="Times New Roman"/>
            <w:szCs w:val="24"/>
          </w:rPr>
          <w:t>lihat</w:t>
        </w:r>
        <w:r w:rsidRPr="0033182C">
          <w:rPr>
            <w:rFonts w:cs="Times New Roman"/>
            <w:i/>
            <w:szCs w:val="24"/>
          </w:rPr>
          <w:t xml:space="preserve"> </w:t>
        </w:r>
      </w:ins>
      <w:r w:rsidR="00F35DE0" w:rsidRPr="0033182C">
        <w:rPr>
          <w:rFonts w:cs="Times New Roman"/>
          <w:i/>
          <w:szCs w:val="24"/>
        </w:rPr>
        <w:t>history</w:t>
      </w:r>
      <w:r w:rsidR="00C76422" w:rsidRPr="0033182C">
        <w:rPr>
          <w:rFonts w:cs="Times New Roman"/>
          <w:szCs w:val="24"/>
        </w:rPr>
        <w:t xml:space="preserve"> </w:t>
      </w:r>
      <w:ins w:id="2100" w:author="Windows User" w:date="2019-09-19T23:10:00Z">
        <w:r w:rsidRPr="0033182C">
          <w:rPr>
            <w:rFonts w:cs="Times New Roman"/>
            <w:szCs w:val="24"/>
          </w:rPr>
          <w:t xml:space="preserve">aktuator. </w:t>
        </w:r>
      </w:ins>
      <w:r w:rsidR="00F35DE0" w:rsidRPr="0033182C">
        <w:rPr>
          <w:rFonts w:cs="Times New Roman"/>
          <w:szCs w:val="24"/>
        </w:rPr>
        <w:t xml:space="preserve">Saat itu juga </w:t>
      </w:r>
      <w:r w:rsidR="00F35DE0" w:rsidRPr="0033182C">
        <w:rPr>
          <w:rFonts w:cs="Times New Roman"/>
          <w:i/>
          <w:szCs w:val="24"/>
        </w:rPr>
        <w:t xml:space="preserve">controller </w:t>
      </w:r>
      <w:r w:rsidR="00F35DE0" w:rsidRPr="0033182C">
        <w:rPr>
          <w:rFonts w:cs="Times New Roman"/>
          <w:szCs w:val="24"/>
        </w:rPr>
        <w:t xml:space="preserve">mengambil data dari database melalui </w:t>
      </w:r>
      <w:r w:rsidR="00F35DE0" w:rsidRPr="0033182C">
        <w:rPr>
          <w:rFonts w:cs="Times New Roman"/>
          <w:i/>
          <w:szCs w:val="24"/>
        </w:rPr>
        <w:t xml:space="preserve">model. </w:t>
      </w:r>
      <w:r w:rsidR="00F35DE0" w:rsidRPr="0033182C">
        <w:rPr>
          <w:rFonts w:cs="Times New Roman"/>
          <w:szCs w:val="24"/>
        </w:rPr>
        <w:t xml:space="preserve">Data tersebut dari model yang beruapa </w:t>
      </w:r>
      <w:r w:rsidR="00F35DE0" w:rsidRPr="0033182C">
        <w:rPr>
          <w:rFonts w:cs="Times New Roman"/>
          <w:i/>
          <w:szCs w:val="24"/>
        </w:rPr>
        <w:t>array</w:t>
      </w:r>
      <w:r w:rsidR="00F35DE0" w:rsidRPr="0033182C">
        <w:rPr>
          <w:rFonts w:cs="Times New Roman"/>
          <w:szCs w:val="24"/>
        </w:rPr>
        <w:t xml:space="preserve"> dikirim melalui </w:t>
      </w:r>
      <w:r w:rsidR="00F35DE0" w:rsidRPr="0033182C">
        <w:rPr>
          <w:rFonts w:cs="Times New Roman"/>
          <w:i/>
          <w:szCs w:val="24"/>
        </w:rPr>
        <w:t>controller</w:t>
      </w:r>
      <w:r w:rsidR="00F35DE0" w:rsidRPr="0033182C">
        <w:rPr>
          <w:rFonts w:cs="Times New Roman"/>
          <w:szCs w:val="24"/>
        </w:rPr>
        <w:t xml:space="preserve"> ke </w:t>
      </w:r>
      <w:r w:rsidR="00F35DE0" w:rsidRPr="0033182C">
        <w:rPr>
          <w:rFonts w:cs="Times New Roman"/>
          <w:i/>
          <w:szCs w:val="24"/>
        </w:rPr>
        <w:t>view</w:t>
      </w:r>
      <w:r w:rsidR="00F35DE0" w:rsidRPr="0033182C">
        <w:rPr>
          <w:rFonts w:cs="Times New Roman"/>
          <w:szCs w:val="24"/>
        </w:rPr>
        <w:t xml:space="preserve">. Langkah terakhir view mengubah data </w:t>
      </w:r>
      <w:r w:rsidR="00F35DE0" w:rsidRPr="0033182C">
        <w:rPr>
          <w:rFonts w:cs="Times New Roman"/>
          <w:i/>
          <w:szCs w:val="24"/>
        </w:rPr>
        <w:t>array</w:t>
      </w:r>
      <w:r w:rsidR="00F35DE0" w:rsidRPr="0033182C">
        <w:rPr>
          <w:rFonts w:cs="Times New Roman"/>
          <w:szCs w:val="24"/>
        </w:rPr>
        <w:t xml:space="preserve"> tersebut </w:t>
      </w:r>
      <w:r w:rsidR="00F35DE0" w:rsidRPr="0033182C">
        <w:rPr>
          <w:rFonts w:cs="Times New Roman"/>
          <w:szCs w:val="24"/>
        </w:rPr>
        <w:lastRenderedPageBreak/>
        <w:t xml:space="preserve">dalam bentuk </w:t>
      </w:r>
      <w:r w:rsidR="00D8347D" w:rsidRPr="0033182C">
        <w:rPr>
          <w:rFonts w:cs="Times New Roman"/>
          <w:szCs w:val="24"/>
        </w:rPr>
        <w:t>tabel</w:t>
      </w:r>
      <w:r w:rsidR="00F35DE0" w:rsidRPr="0033182C">
        <w:rPr>
          <w:rFonts w:cs="Times New Roman"/>
          <w:szCs w:val="24"/>
        </w:rPr>
        <w:t xml:space="preserve"> sehingga bisa dilihat oleh pengguna.</w:t>
      </w:r>
      <w:r w:rsidR="00D8347D" w:rsidRPr="0033182C">
        <w:rPr>
          <w:rFonts w:cs="Times New Roman"/>
          <w:szCs w:val="24"/>
        </w:rPr>
        <w:t xml:space="preserve"> </w:t>
      </w:r>
      <w:ins w:id="2101" w:author="Windows User" w:date="2019-09-19T21:33:00Z">
        <w:r w:rsidRPr="0033182C">
          <w:rPr>
            <w:rFonts w:cs="Times New Roman"/>
            <w:szCs w:val="24"/>
          </w:rPr>
          <w:t xml:space="preserve">Proses ini dapat dilihat pada </w:t>
        </w:r>
      </w:ins>
      <w:r w:rsidR="00EE7D0E" w:rsidRPr="0033182C">
        <w:rPr>
          <w:rFonts w:cs="Times New Roman"/>
          <w:szCs w:val="24"/>
        </w:rPr>
        <w:t xml:space="preserve"> </w:t>
      </w:r>
      <w:r w:rsidR="00EE7D0E" w:rsidRPr="0033182C">
        <w:rPr>
          <w:rFonts w:cs="Times New Roman"/>
        </w:rPr>
        <w:t>lampiran</w:t>
      </w:r>
      <w:r w:rsidR="00EE7D0E" w:rsidRPr="0033182C">
        <w:rPr>
          <w:rFonts w:cs="Times New Roman"/>
          <w:szCs w:val="24"/>
        </w:rPr>
        <w:t xml:space="preserve"> G</w:t>
      </w:r>
      <w:ins w:id="2102" w:author="Windows User" w:date="2019-09-19T21:33:00Z">
        <w:r w:rsidRPr="0033182C">
          <w:rPr>
            <w:rFonts w:cs="Times New Roman"/>
            <w:szCs w:val="24"/>
          </w:rPr>
          <w:t xml:space="preserve">ambar </w:t>
        </w:r>
      </w:ins>
      <w:r w:rsidR="00EE7D0E" w:rsidRPr="0033182C">
        <w:rPr>
          <w:rFonts w:cs="Times New Roman"/>
          <w:szCs w:val="24"/>
        </w:rPr>
        <w:t>C</w:t>
      </w:r>
      <w:ins w:id="2103" w:author="Windows User" w:date="2019-09-19T21:33:00Z">
        <w:r w:rsidRPr="0033182C">
          <w:rPr>
            <w:rFonts w:cs="Times New Roman"/>
            <w:szCs w:val="24"/>
          </w:rPr>
          <w:t>.</w:t>
        </w:r>
      </w:ins>
      <w:r w:rsidR="00EE7D0E" w:rsidRPr="0033182C">
        <w:rPr>
          <w:rFonts w:cs="Times New Roman"/>
          <w:szCs w:val="24"/>
        </w:rPr>
        <w:t>5</w:t>
      </w:r>
      <w:ins w:id="2104" w:author="Windows User" w:date="2019-09-19T21:33:00Z">
        <w:r w:rsidRPr="0033182C">
          <w:rPr>
            <w:rFonts w:cs="Times New Roman"/>
            <w:szCs w:val="24"/>
          </w:rPr>
          <w:t>.</w:t>
        </w:r>
      </w:ins>
    </w:p>
    <w:p w14:paraId="189F4A17" w14:textId="53CCD5E6" w:rsidR="00872B65" w:rsidRPr="0033182C" w:rsidRDefault="00872B65">
      <w:pPr>
        <w:pStyle w:val="Heading3"/>
        <w:rPr>
          <w:ins w:id="2105" w:author="Windows User" w:date="2019-09-19T21:33:00Z"/>
          <w:rFonts w:cs="Times New Roman"/>
        </w:rPr>
        <w:pPrChange w:id="2106" w:author="Windows User" w:date="2019-09-19T21:37:00Z">
          <w:pPr>
            <w:pStyle w:val="Heading3"/>
            <w:numPr>
              <w:numId w:val="45"/>
            </w:numPr>
            <w:ind w:left="2160" w:hanging="180"/>
          </w:pPr>
        </w:pPrChange>
      </w:pPr>
      <w:bookmarkStart w:id="2107" w:name="_Toc23880391"/>
      <w:ins w:id="2108" w:author="Windows User" w:date="2019-09-19T21:33:00Z">
        <w:r w:rsidRPr="0033182C">
          <w:rPr>
            <w:rFonts w:cs="Times New Roman"/>
          </w:rPr>
          <w:t xml:space="preserve">Lihat </w:t>
        </w:r>
      </w:ins>
      <w:r w:rsidR="00D15C69" w:rsidRPr="0033182C">
        <w:rPr>
          <w:rFonts w:cs="Times New Roman"/>
        </w:rPr>
        <w:t xml:space="preserve">Data </w:t>
      </w:r>
      <w:r w:rsidR="00D15C69" w:rsidRPr="0033182C">
        <w:rPr>
          <w:rFonts w:cs="Times New Roman"/>
          <w:i/>
        </w:rPr>
        <w:t>History Tracker</w:t>
      </w:r>
      <w:bookmarkEnd w:id="2107"/>
    </w:p>
    <w:p w14:paraId="4CA2FFAD" w14:textId="3E7643F1" w:rsidR="004D599A" w:rsidRPr="0033182C" w:rsidRDefault="00D8347D" w:rsidP="00C76422">
      <w:pPr>
        <w:ind w:firstLine="567"/>
        <w:rPr>
          <w:rFonts w:cs="Times New Roman"/>
          <w:szCs w:val="24"/>
        </w:rPr>
      </w:pPr>
      <w:ins w:id="2109" w:author="Windows User" w:date="2019-09-19T21:33:00Z">
        <w:r w:rsidRPr="0033182C">
          <w:rPr>
            <w:rFonts w:cs="Times New Roman"/>
            <w:i/>
            <w:szCs w:val="24"/>
          </w:rPr>
          <w:t>Sequence diagram</w:t>
        </w:r>
        <w:r w:rsidRPr="0033182C">
          <w:rPr>
            <w:rFonts w:cs="Times New Roman"/>
            <w:szCs w:val="24"/>
          </w:rPr>
          <w:t xml:space="preserve"> lihat data </w:t>
        </w:r>
      </w:ins>
      <w:r w:rsidR="00C76422" w:rsidRPr="0033182C">
        <w:rPr>
          <w:rFonts w:cs="Times New Roman"/>
          <w:i/>
          <w:szCs w:val="24"/>
        </w:rPr>
        <w:t>history</w:t>
      </w:r>
      <w:ins w:id="2110" w:author="Windows User" w:date="2019-09-19T21:33:00Z">
        <w:r w:rsidRPr="0033182C">
          <w:rPr>
            <w:rFonts w:cs="Times New Roman"/>
            <w:szCs w:val="24"/>
          </w:rPr>
          <w:t xml:space="preserve"> </w:t>
        </w:r>
      </w:ins>
      <w:r w:rsidR="00C76422" w:rsidRPr="0033182C">
        <w:rPr>
          <w:rFonts w:cs="Times New Roman"/>
          <w:i/>
          <w:szCs w:val="24"/>
        </w:rPr>
        <w:t>tracker</w:t>
      </w:r>
      <w:ins w:id="2111" w:author="Windows User" w:date="2019-09-19T21:33:00Z">
        <w:r w:rsidRPr="0033182C">
          <w:rPr>
            <w:rFonts w:cs="Times New Roman"/>
            <w:szCs w:val="24"/>
          </w:rPr>
          <w:t xml:space="preserve"> menggambarkan interaksi objek pada proses menampilkan data sudut aktuator. </w:t>
        </w:r>
      </w:ins>
      <w:ins w:id="2112" w:author="Windows User" w:date="2019-09-19T23:05:00Z">
        <w:r w:rsidRPr="0033182C">
          <w:rPr>
            <w:rFonts w:cs="Times New Roman"/>
            <w:szCs w:val="24"/>
          </w:rPr>
          <w:t xml:space="preserve">Ketika pengguna memilih menu </w:t>
        </w:r>
      </w:ins>
      <w:ins w:id="2113" w:author="Windows User" w:date="2019-09-19T23:09:00Z">
        <w:r w:rsidRPr="0033182C">
          <w:rPr>
            <w:rFonts w:cs="Times New Roman"/>
            <w:szCs w:val="24"/>
          </w:rPr>
          <w:t xml:space="preserve">lihat </w:t>
        </w:r>
      </w:ins>
      <w:r w:rsidRPr="0033182C">
        <w:rPr>
          <w:rFonts w:cs="Times New Roman"/>
          <w:szCs w:val="24"/>
        </w:rPr>
        <w:t xml:space="preserve">history </w:t>
      </w:r>
      <w:ins w:id="2114" w:author="Windows User" w:date="2019-09-19T23:09:00Z">
        <w:r w:rsidRPr="0033182C">
          <w:rPr>
            <w:rFonts w:cs="Times New Roman"/>
            <w:szCs w:val="24"/>
          </w:rPr>
          <w:t xml:space="preserve">sudut </w:t>
        </w:r>
      </w:ins>
      <w:r w:rsidR="00C76422" w:rsidRPr="0033182C">
        <w:rPr>
          <w:rFonts w:cs="Times New Roman"/>
          <w:i/>
          <w:szCs w:val="24"/>
        </w:rPr>
        <w:t>tracker</w:t>
      </w:r>
      <w:ins w:id="2115" w:author="Windows User" w:date="2019-09-19T23:05:00Z">
        <w:r w:rsidRPr="0033182C">
          <w:rPr>
            <w:rFonts w:cs="Times New Roman"/>
            <w:szCs w:val="24"/>
          </w:rPr>
          <w:t xml:space="preserve"> maka </w:t>
        </w:r>
        <w:r w:rsidRPr="0033182C">
          <w:rPr>
            <w:rFonts w:cs="Times New Roman"/>
            <w:i/>
            <w:szCs w:val="24"/>
          </w:rPr>
          <w:t xml:space="preserve">view </w:t>
        </w:r>
        <w:r w:rsidRPr="0033182C">
          <w:rPr>
            <w:rFonts w:cs="Times New Roman"/>
            <w:szCs w:val="24"/>
          </w:rPr>
          <w:t>meminta data pada</w:t>
        </w:r>
      </w:ins>
      <w:r w:rsidR="00C76422" w:rsidRPr="0033182C">
        <w:rPr>
          <w:rFonts w:cs="Times New Roman"/>
          <w:i/>
          <w:szCs w:val="24"/>
        </w:rPr>
        <w:t xml:space="preserve"> controller</w:t>
      </w:r>
      <w:ins w:id="2116" w:author="Windows User" w:date="2019-09-19T23:05:00Z">
        <w:r w:rsidR="00C76422" w:rsidRPr="0033182C">
          <w:rPr>
            <w:rFonts w:cs="Times New Roman"/>
            <w:szCs w:val="24"/>
          </w:rPr>
          <w:t xml:space="preserve"> </w:t>
        </w:r>
        <w:r w:rsidRPr="0033182C">
          <w:rPr>
            <w:rFonts w:cs="Times New Roman"/>
            <w:szCs w:val="24"/>
          </w:rPr>
          <w:t xml:space="preserve">untuk menampilkan halaman </w:t>
        </w:r>
      </w:ins>
      <w:ins w:id="2117" w:author="Windows User" w:date="2019-09-19T23:10:00Z">
        <w:r w:rsidRPr="0033182C">
          <w:rPr>
            <w:rFonts w:cs="Times New Roman"/>
            <w:szCs w:val="24"/>
          </w:rPr>
          <w:t xml:space="preserve">lihat </w:t>
        </w:r>
      </w:ins>
      <w:r w:rsidRPr="0033182C">
        <w:rPr>
          <w:rFonts w:cs="Times New Roman"/>
          <w:szCs w:val="24"/>
        </w:rPr>
        <w:t xml:space="preserve">history </w:t>
      </w:r>
      <w:ins w:id="2118" w:author="Windows User" w:date="2019-09-19T23:10:00Z">
        <w:r w:rsidRPr="0033182C">
          <w:rPr>
            <w:rFonts w:cs="Times New Roman"/>
            <w:szCs w:val="24"/>
          </w:rPr>
          <w:t xml:space="preserve">sudut aktuator. </w:t>
        </w:r>
      </w:ins>
      <w:r w:rsidRPr="0033182C">
        <w:rPr>
          <w:rFonts w:cs="Times New Roman"/>
          <w:szCs w:val="24"/>
        </w:rPr>
        <w:t xml:space="preserve">Saat itu juga </w:t>
      </w:r>
      <w:r w:rsidR="00C76422" w:rsidRPr="0033182C">
        <w:rPr>
          <w:rFonts w:cs="Times New Roman"/>
          <w:i/>
          <w:szCs w:val="24"/>
        </w:rPr>
        <w:t>controller</w:t>
      </w:r>
      <w:r w:rsidRPr="0033182C">
        <w:rPr>
          <w:rFonts w:cs="Times New Roman"/>
          <w:i/>
          <w:szCs w:val="24"/>
        </w:rPr>
        <w:t xml:space="preserve">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Langkah terakhir view mengubah data </w:t>
      </w:r>
      <w:r w:rsidRPr="0033182C">
        <w:rPr>
          <w:rFonts w:cs="Times New Roman"/>
          <w:i/>
          <w:szCs w:val="24"/>
        </w:rPr>
        <w:t>array</w:t>
      </w:r>
      <w:r w:rsidRPr="0033182C">
        <w:rPr>
          <w:rFonts w:cs="Times New Roman"/>
          <w:szCs w:val="24"/>
        </w:rPr>
        <w:t xml:space="preserve"> tersebut dalam bentuk tabel sehingga bisa dilihat oleh pengguna. </w:t>
      </w:r>
      <w:ins w:id="2119" w:author="Windows User" w:date="2019-09-19T21:33:00Z">
        <w:r w:rsidRPr="0033182C">
          <w:rPr>
            <w:rFonts w:cs="Times New Roman"/>
            <w:szCs w:val="24"/>
          </w:rPr>
          <w:t xml:space="preserve">Proses ini dapat dilihat pada </w:t>
        </w:r>
      </w:ins>
      <w:r w:rsidR="00EE7D0E" w:rsidRPr="0033182C">
        <w:rPr>
          <w:rFonts w:cs="Times New Roman"/>
        </w:rPr>
        <w:t>lampiran</w:t>
      </w:r>
      <w:r w:rsidR="00EE7D0E" w:rsidRPr="0033182C">
        <w:rPr>
          <w:rFonts w:cs="Times New Roman"/>
          <w:szCs w:val="24"/>
        </w:rPr>
        <w:t xml:space="preserve"> G</w:t>
      </w:r>
      <w:ins w:id="2120" w:author="Windows User" w:date="2019-09-19T21:33:00Z">
        <w:r w:rsidRPr="0033182C">
          <w:rPr>
            <w:rFonts w:cs="Times New Roman"/>
            <w:szCs w:val="24"/>
          </w:rPr>
          <w:t xml:space="preserve">ambar </w:t>
        </w:r>
      </w:ins>
      <w:r w:rsidR="00EE7D0E" w:rsidRPr="0033182C">
        <w:rPr>
          <w:rFonts w:cs="Times New Roman"/>
          <w:szCs w:val="24"/>
        </w:rPr>
        <w:t>C</w:t>
      </w:r>
      <w:ins w:id="2121" w:author="Windows User" w:date="2019-09-19T21:33:00Z">
        <w:r w:rsidRPr="0033182C">
          <w:rPr>
            <w:rFonts w:cs="Times New Roman"/>
            <w:szCs w:val="24"/>
          </w:rPr>
          <w:t>.</w:t>
        </w:r>
      </w:ins>
      <w:r w:rsidR="00EE7D0E" w:rsidRPr="0033182C">
        <w:rPr>
          <w:rFonts w:cs="Times New Roman"/>
          <w:szCs w:val="24"/>
        </w:rPr>
        <w:t>6</w:t>
      </w:r>
      <w:ins w:id="2122" w:author="Windows User" w:date="2019-09-19T21:33:00Z">
        <w:r w:rsidRPr="0033182C">
          <w:rPr>
            <w:rFonts w:cs="Times New Roman"/>
            <w:szCs w:val="24"/>
          </w:rPr>
          <w:t>.</w:t>
        </w:r>
      </w:ins>
    </w:p>
    <w:p w14:paraId="74A6384F" w14:textId="1B95992F" w:rsidR="00872B65" w:rsidRPr="0033182C" w:rsidRDefault="009935E8">
      <w:pPr>
        <w:pStyle w:val="Heading3"/>
        <w:rPr>
          <w:ins w:id="2123" w:author="Windows User" w:date="2019-09-19T21:33:00Z"/>
          <w:rFonts w:cs="Times New Roman"/>
        </w:rPr>
        <w:pPrChange w:id="2124" w:author="Windows User" w:date="2019-09-19T21:38:00Z">
          <w:pPr>
            <w:pStyle w:val="Heading3"/>
            <w:numPr>
              <w:numId w:val="45"/>
            </w:numPr>
            <w:ind w:left="2160" w:hanging="180"/>
          </w:pPr>
        </w:pPrChange>
      </w:pPr>
      <w:bookmarkStart w:id="2125" w:name="_Toc23880392"/>
      <w:r w:rsidRPr="0033182C">
        <w:rPr>
          <w:rFonts w:cs="Times New Roman"/>
        </w:rPr>
        <w:t>Lihat Grafik Sensor</w:t>
      </w:r>
      <w:bookmarkEnd w:id="2125"/>
    </w:p>
    <w:p w14:paraId="04571EE2" w14:textId="64BC8BE6" w:rsidR="00C76422" w:rsidRPr="0033182C" w:rsidRDefault="00C76422" w:rsidP="00C76422">
      <w:pPr>
        <w:ind w:firstLine="567"/>
        <w:rPr>
          <w:rFonts w:cs="Times New Roman"/>
          <w:szCs w:val="24"/>
        </w:rPr>
      </w:pPr>
      <w:ins w:id="2126" w:author="Windows User" w:date="2019-09-19T21:33:00Z">
        <w:r w:rsidRPr="0033182C">
          <w:rPr>
            <w:rFonts w:cs="Times New Roman"/>
            <w:i/>
            <w:szCs w:val="24"/>
          </w:rPr>
          <w:t>Sequence diagram</w:t>
        </w:r>
        <w:r w:rsidRPr="0033182C">
          <w:rPr>
            <w:rFonts w:cs="Times New Roman"/>
            <w:szCs w:val="24"/>
          </w:rPr>
          <w:t xml:space="preserve"> lihat </w:t>
        </w:r>
      </w:ins>
      <w:r w:rsidRPr="0033182C">
        <w:rPr>
          <w:rFonts w:cs="Times New Roman"/>
          <w:szCs w:val="24"/>
        </w:rPr>
        <w:t>grafik sensor</w:t>
      </w:r>
      <w:ins w:id="2127" w:author="Windows User" w:date="2019-09-19T21:33:00Z">
        <w:r w:rsidRPr="0033182C">
          <w:rPr>
            <w:rFonts w:cs="Times New Roman"/>
            <w:szCs w:val="24"/>
          </w:rPr>
          <w:t xml:space="preserve"> menggambarkan interaksi objek pada proses menampilkan </w:t>
        </w:r>
      </w:ins>
      <w:r w:rsidRPr="0033182C">
        <w:rPr>
          <w:rFonts w:cs="Times New Roman"/>
          <w:szCs w:val="24"/>
        </w:rPr>
        <w:t>grafik sensor</w:t>
      </w:r>
      <w:ins w:id="2128" w:author="Windows User" w:date="2019-09-19T21:33:00Z">
        <w:r w:rsidRPr="0033182C">
          <w:rPr>
            <w:rFonts w:cs="Times New Roman"/>
            <w:szCs w:val="24"/>
          </w:rPr>
          <w:t xml:space="preserve">. </w:t>
        </w:r>
      </w:ins>
      <w:ins w:id="2129" w:author="Windows User" w:date="2019-09-19T23:05:00Z">
        <w:r w:rsidRPr="0033182C">
          <w:rPr>
            <w:rFonts w:cs="Times New Roman"/>
            <w:szCs w:val="24"/>
          </w:rPr>
          <w:t xml:space="preserve">Ketika pengguna memilih menu </w:t>
        </w:r>
      </w:ins>
      <w:ins w:id="2130" w:author="Windows User" w:date="2019-09-19T23:09:00Z">
        <w:r w:rsidRPr="0033182C">
          <w:rPr>
            <w:rFonts w:cs="Times New Roman"/>
            <w:szCs w:val="24"/>
          </w:rPr>
          <w:t xml:space="preserve">lihat </w:t>
        </w:r>
      </w:ins>
      <w:r w:rsidRPr="0033182C">
        <w:rPr>
          <w:rFonts w:cs="Times New Roman"/>
          <w:szCs w:val="24"/>
        </w:rPr>
        <w:t>grafik sensor</w:t>
      </w:r>
      <w:ins w:id="2131" w:author="Windows User" w:date="2019-09-19T21:33:00Z">
        <w:r w:rsidRPr="0033182C">
          <w:rPr>
            <w:rFonts w:cs="Times New Roman"/>
            <w:szCs w:val="24"/>
          </w:rPr>
          <w:t xml:space="preserve"> </w:t>
        </w:r>
      </w:ins>
      <w:ins w:id="2132" w:author="Windows User" w:date="2019-09-19T23:05:00Z">
        <w:r w:rsidRPr="0033182C">
          <w:rPr>
            <w:rFonts w:cs="Times New Roman"/>
            <w:szCs w:val="24"/>
          </w:rPr>
          <w:t xml:space="preserve">maka </w:t>
        </w:r>
        <w:r w:rsidRPr="0033182C">
          <w:rPr>
            <w:rFonts w:cs="Times New Roman"/>
            <w:i/>
            <w:szCs w:val="24"/>
          </w:rPr>
          <w:t xml:space="preserve">view </w:t>
        </w:r>
        <w:r w:rsidRPr="0033182C">
          <w:rPr>
            <w:rFonts w:cs="Times New Roman"/>
            <w:szCs w:val="24"/>
          </w:rPr>
          <w:t>meminta data pada</w:t>
        </w:r>
      </w:ins>
      <w:r w:rsidRPr="0033182C">
        <w:rPr>
          <w:rFonts w:cs="Times New Roman"/>
          <w:szCs w:val="24"/>
        </w:rPr>
        <w:t xml:space="preserve"> </w:t>
      </w:r>
      <w:r w:rsidRPr="0033182C">
        <w:rPr>
          <w:rFonts w:cs="Times New Roman"/>
          <w:i/>
          <w:szCs w:val="24"/>
        </w:rPr>
        <w:t>controller</w:t>
      </w:r>
      <w:ins w:id="2133" w:author="Windows User" w:date="2019-09-19T23:05:00Z">
        <w:r w:rsidRPr="0033182C">
          <w:rPr>
            <w:rFonts w:cs="Times New Roman"/>
            <w:szCs w:val="24"/>
          </w:rPr>
          <w:t xml:space="preserve"> untuk menampilkan halaman </w:t>
        </w:r>
      </w:ins>
      <w:ins w:id="2134" w:author="Windows User" w:date="2019-09-19T23:10:00Z">
        <w:r w:rsidRPr="0033182C">
          <w:rPr>
            <w:rFonts w:cs="Times New Roman"/>
            <w:szCs w:val="24"/>
          </w:rPr>
          <w:t xml:space="preserve">lihat </w:t>
        </w:r>
      </w:ins>
      <w:r w:rsidR="00966745" w:rsidRPr="0033182C">
        <w:rPr>
          <w:rFonts w:cs="Times New Roman"/>
          <w:szCs w:val="24"/>
        </w:rPr>
        <w:t>grafik sensor</w:t>
      </w:r>
      <w:ins w:id="2135" w:author="Windows User" w:date="2019-09-19T23:10:00Z">
        <w:r w:rsidRPr="0033182C">
          <w:rPr>
            <w:rFonts w:cs="Times New Roman"/>
            <w:szCs w:val="24"/>
          </w:rPr>
          <w:t xml:space="preserve">. </w:t>
        </w:r>
      </w:ins>
      <w:r w:rsidRPr="0033182C">
        <w:rPr>
          <w:rFonts w:cs="Times New Roman"/>
          <w:szCs w:val="24"/>
        </w:rPr>
        <w:t xml:space="preserve">Saat itu juga </w:t>
      </w:r>
      <w:r w:rsidR="00966745" w:rsidRPr="0033182C">
        <w:rPr>
          <w:rFonts w:cs="Times New Roman"/>
          <w:i/>
          <w:szCs w:val="24"/>
        </w:rPr>
        <w:t>controller</w:t>
      </w:r>
      <w:r w:rsidRPr="0033182C">
        <w:rPr>
          <w:rFonts w:cs="Times New Roman"/>
          <w:i/>
          <w:szCs w:val="24"/>
        </w:rPr>
        <w:t xml:space="preserve">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Langkah terakhir view mengubah data </w:t>
      </w:r>
      <w:r w:rsidRPr="0033182C">
        <w:rPr>
          <w:rFonts w:cs="Times New Roman"/>
          <w:i/>
          <w:szCs w:val="24"/>
        </w:rPr>
        <w:t>array</w:t>
      </w:r>
      <w:r w:rsidRPr="0033182C">
        <w:rPr>
          <w:rFonts w:cs="Times New Roman"/>
          <w:szCs w:val="24"/>
        </w:rPr>
        <w:t xml:space="preserve"> tersebut dalam bentuk</w:t>
      </w:r>
      <w:r w:rsidR="00966745" w:rsidRPr="0033182C">
        <w:rPr>
          <w:rFonts w:cs="Times New Roman"/>
          <w:szCs w:val="24"/>
        </w:rPr>
        <w:t xml:space="preserve"> grafik </w:t>
      </w:r>
      <w:r w:rsidRPr="0033182C">
        <w:rPr>
          <w:rFonts w:cs="Times New Roman"/>
          <w:szCs w:val="24"/>
        </w:rPr>
        <w:t xml:space="preserve">sehingga bisa dilihat oleh pengguna. </w:t>
      </w:r>
      <w:ins w:id="2136" w:author="Windows User" w:date="2019-09-19T21:33:00Z">
        <w:r w:rsidRPr="0033182C">
          <w:rPr>
            <w:rFonts w:cs="Times New Roman"/>
            <w:szCs w:val="24"/>
          </w:rPr>
          <w:t xml:space="preserve">Proses ini dapat dilihat pada </w:t>
        </w:r>
      </w:ins>
      <w:r w:rsidR="00EE7D0E" w:rsidRPr="0033182C">
        <w:rPr>
          <w:rFonts w:cs="Times New Roman"/>
        </w:rPr>
        <w:t>lampiran</w:t>
      </w:r>
      <w:r w:rsidR="00EE7D0E" w:rsidRPr="0033182C">
        <w:rPr>
          <w:rFonts w:cs="Times New Roman"/>
          <w:szCs w:val="24"/>
        </w:rPr>
        <w:t xml:space="preserve"> G</w:t>
      </w:r>
      <w:ins w:id="2137" w:author="Windows User" w:date="2019-09-19T21:33:00Z">
        <w:r w:rsidRPr="0033182C">
          <w:rPr>
            <w:rFonts w:cs="Times New Roman"/>
            <w:szCs w:val="24"/>
          </w:rPr>
          <w:t xml:space="preserve">ambar </w:t>
        </w:r>
      </w:ins>
      <w:r w:rsidR="00EE7D0E" w:rsidRPr="0033182C">
        <w:rPr>
          <w:rFonts w:cs="Times New Roman"/>
          <w:szCs w:val="24"/>
        </w:rPr>
        <w:t>C</w:t>
      </w:r>
      <w:ins w:id="2138" w:author="Windows User" w:date="2019-09-19T21:33:00Z">
        <w:r w:rsidRPr="0033182C">
          <w:rPr>
            <w:rFonts w:cs="Times New Roman"/>
            <w:szCs w:val="24"/>
          </w:rPr>
          <w:t>.</w:t>
        </w:r>
      </w:ins>
      <w:r w:rsidR="00EE7D0E" w:rsidRPr="0033182C">
        <w:rPr>
          <w:rFonts w:cs="Times New Roman"/>
          <w:szCs w:val="24"/>
        </w:rPr>
        <w:t>7</w:t>
      </w:r>
      <w:ins w:id="2139" w:author="Windows User" w:date="2019-09-19T21:33:00Z">
        <w:r w:rsidRPr="0033182C">
          <w:rPr>
            <w:rFonts w:cs="Times New Roman"/>
            <w:szCs w:val="24"/>
          </w:rPr>
          <w:t>.</w:t>
        </w:r>
      </w:ins>
    </w:p>
    <w:p w14:paraId="1FBD0140" w14:textId="638A8513" w:rsidR="00872B65" w:rsidRPr="0033182C" w:rsidRDefault="004D599A">
      <w:pPr>
        <w:pStyle w:val="Heading3"/>
        <w:rPr>
          <w:ins w:id="2140" w:author="Windows User" w:date="2019-09-19T21:33:00Z"/>
          <w:rFonts w:cs="Times New Roman"/>
        </w:rPr>
        <w:pPrChange w:id="2141" w:author="Windows User" w:date="2019-09-19T21:38:00Z">
          <w:pPr>
            <w:pStyle w:val="Heading3"/>
            <w:numPr>
              <w:numId w:val="45"/>
            </w:numPr>
            <w:ind w:left="2160" w:hanging="180"/>
          </w:pPr>
        </w:pPrChange>
      </w:pPr>
      <w:bookmarkStart w:id="2142" w:name="_Toc23880393"/>
      <w:r w:rsidRPr="0033182C">
        <w:rPr>
          <w:rFonts w:cs="Times New Roman"/>
        </w:rPr>
        <w:t xml:space="preserve">Lihat Nilai </w:t>
      </w:r>
      <w:r w:rsidRPr="0033182C">
        <w:rPr>
          <w:rFonts w:cs="Times New Roman"/>
          <w:i/>
        </w:rPr>
        <w:t>Setpoint</w:t>
      </w:r>
      <w:bookmarkEnd w:id="2142"/>
    </w:p>
    <w:p w14:paraId="6C27196F" w14:textId="4D39B3DB" w:rsidR="006F54F2" w:rsidRPr="0033182C" w:rsidRDefault="00966745" w:rsidP="006F54F2">
      <w:pPr>
        <w:ind w:firstLine="567"/>
        <w:rPr>
          <w:rFonts w:cs="Times New Roman"/>
          <w:szCs w:val="24"/>
        </w:rPr>
      </w:pPr>
      <w:ins w:id="2143" w:author="Windows User" w:date="2019-09-19T21:33:00Z">
        <w:r w:rsidRPr="0033182C">
          <w:rPr>
            <w:rFonts w:cs="Times New Roman"/>
            <w:i/>
            <w:szCs w:val="24"/>
          </w:rPr>
          <w:t>Sequence diagram</w:t>
        </w:r>
        <w:r w:rsidRPr="0033182C">
          <w:rPr>
            <w:rFonts w:cs="Times New Roman"/>
            <w:szCs w:val="24"/>
          </w:rPr>
          <w:t xml:space="preserve"> </w:t>
        </w:r>
      </w:ins>
      <w:r w:rsidRPr="0033182C">
        <w:rPr>
          <w:rFonts w:cs="Times New Roman"/>
          <w:szCs w:val="24"/>
        </w:rPr>
        <w:t xml:space="preserve">nilai </w:t>
      </w:r>
      <w:r w:rsidRPr="0033182C">
        <w:rPr>
          <w:rFonts w:cs="Times New Roman"/>
          <w:i/>
          <w:szCs w:val="24"/>
        </w:rPr>
        <w:t>setpoint</w:t>
      </w:r>
      <w:ins w:id="2144" w:author="Windows User" w:date="2019-09-19T21:33:00Z">
        <w:r w:rsidRPr="0033182C">
          <w:rPr>
            <w:rFonts w:cs="Times New Roman"/>
            <w:szCs w:val="24"/>
          </w:rPr>
          <w:t xml:space="preserve"> menggambarkan interaksi objek pada proses menampilkan</w:t>
        </w:r>
      </w:ins>
      <w:r w:rsidR="006F54F2" w:rsidRPr="0033182C">
        <w:rPr>
          <w:rFonts w:cs="Times New Roman"/>
          <w:szCs w:val="24"/>
        </w:rPr>
        <w:t>nya</w:t>
      </w:r>
      <w:ins w:id="2145" w:author="Windows User" w:date="2019-09-19T21:33:00Z">
        <w:r w:rsidR="006F54F2" w:rsidRPr="0033182C">
          <w:rPr>
            <w:rFonts w:cs="Times New Roman"/>
            <w:szCs w:val="24"/>
          </w:rPr>
          <w:t xml:space="preserve">. </w:t>
        </w:r>
      </w:ins>
      <w:ins w:id="2146" w:author="Windows User" w:date="2019-09-19T23:05:00Z">
        <w:r w:rsidR="006F54F2" w:rsidRPr="0033182C">
          <w:rPr>
            <w:rFonts w:cs="Times New Roman"/>
            <w:szCs w:val="24"/>
          </w:rPr>
          <w:t xml:space="preserve">Ketika pengguna memilih menu </w:t>
        </w:r>
      </w:ins>
      <w:ins w:id="2147" w:author="Windows User" w:date="2019-09-19T23:09:00Z">
        <w:r w:rsidR="006F54F2" w:rsidRPr="0033182C">
          <w:rPr>
            <w:rFonts w:cs="Times New Roman"/>
            <w:szCs w:val="24"/>
          </w:rPr>
          <w:t xml:space="preserve">lihat </w:t>
        </w:r>
      </w:ins>
      <w:r w:rsidR="006F54F2" w:rsidRPr="0033182C">
        <w:rPr>
          <w:rFonts w:cs="Times New Roman"/>
          <w:szCs w:val="24"/>
        </w:rPr>
        <w:t xml:space="preserve">nilai </w:t>
      </w:r>
      <w:r w:rsidR="006F54F2" w:rsidRPr="0033182C">
        <w:rPr>
          <w:rFonts w:cs="Times New Roman"/>
          <w:i/>
          <w:szCs w:val="24"/>
        </w:rPr>
        <w:t>setpoint</w:t>
      </w:r>
      <w:ins w:id="2148" w:author="Windows User" w:date="2019-09-19T21:33:00Z">
        <w:r w:rsidR="006F54F2" w:rsidRPr="0033182C">
          <w:rPr>
            <w:rFonts w:cs="Times New Roman"/>
            <w:szCs w:val="24"/>
          </w:rPr>
          <w:t xml:space="preserve"> </w:t>
        </w:r>
      </w:ins>
      <w:ins w:id="2149" w:author="Windows User" w:date="2019-09-19T23:05:00Z">
        <w:r w:rsidR="006F54F2" w:rsidRPr="0033182C">
          <w:rPr>
            <w:rFonts w:cs="Times New Roman"/>
            <w:szCs w:val="24"/>
          </w:rPr>
          <w:t xml:space="preserve">maka </w:t>
        </w:r>
        <w:r w:rsidR="006F54F2" w:rsidRPr="0033182C">
          <w:rPr>
            <w:rFonts w:cs="Times New Roman"/>
            <w:i/>
            <w:szCs w:val="24"/>
          </w:rPr>
          <w:t xml:space="preserve">view </w:t>
        </w:r>
        <w:r w:rsidR="006F54F2" w:rsidRPr="0033182C">
          <w:rPr>
            <w:rFonts w:cs="Times New Roman"/>
            <w:szCs w:val="24"/>
          </w:rPr>
          <w:t>meminta data pada</w:t>
        </w:r>
      </w:ins>
      <w:r w:rsidR="006F54F2" w:rsidRPr="0033182C">
        <w:rPr>
          <w:rFonts w:cs="Times New Roman"/>
          <w:szCs w:val="24"/>
        </w:rPr>
        <w:t xml:space="preserve"> </w:t>
      </w:r>
      <w:r w:rsidR="006F54F2" w:rsidRPr="0033182C">
        <w:rPr>
          <w:rFonts w:cs="Times New Roman"/>
          <w:i/>
          <w:szCs w:val="24"/>
        </w:rPr>
        <w:t>controller</w:t>
      </w:r>
      <w:ins w:id="2150" w:author="Windows User" w:date="2019-09-19T23:05:00Z">
        <w:r w:rsidR="006F54F2" w:rsidRPr="0033182C">
          <w:rPr>
            <w:rFonts w:cs="Times New Roman"/>
            <w:szCs w:val="24"/>
          </w:rPr>
          <w:t xml:space="preserve"> untuk menampilkan halaman </w:t>
        </w:r>
      </w:ins>
      <w:ins w:id="2151" w:author="Windows User" w:date="2019-09-19T23:10:00Z">
        <w:r w:rsidR="006F54F2" w:rsidRPr="0033182C">
          <w:rPr>
            <w:rFonts w:cs="Times New Roman"/>
            <w:szCs w:val="24"/>
          </w:rPr>
          <w:t xml:space="preserve">lihat </w:t>
        </w:r>
      </w:ins>
      <w:r w:rsidR="006F54F2" w:rsidRPr="0033182C">
        <w:rPr>
          <w:rFonts w:cs="Times New Roman"/>
          <w:szCs w:val="24"/>
        </w:rPr>
        <w:t>grafik sensor</w:t>
      </w:r>
      <w:ins w:id="2152" w:author="Windows User" w:date="2019-09-19T23:10:00Z">
        <w:r w:rsidR="006F54F2" w:rsidRPr="0033182C">
          <w:rPr>
            <w:rFonts w:cs="Times New Roman"/>
            <w:szCs w:val="24"/>
          </w:rPr>
          <w:t xml:space="preserve">. </w:t>
        </w:r>
      </w:ins>
      <w:r w:rsidR="006F54F2" w:rsidRPr="0033182C">
        <w:rPr>
          <w:rFonts w:cs="Times New Roman"/>
          <w:szCs w:val="24"/>
        </w:rPr>
        <w:t xml:space="preserve">Saat itu juga </w:t>
      </w:r>
      <w:r w:rsidR="006F54F2" w:rsidRPr="0033182C">
        <w:rPr>
          <w:rFonts w:cs="Times New Roman"/>
          <w:i/>
          <w:szCs w:val="24"/>
        </w:rPr>
        <w:t xml:space="preserve">controller </w:t>
      </w:r>
      <w:r w:rsidR="006F54F2" w:rsidRPr="0033182C">
        <w:rPr>
          <w:rFonts w:cs="Times New Roman"/>
          <w:szCs w:val="24"/>
        </w:rPr>
        <w:t xml:space="preserve">mengambil data dari database melalui </w:t>
      </w:r>
      <w:r w:rsidR="006F54F2" w:rsidRPr="0033182C">
        <w:rPr>
          <w:rFonts w:cs="Times New Roman"/>
          <w:i/>
          <w:szCs w:val="24"/>
        </w:rPr>
        <w:t xml:space="preserve">model. </w:t>
      </w:r>
      <w:r w:rsidR="006F54F2" w:rsidRPr="0033182C">
        <w:rPr>
          <w:rFonts w:cs="Times New Roman"/>
          <w:szCs w:val="24"/>
        </w:rPr>
        <w:t xml:space="preserve">Data tersebut dari model yang beruapa </w:t>
      </w:r>
      <w:r w:rsidR="006F54F2" w:rsidRPr="0033182C">
        <w:rPr>
          <w:rFonts w:cs="Times New Roman"/>
          <w:i/>
          <w:szCs w:val="24"/>
        </w:rPr>
        <w:t>array</w:t>
      </w:r>
      <w:r w:rsidR="006F54F2" w:rsidRPr="0033182C">
        <w:rPr>
          <w:rFonts w:cs="Times New Roman"/>
          <w:szCs w:val="24"/>
        </w:rPr>
        <w:t xml:space="preserve"> dikirim melalui </w:t>
      </w:r>
      <w:r w:rsidR="006F54F2" w:rsidRPr="0033182C">
        <w:rPr>
          <w:rFonts w:cs="Times New Roman"/>
          <w:i/>
          <w:szCs w:val="24"/>
        </w:rPr>
        <w:t>controller</w:t>
      </w:r>
      <w:r w:rsidR="006F54F2" w:rsidRPr="0033182C">
        <w:rPr>
          <w:rFonts w:cs="Times New Roman"/>
          <w:szCs w:val="24"/>
        </w:rPr>
        <w:t xml:space="preserve"> ke </w:t>
      </w:r>
      <w:r w:rsidR="006F54F2" w:rsidRPr="0033182C">
        <w:rPr>
          <w:rFonts w:cs="Times New Roman"/>
          <w:i/>
          <w:szCs w:val="24"/>
        </w:rPr>
        <w:t>view</w:t>
      </w:r>
      <w:r w:rsidR="006F54F2" w:rsidRPr="0033182C">
        <w:rPr>
          <w:rFonts w:cs="Times New Roman"/>
          <w:szCs w:val="24"/>
        </w:rPr>
        <w:t xml:space="preserve">. Langkah terakhir view mengubah data </w:t>
      </w:r>
      <w:r w:rsidR="006F54F2" w:rsidRPr="0033182C">
        <w:rPr>
          <w:rFonts w:cs="Times New Roman"/>
          <w:i/>
          <w:szCs w:val="24"/>
        </w:rPr>
        <w:t>array</w:t>
      </w:r>
      <w:r w:rsidR="006F54F2" w:rsidRPr="0033182C">
        <w:rPr>
          <w:rFonts w:cs="Times New Roman"/>
          <w:szCs w:val="24"/>
        </w:rPr>
        <w:t xml:space="preserve"> tersebut dalam bentuk tabel sehingga bisa dilihat oleh pengguna. </w:t>
      </w:r>
      <w:ins w:id="2153" w:author="Windows User" w:date="2019-09-19T21:33:00Z">
        <w:r w:rsidR="006F54F2" w:rsidRPr="0033182C">
          <w:rPr>
            <w:rFonts w:cs="Times New Roman"/>
            <w:szCs w:val="24"/>
          </w:rPr>
          <w:t xml:space="preserve">Proses ini dapat dilihat pada </w:t>
        </w:r>
      </w:ins>
      <w:r w:rsidR="00EE7D0E" w:rsidRPr="0033182C">
        <w:rPr>
          <w:rFonts w:cs="Times New Roman"/>
        </w:rPr>
        <w:t>lampiran</w:t>
      </w:r>
      <w:r w:rsidR="00EE7D0E" w:rsidRPr="0033182C">
        <w:rPr>
          <w:rFonts w:cs="Times New Roman"/>
          <w:szCs w:val="24"/>
        </w:rPr>
        <w:t xml:space="preserve"> G</w:t>
      </w:r>
      <w:ins w:id="2154" w:author="Windows User" w:date="2019-09-19T21:33:00Z">
        <w:r w:rsidR="006F54F2" w:rsidRPr="0033182C">
          <w:rPr>
            <w:rFonts w:cs="Times New Roman"/>
            <w:szCs w:val="24"/>
          </w:rPr>
          <w:t xml:space="preserve">ambar </w:t>
        </w:r>
      </w:ins>
      <w:r w:rsidR="00EE7D0E" w:rsidRPr="0033182C">
        <w:rPr>
          <w:rFonts w:cs="Times New Roman"/>
          <w:szCs w:val="24"/>
        </w:rPr>
        <w:t>C</w:t>
      </w:r>
      <w:ins w:id="2155" w:author="Windows User" w:date="2019-09-19T21:33:00Z">
        <w:r w:rsidR="006F54F2" w:rsidRPr="0033182C">
          <w:rPr>
            <w:rFonts w:cs="Times New Roman"/>
            <w:szCs w:val="24"/>
          </w:rPr>
          <w:t>.</w:t>
        </w:r>
      </w:ins>
      <w:r w:rsidR="00EE7D0E" w:rsidRPr="0033182C">
        <w:rPr>
          <w:rFonts w:cs="Times New Roman"/>
          <w:szCs w:val="24"/>
        </w:rPr>
        <w:t>8</w:t>
      </w:r>
      <w:ins w:id="2156" w:author="Windows User" w:date="2019-09-19T21:33:00Z">
        <w:r w:rsidR="006F54F2" w:rsidRPr="0033182C">
          <w:rPr>
            <w:rFonts w:cs="Times New Roman"/>
            <w:szCs w:val="24"/>
          </w:rPr>
          <w:t>.</w:t>
        </w:r>
      </w:ins>
    </w:p>
    <w:p w14:paraId="30E5B849" w14:textId="04FB6C2F" w:rsidR="00872B65" w:rsidRPr="0033182C" w:rsidRDefault="00872B65" w:rsidP="00872B65">
      <w:pPr>
        <w:ind w:firstLine="567"/>
        <w:rPr>
          <w:rFonts w:cs="Times New Roman"/>
          <w:szCs w:val="24"/>
        </w:rPr>
      </w:pPr>
    </w:p>
    <w:p w14:paraId="25342FB9" w14:textId="2461D2C3" w:rsidR="000407AE" w:rsidRPr="0033182C" w:rsidRDefault="000407AE" w:rsidP="000407AE">
      <w:pPr>
        <w:keepNext/>
        <w:rPr>
          <w:rFonts w:cs="Times New Roman"/>
        </w:rPr>
      </w:pPr>
    </w:p>
    <w:p w14:paraId="04E20F33" w14:textId="11939DF4" w:rsidR="00872B65" w:rsidRPr="0033182C" w:rsidRDefault="004D599A">
      <w:pPr>
        <w:pStyle w:val="Heading3"/>
        <w:rPr>
          <w:ins w:id="2157" w:author="Windows User" w:date="2019-09-19T21:33:00Z"/>
          <w:rFonts w:cs="Times New Roman"/>
        </w:rPr>
        <w:pPrChange w:id="2158" w:author="Windows User" w:date="2019-09-19T21:38:00Z">
          <w:pPr>
            <w:pStyle w:val="Heading3"/>
            <w:numPr>
              <w:numId w:val="45"/>
            </w:numPr>
            <w:ind w:left="2160" w:hanging="180"/>
          </w:pPr>
        </w:pPrChange>
      </w:pPr>
      <w:bookmarkStart w:id="2159" w:name="_Toc23880394"/>
      <w:r w:rsidRPr="0033182C">
        <w:rPr>
          <w:rFonts w:cs="Times New Roman"/>
        </w:rPr>
        <w:t xml:space="preserve">Lihat </w:t>
      </w:r>
      <w:ins w:id="2160" w:author="Windows User" w:date="2019-09-19T21:33:00Z">
        <w:r w:rsidR="00872B65" w:rsidRPr="0033182C">
          <w:rPr>
            <w:rFonts w:cs="Times New Roman"/>
          </w:rPr>
          <w:t>Grafik</w:t>
        </w:r>
        <w:r w:rsidR="00872B65" w:rsidRPr="0033182C">
          <w:rPr>
            <w:rFonts w:cs="Times New Roman"/>
            <w:i/>
          </w:rPr>
          <w:t xml:space="preserve"> </w:t>
        </w:r>
      </w:ins>
      <w:r w:rsidRPr="0033182C">
        <w:rPr>
          <w:rFonts w:cs="Times New Roman"/>
          <w:i/>
        </w:rPr>
        <w:t>Tracker</w:t>
      </w:r>
      <w:bookmarkEnd w:id="2159"/>
    </w:p>
    <w:p w14:paraId="0446DE45" w14:textId="36296A34" w:rsidR="006F54F2" w:rsidRPr="0033182C" w:rsidRDefault="006F54F2" w:rsidP="006F54F2">
      <w:pPr>
        <w:ind w:firstLine="567"/>
        <w:rPr>
          <w:rFonts w:cs="Times New Roman"/>
          <w:szCs w:val="24"/>
        </w:rPr>
      </w:pPr>
      <w:ins w:id="2161" w:author="Windows User" w:date="2019-09-19T21:33:00Z">
        <w:r w:rsidRPr="0033182C">
          <w:rPr>
            <w:rFonts w:cs="Times New Roman"/>
            <w:i/>
            <w:szCs w:val="24"/>
          </w:rPr>
          <w:t>Sequence diagram</w:t>
        </w:r>
        <w:r w:rsidRPr="0033182C">
          <w:rPr>
            <w:rFonts w:cs="Times New Roman"/>
            <w:szCs w:val="24"/>
          </w:rPr>
          <w:t xml:space="preserve"> </w:t>
        </w:r>
      </w:ins>
      <w:r w:rsidRPr="0033182C">
        <w:rPr>
          <w:rFonts w:cs="Times New Roman"/>
          <w:szCs w:val="24"/>
        </w:rPr>
        <w:t xml:space="preserve">lihat grafik </w:t>
      </w:r>
      <w:r w:rsidRPr="0033182C">
        <w:rPr>
          <w:rFonts w:cs="Times New Roman"/>
          <w:i/>
          <w:szCs w:val="24"/>
        </w:rPr>
        <w:t>tracker</w:t>
      </w:r>
      <w:ins w:id="2162" w:author="Windows User" w:date="2019-09-19T21:33:00Z">
        <w:r w:rsidRPr="0033182C">
          <w:rPr>
            <w:rFonts w:cs="Times New Roman"/>
            <w:szCs w:val="24"/>
          </w:rPr>
          <w:t xml:space="preserve"> menggambarkan interaksi objek pada proses menampilkan</w:t>
        </w:r>
      </w:ins>
      <w:r w:rsidRPr="0033182C">
        <w:rPr>
          <w:rFonts w:cs="Times New Roman"/>
          <w:szCs w:val="24"/>
        </w:rPr>
        <w:t>nya</w:t>
      </w:r>
      <w:r w:rsidR="00474E5D" w:rsidRPr="0033182C">
        <w:rPr>
          <w:rFonts w:cs="Times New Roman"/>
          <w:szCs w:val="24"/>
        </w:rPr>
        <w:t xml:space="preserve"> secara </w:t>
      </w:r>
      <w:r w:rsidR="00474E5D" w:rsidRPr="0033182C">
        <w:rPr>
          <w:rFonts w:cs="Times New Roman"/>
          <w:i/>
          <w:szCs w:val="24"/>
        </w:rPr>
        <w:t>realtime</w:t>
      </w:r>
      <w:ins w:id="2163" w:author="Windows User" w:date="2019-09-19T21:33:00Z">
        <w:r w:rsidRPr="0033182C">
          <w:rPr>
            <w:rFonts w:cs="Times New Roman"/>
            <w:szCs w:val="24"/>
          </w:rPr>
          <w:t xml:space="preserve">. </w:t>
        </w:r>
      </w:ins>
      <w:ins w:id="2164" w:author="Windows User" w:date="2019-09-19T23:05:00Z">
        <w:r w:rsidRPr="0033182C">
          <w:rPr>
            <w:rFonts w:cs="Times New Roman"/>
            <w:szCs w:val="24"/>
          </w:rPr>
          <w:t xml:space="preserve">Ketika pengguna memilih menu </w:t>
        </w:r>
      </w:ins>
      <w:ins w:id="2165" w:author="Windows User" w:date="2019-09-19T23:09:00Z">
        <w:r w:rsidRPr="0033182C">
          <w:rPr>
            <w:rFonts w:cs="Times New Roman"/>
            <w:szCs w:val="24"/>
          </w:rPr>
          <w:t>lihat</w:t>
        </w:r>
      </w:ins>
      <w:r w:rsidRPr="0033182C">
        <w:rPr>
          <w:rFonts w:cs="Times New Roman"/>
          <w:szCs w:val="24"/>
        </w:rPr>
        <w:t xml:space="preserve"> grafik </w:t>
      </w:r>
      <w:r w:rsidRPr="0033182C">
        <w:rPr>
          <w:rFonts w:cs="Times New Roman"/>
          <w:i/>
          <w:szCs w:val="24"/>
        </w:rPr>
        <w:t>tracker</w:t>
      </w:r>
      <w:ins w:id="2166" w:author="Windows User" w:date="2019-09-19T21:33:00Z">
        <w:r w:rsidRPr="0033182C">
          <w:rPr>
            <w:rFonts w:cs="Times New Roman"/>
            <w:szCs w:val="24"/>
          </w:rPr>
          <w:t xml:space="preserve"> </w:t>
        </w:r>
      </w:ins>
      <w:ins w:id="2167" w:author="Windows User" w:date="2019-09-19T23:05:00Z">
        <w:r w:rsidRPr="0033182C">
          <w:rPr>
            <w:rFonts w:cs="Times New Roman"/>
            <w:szCs w:val="24"/>
          </w:rPr>
          <w:t xml:space="preserve">maka </w:t>
        </w:r>
        <w:r w:rsidRPr="0033182C">
          <w:rPr>
            <w:rFonts w:cs="Times New Roman"/>
            <w:i/>
            <w:szCs w:val="24"/>
          </w:rPr>
          <w:t xml:space="preserve">view </w:t>
        </w:r>
        <w:r w:rsidRPr="0033182C">
          <w:rPr>
            <w:rFonts w:cs="Times New Roman"/>
            <w:szCs w:val="24"/>
          </w:rPr>
          <w:t>meminta data pada</w:t>
        </w:r>
      </w:ins>
      <w:r w:rsidRPr="0033182C">
        <w:rPr>
          <w:rFonts w:cs="Times New Roman"/>
          <w:szCs w:val="24"/>
        </w:rPr>
        <w:t xml:space="preserve"> </w:t>
      </w:r>
      <w:r w:rsidRPr="0033182C">
        <w:rPr>
          <w:rFonts w:cs="Times New Roman"/>
          <w:i/>
          <w:szCs w:val="24"/>
        </w:rPr>
        <w:t>controller</w:t>
      </w:r>
      <w:ins w:id="2168" w:author="Windows User" w:date="2019-09-19T23:05:00Z">
        <w:r w:rsidRPr="0033182C">
          <w:rPr>
            <w:rFonts w:cs="Times New Roman"/>
            <w:szCs w:val="24"/>
          </w:rPr>
          <w:t xml:space="preserve"> untuk menampilkan halaman </w:t>
        </w:r>
      </w:ins>
      <w:ins w:id="2169" w:author="Windows User" w:date="2019-09-19T23:10:00Z">
        <w:r w:rsidRPr="0033182C">
          <w:rPr>
            <w:rFonts w:cs="Times New Roman"/>
            <w:szCs w:val="24"/>
          </w:rPr>
          <w:t xml:space="preserve">lihat </w:t>
        </w:r>
      </w:ins>
      <w:r w:rsidRPr="0033182C">
        <w:rPr>
          <w:rFonts w:cs="Times New Roman"/>
          <w:szCs w:val="24"/>
        </w:rPr>
        <w:t xml:space="preserve">grafik </w:t>
      </w:r>
      <w:r w:rsidR="00474E5D" w:rsidRPr="0033182C">
        <w:rPr>
          <w:rFonts w:cs="Times New Roman"/>
          <w:i/>
          <w:szCs w:val="24"/>
        </w:rPr>
        <w:t>tracker</w:t>
      </w:r>
      <w:ins w:id="2170" w:author="Windows User" w:date="2019-09-19T23:10:00Z">
        <w:r w:rsidRPr="0033182C">
          <w:rPr>
            <w:rFonts w:cs="Times New Roman"/>
            <w:szCs w:val="24"/>
          </w:rPr>
          <w:t xml:space="preserve">. </w:t>
        </w:r>
      </w:ins>
      <w:r w:rsidRPr="0033182C">
        <w:rPr>
          <w:rFonts w:cs="Times New Roman"/>
          <w:szCs w:val="24"/>
        </w:rPr>
        <w:t xml:space="preserve">Saat itu juga </w:t>
      </w:r>
      <w:r w:rsidRPr="0033182C">
        <w:rPr>
          <w:rFonts w:cs="Times New Roman"/>
          <w:i/>
          <w:szCs w:val="24"/>
        </w:rPr>
        <w:t xml:space="preserve">controller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w:t>
      </w:r>
      <w:r w:rsidR="00474E5D" w:rsidRPr="0033182C">
        <w:rPr>
          <w:rFonts w:cs="Times New Roman"/>
          <w:szCs w:val="24"/>
        </w:rPr>
        <w:t xml:space="preserve">Pada interval tertentu </w:t>
      </w:r>
      <w:r w:rsidR="00474E5D" w:rsidRPr="0033182C">
        <w:rPr>
          <w:rFonts w:cs="Times New Roman"/>
          <w:i/>
          <w:szCs w:val="24"/>
        </w:rPr>
        <w:t xml:space="preserve">controller </w:t>
      </w:r>
      <w:r w:rsidR="00474E5D" w:rsidRPr="0033182C">
        <w:rPr>
          <w:rFonts w:cs="Times New Roman"/>
          <w:szCs w:val="24"/>
        </w:rPr>
        <w:t xml:space="preserve">mengirim data baru ke view agar data dapat berubah secara </w:t>
      </w:r>
      <w:r w:rsidR="00474E5D" w:rsidRPr="0033182C">
        <w:rPr>
          <w:rFonts w:cs="Times New Roman"/>
          <w:i/>
          <w:szCs w:val="24"/>
        </w:rPr>
        <w:t>realtime.</w:t>
      </w:r>
      <w:r w:rsidR="00474E5D" w:rsidRPr="0033182C">
        <w:rPr>
          <w:rFonts w:cs="Times New Roman"/>
          <w:szCs w:val="24"/>
        </w:rPr>
        <w:t xml:space="preserve"> Data tersebut berasal dari sensor yang berada pada </w:t>
      </w:r>
      <w:r w:rsidR="00474E5D" w:rsidRPr="0033182C">
        <w:rPr>
          <w:rFonts w:cs="Times New Roman"/>
          <w:i/>
          <w:szCs w:val="24"/>
        </w:rPr>
        <w:t>tracker</w:t>
      </w:r>
      <w:r w:rsidR="00474E5D" w:rsidRPr="0033182C">
        <w:rPr>
          <w:rFonts w:cs="Times New Roman"/>
          <w:szCs w:val="24"/>
        </w:rPr>
        <w:t xml:space="preserve">. </w:t>
      </w:r>
      <w:r w:rsidR="00474E5D" w:rsidRPr="0033182C">
        <w:rPr>
          <w:rFonts w:cs="Times New Roman"/>
          <w:i/>
          <w:szCs w:val="24"/>
        </w:rPr>
        <w:t xml:space="preserve"> </w:t>
      </w:r>
      <w:r w:rsidRPr="0033182C">
        <w:rPr>
          <w:rFonts w:cs="Times New Roman"/>
          <w:szCs w:val="24"/>
        </w:rPr>
        <w:t xml:space="preserve">Langkah terakhir view mengubah data </w:t>
      </w:r>
      <w:r w:rsidRPr="0033182C">
        <w:rPr>
          <w:rFonts w:cs="Times New Roman"/>
          <w:i/>
          <w:szCs w:val="24"/>
        </w:rPr>
        <w:t>array</w:t>
      </w:r>
      <w:r w:rsidRPr="0033182C">
        <w:rPr>
          <w:rFonts w:cs="Times New Roman"/>
          <w:szCs w:val="24"/>
        </w:rPr>
        <w:t xml:space="preserve"> tersebut dalam bentuk</w:t>
      </w:r>
      <w:r w:rsidR="00474E5D" w:rsidRPr="0033182C">
        <w:rPr>
          <w:rFonts w:cs="Times New Roman"/>
          <w:szCs w:val="24"/>
        </w:rPr>
        <w:t xml:space="preserve"> grafik</w:t>
      </w:r>
      <w:r w:rsidRPr="0033182C">
        <w:rPr>
          <w:rFonts w:cs="Times New Roman"/>
          <w:szCs w:val="24"/>
        </w:rPr>
        <w:t xml:space="preserve"> sehingga bisa dilihat oleh pengguna. </w:t>
      </w:r>
      <w:ins w:id="2171" w:author="Windows User" w:date="2019-09-19T21:33:00Z">
        <w:r w:rsidRPr="0033182C">
          <w:rPr>
            <w:rFonts w:cs="Times New Roman"/>
            <w:szCs w:val="24"/>
          </w:rPr>
          <w:t xml:space="preserve">Proses ini dapat dilihat pada </w:t>
        </w:r>
      </w:ins>
      <w:r w:rsidR="00EE7D0E" w:rsidRPr="0033182C">
        <w:rPr>
          <w:rFonts w:cs="Times New Roman"/>
        </w:rPr>
        <w:t>lampiran</w:t>
      </w:r>
      <w:r w:rsidR="00EE7D0E" w:rsidRPr="0033182C">
        <w:rPr>
          <w:rFonts w:cs="Times New Roman"/>
          <w:szCs w:val="24"/>
        </w:rPr>
        <w:t xml:space="preserve"> G</w:t>
      </w:r>
      <w:ins w:id="2172" w:author="Windows User" w:date="2019-09-19T21:33:00Z">
        <w:r w:rsidRPr="0033182C">
          <w:rPr>
            <w:rFonts w:cs="Times New Roman"/>
            <w:szCs w:val="24"/>
          </w:rPr>
          <w:t xml:space="preserve">ambar </w:t>
        </w:r>
      </w:ins>
      <w:r w:rsidR="00EE7D0E" w:rsidRPr="0033182C">
        <w:rPr>
          <w:rFonts w:cs="Times New Roman"/>
          <w:szCs w:val="24"/>
        </w:rPr>
        <w:t>C</w:t>
      </w:r>
      <w:ins w:id="2173" w:author="Windows User" w:date="2019-09-19T21:33:00Z">
        <w:r w:rsidRPr="0033182C">
          <w:rPr>
            <w:rFonts w:cs="Times New Roman"/>
            <w:szCs w:val="24"/>
          </w:rPr>
          <w:t>.</w:t>
        </w:r>
      </w:ins>
      <w:r w:rsidR="00EE7D0E" w:rsidRPr="0033182C">
        <w:rPr>
          <w:rFonts w:cs="Times New Roman"/>
          <w:szCs w:val="24"/>
        </w:rPr>
        <w:t>9</w:t>
      </w:r>
      <w:ins w:id="2174" w:author="Windows User" w:date="2019-09-19T21:33:00Z">
        <w:r w:rsidRPr="0033182C">
          <w:rPr>
            <w:rFonts w:cs="Times New Roman"/>
            <w:szCs w:val="24"/>
          </w:rPr>
          <w:t>.</w:t>
        </w:r>
      </w:ins>
    </w:p>
    <w:p w14:paraId="5FFC4764" w14:textId="416AA346" w:rsidR="004D599A" w:rsidRPr="0033182C" w:rsidRDefault="004D599A">
      <w:pPr>
        <w:pStyle w:val="Heading3"/>
        <w:rPr>
          <w:ins w:id="2175" w:author="Windows User" w:date="2019-09-19T21:33:00Z"/>
          <w:rFonts w:cs="Times New Roman"/>
        </w:rPr>
        <w:pPrChange w:id="2176" w:author="Windows User" w:date="2019-09-19T21:38:00Z">
          <w:pPr>
            <w:pStyle w:val="Heading3"/>
            <w:numPr>
              <w:numId w:val="45"/>
            </w:numPr>
            <w:ind w:left="2160" w:hanging="180"/>
          </w:pPr>
        </w:pPrChange>
      </w:pPr>
      <w:bookmarkStart w:id="2177" w:name="_Toc23880395"/>
      <w:r w:rsidRPr="0033182C">
        <w:rPr>
          <w:rFonts w:cs="Times New Roman"/>
        </w:rPr>
        <w:t xml:space="preserve">Lihat </w:t>
      </w:r>
      <w:ins w:id="2178" w:author="Windows User" w:date="2019-09-19T21:33:00Z">
        <w:r w:rsidRPr="0033182C">
          <w:rPr>
            <w:rFonts w:cs="Times New Roman"/>
          </w:rPr>
          <w:t>Grafik</w:t>
        </w:r>
      </w:ins>
      <w:r w:rsidRPr="0033182C">
        <w:rPr>
          <w:rFonts w:cs="Times New Roman"/>
          <w:i/>
        </w:rPr>
        <w:t xml:space="preserve"> </w:t>
      </w:r>
      <w:r w:rsidRPr="0033182C">
        <w:rPr>
          <w:rFonts w:cs="Times New Roman"/>
        </w:rPr>
        <w:t>Aktuator</w:t>
      </w:r>
      <w:bookmarkEnd w:id="2177"/>
    </w:p>
    <w:p w14:paraId="1FA8A942" w14:textId="37CF22A5" w:rsidR="00474E5D" w:rsidRPr="0033182C" w:rsidRDefault="00474E5D" w:rsidP="00474E5D">
      <w:pPr>
        <w:ind w:firstLine="567"/>
        <w:rPr>
          <w:rFonts w:cs="Times New Roman"/>
          <w:szCs w:val="24"/>
        </w:rPr>
      </w:pPr>
      <w:ins w:id="2179" w:author="Windows User" w:date="2019-09-19T21:33:00Z">
        <w:r w:rsidRPr="0033182C">
          <w:rPr>
            <w:rFonts w:cs="Times New Roman"/>
            <w:i/>
            <w:szCs w:val="24"/>
          </w:rPr>
          <w:t>Sequence diagram</w:t>
        </w:r>
        <w:r w:rsidRPr="0033182C">
          <w:rPr>
            <w:rFonts w:cs="Times New Roman"/>
            <w:szCs w:val="24"/>
          </w:rPr>
          <w:t xml:space="preserve"> </w:t>
        </w:r>
      </w:ins>
      <w:r w:rsidRPr="0033182C">
        <w:rPr>
          <w:rFonts w:cs="Times New Roman"/>
          <w:szCs w:val="24"/>
        </w:rPr>
        <w:t>lihat grafik aktuator</w:t>
      </w:r>
      <w:ins w:id="2180" w:author="Windows User" w:date="2019-09-19T21:33:00Z">
        <w:r w:rsidRPr="0033182C">
          <w:rPr>
            <w:rFonts w:cs="Times New Roman"/>
            <w:szCs w:val="24"/>
          </w:rPr>
          <w:t xml:space="preserve"> menggambarkan interaksi objek pada proses menampilkan</w:t>
        </w:r>
      </w:ins>
      <w:r w:rsidRPr="0033182C">
        <w:rPr>
          <w:rFonts w:cs="Times New Roman"/>
          <w:szCs w:val="24"/>
        </w:rPr>
        <w:t xml:space="preserve">nya secara </w:t>
      </w:r>
      <w:r w:rsidRPr="0033182C">
        <w:rPr>
          <w:rFonts w:cs="Times New Roman"/>
          <w:i/>
          <w:szCs w:val="24"/>
        </w:rPr>
        <w:t>realtime</w:t>
      </w:r>
      <w:ins w:id="2181" w:author="Windows User" w:date="2019-09-19T21:33:00Z">
        <w:r w:rsidRPr="0033182C">
          <w:rPr>
            <w:rFonts w:cs="Times New Roman"/>
            <w:szCs w:val="24"/>
          </w:rPr>
          <w:t xml:space="preserve">. </w:t>
        </w:r>
      </w:ins>
      <w:ins w:id="2182" w:author="Windows User" w:date="2019-09-19T23:05:00Z">
        <w:r w:rsidRPr="0033182C">
          <w:rPr>
            <w:rFonts w:cs="Times New Roman"/>
            <w:szCs w:val="24"/>
          </w:rPr>
          <w:t xml:space="preserve">Ketika pengguna memilih menu </w:t>
        </w:r>
      </w:ins>
      <w:ins w:id="2183" w:author="Windows User" w:date="2019-09-19T23:09:00Z">
        <w:r w:rsidRPr="0033182C">
          <w:rPr>
            <w:rFonts w:cs="Times New Roman"/>
            <w:szCs w:val="24"/>
          </w:rPr>
          <w:t>lihat</w:t>
        </w:r>
      </w:ins>
      <w:r w:rsidRPr="0033182C">
        <w:rPr>
          <w:rFonts w:cs="Times New Roman"/>
          <w:szCs w:val="24"/>
        </w:rPr>
        <w:t xml:space="preserve"> grafik aktuator</w:t>
      </w:r>
      <w:ins w:id="2184" w:author="Windows User" w:date="2019-09-19T21:33:00Z">
        <w:r w:rsidRPr="0033182C">
          <w:rPr>
            <w:rFonts w:cs="Times New Roman"/>
            <w:szCs w:val="24"/>
          </w:rPr>
          <w:t xml:space="preserve"> </w:t>
        </w:r>
      </w:ins>
      <w:ins w:id="2185" w:author="Windows User" w:date="2019-09-19T23:05:00Z">
        <w:r w:rsidRPr="0033182C">
          <w:rPr>
            <w:rFonts w:cs="Times New Roman"/>
            <w:szCs w:val="24"/>
          </w:rPr>
          <w:t xml:space="preserve">maka </w:t>
        </w:r>
        <w:r w:rsidRPr="0033182C">
          <w:rPr>
            <w:rFonts w:cs="Times New Roman"/>
            <w:i/>
            <w:szCs w:val="24"/>
          </w:rPr>
          <w:t xml:space="preserve">view </w:t>
        </w:r>
        <w:r w:rsidRPr="0033182C">
          <w:rPr>
            <w:rFonts w:cs="Times New Roman"/>
            <w:szCs w:val="24"/>
          </w:rPr>
          <w:t>meminta data pada</w:t>
        </w:r>
      </w:ins>
      <w:r w:rsidRPr="0033182C">
        <w:rPr>
          <w:rFonts w:cs="Times New Roman"/>
          <w:szCs w:val="24"/>
        </w:rPr>
        <w:t xml:space="preserve"> </w:t>
      </w:r>
      <w:r w:rsidRPr="0033182C">
        <w:rPr>
          <w:rFonts w:cs="Times New Roman"/>
          <w:i/>
          <w:szCs w:val="24"/>
        </w:rPr>
        <w:t>controller</w:t>
      </w:r>
      <w:ins w:id="2186" w:author="Windows User" w:date="2019-09-19T23:05:00Z">
        <w:r w:rsidRPr="0033182C">
          <w:rPr>
            <w:rFonts w:cs="Times New Roman"/>
            <w:szCs w:val="24"/>
          </w:rPr>
          <w:t xml:space="preserve"> untuk menampilkan halaman </w:t>
        </w:r>
      </w:ins>
      <w:ins w:id="2187" w:author="Windows User" w:date="2019-09-19T23:10:00Z">
        <w:r w:rsidRPr="0033182C">
          <w:rPr>
            <w:rFonts w:cs="Times New Roman"/>
            <w:szCs w:val="24"/>
          </w:rPr>
          <w:t xml:space="preserve">lihat </w:t>
        </w:r>
      </w:ins>
      <w:r w:rsidRPr="0033182C">
        <w:rPr>
          <w:rFonts w:cs="Times New Roman"/>
          <w:szCs w:val="24"/>
        </w:rPr>
        <w:t>grafik aktuator</w:t>
      </w:r>
      <w:ins w:id="2188" w:author="Windows User" w:date="2019-09-19T23:10:00Z">
        <w:r w:rsidRPr="0033182C">
          <w:rPr>
            <w:rFonts w:cs="Times New Roman"/>
            <w:szCs w:val="24"/>
          </w:rPr>
          <w:t xml:space="preserve">. </w:t>
        </w:r>
      </w:ins>
      <w:r w:rsidRPr="0033182C">
        <w:rPr>
          <w:rFonts w:cs="Times New Roman"/>
          <w:szCs w:val="24"/>
        </w:rPr>
        <w:t xml:space="preserve">Saat itu juga </w:t>
      </w:r>
      <w:r w:rsidRPr="0033182C">
        <w:rPr>
          <w:rFonts w:cs="Times New Roman"/>
          <w:i/>
          <w:szCs w:val="24"/>
        </w:rPr>
        <w:t xml:space="preserve">controller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beruapa </w:t>
      </w:r>
      <w:r w:rsidRPr="0033182C">
        <w:rPr>
          <w:rFonts w:cs="Times New Roman"/>
          <w:i/>
          <w:szCs w:val="24"/>
        </w:rPr>
        <w:t xml:space="preserve">array </w:t>
      </w:r>
      <w:r w:rsidRPr="0033182C">
        <w:rPr>
          <w:rFonts w:cs="Times New Roman"/>
          <w:szCs w:val="24"/>
        </w:rPr>
        <w:t xml:space="preserve">yang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Pada interval tertentu </w:t>
      </w:r>
      <w:r w:rsidRPr="0033182C">
        <w:rPr>
          <w:rFonts w:cs="Times New Roman"/>
          <w:i/>
          <w:szCs w:val="24"/>
        </w:rPr>
        <w:t xml:space="preserve">controller </w:t>
      </w:r>
      <w:r w:rsidRPr="0033182C">
        <w:rPr>
          <w:rFonts w:cs="Times New Roman"/>
          <w:szCs w:val="24"/>
        </w:rPr>
        <w:t xml:space="preserve">mengirim data baru ke view agar data dapat berubah secara </w:t>
      </w:r>
      <w:r w:rsidRPr="0033182C">
        <w:rPr>
          <w:rFonts w:cs="Times New Roman"/>
          <w:i/>
          <w:szCs w:val="24"/>
        </w:rPr>
        <w:t>realtime.</w:t>
      </w:r>
      <w:r w:rsidRPr="0033182C">
        <w:rPr>
          <w:rFonts w:cs="Times New Roman"/>
          <w:szCs w:val="24"/>
        </w:rPr>
        <w:t xml:space="preserve"> Data tersebut berasal dari aktuator. </w:t>
      </w:r>
      <w:r w:rsidRPr="0033182C">
        <w:rPr>
          <w:rFonts w:cs="Times New Roman"/>
          <w:i/>
          <w:szCs w:val="24"/>
        </w:rPr>
        <w:t xml:space="preserve"> </w:t>
      </w:r>
      <w:r w:rsidRPr="0033182C">
        <w:rPr>
          <w:rFonts w:cs="Times New Roman"/>
          <w:szCs w:val="24"/>
        </w:rPr>
        <w:t xml:space="preserve">Langkah terakhir view mengubah data </w:t>
      </w:r>
      <w:r w:rsidRPr="0033182C">
        <w:rPr>
          <w:rFonts w:cs="Times New Roman"/>
          <w:i/>
          <w:szCs w:val="24"/>
        </w:rPr>
        <w:t>array</w:t>
      </w:r>
      <w:r w:rsidRPr="0033182C">
        <w:rPr>
          <w:rFonts w:cs="Times New Roman"/>
          <w:szCs w:val="24"/>
        </w:rPr>
        <w:t xml:space="preserve"> tersebut dalam bentuk grafik sehingga bisa dilihat oleh pengguna. </w:t>
      </w:r>
      <w:ins w:id="2189" w:author="Windows User" w:date="2019-09-19T21:33:00Z">
        <w:r w:rsidRPr="0033182C">
          <w:rPr>
            <w:rFonts w:cs="Times New Roman"/>
            <w:szCs w:val="24"/>
          </w:rPr>
          <w:t xml:space="preserve">Proses ini dapat dilihat pada </w:t>
        </w:r>
      </w:ins>
      <w:r w:rsidR="00EE7D0E" w:rsidRPr="0033182C">
        <w:rPr>
          <w:rFonts w:cs="Times New Roman"/>
        </w:rPr>
        <w:t>lampiran</w:t>
      </w:r>
      <w:r w:rsidR="00EE7D0E" w:rsidRPr="0033182C">
        <w:rPr>
          <w:rFonts w:cs="Times New Roman"/>
          <w:szCs w:val="24"/>
        </w:rPr>
        <w:t xml:space="preserve"> G</w:t>
      </w:r>
      <w:ins w:id="2190" w:author="Windows User" w:date="2019-09-19T21:33:00Z">
        <w:r w:rsidRPr="0033182C">
          <w:rPr>
            <w:rFonts w:cs="Times New Roman"/>
            <w:szCs w:val="24"/>
          </w:rPr>
          <w:t xml:space="preserve">ambar </w:t>
        </w:r>
      </w:ins>
      <w:r w:rsidR="00EE7D0E" w:rsidRPr="0033182C">
        <w:rPr>
          <w:rFonts w:cs="Times New Roman"/>
          <w:szCs w:val="24"/>
        </w:rPr>
        <w:t>C</w:t>
      </w:r>
      <w:ins w:id="2191" w:author="Windows User" w:date="2019-09-19T21:33:00Z">
        <w:r w:rsidRPr="0033182C">
          <w:rPr>
            <w:rFonts w:cs="Times New Roman"/>
            <w:szCs w:val="24"/>
          </w:rPr>
          <w:t>.</w:t>
        </w:r>
      </w:ins>
      <w:r w:rsidR="00EE7D0E" w:rsidRPr="0033182C">
        <w:rPr>
          <w:rFonts w:cs="Times New Roman"/>
          <w:szCs w:val="24"/>
        </w:rPr>
        <w:t>1</w:t>
      </w:r>
      <w:r w:rsidRPr="0033182C">
        <w:rPr>
          <w:rFonts w:cs="Times New Roman"/>
          <w:szCs w:val="24"/>
        </w:rPr>
        <w:t>0</w:t>
      </w:r>
      <w:ins w:id="2192" w:author="Windows User" w:date="2019-09-19T21:33:00Z">
        <w:r w:rsidRPr="0033182C">
          <w:rPr>
            <w:rFonts w:cs="Times New Roman"/>
            <w:szCs w:val="24"/>
          </w:rPr>
          <w:t>.</w:t>
        </w:r>
      </w:ins>
    </w:p>
    <w:p w14:paraId="215DC0DB" w14:textId="77777777" w:rsidR="00872B65" w:rsidRPr="0033182C" w:rsidRDefault="00872B65">
      <w:pPr>
        <w:pStyle w:val="Heading3"/>
        <w:rPr>
          <w:ins w:id="2193" w:author="Windows User" w:date="2019-09-19T21:33:00Z"/>
          <w:rFonts w:cs="Times New Roman"/>
        </w:rPr>
        <w:pPrChange w:id="2194" w:author="Windows User" w:date="2019-09-19T21:40:00Z">
          <w:pPr>
            <w:pStyle w:val="Heading3"/>
            <w:numPr>
              <w:numId w:val="45"/>
            </w:numPr>
            <w:ind w:left="2160" w:hanging="180"/>
          </w:pPr>
        </w:pPrChange>
      </w:pPr>
      <w:bookmarkStart w:id="2195" w:name="_Toc23880396"/>
      <w:ins w:id="2196" w:author="Windows User" w:date="2019-09-19T21:33:00Z">
        <w:r w:rsidRPr="0033182C">
          <w:rPr>
            <w:rFonts w:cs="Times New Roman"/>
          </w:rPr>
          <w:t>Log out</w:t>
        </w:r>
        <w:bookmarkEnd w:id="2195"/>
      </w:ins>
    </w:p>
    <w:p w14:paraId="24BC4855" w14:textId="6EF62FC5" w:rsidR="00872B65" w:rsidRPr="0033182C" w:rsidRDefault="00872B65" w:rsidP="00872B65">
      <w:pPr>
        <w:ind w:firstLine="567"/>
        <w:rPr>
          <w:rFonts w:cs="Times New Roman"/>
          <w:szCs w:val="24"/>
        </w:rPr>
      </w:pPr>
      <w:ins w:id="2197" w:author="Windows User" w:date="2019-09-19T21:33:00Z">
        <w:r w:rsidRPr="0033182C">
          <w:rPr>
            <w:rFonts w:cs="Times New Roman"/>
            <w:i/>
            <w:szCs w:val="24"/>
          </w:rPr>
          <w:t>Sequence diagram</w:t>
        </w:r>
        <w:r w:rsidRPr="0033182C">
          <w:rPr>
            <w:rFonts w:cs="Times New Roman"/>
            <w:szCs w:val="24"/>
          </w:rPr>
          <w:t xml:space="preserve"> logout menggambarkan interaksi objek pada proses menampilkan perubahan-perubahan sudut y secara realtime.</w:t>
        </w:r>
      </w:ins>
      <w:ins w:id="2198" w:author="Windows User" w:date="2019-09-19T23:35:00Z">
        <w:r w:rsidRPr="0033182C">
          <w:rPr>
            <w:rFonts w:cs="Times New Roman"/>
            <w:szCs w:val="24"/>
          </w:rPr>
          <w:t xml:space="preserve"> Ketika pengguna memilih menu </w:t>
        </w:r>
        <w:r w:rsidRPr="0033182C">
          <w:rPr>
            <w:rFonts w:cs="Times New Roman"/>
            <w:i/>
            <w:szCs w:val="24"/>
            <w:rPrChange w:id="2199" w:author="Windows User" w:date="2019-09-19T23:35:00Z">
              <w:rPr>
                <w:rFonts w:cs="Times New Roman"/>
                <w:szCs w:val="24"/>
              </w:rPr>
            </w:rPrChange>
          </w:rPr>
          <w:t>log out</w:t>
        </w:r>
        <w:r w:rsidRPr="0033182C">
          <w:rPr>
            <w:rFonts w:cs="Times New Roman"/>
            <w:i/>
            <w:szCs w:val="24"/>
          </w:rPr>
          <w:t xml:space="preserve">. Controller </w:t>
        </w:r>
      </w:ins>
      <w:ins w:id="2200" w:author="Windows User" w:date="2019-09-19T23:36:00Z">
        <w:r w:rsidRPr="0033182C">
          <w:rPr>
            <w:rFonts w:cs="Times New Roman"/>
            <w:szCs w:val="24"/>
          </w:rPr>
          <w:t xml:space="preserve"> akan menampilkan kembali</w:t>
        </w:r>
      </w:ins>
      <w:ins w:id="2201" w:author="Windows User" w:date="2019-09-19T21:33:00Z">
        <w:r w:rsidRPr="0033182C">
          <w:rPr>
            <w:rFonts w:cs="Times New Roman"/>
            <w:szCs w:val="24"/>
          </w:rPr>
          <w:t xml:space="preserve"> </w:t>
        </w:r>
      </w:ins>
      <w:ins w:id="2202" w:author="Windows User" w:date="2019-09-19T23:36:00Z">
        <w:r w:rsidRPr="0033182C">
          <w:rPr>
            <w:rFonts w:cs="Times New Roman"/>
            <w:szCs w:val="24"/>
          </w:rPr>
          <w:t xml:space="preserve">halaman </w:t>
        </w:r>
        <w:r w:rsidRPr="0033182C">
          <w:rPr>
            <w:rFonts w:cs="Times New Roman"/>
            <w:i/>
            <w:szCs w:val="24"/>
          </w:rPr>
          <w:t xml:space="preserve">log in. </w:t>
        </w:r>
      </w:ins>
      <w:ins w:id="2203" w:author="Windows User" w:date="2019-09-19T21:33:00Z">
        <w:r w:rsidRPr="0033182C">
          <w:rPr>
            <w:rFonts w:cs="Times New Roman"/>
            <w:szCs w:val="24"/>
          </w:rPr>
          <w:t xml:space="preserve">Proses ini dapat dilihat pada </w:t>
        </w:r>
      </w:ins>
      <w:r w:rsidR="00EE7D0E" w:rsidRPr="0033182C">
        <w:rPr>
          <w:rFonts w:cs="Times New Roman"/>
        </w:rPr>
        <w:t>lampiran</w:t>
      </w:r>
      <w:r w:rsidR="00EE7D0E" w:rsidRPr="0033182C">
        <w:rPr>
          <w:rFonts w:cs="Times New Roman"/>
          <w:szCs w:val="24"/>
        </w:rPr>
        <w:t xml:space="preserve"> G</w:t>
      </w:r>
      <w:ins w:id="2204" w:author="Windows User" w:date="2019-09-19T21:33:00Z">
        <w:r w:rsidRPr="0033182C">
          <w:rPr>
            <w:rFonts w:cs="Times New Roman"/>
            <w:szCs w:val="24"/>
          </w:rPr>
          <w:t xml:space="preserve">ambar </w:t>
        </w:r>
      </w:ins>
      <w:r w:rsidR="00EE7D0E" w:rsidRPr="0033182C">
        <w:rPr>
          <w:rFonts w:cs="Times New Roman"/>
          <w:szCs w:val="24"/>
        </w:rPr>
        <w:t>C</w:t>
      </w:r>
      <w:ins w:id="2205" w:author="Windows User" w:date="2019-09-19T21:33:00Z">
        <w:r w:rsidRPr="0033182C">
          <w:rPr>
            <w:rFonts w:cs="Times New Roman"/>
            <w:szCs w:val="24"/>
          </w:rPr>
          <w:t>.</w:t>
        </w:r>
      </w:ins>
      <w:r w:rsidR="00EE7D0E" w:rsidRPr="0033182C">
        <w:rPr>
          <w:rFonts w:cs="Times New Roman"/>
          <w:szCs w:val="24"/>
        </w:rPr>
        <w:t>11</w:t>
      </w:r>
      <w:ins w:id="2206" w:author="Windows User" w:date="2019-09-19T21:33:00Z">
        <w:r w:rsidRPr="0033182C">
          <w:rPr>
            <w:rFonts w:cs="Times New Roman"/>
            <w:szCs w:val="24"/>
          </w:rPr>
          <w:t>.</w:t>
        </w:r>
      </w:ins>
    </w:p>
    <w:p w14:paraId="2CBC2839" w14:textId="77196CB1" w:rsidR="000407AE" w:rsidRPr="0033182C" w:rsidRDefault="000407AE" w:rsidP="000407AE">
      <w:pPr>
        <w:keepNext/>
        <w:rPr>
          <w:rFonts w:cs="Times New Roman"/>
        </w:rPr>
      </w:pPr>
    </w:p>
    <w:p w14:paraId="294A85B8" w14:textId="1EF0360D" w:rsidR="00EF6E89" w:rsidRPr="0033182C" w:rsidRDefault="00EF6E89">
      <w:pPr>
        <w:pStyle w:val="Heading2"/>
        <w:ind w:left="426" w:hanging="426"/>
        <w:rPr>
          <w:ins w:id="2207" w:author="Windows User" w:date="2019-09-19T21:47:00Z"/>
          <w:rFonts w:cs="Times New Roman"/>
        </w:rPr>
        <w:pPrChange w:id="2208" w:author="Windows User" w:date="2019-09-19T00:50:00Z">
          <w:pPr>
            <w:spacing w:after="160" w:line="259" w:lineRule="auto"/>
            <w:jc w:val="left"/>
          </w:pPr>
        </w:pPrChange>
      </w:pPr>
      <w:bookmarkStart w:id="2209" w:name="_Toc23880397"/>
      <w:r w:rsidRPr="0033182C">
        <w:rPr>
          <w:rFonts w:cs="Times New Roman"/>
          <w:i/>
        </w:rPr>
        <w:t>Entity Relationship Diagram</w:t>
      </w:r>
      <w:r w:rsidRPr="0033182C">
        <w:rPr>
          <w:rFonts w:cs="Times New Roman"/>
        </w:rPr>
        <w:t xml:space="preserve"> (ERD)</w:t>
      </w:r>
      <w:bookmarkEnd w:id="2209"/>
    </w:p>
    <w:p w14:paraId="2AF89B84" w14:textId="6B43FEA5" w:rsidR="00EF6E89" w:rsidRPr="0033182C" w:rsidRDefault="00EF6E89">
      <w:pPr>
        <w:ind w:firstLine="426"/>
        <w:rPr>
          <w:rFonts w:cs="Times New Roman"/>
        </w:rPr>
        <w:pPrChange w:id="2210" w:author="Windows User" w:date="2019-09-19T21:48:00Z">
          <w:pPr>
            <w:spacing w:after="160" w:line="259" w:lineRule="auto"/>
            <w:jc w:val="left"/>
          </w:pPr>
        </w:pPrChange>
      </w:pPr>
      <w:ins w:id="2211" w:author="Windows User" w:date="2019-09-19T21:47:00Z">
        <w:r w:rsidRPr="0033182C">
          <w:rPr>
            <w:rFonts w:cs="Times New Roman"/>
          </w:rPr>
          <w:t xml:space="preserve">Diagram yang menggambarkan interaksi antar </w:t>
        </w:r>
      </w:ins>
      <w:r w:rsidRPr="0033182C">
        <w:rPr>
          <w:rFonts w:cs="Times New Roman"/>
        </w:rPr>
        <w:t>tabel</w:t>
      </w:r>
      <w:ins w:id="2212" w:author="Windows User" w:date="2019-09-19T21:47:00Z">
        <w:r w:rsidRPr="0033182C">
          <w:rPr>
            <w:rFonts w:cs="Times New Roman"/>
          </w:rPr>
          <w:t xml:space="preserve"> yang </w:t>
        </w:r>
      </w:ins>
      <w:r w:rsidRPr="0033182C">
        <w:rPr>
          <w:rFonts w:cs="Times New Roman"/>
        </w:rPr>
        <w:t>dapat berkomunikasi</w:t>
      </w:r>
      <w:ins w:id="2213" w:author="Windows User" w:date="2019-09-19T21:47:00Z">
        <w:r w:rsidRPr="0033182C">
          <w:rPr>
            <w:rFonts w:cs="Times New Roman"/>
          </w:rPr>
          <w:t xml:space="preserve">. Diagram ini juga berisi </w:t>
        </w:r>
      </w:ins>
      <w:r w:rsidRPr="0033182C">
        <w:rPr>
          <w:rFonts w:cs="Times New Roman"/>
        </w:rPr>
        <w:t>ketergantungan antara tabel satu dengan tabel yang lainnya untuk kebutuhan data.</w:t>
      </w:r>
      <w:r w:rsidR="00A96857" w:rsidRPr="0033182C">
        <w:rPr>
          <w:rFonts w:cs="Times New Roman"/>
        </w:rPr>
        <w:t xml:space="preserve"> Pada penelitian ini terdapat tujuh tabel yang digunakan untuk menyimpan data. Dari keseluruhan tabel, hanya ada dua tabel yang memiliki ketergantungan data yaitu tabel admin dan history_login. Sedangkan untuk tabel lain nya berfungsi sebagai tempat penyimpanan data tanpa terhubung satu dengan yang lain nya.</w:t>
      </w:r>
    </w:p>
    <w:p w14:paraId="1FC0FB8E" w14:textId="77777777" w:rsidR="00A96857" w:rsidRPr="0033182C" w:rsidRDefault="004336C4" w:rsidP="00A96857">
      <w:pPr>
        <w:keepNext/>
        <w:rPr>
          <w:rFonts w:cs="Times New Roman"/>
        </w:rPr>
      </w:pPr>
      <w:r w:rsidRPr="0033182C">
        <w:rPr>
          <w:rFonts w:cs="Times New Roman"/>
          <w:noProof/>
        </w:rPr>
        <w:drawing>
          <wp:inline distT="0" distB="0" distL="0" distR="0" wp14:anchorId="5BC923E0" wp14:editId="40C1633A">
            <wp:extent cx="3092824" cy="114836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r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17600" cy="1157562"/>
                    </a:xfrm>
                    <a:prstGeom prst="rect">
                      <a:avLst/>
                    </a:prstGeom>
                  </pic:spPr>
                </pic:pic>
              </a:graphicData>
            </a:graphic>
          </wp:inline>
        </w:drawing>
      </w:r>
    </w:p>
    <w:p w14:paraId="7FC9944F" w14:textId="0CF9AB37" w:rsidR="004336C4" w:rsidRPr="0033182C" w:rsidRDefault="00A96857" w:rsidP="00A96857">
      <w:pPr>
        <w:pStyle w:val="Caption"/>
        <w:jc w:val="center"/>
        <w:rPr>
          <w:rFonts w:cs="Times New Roman"/>
          <w:i w:val="0"/>
          <w:color w:val="auto"/>
          <w:sz w:val="22"/>
        </w:rPr>
      </w:pPr>
      <w:bookmarkStart w:id="2214" w:name="_Toc23880250"/>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4</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3</w:t>
      </w:r>
      <w:r w:rsidR="000B6C7D">
        <w:rPr>
          <w:rFonts w:cs="Times New Roman"/>
          <w:i w:val="0"/>
          <w:color w:val="auto"/>
          <w:sz w:val="22"/>
        </w:rPr>
        <w:fldChar w:fldCharType="end"/>
      </w:r>
      <w:r w:rsidRPr="0033182C">
        <w:rPr>
          <w:rFonts w:cs="Times New Roman"/>
          <w:i w:val="0"/>
          <w:color w:val="auto"/>
          <w:sz w:val="22"/>
        </w:rPr>
        <w:t xml:space="preserve"> ERD</w:t>
      </w:r>
      <w:bookmarkEnd w:id="2214"/>
    </w:p>
    <w:p w14:paraId="67EBEECA" w14:textId="428D8490" w:rsidR="00EF6E89" w:rsidRPr="0033182C" w:rsidRDefault="00EF6E89">
      <w:pPr>
        <w:pStyle w:val="Heading2"/>
        <w:ind w:left="426" w:hanging="426"/>
        <w:rPr>
          <w:ins w:id="2215" w:author="Windows User" w:date="2019-09-19T21:47:00Z"/>
          <w:rFonts w:cs="Times New Roman"/>
          <w:i/>
        </w:rPr>
        <w:pPrChange w:id="2216" w:author="Windows User" w:date="2019-09-19T00:50:00Z">
          <w:pPr>
            <w:spacing w:after="160" w:line="259" w:lineRule="auto"/>
            <w:jc w:val="left"/>
          </w:pPr>
        </w:pPrChange>
      </w:pPr>
      <w:bookmarkStart w:id="2217" w:name="_Toc23880398"/>
      <w:r w:rsidRPr="0033182C">
        <w:rPr>
          <w:rFonts w:cs="Times New Roman"/>
          <w:i/>
        </w:rPr>
        <w:t>Class Diagram</w:t>
      </w:r>
      <w:bookmarkEnd w:id="2217"/>
    </w:p>
    <w:p w14:paraId="26D32D97" w14:textId="72263560" w:rsidR="00EF6E89" w:rsidRPr="0033182C" w:rsidRDefault="00EF6E89" w:rsidP="00EF6E89">
      <w:pPr>
        <w:spacing w:after="0"/>
        <w:ind w:firstLine="426"/>
        <w:rPr>
          <w:rFonts w:cs="Times New Roman"/>
        </w:rPr>
      </w:pPr>
      <w:ins w:id="2218" w:author="Windows User" w:date="2019-09-19T21:47:00Z">
        <w:r w:rsidRPr="0033182C">
          <w:rPr>
            <w:rFonts w:cs="Times New Roman"/>
          </w:rPr>
          <w:t xml:space="preserve">Diagram yang menggambarkan interaksi antar </w:t>
        </w:r>
      </w:ins>
      <w:r w:rsidRPr="0033182C">
        <w:rPr>
          <w:rFonts w:cs="Times New Roman"/>
          <w:i/>
        </w:rPr>
        <w:t xml:space="preserve">class </w:t>
      </w:r>
      <w:r w:rsidRPr="0033182C">
        <w:rPr>
          <w:rFonts w:cs="Times New Roman"/>
        </w:rPr>
        <w:t xml:space="preserve">pada sistem seperti </w:t>
      </w:r>
      <w:r w:rsidRPr="0033182C">
        <w:rPr>
          <w:rFonts w:cs="Times New Roman"/>
          <w:i/>
        </w:rPr>
        <w:t>class</w:t>
      </w:r>
      <w:ins w:id="2219" w:author="Windows User" w:date="2019-09-19T21:47:00Z">
        <w:r w:rsidRPr="0033182C">
          <w:rPr>
            <w:rFonts w:cs="Times New Roman"/>
            <w:i/>
          </w:rPr>
          <w:t xml:space="preserve"> </w:t>
        </w:r>
      </w:ins>
      <w:r w:rsidRPr="0033182C">
        <w:rPr>
          <w:rFonts w:cs="Times New Roman"/>
          <w:i/>
        </w:rPr>
        <w:t xml:space="preserve">model, view </w:t>
      </w:r>
      <w:r w:rsidRPr="0033182C">
        <w:rPr>
          <w:rFonts w:cs="Times New Roman"/>
        </w:rPr>
        <w:t>dan</w:t>
      </w:r>
      <w:r w:rsidRPr="0033182C">
        <w:rPr>
          <w:rFonts w:cs="Times New Roman"/>
          <w:i/>
        </w:rPr>
        <w:t xml:space="preserve"> controller</w:t>
      </w:r>
      <w:ins w:id="2220" w:author="Windows User" w:date="2019-09-19T21:47:00Z">
        <w:r w:rsidRPr="0033182C">
          <w:rPr>
            <w:rFonts w:cs="Times New Roman"/>
          </w:rPr>
          <w:t xml:space="preserve">. </w:t>
        </w:r>
      </w:ins>
      <w:r w:rsidRPr="0033182C">
        <w:rPr>
          <w:rFonts w:cs="Times New Roman"/>
          <w:i/>
        </w:rPr>
        <w:t>Class Diagram</w:t>
      </w:r>
      <w:r w:rsidRPr="0033182C">
        <w:rPr>
          <w:rFonts w:cs="Times New Roman"/>
        </w:rPr>
        <w:t xml:space="preserve"> memiliki 3 bagian utama yaitu attribute, operation, dan name. </w:t>
      </w:r>
      <w:r w:rsidRPr="0033182C">
        <w:rPr>
          <w:rFonts w:cs="Times New Roman"/>
          <w:i/>
        </w:rPr>
        <w:t>Class</w:t>
      </w:r>
      <w:r w:rsidRPr="0033182C">
        <w:rPr>
          <w:rFonts w:cs="Times New Roman"/>
        </w:rPr>
        <w:t xml:space="preserve"> yang ada pada struktur sistem harus dapat melakukan fungsi-fungsi sesuai dengan kebutuhan sistem. </w:t>
      </w:r>
    </w:p>
    <w:p w14:paraId="1B11D2F4" w14:textId="77777777" w:rsidR="004643D5" w:rsidRPr="0033182C" w:rsidRDefault="00D11161" w:rsidP="004643D5">
      <w:pPr>
        <w:keepNext/>
        <w:spacing w:after="0"/>
        <w:rPr>
          <w:rFonts w:cs="Times New Roman"/>
        </w:rPr>
      </w:pPr>
      <w:r w:rsidRPr="0033182C">
        <w:rPr>
          <w:rFonts w:cs="Times New Roman"/>
          <w:noProof/>
        </w:rPr>
        <w:drawing>
          <wp:inline distT="0" distB="0" distL="0" distR="0" wp14:anchorId="464E6234" wp14:editId="5F525B06">
            <wp:extent cx="2581836" cy="2626075"/>
            <wp:effectExtent l="0" t="0" r="9525"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lass 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91751" cy="2636160"/>
                    </a:xfrm>
                    <a:prstGeom prst="rect">
                      <a:avLst/>
                    </a:prstGeom>
                  </pic:spPr>
                </pic:pic>
              </a:graphicData>
            </a:graphic>
          </wp:inline>
        </w:drawing>
      </w:r>
    </w:p>
    <w:p w14:paraId="3EDA8B5A" w14:textId="6E10304A" w:rsidR="00D11161" w:rsidRPr="0033182C" w:rsidRDefault="004643D5" w:rsidP="004643D5">
      <w:pPr>
        <w:pStyle w:val="Caption"/>
        <w:jc w:val="center"/>
        <w:rPr>
          <w:rFonts w:cs="Times New Roman"/>
          <w:i w:val="0"/>
          <w:color w:val="auto"/>
          <w:sz w:val="22"/>
        </w:rPr>
      </w:pPr>
      <w:bookmarkStart w:id="2221" w:name="_Toc23880251"/>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4</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4</w:t>
      </w:r>
      <w:r w:rsidR="000B6C7D">
        <w:rPr>
          <w:rFonts w:cs="Times New Roman"/>
          <w:i w:val="0"/>
          <w:color w:val="auto"/>
          <w:sz w:val="22"/>
        </w:rPr>
        <w:fldChar w:fldCharType="end"/>
      </w:r>
      <w:r w:rsidRPr="0033182C">
        <w:rPr>
          <w:rFonts w:cs="Times New Roman"/>
          <w:i w:val="0"/>
          <w:color w:val="auto"/>
          <w:sz w:val="22"/>
        </w:rPr>
        <w:t xml:space="preserve"> Class Diagram</w:t>
      </w:r>
      <w:bookmarkEnd w:id="2221"/>
    </w:p>
    <w:p w14:paraId="69E155F1" w14:textId="58487625" w:rsidR="004C6314" w:rsidRPr="0033182C" w:rsidRDefault="00835FA0" w:rsidP="004C6314">
      <w:pPr>
        <w:pStyle w:val="Heading2"/>
        <w:ind w:left="426" w:hanging="426"/>
        <w:rPr>
          <w:rFonts w:cs="Times New Roman"/>
          <w:i/>
        </w:rPr>
      </w:pPr>
      <w:bookmarkStart w:id="2222" w:name="_Toc23880399"/>
      <w:r w:rsidRPr="0033182C">
        <w:rPr>
          <w:rFonts w:cs="Times New Roman"/>
        </w:rPr>
        <w:lastRenderedPageBreak/>
        <w:t xml:space="preserve">Desain </w:t>
      </w:r>
      <w:r w:rsidR="004C6314" w:rsidRPr="0033182C">
        <w:rPr>
          <w:rFonts w:cs="Times New Roman"/>
          <w:i/>
        </w:rPr>
        <w:t xml:space="preserve">User Interface </w:t>
      </w:r>
      <w:r w:rsidR="004C6314" w:rsidRPr="0033182C">
        <w:rPr>
          <w:rFonts w:cs="Times New Roman"/>
        </w:rPr>
        <w:t>(UI)</w:t>
      </w:r>
      <w:bookmarkEnd w:id="2222"/>
    </w:p>
    <w:p w14:paraId="6134A5B4" w14:textId="1423F7AB" w:rsidR="00EF6E89" w:rsidRPr="0033182C" w:rsidRDefault="00835FA0">
      <w:pPr>
        <w:ind w:firstLine="426"/>
        <w:rPr>
          <w:rFonts w:cs="Times New Roman"/>
        </w:rPr>
        <w:pPrChange w:id="2223" w:author="Windows User" w:date="2019-09-19T21:48:00Z">
          <w:pPr>
            <w:spacing w:after="160" w:line="259" w:lineRule="auto"/>
            <w:jc w:val="left"/>
          </w:pPr>
        </w:pPrChange>
      </w:pPr>
      <w:r w:rsidRPr="0033182C">
        <w:rPr>
          <w:rFonts w:cs="Times New Roman"/>
        </w:rPr>
        <w:t xml:space="preserve">Desain </w:t>
      </w:r>
      <w:r w:rsidRPr="0033182C">
        <w:rPr>
          <w:rFonts w:cs="Times New Roman"/>
          <w:i/>
        </w:rPr>
        <w:t xml:space="preserve">User Interface </w:t>
      </w:r>
      <w:r w:rsidR="00737722" w:rsidRPr="0033182C">
        <w:rPr>
          <w:rFonts w:cs="Times New Roman"/>
        </w:rPr>
        <w:t xml:space="preserve">(UI) </w:t>
      </w:r>
      <w:r w:rsidRPr="0033182C">
        <w:rPr>
          <w:rFonts w:cs="Times New Roman"/>
        </w:rPr>
        <w:t xml:space="preserve">adalah desain yang digunakan sebagai acuan tampilan yang diterapkan pada sistem. Tujuan dari penggunaan </w:t>
      </w:r>
      <w:r w:rsidRPr="0033182C">
        <w:rPr>
          <w:rFonts w:cs="Times New Roman"/>
          <w:iCs/>
        </w:rPr>
        <w:t>desain</w:t>
      </w:r>
      <w:r w:rsidRPr="0033182C">
        <w:rPr>
          <w:rFonts w:cs="Times New Roman"/>
        </w:rPr>
        <w:t xml:space="preserve"> ini adalah untuk membuat interaksi pengguna menjadi sederhana dan efisien. Hal ini sangat penting karena akan mempengaruhi pengguna dalam menggunakan sistem yang telah dibangun. Apabila suatu program sulit untuk digunakan, maka akan mengakibatkan pengguna untuk melakukan suatu kesalahan saat menggunakan program tersebut.</w:t>
      </w:r>
    </w:p>
    <w:p w14:paraId="4F0A2B2D" w14:textId="77777777" w:rsidR="001F0897" w:rsidRPr="0033182C" w:rsidRDefault="006C0CB8">
      <w:pPr>
        <w:pStyle w:val="Heading3"/>
        <w:rPr>
          <w:rFonts w:cs="Times New Roman"/>
          <w:i/>
        </w:rPr>
        <w:pPrChange w:id="2224" w:author="Windows User" w:date="2019-09-19T02:26:00Z">
          <w:pPr/>
        </w:pPrChange>
      </w:pPr>
      <w:bookmarkStart w:id="2225" w:name="_Toc23880400"/>
      <w:r w:rsidRPr="0033182C">
        <w:rPr>
          <w:rFonts w:cs="Times New Roman"/>
          <w:i/>
        </w:rPr>
        <w:t>User Interface Log In</w:t>
      </w:r>
      <w:bookmarkEnd w:id="2225"/>
    </w:p>
    <w:p w14:paraId="377226BF" w14:textId="65488E14" w:rsidR="006C0CB8" w:rsidRPr="0033182C" w:rsidRDefault="001F0897" w:rsidP="006C0CB8">
      <w:pPr>
        <w:rPr>
          <w:rFonts w:cs="Times New Roman"/>
          <w:b/>
          <w:i/>
        </w:rPr>
      </w:pPr>
      <w:r w:rsidRPr="0033182C">
        <w:rPr>
          <w:rFonts w:cs="Times New Roman"/>
          <w:i/>
        </w:rPr>
        <w:t xml:space="preserve">User Interface Log In </w:t>
      </w:r>
      <w:r w:rsidR="00A86A5B" w:rsidRPr="0033182C">
        <w:rPr>
          <w:rFonts w:cs="Times New Roman"/>
        </w:rPr>
        <w:t>menggambarkan desain tampilan untuk masuk ke</w:t>
      </w:r>
      <w:ins w:id="2226" w:author="Windows User" w:date="2019-09-19T01:09:00Z">
        <w:r w:rsidRPr="0033182C">
          <w:rPr>
            <w:rFonts w:cs="Times New Roman"/>
          </w:rPr>
          <w:t xml:space="preserve"> dalam sistem. </w:t>
        </w:r>
      </w:ins>
      <w:ins w:id="2227" w:author="Windows User" w:date="2019-09-19T01:11:00Z">
        <w:r w:rsidRPr="0033182C">
          <w:rPr>
            <w:rFonts w:cs="Times New Roman"/>
          </w:rPr>
          <w:t>Seluruh akt</w:t>
        </w:r>
      </w:ins>
      <w:ins w:id="2228" w:author="Windows User" w:date="2019-09-19T01:48:00Z">
        <w:r w:rsidRPr="0033182C">
          <w:rPr>
            <w:rFonts w:cs="Times New Roman"/>
          </w:rPr>
          <w:t xml:space="preserve">or </w:t>
        </w:r>
      </w:ins>
      <w:ins w:id="2229" w:author="Windows User" w:date="2019-09-19T01:09:00Z">
        <w:r w:rsidRPr="0033182C">
          <w:rPr>
            <w:rFonts w:cs="Times New Roman"/>
          </w:rPr>
          <w:t xml:space="preserve">yang akan memasuki sistem harus memasukkan </w:t>
        </w:r>
        <w:r w:rsidRPr="0033182C">
          <w:rPr>
            <w:rFonts w:cs="Times New Roman"/>
            <w:i/>
            <w:rPrChange w:id="2230" w:author="Windows User" w:date="2019-09-19T01:51:00Z">
              <w:rPr>
                <w:rFonts w:cs="Times New Roman"/>
                <w:szCs w:val="24"/>
              </w:rPr>
            </w:rPrChange>
          </w:rPr>
          <w:t>username</w:t>
        </w:r>
        <w:r w:rsidRPr="0033182C">
          <w:rPr>
            <w:rFonts w:cs="Times New Roman"/>
          </w:rPr>
          <w:t xml:space="preserve"> dan </w:t>
        </w:r>
        <w:r w:rsidRPr="0033182C">
          <w:rPr>
            <w:rFonts w:cs="Times New Roman"/>
            <w:i/>
            <w:rPrChange w:id="2231" w:author="Windows User" w:date="2019-09-19T01:51:00Z">
              <w:rPr>
                <w:rFonts w:cs="Times New Roman"/>
                <w:szCs w:val="24"/>
              </w:rPr>
            </w:rPrChange>
          </w:rPr>
          <w:t>password</w:t>
        </w:r>
        <w:r w:rsidRPr="0033182C">
          <w:rPr>
            <w:rFonts w:cs="Times New Roman"/>
          </w:rPr>
          <w:t xml:space="preserve"> yang dimiliki.</w:t>
        </w:r>
      </w:ins>
      <w:ins w:id="2232" w:author="Windows User" w:date="2019-09-19T01:49:00Z">
        <w:r w:rsidRPr="0033182C">
          <w:rPr>
            <w:rFonts w:cs="Times New Roman"/>
          </w:rPr>
          <w:t xml:space="preserve"> Jika </w:t>
        </w:r>
        <w:r w:rsidRPr="0033182C">
          <w:rPr>
            <w:rFonts w:cs="Times New Roman"/>
            <w:i/>
            <w:rPrChange w:id="2233" w:author="Windows User" w:date="2019-09-19T01:51:00Z">
              <w:rPr>
                <w:rFonts w:cs="Times New Roman"/>
                <w:szCs w:val="24"/>
              </w:rPr>
            </w:rPrChange>
          </w:rPr>
          <w:t>usernam</w:t>
        </w:r>
        <w:r w:rsidRPr="0033182C">
          <w:rPr>
            <w:rFonts w:cs="Times New Roman"/>
          </w:rPr>
          <w:t xml:space="preserve">e dan </w:t>
        </w:r>
        <w:r w:rsidRPr="0033182C">
          <w:rPr>
            <w:rFonts w:cs="Times New Roman"/>
            <w:i/>
            <w:rPrChange w:id="2234" w:author="Windows User" w:date="2019-09-19T01:51:00Z">
              <w:rPr>
                <w:rFonts w:cs="Times New Roman"/>
                <w:szCs w:val="24"/>
              </w:rPr>
            </w:rPrChange>
          </w:rPr>
          <w:t>password</w:t>
        </w:r>
        <w:r w:rsidRPr="0033182C">
          <w:rPr>
            <w:rFonts w:cs="Times New Roman"/>
          </w:rPr>
          <w:t xml:space="preserve"> yang dimasukkan benar maka akan berhasil masuk ke </w:t>
        </w:r>
      </w:ins>
      <w:ins w:id="2235" w:author="Windows User" w:date="2019-09-19T01:51:00Z">
        <w:r w:rsidRPr="0033182C">
          <w:rPr>
            <w:rFonts w:cs="Times New Roman"/>
          </w:rPr>
          <w:t>sistem</w:t>
        </w:r>
      </w:ins>
      <w:ins w:id="2236" w:author="Windows User" w:date="2019-09-19T01:50:00Z">
        <w:r w:rsidRPr="0033182C">
          <w:rPr>
            <w:rFonts w:cs="Times New Roman"/>
          </w:rPr>
          <w:t>, sebaliknya jika salah maka akan muncul pemberitahuan jika</w:t>
        </w:r>
        <w:r w:rsidRPr="0033182C">
          <w:rPr>
            <w:rFonts w:cs="Times New Roman"/>
            <w:i/>
            <w:rPrChange w:id="2237" w:author="Windows User" w:date="2019-09-19T01:52:00Z">
              <w:rPr>
                <w:rFonts w:cs="Times New Roman"/>
                <w:szCs w:val="24"/>
              </w:rPr>
            </w:rPrChange>
          </w:rPr>
          <w:t xml:space="preserve"> username</w:t>
        </w:r>
        <w:r w:rsidRPr="0033182C">
          <w:rPr>
            <w:rFonts w:cs="Times New Roman"/>
          </w:rPr>
          <w:t xml:space="preserve"> atau </w:t>
        </w:r>
        <w:r w:rsidRPr="0033182C">
          <w:rPr>
            <w:rFonts w:cs="Times New Roman"/>
            <w:i/>
            <w:rPrChange w:id="2238" w:author="Windows User" w:date="2019-09-19T01:51:00Z">
              <w:rPr>
                <w:rFonts w:cs="Times New Roman"/>
                <w:szCs w:val="24"/>
              </w:rPr>
            </w:rPrChange>
          </w:rPr>
          <w:t>password</w:t>
        </w:r>
        <w:r w:rsidRPr="0033182C">
          <w:rPr>
            <w:rFonts w:cs="Times New Roman"/>
          </w:rPr>
          <w:t xml:space="preserve"> salah.</w:t>
        </w:r>
      </w:ins>
      <w:ins w:id="2239" w:author="Windows User" w:date="2019-09-19T01:09:00Z">
        <w:r w:rsidRPr="0033182C">
          <w:rPr>
            <w:rFonts w:cs="Times New Roman"/>
          </w:rPr>
          <w:t xml:space="preserve"> </w:t>
        </w:r>
      </w:ins>
      <w:r w:rsidR="00A86A5B" w:rsidRPr="0033182C">
        <w:rPr>
          <w:rFonts w:cs="Times New Roman"/>
          <w:i/>
        </w:rPr>
        <w:t xml:space="preserve">User Interface Log In </w:t>
      </w:r>
      <w:ins w:id="2240" w:author="Windows User" w:date="2019-09-19T01:09:00Z">
        <w:r w:rsidRPr="0033182C">
          <w:rPr>
            <w:rFonts w:cs="Times New Roman"/>
          </w:rPr>
          <w:t xml:space="preserve">dapat dilihat pada </w:t>
        </w:r>
      </w:ins>
      <w:r w:rsidR="00EE7D0E" w:rsidRPr="0033182C">
        <w:rPr>
          <w:rFonts w:cs="Times New Roman"/>
        </w:rPr>
        <w:t xml:space="preserve">lampiran Gambar D.1. </w:t>
      </w:r>
    </w:p>
    <w:p w14:paraId="22F2B736" w14:textId="1392448A" w:rsidR="006C0CB8" w:rsidRPr="0033182C" w:rsidRDefault="006C0CB8" w:rsidP="006C0CB8">
      <w:pPr>
        <w:pStyle w:val="Heading3"/>
        <w:rPr>
          <w:rFonts w:cs="Times New Roman"/>
        </w:rPr>
      </w:pPr>
      <w:bookmarkStart w:id="2241" w:name="_Toc23880401"/>
      <w:r w:rsidRPr="0033182C">
        <w:rPr>
          <w:rFonts w:cs="Times New Roman"/>
          <w:i/>
        </w:rPr>
        <w:t>User Interface</w:t>
      </w:r>
      <w:r w:rsidRPr="0033182C">
        <w:rPr>
          <w:rFonts w:cs="Times New Roman"/>
        </w:rPr>
        <w:t xml:space="preserve"> Tambah User</w:t>
      </w:r>
      <w:bookmarkEnd w:id="2241"/>
    </w:p>
    <w:p w14:paraId="6D5C1A7A" w14:textId="495D16E3" w:rsidR="006C0CB8" w:rsidRPr="0033182C" w:rsidRDefault="00737722" w:rsidP="00737722">
      <w:pPr>
        <w:ind w:firstLine="357"/>
        <w:rPr>
          <w:rFonts w:cs="Times New Roman"/>
        </w:rPr>
      </w:pPr>
      <w:r w:rsidRPr="0033182C">
        <w:rPr>
          <w:rFonts w:cs="Times New Roman"/>
          <w:i/>
        </w:rPr>
        <w:t xml:space="preserve"> User Interface</w:t>
      </w:r>
      <w:r w:rsidRPr="0033182C">
        <w:rPr>
          <w:rFonts w:cs="Times New Roman"/>
        </w:rPr>
        <w:t xml:space="preserve"> tambah user menggambarkan desain tampilan untuk </w:t>
      </w:r>
      <w:r w:rsidRPr="0033182C">
        <w:rPr>
          <w:rFonts w:cs="Times New Roman"/>
          <w:szCs w:val="24"/>
        </w:rPr>
        <w:t>menambahkan pengguna yang bisa mengakses sistem</w:t>
      </w:r>
      <w:ins w:id="2242" w:author="Windows User" w:date="2019-09-19T01:55:00Z">
        <w:r w:rsidRPr="0033182C">
          <w:rPr>
            <w:rFonts w:cs="Times New Roman"/>
            <w:szCs w:val="24"/>
          </w:rPr>
          <w:t xml:space="preserve">. Fitur untuk menambah data </w:t>
        </w:r>
      </w:ins>
      <w:ins w:id="2243" w:author="Windows User" w:date="2019-09-19T02:00:00Z">
        <w:r w:rsidRPr="0033182C">
          <w:rPr>
            <w:rFonts w:cs="Times New Roman"/>
            <w:szCs w:val="24"/>
          </w:rPr>
          <w:t>pengguna</w:t>
        </w:r>
      </w:ins>
      <w:ins w:id="2244" w:author="Windows User" w:date="2019-09-19T01:55:00Z">
        <w:r w:rsidRPr="0033182C">
          <w:rPr>
            <w:rFonts w:cs="Times New Roman"/>
            <w:szCs w:val="24"/>
          </w:rPr>
          <w:t xml:space="preserve"> </w:t>
        </w:r>
      </w:ins>
      <w:ins w:id="2245" w:author="Windows User" w:date="2019-09-19T01:56:00Z">
        <w:r w:rsidRPr="0033182C">
          <w:rPr>
            <w:rFonts w:cs="Times New Roman"/>
            <w:szCs w:val="24"/>
          </w:rPr>
          <w:t>hanya</w:t>
        </w:r>
      </w:ins>
      <w:ins w:id="2246" w:author="Windows User" w:date="2019-09-19T01:55:00Z">
        <w:r w:rsidRPr="0033182C">
          <w:rPr>
            <w:rFonts w:cs="Times New Roman"/>
            <w:szCs w:val="24"/>
          </w:rPr>
          <w:t xml:space="preserve"> dapat dilakukan oleh admin. </w:t>
        </w:r>
      </w:ins>
      <w:ins w:id="2247" w:author="Windows User" w:date="2019-09-19T01:56:00Z">
        <w:r w:rsidRPr="0033182C">
          <w:rPr>
            <w:rFonts w:cs="Times New Roman"/>
            <w:szCs w:val="24"/>
          </w:rPr>
          <w:t xml:space="preserve">Admin harus masuk pada menu tambah </w:t>
        </w:r>
      </w:ins>
      <w:ins w:id="2248" w:author="Windows User" w:date="2019-09-19T02:00:00Z">
        <w:r w:rsidRPr="0033182C">
          <w:rPr>
            <w:rFonts w:cs="Times New Roman"/>
            <w:szCs w:val="24"/>
          </w:rPr>
          <w:t>pengguna</w:t>
        </w:r>
      </w:ins>
      <w:ins w:id="2249" w:author="Windows User" w:date="2019-09-19T01:56:00Z">
        <w:r w:rsidRPr="0033182C">
          <w:rPr>
            <w:rFonts w:cs="Times New Roman"/>
            <w:szCs w:val="24"/>
          </w:rPr>
          <w:t xml:space="preserve"> terlebih dahulu. </w:t>
        </w:r>
      </w:ins>
      <w:ins w:id="2250" w:author="Windows User" w:date="2019-09-19T01:57:00Z">
        <w:r w:rsidRPr="0033182C">
          <w:rPr>
            <w:rFonts w:cs="Times New Roman"/>
            <w:szCs w:val="24"/>
          </w:rPr>
          <w:t>Setelah itu mengisikan</w:t>
        </w:r>
      </w:ins>
      <w:ins w:id="2251" w:author="Windows User" w:date="2019-09-19T02:00:00Z">
        <w:r w:rsidRPr="0033182C">
          <w:rPr>
            <w:rFonts w:cs="Times New Roman"/>
            <w:szCs w:val="24"/>
          </w:rPr>
          <w:t xml:space="preserve"> dan </w:t>
        </w:r>
        <w:r w:rsidRPr="0033182C">
          <w:rPr>
            <w:rFonts w:cs="Times New Roman"/>
            <w:i/>
            <w:szCs w:val="24"/>
            <w:rPrChange w:id="2252" w:author="Windows User" w:date="2019-09-19T02:00:00Z">
              <w:rPr>
                <w:rFonts w:cs="Times New Roman"/>
                <w:szCs w:val="24"/>
              </w:rPr>
            </w:rPrChange>
          </w:rPr>
          <w:t>password</w:t>
        </w:r>
      </w:ins>
      <w:ins w:id="2253" w:author="Windows User" w:date="2019-09-19T02:01:00Z">
        <w:r w:rsidRPr="0033182C">
          <w:rPr>
            <w:rFonts w:cs="Times New Roman"/>
            <w:i/>
            <w:szCs w:val="24"/>
          </w:rPr>
          <w:t xml:space="preserve">. </w:t>
        </w:r>
        <w:r w:rsidRPr="0033182C">
          <w:rPr>
            <w:rFonts w:cs="Times New Roman"/>
            <w:szCs w:val="24"/>
          </w:rPr>
          <w:t>Data pengguna berhasil ditambahkan jika inputan sudah benar. Sebaliknya jika inputan salah maka akan muncul peringatan bahwa data yang dimasukkan salah atau tidak sesuai.</w:t>
        </w:r>
      </w:ins>
      <w:ins w:id="2254" w:author="Windows User" w:date="2019-09-19T01:57:00Z">
        <w:r w:rsidRPr="0033182C">
          <w:rPr>
            <w:rFonts w:cs="Times New Roman"/>
            <w:szCs w:val="24"/>
          </w:rPr>
          <w:t xml:space="preserve"> </w:t>
        </w:r>
      </w:ins>
      <w:r w:rsidRPr="0033182C">
        <w:rPr>
          <w:rFonts w:cs="Times New Roman"/>
          <w:i/>
          <w:szCs w:val="24"/>
        </w:rPr>
        <w:t>User interface</w:t>
      </w:r>
      <w:ins w:id="2255" w:author="Windows User" w:date="2019-09-19T01:55:00Z">
        <w:r w:rsidRPr="0033182C">
          <w:rPr>
            <w:rFonts w:cs="Times New Roman"/>
            <w:szCs w:val="24"/>
          </w:rPr>
          <w:t xml:space="preserve"> tambah user dapat dilihat pada </w:t>
        </w:r>
      </w:ins>
      <w:r w:rsidR="00EE7D0E" w:rsidRPr="0033182C">
        <w:rPr>
          <w:rFonts w:cs="Times New Roman"/>
        </w:rPr>
        <w:t xml:space="preserve">lampiran Gambar D.2. </w:t>
      </w:r>
    </w:p>
    <w:p w14:paraId="0326DD6E" w14:textId="416B7AFC" w:rsidR="006C0CB8" w:rsidRPr="0033182C" w:rsidRDefault="007D707A" w:rsidP="006C0CB8">
      <w:pPr>
        <w:pStyle w:val="Heading3"/>
        <w:rPr>
          <w:rFonts w:cs="Times New Roman"/>
        </w:rPr>
      </w:pPr>
      <w:bookmarkStart w:id="2256" w:name="_Toc23880402"/>
      <w:r w:rsidRPr="0033182C">
        <w:rPr>
          <w:rFonts w:cs="Times New Roman"/>
          <w:i/>
        </w:rPr>
        <w:t xml:space="preserve">User Interface </w:t>
      </w:r>
      <w:r w:rsidR="006C0CB8" w:rsidRPr="0033182C">
        <w:rPr>
          <w:rFonts w:cs="Times New Roman"/>
        </w:rPr>
        <w:t>Edit User</w:t>
      </w:r>
      <w:bookmarkEnd w:id="2256"/>
    </w:p>
    <w:p w14:paraId="49657275" w14:textId="584866B1" w:rsidR="008B7C42" w:rsidRPr="0033182C" w:rsidRDefault="00737722" w:rsidP="00737722">
      <w:pPr>
        <w:ind w:firstLine="426"/>
        <w:rPr>
          <w:rFonts w:cs="Times New Roman"/>
          <w:szCs w:val="24"/>
        </w:rPr>
      </w:pPr>
      <w:r w:rsidRPr="0033182C">
        <w:rPr>
          <w:rFonts w:cs="Times New Roman"/>
          <w:i/>
        </w:rPr>
        <w:t>User Interface</w:t>
      </w:r>
      <w:r w:rsidRPr="0033182C">
        <w:rPr>
          <w:rFonts w:cs="Times New Roman"/>
        </w:rPr>
        <w:t xml:space="preserve"> edit user menggambarkan desain tampilan </w:t>
      </w:r>
      <w:ins w:id="2257" w:author="Windows User" w:date="2019-09-19T01:55:00Z">
        <w:r w:rsidRPr="0033182C">
          <w:rPr>
            <w:rFonts w:cs="Times New Roman"/>
            <w:szCs w:val="24"/>
          </w:rPr>
          <w:t>untuk</w:t>
        </w:r>
      </w:ins>
      <w:ins w:id="2258" w:author="Windows User" w:date="2019-09-19T02:06:00Z">
        <w:r w:rsidRPr="0033182C">
          <w:rPr>
            <w:rFonts w:cs="Times New Roman"/>
            <w:szCs w:val="24"/>
          </w:rPr>
          <w:t xml:space="preserve"> mengubah</w:t>
        </w:r>
      </w:ins>
      <w:ins w:id="2259" w:author="Windows User" w:date="2019-09-19T01:55:00Z">
        <w:r w:rsidRPr="0033182C">
          <w:rPr>
            <w:rFonts w:cs="Times New Roman"/>
            <w:szCs w:val="24"/>
          </w:rPr>
          <w:t xml:space="preserve"> data </w:t>
        </w:r>
        <w:r w:rsidRPr="0033182C">
          <w:rPr>
            <w:rFonts w:cs="Times New Roman"/>
            <w:i/>
            <w:szCs w:val="24"/>
            <w:rPrChange w:id="2260" w:author="Windows User" w:date="2019-09-19T02:07:00Z">
              <w:rPr>
                <w:rFonts w:cs="Times New Roman"/>
                <w:szCs w:val="24"/>
              </w:rPr>
            </w:rPrChange>
          </w:rPr>
          <w:t>user</w:t>
        </w:r>
        <w:r w:rsidRPr="0033182C">
          <w:rPr>
            <w:rFonts w:cs="Times New Roman"/>
            <w:szCs w:val="24"/>
          </w:rPr>
          <w:t xml:space="preserve"> bisa dilakukan oleh admin.</w:t>
        </w:r>
      </w:ins>
      <w:ins w:id="2261" w:author="Windows User" w:date="2019-09-19T02:09:00Z">
        <w:r w:rsidRPr="0033182C">
          <w:rPr>
            <w:rFonts w:cs="Times New Roman"/>
            <w:szCs w:val="24"/>
          </w:rPr>
          <w:t xml:space="preserve"> Mengubah data </w:t>
        </w:r>
        <w:r w:rsidRPr="0033182C">
          <w:rPr>
            <w:rFonts w:cs="Times New Roman"/>
            <w:i/>
            <w:szCs w:val="24"/>
          </w:rPr>
          <w:t xml:space="preserve">user </w:t>
        </w:r>
        <w:r w:rsidRPr="0033182C">
          <w:rPr>
            <w:rFonts w:cs="Times New Roman"/>
            <w:szCs w:val="24"/>
          </w:rPr>
          <w:t>dapat</w:t>
        </w:r>
      </w:ins>
      <w:ins w:id="2262" w:author="Windows User" w:date="2019-09-19T02:10:00Z">
        <w:r w:rsidRPr="0033182C">
          <w:rPr>
            <w:rFonts w:cs="Times New Roman"/>
            <w:szCs w:val="24"/>
          </w:rPr>
          <w:t xml:space="preserve"> </w:t>
        </w:r>
      </w:ins>
      <w:ins w:id="2263" w:author="Windows User" w:date="2019-09-19T02:09:00Z">
        <w:r w:rsidRPr="0033182C">
          <w:rPr>
            <w:rFonts w:cs="Times New Roman"/>
            <w:szCs w:val="24"/>
          </w:rPr>
          <w:t xml:space="preserve">dilakukan </w:t>
        </w:r>
      </w:ins>
      <w:ins w:id="2264" w:author="Windows User" w:date="2019-09-19T02:10:00Z">
        <w:r w:rsidRPr="0033182C">
          <w:rPr>
            <w:rFonts w:cs="Times New Roman"/>
            <w:szCs w:val="24"/>
          </w:rPr>
          <w:t xml:space="preserve">dengan menekan tombol edit pada masing-masing baris data yang diinginkan. Setelah itu ubah data </w:t>
        </w:r>
        <w:r w:rsidRPr="0033182C">
          <w:rPr>
            <w:rFonts w:cs="Times New Roman"/>
            <w:i/>
            <w:szCs w:val="24"/>
            <w:rPrChange w:id="2265" w:author="Windows User" w:date="2019-09-19T02:11:00Z">
              <w:rPr>
                <w:rFonts w:cs="Times New Roman"/>
                <w:szCs w:val="24"/>
              </w:rPr>
            </w:rPrChange>
          </w:rPr>
          <w:t>username</w:t>
        </w:r>
      </w:ins>
      <w:ins w:id="2266" w:author="Windows User" w:date="2019-09-19T02:11:00Z">
        <w:r w:rsidRPr="0033182C">
          <w:rPr>
            <w:rFonts w:cs="Times New Roman"/>
            <w:i/>
            <w:szCs w:val="24"/>
          </w:rPr>
          <w:t xml:space="preserve"> </w:t>
        </w:r>
        <w:r w:rsidRPr="0033182C">
          <w:rPr>
            <w:rFonts w:cs="Times New Roman"/>
            <w:szCs w:val="24"/>
          </w:rPr>
          <w:t xml:space="preserve">maupun </w:t>
        </w:r>
        <w:r w:rsidRPr="0033182C">
          <w:rPr>
            <w:rFonts w:cs="Times New Roman"/>
            <w:i/>
            <w:szCs w:val="24"/>
          </w:rPr>
          <w:t xml:space="preserve">password </w:t>
        </w:r>
        <w:r w:rsidRPr="0033182C">
          <w:rPr>
            <w:rFonts w:cs="Times New Roman"/>
            <w:szCs w:val="24"/>
          </w:rPr>
          <w:t>pada</w:t>
        </w:r>
      </w:ins>
      <w:ins w:id="2267" w:author="Windows User" w:date="2019-09-19T02:12:00Z">
        <w:r w:rsidRPr="0033182C">
          <w:rPr>
            <w:rFonts w:cs="Times New Roman"/>
            <w:szCs w:val="24"/>
          </w:rPr>
          <w:t xml:space="preserve"> </w:t>
        </w:r>
      </w:ins>
      <w:ins w:id="2268" w:author="Windows User" w:date="2019-09-19T02:11:00Z">
        <w:r w:rsidRPr="0033182C">
          <w:rPr>
            <w:rFonts w:cs="Times New Roman"/>
            <w:szCs w:val="24"/>
          </w:rPr>
          <w:t>form</w:t>
        </w:r>
      </w:ins>
      <w:ins w:id="2269" w:author="Windows User" w:date="2019-09-19T02:12:00Z">
        <w:r w:rsidRPr="0033182C">
          <w:rPr>
            <w:rFonts w:cs="Times New Roman"/>
            <w:szCs w:val="24"/>
          </w:rPr>
          <w:t xml:space="preserve"> yang telah disediakan</w:t>
        </w:r>
      </w:ins>
      <w:ins w:id="2270" w:author="Windows User" w:date="2019-09-19T02:11:00Z">
        <w:r w:rsidRPr="0033182C">
          <w:rPr>
            <w:rFonts w:cs="Times New Roman"/>
            <w:szCs w:val="24"/>
          </w:rPr>
          <w:t>.</w:t>
        </w:r>
      </w:ins>
      <w:ins w:id="2271" w:author="Windows User" w:date="2019-09-19T02:12:00Z">
        <w:r w:rsidRPr="0033182C">
          <w:rPr>
            <w:rFonts w:cs="Times New Roman"/>
            <w:szCs w:val="24"/>
          </w:rPr>
          <w:t xml:space="preserve"> Klik tombol </w:t>
        </w:r>
        <w:r w:rsidRPr="0033182C">
          <w:rPr>
            <w:rFonts w:cs="Times New Roman"/>
            <w:i/>
            <w:szCs w:val="24"/>
            <w:rPrChange w:id="2272" w:author="Windows User" w:date="2019-09-19T02:12:00Z">
              <w:rPr>
                <w:rFonts w:cs="Times New Roman"/>
                <w:szCs w:val="24"/>
              </w:rPr>
            </w:rPrChange>
          </w:rPr>
          <w:t>update</w:t>
        </w:r>
        <w:r w:rsidRPr="0033182C">
          <w:rPr>
            <w:rFonts w:cs="Times New Roman"/>
            <w:szCs w:val="24"/>
          </w:rPr>
          <w:t xml:space="preserve"> untuk menyimpan perubahan data. Jika data yang dimasukkan benar maka data akan tersimpan</w:t>
        </w:r>
      </w:ins>
      <w:ins w:id="2273" w:author="Windows User" w:date="2019-09-19T02:13:00Z">
        <w:r w:rsidRPr="0033182C">
          <w:rPr>
            <w:rFonts w:cs="Times New Roman"/>
            <w:szCs w:val="24"/>
          </w:rPr>
          <w:t xml:space="preserve">, jika salah maka akan muncul </w:t>
        </w:r>
        <w:r w:rsidRPr="0033182C">
          <w:rPr>
            <w:rFonts w:cs="Times New Roman"/>
            <w:i/>
            <w:szCs w:val="24"/>
            <w:rPrChange w:id="2274" w:author="Windows User" w:date="2019-09-19T02:13:00Z">
              <w:rPr>
                <w:rFonts w:cs="Times New Roman"/>
                <w:szCs w:val="24"/>
              </w:rPr>
            </w:rPrChange>
          </w:rPr>
          <w:t>pop up</w:t>
        </w:r>
        <w:r w:rsidRPr="0033182C">
          <w:rPr>
            <w:rFonts w:cs="Times New Roman"/>
            <w:szCs w:val="24"/>
          </w:rPr>
          <w:t xml:space="preserve"> pemberitahuan.</w:t>
        </w:r>
      </w:ins>
      <w:ins w:id="2275" w:author="Windows User" w:date="2019-09-19T01:55:00Z">
        <w:r w:rsidRPr="0033182C">
          <w:rPr>
            <w:rFonts w:cs="Times New Roman"/>
            <w:szCs w:val="24"/>
          </w:rPr>
          <w:t xml:space="preserve"> </w:t>
        </w:r>
      </w:ins>
      <w:r w:rsidRPr="0033182C">
        <w:rPr>
          <w:rFonts w:cs="Times New Roman"/>
          <w:i/>
          <w:szCs w:val="24"/>
        </w:rPr>
        <w:t>User interface</w:t>
      </w:r>
      <w:ins w:id="2276" w:author="Windows User" w:date="2019-09-19T01:55:00Z">
        <w:r w:rsidRPr="0033182C">
          <w:rPr>
            <w:rFonts w:cs="Times New Roman"/>
            <w:szCs w:val="24"/>
          </w:rPr>
          <w:t xml:space="preserve"> edit user dapat dilihat pada </w:t>
        </w:r>
      </w:ins>
      <w:r w:rsidR="00EE7D0E" w:rsidRPr="0033182C">
        <w:rPr>
          <w:rFonts w:cs="Times New Roman"/>
        </w:rPr>
        <w:t xml:space="preserve">lampiran Gambar D.3. </w:t>
      </w:r>
    </w:p>
    <w:p w14:paraId="212B0FC5" w14:textId="40840556" w:rsidR="008B7C42" w:rsidRPr="0033182C" w:rsidRDefault="007D707A" w:rsidP="0018198B">
      <w:pPr>
        <w:pStyle w:val="Heading3"/>
        <w:rPr>
          <w:rFonts w:cs="Times New Roman"/>
          <w:i/>
        </w:rPr>
      </w:pPr>
      <w:bookmarkStart w:id="2277" w:name="_Toc23880403"/>
      <w:r w:rsidRPr="0033182C">
        <w:rPr>
          <w:rFonts w:cs="Times New Roman"/>
          <w:i/>
        </w:rPr>
        <w:lastRenderedPageBreak/>
        <w:t xml:space="preserve">User Interface </w:t>
      </w:r>
      <w:r w:rsidR="0018198B" w:rsidRPr="0033182C">
        <w:rPr>
          <w:rFonts w:cs="Times New Roman"/>
          <w:i/>
        </w:rPr>
        <w:t>History Log</w:t>
      </w:r>
      <w:r w:rsidR="00737722" w:rsidRPr="0033182C">
        <w:rPr>
          <w:rFonts w:cs="Times New Roman"/>
          <w:i/>
        </w:rPr>
        <w:t xml:space="preserve"> </w:t>
      </w:r>
      <w:r w:rsidR="0018198B" w:rsidRPr="0033182C">
        <w:rPr>
          <w:rFonts w:cs="Times New Roman"/>
          <w:i/>
        </w:rPr>
        <w:t>in</w:t>
      </w:r>
      <w:bookmarkEnd w:id="2277"/>
    </w:p>
    <w:p w14:paraId="29DDB076" w14:textId="33075563" w:rsidR="00503309" w:rsidRPr="0033182C" w:rsidRDefault="00737722" w:rsidP="00737722">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history log in</w:t>
      </w:r>
      <w:r w:rsidRPr="0033182C">
        <w:rPr>
          <w:rFonts w:cs="Times New Roman"/>
        </w:rPr>
        <w:t xml:space="preserve"> menggambarkan desain tampilan </w:t>
      </w:r>
      <w:ins w:id="2278" w:author="Windows User" w:date="2019-09-19T01:55:00Z">
        <w:r w:rsidRPr="0033182C">
          <w:rPr>
            <w:rFonts w:cs="Times New Roman"/>
            <w:szCs w:val="24"/>
          </w:rPr>
          <w:t>untuk</w:t>
        </w:r>
      </w:ins>
      <w:ins w:id="2279" w:author="Windows User" w:date="2019-09-19T02:06:00Z">
        <w:r w:rsidRPr="0033182C">
          <w:rPr>
            <w:rFonts w:cs="Times New Roman"/>
            <w:szCs w:val="24"/>
          </w:rPr>
          <w:t xml:space="preserve"> </w:t>
        </w:r>
      </w:ins>
      <w:r w:rsidRPr="0033182C">
        <w:rPr>
          <w:rFonts w:cs="Times New Roman"/>
          <w:szCs w:val="24"/>
        </w:rPr>
        <w:t xml:space="preserve">menampilkan data </w:t>
      </w:r>
      <w:r w:rsidRPr="0033182C">
        <w:rPr>
          <w:rFonts w:cs="Times New Roman"/>
          <w:i/>
          <w:szCs w:val="24"/>
        </w:rPr>
        <w:t>history log in</w:t>
      </w:r>
      <w:ins w:id="2280" w:author="Windows User" w:date="2019-09-19T01:55:00Z">
        <w:r w:rsidRPr="0033182C">
          <w:rPr>
            <w:rFonts w:cs="Times New Roman"/>
            <w:szCs w:val="24"/>
          </w:rPr>
          <w:t>.</w:t>
        </w:r>
      </w:ins>
      <w:ins w:id="2281" w:author="Windows User" w:date="2019-09-19T02:09:00Z">
        <w:r w:rsidRPr="0033182C">
          <w:rPr>
            <w:rFonts w:cs="Times New Roman"/>
            <w:szCs w:val="24"/>
          </w:rPr>
          <w:t xml:space="preserve"> </w:t>
        </w:r>
      </w:ins>
      <w:ins w:id="2282" w:author="Windows User" w:date="2019-09-19T02:16:00Z">
        <w:r w:rsidRPr="0033182C">
          <w:rPr>
            <w:rFonts w:cs="Times New Roman"/>
            <w:szCs w:val="24"/>
          </w:rPr>
          <w:t xml:space="preserve">Fitur untuk melihat </w:t>
        </w:r>
      </w:ins>
      <w:r w:rsidR="00503309" w:rsidRPr="0033182C">
        <w:rPr>
          <w:rFonts w:cs="Times New Roman"/>
          <w:szCs w:val="24"/>
        </w:rPr>
        <w:t xml:space="preserve">data </w:t>
      </w:r>
      <w:ins w:id="2283" w:author="Windows User" w:date="2019-09-19T02:16:00Z">
        <w:r w:rsidRPr="0033182C">
          <w:rPr>
            <w:rFonts w:cs="Times New Roman"/>
            <w:szCs w:val="24"/>
          </w:rPr>
          <w:t>history log</w:t>
        </w:r>
      </w:ins>
      <w:ins w:id="2284" w:author="Windows User" w:date="2019-09-19T02:20:00Z">
        <w:r w:rsidRPr="0033182C">
          <w:rPr>
            <w:rFonts w:cs="Times New Roman"/>
            <w:szCs w:val="24"/>
          </w:rPr>
          <w:t xml:space="preserve"> </w:t>
        </w:r>
      </w:ins>
      <w:ins w:id="2285" w:author="Windows User" w:date="2019-09-19T02:16:00Z">
        <w:r w:rsidRPr="0033182C">
          <w:rPr>
            <w:rFonts w:cs="Times New Roman"/>
            <w:szCs w:val="24"/>
          </w:rPr>
          <w:t xml:space="preserve">in bisa dilakukan oleh admin. </w:t>
        </w:r>
      </w:ins>
      <w:ins w:id="2286" w:author="Windows User" w:date="2019-09-19T02:20:00Z">
        <w:r w:rsidRPr="0033182C">
          <w:rPr>
            <w:rFonts w:cs="Times New Roman"/>
            <w:szCs w:val="24"/>
          </w:rPr>
          <w:t xml:space="preserve">Admin harus masuk kedalam sistem terlebih dahulu. Setelah itu klik menu </w:t>
        </w:r>
        <w:r w:rsidRPr="0033182C">
          <w:rPr>
            <w:rFonts w:cs="Times New Roman"/>
            <w:i/>
            <w:szCs w:val="24"/>
            <w:rPrChange w:id="2287" w:author="Windows User" w:date="2019-09-19T02:21:00Z">
              <w:rPr>
                <w:rFonts w:cs="Times New Roman"/>
                <w:szCs w:val="24"/>
              </w:rPr>
            </w:rPrChange>
          </w:rPr>
          <w:t>History</w:t>
        </w:r>
      </w:ins>
      <w:ins w:id="2288" w:author="Windows User" w:date="2019-09-19T02:21:00Z">
        <w:r w:rsidRPr="0033182C">
          <w:rPr>
            <w:rFonts w:cs="Times New Roman"/>
            <w:i/>
            <w:szCs w:val="24"/>
          </w:rPr>
          <w:t xml:space="preserve"> </w:t>
        </w:r>
        <w:r w:rsidRPr="0033182C">
          <w:rPr>
            <w:rFonts w:cs="Times New Roman"/>
            <w:szCs w:val="24"/>
          </w:rPr>
          <w:t xml:space="preserve">dan pilih menu </w:t>
        </w:r>
        <w:r w:rsidRPr="0033182C">
          <w:rPr>
            <w:rFonts w:cs="Times New Roman"/>
            <w:i/>
            <w:szCs w:val="24"/>
            <w:rPrChange w:id="2289" w:author="Windows User" w:date="2019-09-19T02:21:00Z">
              <w:rPr>
                <w:rFonts w:cs="Times New Roman"/>
                <w:szCs w:val="24"/>
              </w:rPr>
            </w:rPrChange>
          </w:rPr>
          <w:t>History Log in</w:t>
        </w:r>
        <w:r w:rsidRPr="0033182C">
          <w:rPr>
            <w:rFonts w:cs="Times New Roman"/>
            <w:szCs w:val="24"/>
          </w:rPr>
          <w:t xml:space="preserve">, maka akan </w:t>
        </w:r>
      </w:ins>
      <w:r w:rsidR="00503309" w:rsidRPr="0033182C">
        <w:rPr>
          <w:rFonts w:cs="Times New Roman"/>
          <w:szCs w:val="24"/>
        </w:rPr>
        <w:t>menampilkan</w:t>
      </w:r>
      <w:ins w:id="2290" w:author="Windows User" w:date="2019-09-19T02:21:00Z">
        <w:r w:rsidRPr="0033182C">
          <w:rPr>
            <w:rFonts w:cs="Times New Roman"/>
            <w:szCs w:val="24"/>
          </w:rPr>
          <w:t xml:space="preserve"> tabel siapa saja yang pernah mengakses sistem pada waktu tertentu. </w:t>
        </w:r>
      </w:ins>
      <w:r w:rsidR="00503309" w:rsidRPr="0033182C">
        <w:rPr>
          <w:rFonts w:cs="Times New Roman"/>
          <w:i/>
          <w:szCs w:val="24"/>
        </w:rPr>
        <w:t>User interface</w:t>
      </w:r>
      <w:ins w:id="2291" w:author="Windows User" w:date="2019-09-19T01:55:00Z">
        <w:r w:rsidR="00503309" w:rsidRPr="0033182C">
          <w:rPr>
            <w:rFonts w:cs="Times New Roman"/>
            <w:i/>
            <w:szCs w:val="24"/>
          </w:rPr>
          <w:t xml:space="preserve"> </w:t>
        </w:r>
      </w:ins>
      <w:r w:rsidR="00503309" w:rsidRPr="0033182C">
        <w:rPr>
          <w:rFonts w:cs="Times New Roman"/>
          <w:i/>
          <w:szCs w:val="24"/>
        </w:rPr>
        <w:t xml:space="preserve">history log in </w:t>
      </w:r>
      <w:ins w:id="2292" w:author="Windows User" w:date="2019-09-19T02:16:00Z">
        <w:r w:rsidRPr="0033182C">
          <w:rPr>
            <w:rFonts w:cs="Times New Roman"/>
            <w:szCs w:val="24"/>
          </w:rPr>
          <w:t>dapat dilihat pada</w:t>
        </w:r>
      </w:ins>
      <w:r w:rsidR="00EE7D0E" w:rsidRPr="0033182C">
        <w:rPr>
          <w:rFonts w:cs="Times New Roman"/>
          <w:szCs w:val="24"/>
        </w:rPr>
        <w:t xml:space="preserve"> </w:t>
      </w:r>
      <w:r w:rsidR="00EE7D0E" w:rsidRPr="0033182C">
        <w:rPr>
          <w:rFonts w:cs="Times New Roman"/>
        </w:rPr>
        <w:t xml:space="preserve">lampiran Gambar D.4. </w:t>
      </w:r>
    </w:p>
    <w:p w14:paraId="5EEC8532" w14:textId="6409906E" w:rsidR="00503309" w:rsidRPr="0033182C" w:rsidRDefault="007D707A" w:rsidP="00503309">
      <w:pPr>
        <w:pStyle w:val="Heading3"/>
        <w:rPr>
          <w:rFonts w:cs="Times New Roman"/>
          <w:i/>
        </w:rPr>
      </w:pPr>
      <w:bookmarkStart w:id="2293" w:name="_Toc23880404"/>
      <w:r w:rsidRPr="0033182C">
        <w:rPr>
          <w:rFonts w:cs="Times New Roman"/>
          <w:i/>
        </w:rPr>
        <w:t xml:space="preserve">User Interface </w:t>
      </w:r>
      <w:r w:rsidR="00503309" w:rsidRPr="0033182C">
        <w:rPr>
          <w:rFonts w:cs="Times New Roman"/>
          <w:i/>
        </w:rPr>
        <w:t>History Tracker</w:t>
      </w:r>
      <w:bookmarkEnd w:id="2293"/>
    </w:p>
    <w:p w14:paraId="32BEBB23" w14:textId="3662758A"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tracker</w:t>
      </w:r>
      <w:r w:rsidRPr="0033182C">
        <w:rPr>
          <w:rFonts w:cs="Times New Roman"/>
        </w:rPr>
        <w:t xml:space="preserve"> menggambarkan desain tampilan </w:t>
      </w:r>
      <w:ins w:id="2294" w:author="Windows User" w:date="2019-09-19T01:55:00Z">
        <w:r w:rsidRPr="0033182C">
          <w:rPr>
            <w:rFonts w:cs="Times New Roman"/>
            <w:szCs w:val="24"/>
          </w:rPr>
          <w:t>untuk</w:t>
        </w:r>
      </w:ins>
      <w:ins w:id="2295" w:author="Windows User" w:date="2019-09-19T02:06:00Z">
        <w:r w:rsidRPr="0033182C">
          <w:rPr>
            <w:rFonts w:cs="Times New Roman"/>
            <w:szCs w:val="24"/>
          </w:rPr>
          <w:t xml:space="preserve"> </w:t>
        </w:r>
      </w:ins>
      <w:r w:rsidRPr="0033182C">
        <w:rPr>
          <w:rFonts w:cs="Times New Roman"/>
          <w:szCs w:val="24"/>
        </w:rPr>
        <w:t xml:space="preserve">menampilkan data </w:t>
      </w:r>
      <w:r w:rsidRPr="0033182C">
        <w:rPr>
          <w:rFonts w:cs="Times New Roman"/>
          <w:i/>
          <w:szCs w:val="24"/>
        </w:rPr>
        <w:t>history log in</w:t>
      </w:r>
      <w:ins w:id="2296" w:author="Windows User" w:date="2019-09-19T01:55:00Z">
        <w:r w:rsidRPr="0033182C">
          <w:rPr>
            <w:rFonts w:cs="Times New Roman"/>
            <w:szCs w:val="24"/>
          </w:rPr>
          <w:t>.</w:t>
        </w:r>
      </w:ins>
      <w:ins w:id="2297" w:author="Windows User" w:date="2019-09-19T02:09:00Z">
        <w:r w:rsidRPr="0033182C">
          <w:rPr>
            <w:rFonts w:cs="Times New Roman"/>
            <w:szCs w:val="24"/>
          </w:rPr>
          <w:t xml:space="preserve"> </w:t>
        </w:r>
      </w:ins>
      <w:ins w:id="2298" w:author="Windows User" w:date="2019-09-19T02:16:00Z">
        <w:r w:rsidRPr="0033182C">
          <w:rPr>
            <w:rFonts w:cs="Times New Roman"/>
            <w:szCs w:val="24"/>
          </w:rPr>
          <w:t xml:space="preserve">Fitur untuk melihat </w:t>
        </w:r>
      </w:ins>
      <w:r w:rsidRPr="0033182C">
        <w:rPr>
          <w:rFonts w:cs="Times New Roman"/>
          <w:szCs w:val="24"/>
        </w:rPr>
        <w:t xml:space="preserve">data </w:t>
      </w:r>
      <w:ins w:id="2299" w:author="Windows User" w:date="2019-09-19T02:16:00Z">
        <w:r w:rsidRPr="0033182C">
          <w:rPr>
            <w:rFonts w:cs="Times New Roman"/>
            <w:i/>
            <w:szCs w:val="24"/>
          </w:rPr>
          <w:t xml:space="preserve">history </w:t>
        </w:r>
      </w:ins>
      <w:r w:rsidRPr="0033182C">
        <w:rPr>
          <w:rFonts w:cs="Times New Roman"/>
          <w:i/>
          <w:szCs w:val="24"/>
        </w:rPr>
        <w:t xml:space="preserve">tracker </w:t>
      </w:r>
      <w:ins w:id="2300" w:author="Windows User" w:date="2019-09-19T02:16:00Z">
        <w:r w:rsidRPr="0033182C">
          <w:rPr>
            <w:rFonts w:cs="Times New Roman"/>
            <w:szCs w:val="24"/>
          </w:rPr>
          <w:t xml:space="preserve"> bisa dilakukan oleh </w:t>
        </w:r>
      </w:ins>
      <w:r w:rsidRPr="0033182C">
        <w:rPr>
          <w:rFonts w:cs="Times New Roman"/>
          <w:szCs w:val="24"/>
        </w:rPr>
        <w:t>semua pengguna</w:t>
      </w:r>
      <w:ins w:id="2301" w:author="Windows User" w:date="2019-09-19T02:16:00Z">
        <w:r w:rsidRPr="0033182C">
          <w:rPr>
            <w:rFonts w:cs="Times New Roman"/>
            <w:szCs w:val="24"/>
          </w:rPr>
          <w:t>.</w:t>
        </w:r>
      </w:ins>
      <w:r w:rsidRPr="0033182C">
        <w:rPr>
          <w:rFonts w:cs="Times New Roman"/>
          <w:szCs w:val="24"/>
        </w:rPr>
        <w:t xml:space="preserve"> Pengguna</w:t>
      </w:r>
      <w:ins w:id="2302" w:author="Windows User" w:date="2019-09-19T02:20:00Z">
        <w:r w:rsidRPr="0033182C">
          <w:rPr>
            <w:rFonts w:cs="Times New Roman"/>
            <w:szCs w:val="24"/>
          </w:rPr>
          <w:t xml:space="preserve"> harus masuk kedalam sistem terlebih dahulu. Setelah itu klik menu </w:t>
        </w:r>
        <w:r w:rsidRPr="0033182C">
          <w:rPr>
            <w:rFonts w:cs="Times New Roman"/>
            <w:i/>
            <w:szCs w:val="24"/>
            <w:rPrChange w:id="2303" w:author="Windows User" w:date="2019-09-19T02:21:00Z">
              <w:rPr>
                <w:rFonts w:cs="Times New Roman"/>
                <w:szCs w:val="24"/>
              </w:rPr>
            </w:rPrChange>
          </w:rPr>
          <w:t>History</w:t>
        </w:r>
      </w:ins>
      <w:ins w:id="2304" w:author="Windows User" w:date="2019-09-19T02:21:00Z">
        <w:r w:rsidRPr="0033182C">
          <w:rPr>
            <w:rFonts w:cs="Times New Roman"/>
            <w:i/>
            <w:szCs w:val="24"/>
          </w:rPr>
          <w:t xml:space="preserve"> </w:t>
        </w:r>
      </w:ins>
      <w:r w:rsidRPr="0033182C">
        <w:rPr>
          <w:rFonts w:cs="Times New Roman"/>
          <w:i/>
          <w:szCs w:val="24"/>
        </w:rPr>
        <w:t xml:space="preserve"> Tracker</w:t>
      </w:r>
      <w:ins w:id="2305" w:author="Windows User" w:date="2019-09-19T02:21:00Z">
        <w:r w:rsidRPr="0033182C">
          <w:rPr>
            <w:rFonts w:cs="Times New Roman"/>
            <w:szCs w:val="24"/>
          </w:rPr>
          <w:t xml:space="preserve">, maka akan </w:t>
        </w:r>
      </w:ins>
      <w:r w:rsidRPr="0033182C">
        <w:rPr>
          <w:rFonts w:cs="Times New Roman"/>
          <w:szCs w:val="24"/>
        </w:rPr>
        <w:t>menampilakn</w:t>
      </w:r>
      <w:ins w:id="2306" w:author="Windows User" w:date="2019-09-19T02:21:00Z">
        <w:r w:rsidRPr="0033182C">
          <w:rPr>
            <w:rFonts w:cs="Times New Roman"/>
            <w:szCs w:val="24"/>
          </w:rPr>
          <w:t xml:space="preserve"> </w:t>
        </w:r>
        <w:r w:rsidR="001117F6" w:rsidRPr="0033182C">
          <w:rPr>
            <w:rFonts w:cs="Times New Roman"/>
            <w:szCs w:val="24"/>
          </w:rPr>
          <w:t xml:space="preserve">tabel </w:t>
        </w:r>
      </w:ins>
      <w:r w:rsidR="001117F6" w:rsidRPr="0033182C">
        <w:rPr>
          <w:rFonts w:cs="Times New Roman"/>
          <w:szCs w:val="24"/>
        </w:rPr>
        <w:t xml:space="preserve">sudut yang pernah dilalui </w:t>
      </w:r>
      <w:r w:rsidR="001117F6" w:rsidRPr="0033182C">
        <w:rPr>
          <w:rFonts w:cs="Times New Roman"/>
          <w:i/>
          <w:szCs w:val="24"/>
        </w:rPr>
        <w:t>tracker</w:t>
      </w:r>
      <w:ins w:id="2307" w:author="Windows User" w:date="2019-09-19T02:21:00Z">
        <w:r w:rsidRPr="0033182C">
          <w:rPr>
            <w:rFonts w:cs="Times New Roman"/>
            <w:szCs w:val="24"/>
          </w:rPr>
          <w:t xml:space="preserve"> pada waktu tertentu. </w:t>
        </w:r>
      </w:ins>
      <w:r w:rsidRPr="0033182C">
        <w:rPr>
          <w:rFonts w:cs="Times New Roman"/>
          <w:i/>
          <w:szCs w:val="24"/>
        </w:rPr>
        <w:t>User interface</w:t>
      </w:r>
      <w:ins w:id="2308" w:author="Windows User" w:date="2019-09-19T01:55:00Z">
        <w:r w:rsidRPr="0033182C">
          <w:rPr>
            <w:rFonts w:cs="Times New Roman"/>
            <w:i/>
            <w:szCs w:val="24"/>
          </w:rPr>
          <w:t xml:space="preserve"> </w:t>
        </w:r>
      </w:ins>
      <w:r w:rsidRPr="0033182C">
        <w:rPr>
          <w:rFonts w:cs="Times New Roman"/>
          <w:i/>
          <w:szCs w:val="24"/>
        </w:rPr>
        <w:t xml:space="preserve">history tracker </w:t>
      </w:r>
      <w:ins w:id="2309" w:author="Windows User" w:date="2019-09-19T02:16:00Z">
        <w:r w:rsidRPr="0033182C">
          <w:rPr>
            <w:rFonts w:cs="Times New Roman"/>
            <w:szCs w:val="24"/>
          </w:rPr>
          <w:t>dapat dilihat pada</w:t>
        </w:r>
      </w:ins>
      <w:r w:rsidR="00EE7D0E" w:rsidRPr="0033182C">
        <w:rPr>
          <w:rFonts w:cs="Times New Roman"/>
          <w:szCs w:val="24"/>
        </w:rPr>
        <w:t xml:space="preserve"> </w:t>
      </w:r>
      <w:r w:rsidR="00EE7D0E" w:rsidRPr="0033182C">
        <w:rPr>
          <w:rFonts w:cs="Times New Roman"/>
        </w:rPr>
        <w:t xml:space="preserve">lampiran Gambar D.5. </w:t>
      </w:r>
    </w:p>
    <w:p w14:paraId="50D8BCFC" w14:textId="28D58C65" w:rsidR="00503309" w:rsidRPr="0033182C" w:rsidRDefault="007D707A" w:rsidP="00503309">
      <w:pPr>
        <w:pStyle w:val="Heading3"/>
        <w:rPr>
          <w:rFonts w:cs="Times New Roman"/>
        </w:rPr>
      </w:pPr>
      <w:bookmarkStart w:id="2310" w:name="_Toc23880405"/>
      <w:r w:rsidRPr="0033182C">
        <w:rPr>
          <w:rFonts w:cs="Times New Roman"/>
          <w:i/>
        </w:rPr>
        <w:t xml:space="preserve">User Interface </w:t>
      </w:r>
      <w:r w:rsidR="00503309" w:rsidRPr="0033182C">
        <w:rPr>
          <w:rFonts w:cs="Times New Roman"/>
          <w:i/>
        </w:rPr>
        <w:t xml:space="preserve">History </w:t>
      </w:r>
      <w:r w:rsidR="00503309" w:rsidRPr="0033182C">
        <w:rPr>
          <w:rFonts w:cs="Times New Roman"/>
        </w:rPr>
        <w:t>Aktuator</w:t>
      </w:r>
      <w:bookmarkEnd w:id="2310"/>
    </w:p>
    <w:p w14:paraId="4F073033" w14:textId="6F48DD3E"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history log in</w:t>
      </w:r>
      <w:r w:rsidRPr="0033182C">
        <w:rPr>
          <w:rFonts w:cs="Times New Roman"/>
        </w:rPr>
        <w:t xml:space="preserve"> menggambarkan desain tampilan </w:t>
      </w:r>
      <w:ins w:id="2311" w:author="Windows User" w:date="2019-09-19T01:55:00Z">
        <w:r w:rsidRPr="0033182C">
          <w:rPr>
            <w:rFonts w:cs="Times New Roman"/>
            <w:szCs w:val="24"/>
          </w:rPr>
          <w:t>untuk</w:t>
        </w:r>
      </w:ins>
      <w:ins w:id="2312" w:author="Windows User" w:date="2019-09-19T02:06:00Z">
        <w:r w:rsidRPr="0033182C">
          <w:rPr>
            <w:rFonts w:cs="Times New Roman"/>
            <w:szCs w:val="24"/>
          </w:rPr>
          <w:t xml:space="preserve"> </w:t>
        </w:r>
      </w:ins>
      <w:r w:rsidRPr="0033182C">
        <w:rPr>
          <w:rFonts w:cs="Times New Roman"/>
          <w:szCs w:val="24"/>
        </w:rPr>
        <w:t xml:space="preserve">menampilkan data </w:t>
      </w:r>
      <w:r w:rsidRPr="0033182C">
        <w:rPr>
          <w:rFonts w:cs="Times New Roman"/>
          <w:i/>
          <w:szCs w:val="24"/>
        </w:rPr>
        <w:t>history log in</w:t>
      </w:r>
      <w:ins w:id="2313" w:author="Windows User" w:date="2019-09-19T01:55:00Z">
        <w:r w:rsidRPr="0033182C">
          <w:rPr>
            <w:rFonts w:cs="Times New Roman"/>
            <w:szCs w:val="24"/>
          </w:rPr>
          <w:t>.</w:t>
        </w:r>
      </w:ins>
      <w:ins w:id="2314" w:author="Windows User" w:date="2019-09-19T02:09:00Z">
        <w:r w:rsidRPr="0033182C">
          <w:rPr>
            <w:rFonts w:cs="Times New Roman"/>
            <w:szCs w:val="24"/>
          </w:rPr>
          <w:t xml:space="preserve"> </w:t>
        </w:r>
      </w:ins>
      <w:ins w:id="2315" w:author="Windows User" w:date="2019-09-19T02:16:00Z">
        <w:r w:rsidRPr="0033182C">
          <w:rPr>
            <w:rFonts w:cs="Times New Roman"/>
            <w:szCs w:val="24"/>
          </w:rPr>
          <w:t xml:space="preserve">Fitur untuk melihat </w:t>
        </w:r>
      </w:ins>
      <w:r w:rsidRPr="0033182C">
        <w:rPr>
          <w:rFonts w:cs="Times New Roman"/>
          <w:szCs w:val="24"/>
        </w:rPr>
        <w:t xml:space="preserve">data </w:t>
      </w:r>
      <w:ins w:id="2316" w:author="Windows User" w:date="2019-09-19T02:16:00Z">
        <w:r w:rsidRPr="0033182C">
          <w:rPr>
            <w:rFonts w:cs="Times New Roman"/>
            <w:i/>
            <w:szCs w:val="24"/>
          </w:rPr>
          <w:t xml:space="preserve">history </w:t>
        </w:r>
      </w:ins>
      <w:r w:rsidRPr="0033182C">
        <w:rPr>
          <w:rFonts w:cs="Times New Roman"/>
          <w:szCs w:val="24"/>
        </w:rPr>
        <w:t>aktuator</w:t>
      </w:r>
      <w:r w:rsidRPr="0033182C">
        <w:rPr>
          <w:rFonts w:cs="Times New Roman"/>
          <w:i/>
          <w:szCs w:val="24"/>
        </w:rPr>
        <w:t xml:space="preserve"> </w:t>
      </w:r>
      <w:ins w:id="2317" w:author="Windows User" w:date="2019-09-19T02:16:00Z">
        <w:r w:rsidRPr="0033182C">
          <w:rPr>
            <w:rFonts w:cs="Times New Roman"/>
            <w:szCs w:val="24"/>
          </w:rPr>
          <w:t xml:space="preserve"> bisa dilakukan oleh </w:t>
        </w:r>
      </w:ins>
      <w:r w:rsidRPr="0033182C">
        <w:rPr>
          <w:rFonts w:cs="Times New Roman"/>
          <w:szCs w:val="24"/>
        </w:rPr>
        <w:t>semua pengguna</w:t>
      </w:r>
      <w:ins w:id="2318" w:author="Windows User" w:date="2019-09-19T02:16:00Z">
        <w:r w:rsidRPr="0033182C">
          <w:rPr>
            <w:rFonts w:cs="Times New Roman"/>
            <w:szCs w:val="24"/>
          </w:rPr>
          <w:t>.</w:t>
        </w:r>
      </w:ins>
      <w:r w:rsidRPr="0033182C">
        <w:rPr>
          <w:rFonts w:cs="Times New Roman"/>
          <w:szCs w:val="24"/>
        </w:rPr>
        <w:t xml:space="preserve"> Pengguna</w:t>
      </w:r>
      <w:ins w:id="2319" w:author="Windows User" w:date="2019-09-19T02:20:00Z">
        <w:r w:rsidRPr="0033182C">
          <w:rPr>
            <w:rFonts w:cs="Times New Roman"/>
            <w:szCs w:val="24"/>
          </w:rPr>
          <w:t xml:space="preserve"> harus masuk kedalam sistem terlebih dahulu. Setelah itu klik menu </w:t>
        </w:r>
      </w:ins>
      <w:r w:rsidR="007D707A" w:rsidRPr="0033182C">
        <w:rPr>
          <w:rFonts w:cs="Times New Roman"/>
          <w:i/>
          <w:szCs w:val="24"/>
        </w:rPr>
        <w:t>h</w:t>
      </w:r>
      <w:ins w:id="2320" w:author="Windows User" w:date="2019-09-19T02:20:00Z">
        <w:r w:rsidRPr="0033182C">
          <w:rPr>
            <w:rFonts w:cs="Times New Roman"/>
            <w:i/>
            <w:szCs w:val="24"/>
            <w:rPrChange w:id="2321" w:author="Windows User" w:date="2019-09-19T02:21:00Z">
              <w:rPr>
                <w:rFonts w:cs="Times New Roman"/>
                <w:szCs w:val="24"/>
              </w:rPr>
            </w:rPrChange>
          </w:rPr>
          <w:t>istory</w:t>
        </w:r>
      </w:ins>
      <w:ins w:id="2322" w:author="Windows User" w:date="2019-09-19T02:21:00Z">
        <w:r w:rsidRPr="0033182C">
          <w:rPr>
            <w:rFonts w:cs="Times New Roman"/>
            <w:i/>
            <w:szCs w:val="24"/>
          </w:rPr>
          <w:t xml:space="preserve"> </w:t>
        </w:r>
      </w:ins>
      <w:r w:rsidR="007D707A" w:rsidRPr="0033182C">
        <w:rPr>
          <w:rFonts w:cs="Times New Roman"/>
          <w:szCs w:val="24"/>
        </w:rPr>
        <w:t>aktuator</w:t>
      </w:r>
      <w:ins w:id="2323" w:author="Windows User" w:date="2019-09-19T02:21:00Z">
        <w:r w:rsidRPr="0033182C">
          <w:rPr>
            <w:rFonts w:cs="Times New Roman"/>
            <w:szCs w:val="24"/>
          </w:rPr>
          <w:t xml:space="preserve">, maka akan </w:t>
        </w:r>
      </w:ins>
      <w:r w:rsidRPr="0033182C">
        <w:rPr>
          <w:rFonts w:cs="Times New Roman"/>
          <w:szCs w:val="24"/>
        </w:rPr>
        <w:t>menampilakn</w:t>
      </w:r>
      <w:ins w:id="2324" w:author="Windows User" w:date="2019-09-19T02:21:00Z">
        <w:r w:rsidRPr="0033182C">
          <w:rPr>
            <w:rFonts w:cs="Times New Roman"/>
            <w:szCs w:val="24"/>
          </w:rPr>
          <w:t xml:space="preserve"> tabel </w:t>
        </w:r>
      </w:ins>
      <w:r w:rsidR="001117F6" w:rsidRPr="0033182C">
        <w:rPr>
          <w:rFonts w:cs="Times New Roman"/>
          <w:szCs w:val="24"/>
        </w:rPr>
        <w:t xml:space="preserve">sudut yang pernah dilalui aktuator </w:t>
      </w:r>
      <w:ins w:id="2325" w:author="Windows User" w:date="2019-09-19T02:21:00Z">
        <w:r w:rsidRPr="0033182C">
          <w:rPr>
            <w:rFonts w:cs="Times New Roman"/>
            <w:szCs w:val="24"/>
          </w:rPr>
          <w:t xml:space="preserve">pada waktu tertentu. </w:t>
        </w:r>
      </w:ins>
      <w:r w:rsidRPr="0033182C">
        <w:rPr>
          <w:rFonts w:cs="Times New Roman"/>
          <w:i/>
          <w:szCs w:val="24"/>
        </w:rPr>
        <w:t>User interface</w:t>
      </w:r>
      <w:ins w:id="2326" w:author="Windows User" w:date="2019-09-19T01:55:00Z">
        <w:r w:rsidRPr="0033182C">
          <w:rPr>
            <w:rFonts w:cs="Times New Roman"/>
            <w:i/>
            <w:szCs w:val="24"/>
          </w:rPr>
          <w:t xml:space="preserve"> </w:t>
        </w:r>
      </w:ins>
      <w:r w:rsidRPr="0033182C">
        <w:rPr>
          <w:rFonts w:cs="Times New Roman"/>
          <w:i/>
          <w:szCs w:val="24"/>
        </w:rPr>
        <w:t xml:space="preserve">history </w:t>
      </w:r>
      <w:r w:rsidR="007D707A" w:rsidRPr="0033182C">
        <w:rPr>
          <w:rFonts w:cs="Times New Roman"/>
          <w:szCs w:val="24"/>
        </w:rPr>
        <w:t>aktuator</w:t>
      </w:r>
      <w:r w:rsidRPr="0033182C">
        <w:rPr>
          <w:rFonts w:cs="Times New Roman"/>
          <w:i/>
          <w:szCs w:val="24"/>
        </w:rPr>
        <w:t xml:space="preserve"> </w:t>
      </w:r>
      <w:ins w:id="2327" w:author="Windows User" w:date="2019-09-19T02:16:00Z">
        <w:r w:rsidRPr="0033182C">
          <w:rPr>
            <w:rFonts w:cs="Times New Roman"/>
            <w:szCs w:val="24"/>
          </w:rPr>
          <w:t>dapat dilihat pada</w:t>
        </w:r>
      </w:ins>
      <w:r w:rsidR="00EE7D0E" w:rsidRPr="0033182C">
        <w:rPr>
          <w:rFonts w:cs="Times New Roman"/>
          <w:szCs w:val="24"/>
        </w:rPr>
        <w:t xml:space="preserve"> </w:t>
      </w:r>
      <w:r w:rsidR="00EE7D0E" w:rsidRPr="0033182C">
        <w:rPr>
          <w:rFonts w:cs="Times New Roman"/>
        </w:rPr>
        <w:t xml:space="preserve">lampiran Gambar D.6. </w:t>
      </w:r>
    </w:p>
    <w:p w14:paraId="37FC8170" w14:textId="2A99F821" w:rsidR="00503309" w:rsidRPr="0033182C" w:rsidRDefault="007D707A" w:rsidP="00503309">
      <w:pPr>
        <w:pStyle w:val="Heading3"/>
        <w:rPr>
          <w:rFonts w:cs="Times New Roman"/>
        </w:rPr>
      </w:pPr>
      <w:bookmarkStart w:id="2328" w:name="_Toc23880406"/>
      <w:r w:rsidRPr="0033182C">
        <w:rPr>
          <w:rFonts w:cs="Times New Roman"/>
          <w:i/>
        </w:rPr>
        <w:t xml:space="preserve">User Interface </w:t>
      </w:r>
      <w:r w:rsidRPr="0033182C">
        <w:rPr>
          <w:rFonts w:cs="Times New Roman"/>
        </w:rPr>
        <w:t>Grafik Sensor</w:t>
      </w:r>
      <w:bookmarkEnd w:id="2328"/>
    </w:p>
    <w:p w14:paraId="6CFE67FF" w14:textId="1AF97E01"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007D707A" w:rsidRPr="0033182C">
        <w:rPr>
          <w:rFonts w:cs="Times New Roman"/>
        </w:rPr>
        <w:t>grafik sensor</w:t>
      </w:r>
      <w:r w:rsidRPr="0033182C">
        <w:rPr>
          <w:rFonts w:cs="Times New Roman"/>
        </w:rPr>
        <w:t xml:space="preserve"> menggambarkan desain tampilan </w:t>
      </w:r>
      <w:ins w:id="2329" w:author="Windows User" w:date="2019-09-19T01:55:00Z">
        <w:r w:rsidRPr="0033182C">
          <w:rPr>
            <w:rFonts w:cs="Times New Roman"/>
            <w:szCs w:val="24"/>
          </w:rPr>
          <w:t>untuk</w:t>
        </w:r>
      </w:ins>
      <w:ins w:id="2330" w:author="Windows User" w:date="2019-09-19T02:06:00Z">
        <w:r w:rsidRPr="0033182C">
          <w:rPr>
            <w:rFonts w:cs="Times New Roman"/>
            <w:szCs w:val="24"/>
          </w:rPr>
          <w:t xml:space="preserve"> </w:t>
        </w:r>
      </w:ins>
      <w:r w:rsidRPr="0033182C">
        <w:rPr>
          <w:rFonts w:cs="Times New Roman"/>
          <w:szCs w:val="24"/>
        </w:rPr>
        <w:t xml:space="preserve">menampilkan data </w:t>
      </w:r>
      <w:r w:rsidR="007D707A" w:rsidRPr="0033182C">
        <w:rPr>
          <w:rFonts w:cs="Times New Roman"/>
        </w:rPr>
        <w:t xml:space="preserve">grafik sensor </w:t>
      </w:r>
      <w:ins w:id="2331" w:author="Windows User" w:date="2019-09-19T02:16:00Z">
        <w:r w:rsidRPr="0033182C">
          <w:rPr>
            <w:rFonts w:cs="Times New Roman"/>
            <w:szCs w:val="24"/>
          </w:rPr>
          <w:t xml:space="preserve">Fitur untuk melihat </w:t>
        </w:r>
      </w:ins>
      <w:r w:rsidRPr="0033182C">
        <w:rPr>
          <w:rFonts w:cs="Times New Roman"/>
          <w:szCs w:val="24"/>
        </w:rPr>
        <w:t xml:space="preserve">data </w:t>
      </w:r>
      <w:r w:rsidR="007D707A" w:rsidRPr="0033182C">
        <w:rPr>
          <w:rFonts w:cs="Times New Roman"/>
        </w:rPr>
        <w:t xml:space="preserve">grafik sensor </w:t>
      </w:r>
      <w:ins w:id="2332" w:author="Windows User" w:date="2019-09-19T02:16:00Z">
        <w:r w:rsidRPr="0033182C">
          <w:rPr>
            <w:rFonts w:cs="Times New Roman"/>
            <w:szCs w:val="24"/>
          </w:rPr>
          <w:t xml:space="preserve">bisa dilakukan oleh </w:t>
        </w:r>
      </w:ins>
      <w:r w:rsidRPr="0033182C">
        <w:rPr>
          <w:rFonts w:cs="Times New Roman"/>
          <w:szCs w:val="24"/>
        </w:rPr>
        <w:t>semua pengguna</w:t>
      </w:r>
      <w:ins w:id="2333" w:author="Windows User" w:date="2019-09-19T02:16:00Z">
        <w:r w:rsidRPr="0033182C">
          <w:rPr>
            <w:rFonts w:cs="Times New Roman"/>
            <w:szCs w:val="24"/>
          </w:rPr>
          <w:t>.</w:t>
        </w:r>
      </w:ins>
      <w:r w:rsidRPr="0033182C">
        <w:rPr>
          <w:rFonts w:cs="Times New Roman"/>
          <w:szCs w:val="24"/>
        </w:rPr>
        <w:t xml:space="preserve"> Pengguna</w:t>
      </w:r>
      <w:ins w:id="2334" w:author="Windows User" w:date="2019-09-19T02:20:00Z">
        <w:r w:rsidRPr="0033182C">
          <w:rPr>
            <w:rFonts w:cs="Times New Roman"/>
            <w:szCs w:val="24"/>
          </w:rPr>
          <w:t xml:space="preserve"> harus masuk kedalam sistem terlebih dahulu. Setelah itu klik menu </w:t>
        </w:r>
      </w:ins>
      <w:r w:rsidR="007D707A" w:rsidRPr="0033182C">
        <w:rPr>
          <w:rFonts w:cs="Times New Roman"/>
          <w:szCs w:val="24"/>
        </w:rPr>
        <w:t xml:space="preserve">grafik pilih </w:t>
      </w:r>
      <w:r w:rsidR="007D707A" w:rsidRPr="0033182C">
        <w:rPr>
          <w:rFonts w:cs="Times New Roman"/>
        </w:rPr>
        <w:t>grafik sensor</w:t>
      </w:r>
      <w:ins w:id="2335" w:author="Windows User" w:date="2019-09-19T02:21:00Z">
        <w:r w:rsidRPr="0033182C">
          <w:rPr>
            <w:rFonts w:cs="Times New Roman"/>
            <w:szCs w:val="24"/>
          </w:rPr>
          <w:t xml:space="preserve">, maka akan </w:t>
        </w:r>
      </w:ins>
      <w:r w:rsidRPr="0033182C">
        <w:rPr>
          <w:rFonts w:cs="Times New Roman"/>
          <w:szCs w:val="24"/>
        </w:rPr>
        <w:t>menampilakn</w:t>
      </w:r>
      <w:ins w:id="2336" w:author="Windows User" w:date="2019-09-19T02:21:00Z">
        <w:r w:rsidRPr="0033182C">
          <w:rPr>
            <w:rFonts w:cs="Times New Roman"/>
            <w:szCs w:val="24"/>
          </w:rPr>
          <w:t xml:space="preserve"> </w:t>
        </w:r>
      </w:ins>
      <w:r w:rsidR="001117F6" w:rsidRPr="0033182C">
        <w:rPr>
          <w:rFonts w:cs="Times New Roman"/>
          <w:szCs w:val="24"/>
        </w:rPr>
        <w:t xml:space="preserve">grafik sensor secara </w:t>
      </w:r>
      <w:r w:rsidR="001117F6" w:rsidRPr="0033182C">
        <w:rPr>
          <w:rFonts w:cs="Times New Roman"/>
          <w:i/>
          <w:szCs w:val="24"/>
        </w:rPr>
        <w:t>realtime</w:t>
      </w:r>
      <w:ins w:id="2337" w:author="Windows User" w:date="2019-09-19T02:21:00Z">
        <w:r w:rsidRPr="0033182C">
          <w:rPr>
            <w:rFonts w:cs="Times New Roman"/>
            <w:szCs w:val="24"/>
          </w:rPr>
          <w:t xml:space="preserve">. </w:t>
        </w:r>
      </w:ins>
      <w:r w:rsidRPr="0033182C">
        <w:rPr>
          <w:rFonts w:cs="Times New Roman"/>
          <w:i/>
          <w:szCs w:val="24"/>
        </w:rPr>
        <w:t>User interface</w:t>
      </w:r>
      <w:ins w:id="2338" w:author="Windows User" w:date="2019-09-19T01:55:00Z">
        <w:r w:rsidRPr="0033182C">
          <w:rPr>
            <w:rFonts w:cs="Times New Roman"/>
            <w:i/>
            <w:szCs w:val="24"/>
          </w:rPr>
          <w:t xml:space="preserve"> </w:t>
        </w:r>
      </w:ins>
      <w:r w:rsidR="007D707A" w:rsidRPr="0033182C">
        <w:rPr>
          <w:rFonts w:cs="Times New Roman"/>
        </w:rPr>
        <w:t xml:space="preserve">grafik sensor </w:t>
      </w:r>
      <w:ins w:id="2339" w:author="Windows User" w:date="2019-09-19T02:16:00Z">
        <w:r w:rsidRPr="0033182C">
          <w:rPr>
            <w:rFonts w:cs="Times New Roman"/>
            <w:szCs w:val="24"/>
          </w:rPr>
          <w:t>dapat dilihat pada</w:t>
        </w:r>
      </w:ins>
      <w:r w:rsidR="00EE7D0E" w:rsidRPr="0033182C">
        <w:rPr>
          <w:rFonts w:cs="Times New Roman"/>
          <w:szCs w:val="24"/>
        </w:rPr>
        <w:t xml:space="preserve"> </w:t>
      </w:r>
      <w:r w:rsidR="00EE7D0E" w:rsidRPr="0033182C">
        <w:rPr>
          <w:rFonts w:cs="Times New Roman"/>
        </w:rPr>
        <w:t xml:space="preserve">lampiran Gambar D.7. </w:t>
      </w:r>
    </w:p>
    <w:p w14:paraId="0E5AD0C4" w14:textId="4F81D1DA" w:rsidR="00503309" w:rsidRPr="0033182C" w:rsidRDefault="001117F6" w:rsidP="00503309">
      <w:pPr>
        <w:pStyle w:val="Heading3"/>
        <w:rPr>
          <w:rFonts w:cs="Times New Roman"/>
        </w:rPr>
      </w:pPr>
      <w:bookmarkStart w:id="2340" w:name="_Toc23880407"/>
      <w:r w:rsidRPr="0033182C">
        <w:rPr>
          <w:rFonts w:cs="Times New Roman"/>
          <w:i/>
        </w:rPr>
        <w:t>User Interface</w:t>
      </w:r>
      <w:r w:rsidR="007D707A" w:rsidRPr="0033182C">
        <w:rPr>
          <w:rFonts w:cs="Times New Roman"/>
        </w:rPr>
        <w:t xml:space="preserve"> Nilai </w:t>
      </w:r>
      <w:r w:rsidR="007D707A" w:rsidRPr="0033182C">
        <w:rPr>
          <w:rFonts w:cs="Times New Roman"/>
          <w:i/>
        </w:rPr>
        <w:t>Setpoint</w:t>
      </w:r>
      <w:bookmarkEnd w:id="2340"/>
    </w:p>
    <w:p w14:paraId="4D07B6D6" w14:textId="165C542A"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001117F6" w:rsidRPr="0033182C">
        <w:rPr>
          <w:rFonts w:cs="Times New Roman"/>
        </w:rPr>
        <w:t>ini</w:t>
      </w:r>
      <w:r w:rsidRPr="0033182C">
        <w:rPr>
          <w:rFonts w:cs="Times New Roman"/>
        </w:rPr>
        <w:t xml:space="preserve"> menggambarkan desain tampilan </w:t>
      </w:r>
      <w:ins w:id="2341" w:author="Windows User" w:date="2019-09-19T01:55:00Z">
        <w:r w:rsidRPr="0033182C">
          <w:rPr>
            <w:rFonts w:cs="Times New Roman"/>
            <w:szCs w:val="24"/>
          </w:rPr>
          <w:t>untuk</w:t>
        </w:r>
      </w:ins>
      <w:ins w:id="2342" w:author="Windows User" w:date="2019-09-19T02:06:00Z">
        <w:r w:rsidRPr="0033182C">
          <w:rPr>
            <w:rFonts w:cs="Times New Roman"/>
            <w:szCs w:val="24"/>
          </w:rPr>
          <w:t xml:space="preserve"> </w:t>
        </w:r>
      </w:ins>
      <w:r w:rsidRPr="0033182C">
        <w:rPr>
          <w:rFonts w:cs="Times New Roman"/>
          <w:szCs w:val="24"/>
        </w:rPr>
        <w:t xml:space="preserve">menampilkan data </w:t>
      </w:r>
      <w:r w:rsidR="001117F6" w:rsidRPr="0033182C">
        <w:rPr>
          <w:rFonts w:cs="Times New Roman"/>
          <w:szCs w:val="24"/>
        </w:rPr>
        <w:t xml:space="preserve">nilai </w:t>
      </w:r>
      <w:r w:rsidR="001117F6" w:rsidRPr="0033182C">
        <w:rPr>
          <w:rFonts w:cs="Times New Roman"/>
          <w:i/>
          <w:szCs w:val="24"/>
        </w:rPr>
        <w:t>setpoint</w:t>
      </w:r>
      <w:ins w:id="2343" w:author="Windows User" w:date="2019-09-19T01:55:00Z">
        <w:r w:rsidRPr="0033182C">
          <w:rPr>
            <w:rFonts w:cs="Times New Roman"/>
            <w:szCs w:val="24"/>
          </w:rPr>
          <w:t>.</w:t>
        </w:r>
      </w:ins>
      <w:ins w:id="2344" w:author="Windows User" w:date="2019-09-19T02:09:00Z">
        <w:r w:rsidRPr="0033182C">
          <w:rPr>
            <w:rFonts w:cs="Times New Roman"/>
            <w:szCs w:val="24"/>
          </w:rPr>
          <w:t xml:space="preserve"> </w:t>
        </w:r>
      </w:ins>
      <w:ins w:id="2345" w:author="Windows User" w:date="2019-09-19T02:16:00Z">
        <w:r w:rsidRPr="0033182C">
          <w:rPr>
            <w:rFonts w:cs="Times New Roman"/>
            <w:szCs w:val="24"/>
          </w:rPr>
          <w:t xml:space="preserve">Fitur untuk melihat </w:t>
        </w:r>
      </w:ins>
      <w:r w:rsidRPr="0033182C">
        <w:rPr>
          <w:rFonts w:cs="Times New Roman"/>
          <w:szCs w:val="24"/>
        </w:rPr>
        <w:t xml:space="preserve">data </w:t>
      </w:r>
      <w:r w:rsidR="001117F6" w:rsidRPr="0033182C">
        <w:rPr>
          <w:rFonts w:cs="Times New Roman"/>
          <w:szCs w:val="24"/>
        </w:rPr>
        <w:t xml:space="preserve">nilai </w:t>
      </w:r>
      <w:r w:rsidR="001117F6" w:rsidRPr="0033182C">
        <w:rPr>
          <w:rFonts w:cs="Times New Roman"/>
          <w:i/>
          <w:szCs w:val="24"/>
        </w:rPr>
        <w:t>setpoint</w:t>
      </w:r>
      <w:r w:rsidR="001117F6" w:rsidRPr="0033182C">
        <w:rPr>
          <w:rFonts w:cs="Times New Roman"/>
          <w:szCs w:val="24"/>
        </w:rPr>
        <w:t xml:space="preserve"> </w:t>
      </w:r>
      <w:ins w:id="2346" w:author="Windows User" w:date="2019-09-19T02:16:00Z">
        <w:r w:rsidRPr="0033182C">
          <w:rPr>
            <w:rFonts w:cs="Times New Roman"/>
            <w:szCs w:val="24"/>
          </w:rPr>
          <w:t xml:space="preserve">bisa dilakukan oleh </w:t>
        </w:r>
      </w:ins>
      <w:r w:rsidRPr="0033182C">
        <w:rPr>
          <w:rFonts w:cs="Times New Roman"/>
          <w:szCs w:val="24"/>
        </w:rPr>
        <w:t xml:space="preserve">semua </w:t>
      </w:r>
      <w:r w:rsidRPr="0033182C">
        <w:rPr>
          <w:rFonts w:cs="Times New Roman"/>
          <w:szCs w:val="24"/>
        </w:rPr>
        <w:lastRenderedPageBreak/>
        <w:t>pengguna</w:t>
      </w:r>
      <w:ins w:id="2347" w:author="Windows User" w:date="2019-09-19T02:16:00Z">
        <w:r w:rsidRPr="0033182C">
          <w:rPr>
            <w:rFonts w:cs="Times New Roman"/>
            <w:szCs w:val="24"/>
          </w:rPr>
          <w:t>.</w:t>
        </w:r>
      </w:ins>
      <w:r w:rsidRPr="0033182C">
        <w:rPr>
          <w:rFonts w:cs="Times New Roman"/>
          <w:szCs w:val="24"/>
        </w:rPr>
        <w:t xml:space="preserve"> Pengguna</w:t>
      </w:r>
      <w:ins w:id="2348" w:author="Windows User" w:date="2019-09-19T02:20:00Z">
        <w:r w:rsidRPr="0033182C">
          <w:rPr>
            <w:rFonts w:cs="Times New Roman"/>
            <w:szCs w:val="24"/>
          </w:rPr>
          <w:t xml:space="preserve"> harus masuk kedalam sistem terlebih dahulu. Setelah itu klik menu </w:t>
        </w:r>
      </w:ins>
      <w:r w:rsidR="001117F6" w:rsidRPr="0033182C">
        <w:rPr>
          <w:rFonts w:cs="Times New Roman"/>
          <w:szCs w:val="24"/>
        </w:rPr>
        <w:t xml:space="preserve">nilai </w:t>
      </w:r>
      <w:r w:rsidR="001117F6" w:rsidRPr="0033182C">
        <w:rPr>
          <w:rFonts w:cs="Times New Roman"/>
          <w:i/>
          <w:szCs w:val="24"/>
        </w:rPr>
        <w:t>setpoint</w:t>
      </w:r>
      <w:ins w:id="2349" w:author="Windows User" w:date="2019-09-19T02:21:00Z">
        <w:r w:rsidRPr="0033182C">
          <w:rPr>
            <w:rFonts w:cs="Times New Roman"/>
            <w:szCs w:val="24"/>
          </w:rPr>
          <w:t xml:space="preserve">, maka akan </w:t>
        </w:r>
      </w:ins>
      <w:r w:rsidR="001117F6" w:rsidRPr="0033182C">
        <w:rPr>
          <w:rFonts w:cs="Times New Roman"/>
          <w:szCs w:val="24"/>
        </w:rPr>
        <w:t>menampilakan nilai setpoint yang digunakan saat itu</w:t>
      </w:r>
      <w:ins w:id="2350" w:author="Windows User" w:date="2019-09-19T02:21:00Z">
        <w:r w:rsidRPr="0033182C">
          <w:rPr>
            <w:rFonts w:cs="Times New Roman"/>
            <w:szCs w:val="24"/>
          </w:rPr>
          <w:t xml:space="preserve">. </w:t>
        </w:r>
      </w:ins>
      <w:r w:rsidRPr="0033182C">
        <w:rPr>
          <w:rFonts w:cs="Times New Roman"/>
          <w:i/>
          <w:szCs w:val="24"/>
        </w:rPr>
        <w:t>User interface</w:t>
      </w:r>
      <w:ins w:id="2351" w:author="Windows User" w:date="2019-09-19T01:55:00Z">
        <w:r w:rsidRPr="0033182C">
          <w:rPr>
            <w:rFonts w:cs="Times New Roman"/>
            <w:i/>
            <w:szCs w:val="24"/>
          </w:rPr>
          <w:t xml:space="preserve"> </w:t>
        </w:r>
      </w:ins>
      <w:r w:rsidR="001117F6" w:rsidRPr="0033182C">
        <w:rPr>
          <w:rFonts w:cs="Times New Roman"/>
          <w:szCs w:val="24"/>
        </w:rPr>
        <w:t xml:space="preserve">niali </w:t>
      </w:r>
      <w:r w:rsidR="001117F6" w:rsidRPr="0033182C">
        <w:rPr>
          <w:rFonts w:cs="Times New Roman"/>
          <w:i/>
          <w:szCs w:val="24"/>
        </w:rPr>
        <w:t xml:space="preserve">setpoint </w:t>
      </w:r>
      <w:ins w:id="2352" w:author="Windows User" w:date="2019-09-19T02:16:00Z">
        <w:r w:rsidRPr="0033182C">
          <w:rPr>
            <w:rFonts w:cs="Times New Roman"/>
            <w:szCs w:val="24"/>
          </w:rPr>
          <w:t>dapat dilihat pada</w:t>
        </w:r>
      </w:ins>
      <w:r w:rsidR="00EE7D0E" w:rsidRPr="0033182C">
        <w:rPr>
          <w:rFonts w:cs="Times New Roman"/>
          <w:szCs w:val="24"/>
        </w:rPr>
        <w:t xml:space="preserve"> </w:t>
      </w:r>
      <w:r w:rsidR="00EE7D0E" w:rsidRPr="0033182C">
        <w:rPr>
          <w:rFonts w:cs="Times New Roman"/>
        </w:rPr>
        <w:t>lampiran Gambar D.8.</w:t>
      </w:r>
    </w:p>
    <w:p w14:paraId="7C74CBB0" w14:textId="425E1426" w:rsidR="00503309" w:rsidRPr="0033182C" w:rsidRDefault="007D707A" w:rsidP="00503309">
      <w:pPr>
        <w:pStyle w:val="Heading3"/>
        <w:rPr>
          <w:rFonts w:cs="Times New Roman"/>
        </w:rPr>
      </w:pPr>
      <w:bookmarkStart w:id="2353" w:name="_Toc23880408"/>
      <w:r w:rsidRPr="0033182C">
        <w:rPr>
          <w:rFonts w:cs="Times New Roman"/>
          <w:i/>
        </w:rPr>
        <w:t xml:space="preserve">User Interface </w:t>
      </w:r>
      <w:r w:rsidR="00503309" w:rsidRPr="0033182C">
        <w:rPr>
          <w:rFonts w:cs="Times New Roman"/>
        </w:rPr>
        <w:t>Grafik</w:t>
      </w:r>
      <w:r w:rsidR="00503309" w:rsidRPr="0033182C">
        <w:rPr>
          <w:rFonts w:cs="Times New Roman"/>
          <w:i/>
        </w:rPr>
        <w:t xml:space="preserve"> Tracker</w:t>
      </w:r>
      <w:bookmarkEnd w:id="2353"/>
    </w:p>
    <w:p w14:paraId="7EEBE8C6" w14:textId="51A13F57" w:rsidR="001117F6" w:rsidRPr="0033182C" w:rsidRDefault="001117F6" w:rsidP="001117F6">
      <w:pPr>
        <w:ind w:firstLine="567"/>
        <w:rPr>
          <w:rFonts w:cs="Times New Roman"/>
          <w:szCs w:val="24"/>
        </w:rPr>
      </w:pPr>
      <w:r w:rsidRPr="0033182C">
        <w:rPr>
          <w:rFonts w:cs="Times New Roman"/>
          <w:i/>
        </w:rPr>
        <w:t>User Interface</w:t>
      </w:r>
      <w:r w:rsidRPr="0033182C">
        <w:rPr>
          <w:rFonts w:cs="Times New Roman"/>
        </w:rPr>
        <w:t xml:space="preserve"> grafik </w:t>
      </w:r>
      <w:r w:rsidRPr="0033182C">
        <w:rPr>
          <w:rFonts w:cs="Times New Roman"/>
          <w:i/>
        </w:rPr>
        <w:t>tracker</w:t>
      </w:r>
      <w:r w:rsidRPr="0033182C">
        <w:rPr>
          <w:rFonts w:cs="Times New Roman"/>
        </w:rPr>
        <w:t xml:space="preserve"> menggambarkan desain tampilan </w:t>
      </w:r>
      <w:ins w:id="2354" w:author="Windows User" w:date="2019-09-19T01:55:00Z">
        <w:r w:rsidRPr="0033182C">
          <w:rPr>
            <w:rFonts w:cs="Times New Roman"/>
            <w:szCs w:val="24"/>
          </w:rPr>
          <w:t>untuk</w:t>
        </w:r>
      </w:ins>
      <w:ins w:id="2355" w:author="Windows User" w:date="2019-09-19T02:06:00Z">
        <w:r w:rsidRPr="0033182C">
          <w:rPr>
            <w:rFonts w:cs="Times New Roman"/>
            <w:szCs w:val="24"/>
          </w:rPr>
          <w:t xml:space="preserve"> </w:t>
        </w:r>
      </w:ins>
      <w:r w:rsidRPr="0033182C">
        <w:rPr>
          <w:rFonts w:cs="Times New Roman"/>
          <w:szCs w:val="24"/>
        </w:rPr>
        <w:t xml:space="preserve">menampilkan data </w:t>
      </w:r>
      <w:r w:rsidRPr="0033182C">
        <w:rPr>
          <w:rFonts w:cs="Times New Roman"/>
        </w:rPr>
        <w:t xml:space="preserve">grafik sensor </w:t>
      </w:r>
      <w:ins w:id="2356" w:author="Windows User" w:date="2019-09-19T02:16:00Z">
        <w:r w:rsidRPr="0033182C">
          <w:rPr>
            <w:rFonts w:cs="Times New Roman"/>
            <w:szCs w:val="24"/>
          </w:rPr>
          <w:t xml:space="preserve">Fitur untuk melihat </w:t>
        </w:r>
      </w:ins>
      <w:r w:rsidRPr="0033182C">
        <w:rPr>
          <w:rFonts w:cs="Times New Roman"/>
          <w:szCs w:val="24"/>
        </w:rPr>
        <w:t xml:space="preserve">data </w:t>
      </w:r>
      <w:r w:rsidRPr="0033182C">
        <w:rPr>
          <w:rFonts w:cs="Times New Roman"/>
        </w:rPr>
        <w:t xml:space="preserve">grafik </w:t>
      </w:r>
      <w:r w:rsidRPr="0033182C">
        <w:rPr>
          <w:rFonts w:cs="Times New Roman"/>
          <w:i/>
        </w:rPr>
        <w:t>tracker</w:t>
      </w:r>
      <w:r w:rsidRPr="0033182C">
        <w:rPr>
          <w:rFonts w:cs="Times New Roman"/>
        </w:rPr>
        <w:t xml:space="preserve"> </w:t>
      </w:r>
      <w:ins w:id="2357" w:author="Windows User" w:date="2019-09-19T02:16:00Z">
        <w:r w:rsidRPr="0033182C">
          <w:rPr>
            <w:rFonts w:cs="Times New Roman"/>
            <w:szCs w:val="24"/>
          </w:rPr>
          <w:t xml:space="preserve">bisa dilakukan oleh </w:t>
        </w:r>
      </w:ins>
      <w:r w:rsidRPr="0033182C">
        <w:rPr>
          <w:rFonts w:cs="Times New Roman"/>
          <w:szCs w:val="24"/>
        </w:rPr>
        <w:t>semua pengguna</w:t>
      </w:r>
      <w:ins w:id="2358" w:author="Windows User" w:date="2019-09-19T02:16:00Z">
        <w:r w:rsidRPr="0033182C">
          <w:rPr>
            <w:rFonts w:cs="Times New Roman"/>
            <w:szCs w:val="24"/>
          </w:rPr>
          <w:t>.</w:t>
        </w:r>
      </w:ins>
      <w:r w:rsidRPr="0033182C">
        <w:rPr>
          <w:rFonts w:cs="Times New Roman"/>
          <w:szCs w:val="24"/>
        </w:rPr>
        <w:t xml:space="preserve"> Pengguna</w:t>
      </w:r>
      <w:ins w:id="2359" w:author="Windows User" w:date="2019-09-19T02:20:00Z">
        <w:r w:rsidRPr="0033182C">
          <w:rPr>
            <w:rFonts w:cs="Times New Roman"/>
            <w:szCs w:val="24"/>
          </w:rPr>
          <w:t xml:space="preserve"> harus masuk kedalam sistem terlebih dahulu. Setelah itu klik menu </w:t>
        </w:r>
      </w:ins>
      <w:r w:rsidRPr="0033182C">
        <w:rPr>
          <w:rFonts w:cs="Times New Roman"/>
          <w:szCs w:val="24"/>
        </w:rPr>
        <w:t xml:space="preserve">grafik pilih </w:t>
      </w:r>
      <w:r w:rsidRPr="0033182C">
        <w:rPr>
          <w:rFonts w:cs="Times New Roman"/>
        </w:rPr>
        <w:t>grafik</w:t>
      </w:r>
      <w:r w:rsidRPr="0033182C">
        <w:rPr>
          <w:rFonts w:cs="Times New Roman"/>
          <w:i/>
        </w:rPr>
        <w:t xml:space="preserve"> tracker</w:t>
      </w:r>
      <w:ins w:id="2360" w:author="Windows User" w:date="2019-09-19T02:21:00Z">
        <w:r w:rsidRPr="0033182C">
          <w:rPr>
            <w:rFonts w:cs="Times New Roman"/>
            <w:szCs w:val="24"/>
          </w:rPr>
          <w:t xml:space="preserve">, maka akan </w:t>
        </w:r>
      </w:ins>
      <w:r w:rsidRPr="0033182C">
        <w:rPr>
          <w:rFonts w:cs="Times New Roman"/>
          <w:szCs w:val="24"/>
        </w:rPr>
        <w:t>menampilakn</w:t>
      </w:r>
      <w:ins w:id="2361" w:author="Windows User" w:date="2019-09-19T02:21:00Z">
        <w:r w:rsidRPr="0033182C">
          <w:rPr>
            <w:rFonts w:cs="Times New Roman"/>
            <w:szCs w:val="24"/>
          </w:rPr>
          <w:t xml:space="preserve"> </w:t>
        </w:r>
      </w:ins>
      <w:r w:rsidRPr="0033182C">
        <w:rPr>
          <w:rFonts w:cs="Times New Roman"/>
          <w:szCs w:val="24"/>
        </w:rPr>
        <w:t xml:space="preserve">grafik </w:t>
      </w:r>
      <w:r w:rsidRPr="0033182C">
        <w:rPr>
          <w:rFonts w:cs="Times New Roman"/>
          <w:i/>
        </w:rPr>
        <w:t>tracker</w:t>
      </w:r>
      <w:r w:rsidRPr="0033182C">
        <w:rPr>
          <w:rFonts w:cs="Times New Roman"/>
          <w:szCs w:val="24"/>
        </w:rPr>
        <w:t xml:space="preserve"> secara </w:t>
      </w:r>
      <w:r w:rsidRPr="0033182C">
        <w:rPr>
          <w:rFonts w:cs="Times New Roman"/>
          <w:i/>
          <w:szCs w:val="24"/>
        </w:rPr>
        <w:t>realtime</w:t>
      </w:r>
      <w:ins w:id="2362" w:author="Windows User" w:date="2019-09-19T02:21:00Z">
        <w:r w:rsidRPr="0033182C">
          <w:rPr>
            <w:rFonts w:cs="Times New Roman"/>
            <w:szCs w:val="24"/>
          </w:rPr>
          <w:t xml:space="preserve">. </w:t>
        </w:r>
      </w:ins>
      <w:r w:rsidRPr="0033182C">
        <w:rPr>
          <w:rFonts w:cs="Times New Roman"/>
          <w:i/>
          <w:szCs w:val="24"/>
        </w:rPr>
        <w:t>User interface</w:t>
      </w:r>
      <w:ins w:id="2363" w:author="Windows User" w:date="2019-09-19T01:55:00Z">
        <w:r w:rsidRPr="0033182C">
          <w:rPr>
            <w:rFonts w:cs="Times New Roman"/>
            <w:i/>
            <w:szCs w:val="24"/>
          </w:rPr>
          <w:t xml:space="preserve"> </w:t>
        </w:r>
      </w:ins>
      <w:r w:rsidRPr="0033182C">
        <w:rPr>
          <w:rFonts w:cs="Times New Roman"/>
        </w:rPr>
        <w:t xml:space="preserve">grafik </w:t>
      </w:r>
      <w:r w:rsidRPr="0033182C">
        <w:rPr>
          <w:rFonts w:cs="Times New Roman"/>
          <w:i/>
        </w:rPr>
        <w:t>tracker</w:t>
      </w:r>
      <w:r w:rsidRPr="0033182C">
        <w:rPr>
          <w:rFonts w:cs="Times New Roman"/>
        </w:rPr>
        <w:t xml:space="preserve"> </w:t>
      </w:r>
      <w:ins w:id="2364" w:author="Windows User" w:date="2019-09-19T02:16:00Z">
        <w:r w:rsidRPr="0033182C">
          <w:rPr>
            <w:rFonts w:cs="Times New Roman"/>
            <w:szCs w:val="24"/>
          </w:rPr>
          <w:t>dapat dilihat pada</w:t>
        </w:r>
      </w:ins>
      <w:r w:rsidR="00A01A35" w:rsidRPr="0033182C">
        <w:rPr>
          <w:rFonts w:cs="Times New Roman"/>
          <w:szCs w:val="24"/>
        </w:rPr>
        <w:t xml:space="preserve"> </w:t>
      </w:r>
      <w:r w:rsidR="00EE7D0E" w:rsidRPr="0033182C">
        <w:rPr>
          <w:rFonts w:cs="Times New Roman"/>
        </w:rPr>
        <w:t xml:space="preserve">lampiran Gambar D.9. </w:t>
      </w:r>
    </w:p>
    <w:p w14:paraId="0ACB7355" w14:textId="68E5BE94" w:rsidR="00503309" w:rsidRPr="0033182C" w:rsidRDefault="007D707A" w:rsidP="00503309">
      <w:pPr>
        <w:pStyle w:val="Heading3"/>
        <w:rPr>
          <w:rFonts w:cs="Times New Roman"/>
        </w:rPr>
      </w:pPr>
      <w:bookmarkStart w:id="2365" w:name="_Toc23880409"/>
      <w:r w:rsidRPr="0033182C">
        <w:rPr>
          <w:rFonts w:cs="Times New Roman"/>
          <w:i/>
        </w:rPr>
        <w:t xml:space="preserve">User Interface </w:t>
      </w:r>
      <w:r w:rsidR="00503309" w:rsidRPr="0033182C">
        <w:rPr>
          <w:rFonts w:cs="Times New Roman"/>
        </w:rPr>
        <w:t>Grafik Aktuator</w:t>
      </w:r>
      <w:bookmarkEnd w:id="2365"/>
    </w:p>
    <w:p w14:paraId="20611F98" w14:textId="1E4675D9" w:rsidR="001117F6" w:rsidRPr="0033182C" w:rsidRDefault="001117F6" w:rsidP="001117F6">
      <w:pPr>
        <w:ind w:firstLine="567"/>
        <w:rPr>
          <w:rFonts w:cs="Times New Roman"/>
          <w:szCs w:val="24"/>
        </w:rPr>
      </w:pPr>
      <w:r w:rsidRPr="0033182C">
        <w:rPr>
          <w:rFonts w:cs="Times New Roman"/>
          <w:i/>
        </w:rPr>
        <w:t>User Interface</w:t>
      </w:r>
      <w:r w:rsidRPr="0033182C">
        <w:rPr>
          <w:rFonts w:cs="Times New Roman"/>
        </w:rPr>
        <w:t xml:space="preserve"> grafik aktuator menggambarkan desain tampilan </w:t>
      </w:r>
      <w:ins w:id="2366" w:author="Windows User" w:date="2019-09-19T01:55:00Z">
        <w:r w:rsidRPr="0033182C">
          <w:rPr>
            <w:rFonts w:cs="Times New Roman"/>
            <w:szCs w:val="24"/>
          </w:rPr>
          <w:t>untuk</w:t>
        </w:r>
      </w:ins>
      <w:ins w:id="2367" w:author="Windows User" w:date="2019-09-19T02:06:00Z">
        <w:r w:rsidRPr="0033182C">
          <w:rPr>
            <w:rFonts w:cs="Times New Roman"/>
            <w:szCs w:val="24"/>
          </w:rPr>
          <w:t xml:space="preserve"> </w:t>
        </w:r>
      </w:ins>
      <w:r w:rsidRPr="0033182C">
        <w:rPr>
          <w:rFonts w:cs="Times New Roman"/>
          <w:szCs w:val="24"/>
        </w:rPr>
        <w:t xml:space="preserve">menampilkan data </w:t>
      </w:r>
      <w:r w:rsidRPr="0033182C">
        <w:rPr>
          <w:rFonts w:cs="Times New Roman"/>
        </w:rPr>
        <w:t xml:space="preserve">grafik aktuator </w:t>
      </w:r>
      <w:ins w:id="2368" w:author="Windows User" w:date="2019-09-19T02:16:00Z">
        <w:r w:rsidRPr="0033182C">
          <w:rPr>
            <w:rFonts w:cs="Times New Roman"/>
            <w:szCs w:val="24"/>
          </w:rPr>
          <w:t xml:space="preserve">Fitur untuk melihat </w:t>
        </w:r>
      </w:ins>
      <w:r w:rsidRPr="0033182C">
        <w:rPr>
          <w:rFonts w:cs="Times New Roman"/>
          <w:szCs w:val="24"/>
        </w:rPr>
        <w:t xml:space="preserve">data </w:t>
      </w:r>
      <w:r w:rsidRPr="0033182C">
        <w:rPr>
          <w:rFonts w:cs="Times New Roman"/>
        </w:rPr>
        <w:t>grafik aktuator</w:t>
      </w:r>
      <w:r w:rsidRPr="0033182C">
        <w:rPr>
          <w:rFonts w:cs="Times New Roman"/>
          <w:szCs w:val="24"/>
        </w:rPr>
        <w:t xml:space="preserve"> </w:t>
      </w:r>
      <w:ins w:id="2369" w:author="Windows User" w:date="2019-09-19T02:16:00Z">
        <w:r w:rsidRPr="0033182C">
          <w:rPr>
            <w:rFonts w:cs="Times New Roman"/>
            <w:szCs w:val="24"/>
          </w:rPr>
          <w:t xml:space="preserve">bisa dilakukan oleh </w:t>
        </w:r>
      </w:ins>
      <w:r w:rsidRPr="0033182C">
        <w:rPr>
          <w:rFonts w:cs="Times New Roman"/>
          <w:szCs w:val="24"/>
        </w:rPr>
        <w:t>semua pengguna</w:t>
      </w:r>
      <w:ins w:id="2370" w:author="Windows User" w:date="2019-09-19T02:16:00Z">
        <w:r w:rsidRPr="0033182C">
          <w:rPr>
            <w:rFonts w:cs="Times New Roman"/>
            <w:szCs w:val="24"/>
          </w:rPr>
          <w:t>.</w:t>
        </w:r>
      </w:ins>
      <w:r w:rsidRPr="0033182C">
        <w:rPr>
          <w:rFonts w:cs="Times New Roman"/>
          <w:szCs w:val="24"/>
        </w:rPr>
        <w:t xml:space="preserve"> Pengguna</w:t>
      </w:r>
      <w:ins w:id="2371" w:author="Windows User" w:date="2019-09-19T02:20:00Z">
        <w:r w:rsidRPr="0033182C">
          <w:rPr>
            <w:rFonts w:cs="Times New Roman"/>
            <w:szCs w:val="24"/>
          </w:rPr>
          <w:t xml:space="preserve"> harus masuk kedalam sistem terlebih dahulu. Setelah itu klik menu </w:t>
        </w:r>
      </w:ins>
      <w:r w:rsidRPr="0033182C">
        <w:rPr>
          <w:rFonts w:cs="Times New Roman"/>
          <w:szCs w:val="24"/>
        </w:rPr>
        <w:t xml:space="preserve">grafik pilih </w:t>
      </w:r>
      <w:r w:rsidRPr="0033182C">
        <w:rPr>
          <w:rFonts w:cs="Times New Roman"/>
        </w:rPr>
        <w:t>grafik aktuator</w:t>
      </w:r>
      <w:ins w:id="2372" w:author="Windows User" w:date="2019-09-19T02:21:00Z">
        <w:r w:rsidRPr="0033182C">
          <w:rPr>
            <w:rFonts w:cs="Times New Roman"/>
            <w:szCs w:val="24"/>
          </w:rPr>
          <w:t xml:space="preserve">, maka akan </w:t>
        </w:r>
      </w:ins>
      <w:r w:rsidRPr="0033182C">
        <w:rPr>
          <w:rFonts w:cs="Times New Roman"/>
          <w:szCs w:val="24"/>
        </w:rPr>
        <w:t>menampilakn</w:t>
      </w:r>
      <w:ins w:id="2373" w:author="Windows User" w:date="2019-09-19T02:21:00Z">
        <w:r w:rsidRPr="0033182C">
          <w:rPr>
            <w:rFonts w:cs="Times New Roman"/>
            <w:szCs w:val="24"/>
          </w:rPr>
          <w:t xml:space="preserve"> </w:t>
        </w:r>
      </w:ins>
      <w:r w:rsidRPr="0033182C">
        <w:rPr>
          <w:rFonts w:cs="Times New Roman"/>
          <w:szCs w:val="24"/>
        </w:rPr>
        <w:t xml:space="preserve">grafik </w:t>
      </w:r>
      <w:r w:rsidRPr="0033182C">
        <w:rPr>
          <w:rFonts w:cs="Times New Roman"/>
        </w:rPr>
        <w:t>aktuator</w:t>
      </w:r>
      <w:r w:rsidRPr="0033182C">
        <w:rPr>
          <w:rFonts w:cs="Times New Roman"/>
          <w:szCs w:val="24"/>
        </w:rPr>
        <w:t xml:space="preserve"> secara </w:t>
      </w:r>
      <w:r w:rsidRPr="0033182C">
        <w:rPr>
          <w:rFonts w:cs="Times New Roman"/>
          <w:i/>
          <w:szCs w:val="24"/>
        </w:rPr>
        <w:t>realtime</w:t>
      </w:r>
      <w:ins w:id="2374" w:author="Windows User" w:date="2019-09-19T02:21:00Z">
        <w:r w:rsidRPr="0033182C">
          <w:rPr>
            <w:rFonts w:cs="Times New Roman"/>
            <w:szCs w:val="24"/>
          </w:rPr>
          <w:t xml:space="preserve">. </w:t>
        </w:r>
      </w:ins>
      <w:r w:rsidRPr="0033182C">
        <w:rPr>
          <w:rFonts w:cs="Times New Roman"/>
          <w:i/>
          <w:szCs w:val="24"/>
        </w:rPr>
        <w:t>User interface</w:t>
      </w:r>
      <w:ins w:id="2375" w:author="Windows User" w:date="2019-09-19T01:55:00Z">
        <w:r w:rsidRPr="0033182C">
          <w:rPr>
            <w:rFonts w:cs="Times New Roman"/>
            <w:i/>
            <w:szCs w:val="24"/>
          </w:rPr>
          <w:t xml:space="preserve"> </w:t>
        </w:r>
      </w:ins>
      <w:r w:rsidRPr="0033182C">
        <w:rPr>
          <w:rFonts w:cs="Times New Roman"/>
        </w:rPr>
        <w:t>grafik aktuator</w:t>
      </w:r>
      <w:r w:rsidRPr="0033182C">
        <w:rPr>
          <w:rFonts w:cs="Times New Roman"/>
          <w:szCs w:val="24"/>
        </w:rPr>
        <w:t xml:space="preserve"> </w:t>
      </w:r>
      <w:ins w:id="2376" w:author="Windows User" w:date="2019-09-19T02:16:00Z">
        <w:r w:rsidRPr="0033182C">
          <w:rPr>
            <w:rFonts w:cs="Times New Roman"/>
            <w:szCs w:val="24"/>
          </w:rPr>
          <w:t>dapat dilihat pada</w:t>
        </w:r>
      </w:ins>
      <w:r w:rsidR="00EE7D0E" w:rsidRPr="0033182C">
        <w:rPr>
          <w:rFonts w:cs="Times New Roman"/>
          <w:szCs w:val="24"/>
        </w:rPr>
        <w:t xml:space="preserve"> </w:t>
      </w:r>
      <w:r w:rsidR="00EE7D0E" w:rsidRPr="0033182C">
        <w:rPr>
          <w:rFonts w:cs="Times New Roman"/>
        </w:rPr>
        <w:t xml:space="preserve">lampiran Gambar D.10. </w:t>
      </w:r>
    </w:p>
    <w:p w14:paraId="6A8975FB" w14:textId="0E8583C7" w:rsidR="00503309" w:rsidRPr="0033182C" w:rsidRDefault="007D707A" w:rsidP="00503309">
      <w:pPr>
        <w:pStyle w:val="Heading3"/>
        <w:rPr>
          <w:rFonts w:cs="Times New Roman"/>
        </w:rPr>
      </w:pPr>
      <w:bookmarkStart w:id="2377" w:name="_Toc23880410"/>
      <w:r w:rsidRPr="0033182C">
        <w:rPr>
          <w:rFonts w:cs="Times New Roman"/>
          <w:i/>
        </w:rPr>
        <w:t xml:space="preserve">User Interface </w:t>
      </w:r>
      <w:r w:rsidR="00503309" w:rsidRPr="0033182C">
        <w:rPr>
          <w:rFonts w:cs="Times New Roman"/>
          <w:i/>
        </w:rPr>
        <w:t>Log Out</w:t>
      </w:r>
      <w:bookmarkEnd w:id="2377"/>
    </w:p>
    <w:p w14:paraId="1FB5C848" w14:textId="2E4569D1" w:rsidR="00E743E0" w:rsidRPr="0033182C" w:rsidRDefault="00503309" w:rsidP="00503309">
      <w:pPr>
        <w:ind w:firstLine="426"/>
        <w:rPr>
          <w:rFonts w:cs="Times New Roman"/>
          <w:szCs w:val="24"/>
        </w:rPr>
      </w:pPr>
      <w:r w:rsidRPr="0033182C">
        <w:rPr>
          <w:rFonts w:cs="Times New Roman"/>
          <w:szCs w:val="24"/>
        </w:rPr>
        <w:t xml:space="preserve">Fitur ini </w:t>
      </w:r>
      <w:ins w:id="2378" w:author="Windows User" w:date="2019-09-19T02:16:00Z">
        <w:r w:rsidRPr="0033182C">
          <w:rPr>
            <w:rFonts w:cs="Times New Roman"/>
            <w:szCs w:val="24"/>
          </w:rPr>
          <w:t xml:space="preserve"> </w:t>
        </w:r>
      </w:ins>
      <w:r w:rsidRPr="0033182C">
        <w:rPr>
          <w:rFonts w:cs="Times New Roman"/>
          <w:szCs w:val="24"/>
        </w:rPr>
        <w:t xml:space="preserve">menggambakarkan desain tampilan </w:t>
      </w:r>
      <w:ins w:id="2379" w:author="Windows User" w:date="2019-09-19T02:16:00Z">
        <w:r w:rsidRPr="0033182C">
          <w:rPr>
            <w:rFonts w:cs="Times New Roman"/>
            <w:szCs w:val="24"/>
          </w:rPr>
          <w:t xml:space="preserve">untuk keluar dari sistem. Fitur ini bisa dilakukan oleh semua </w:t>
        </w:r>
        <w:r w:rsidRPr="0033182C">
          <w:rPr>
            <w:rFonts w:cs="Times New Roman"/>
            <w:i/>
            <w:szCs w:val="24"/>
            <w:rPrChange w:id="2380" w:author="Windows User" w:date="2019-09-19T03:26:00Z">
              <w:rPr>
                <w:rFonts w:cs="Times New Roman"/>
                <w:szCs w:val="24"/>
              </w:rPr>
            </w:rPrChange>
          </w:rPr>
          <w:t>user</w:t>
        </w:r>
        <w:r w:rsidRPr="0033182C">
          <w:rPr>
            <w:rFonts w:cs="Times New Roman"/>
            <w:szCs w:val="24"/>
          </w:rPr>
          <w:t>.</w:t>
        </w:r>
      </w:ins>
      <w:ins w:id="2381" w:author="Windows User" w:date="2019-09-19T03:26:00Z">
        <w:r w:rsidRPr="0033182C">
          <w:rPr>
            <w:rFonts w:cs="Times New Roman"/>
            <w:szCs w:val="24"/>
          </w:rPr>
          <w:t xml:space="preserve"> </w:t>
        </w:r>
        <w:r w:rsidRPr="0033182C">
          <w:rPr>
            <w:rFonts w:cs="Times New Roman"/>
            <w:i/>
            <w:szCs w:val="24"/>
            <w:rPrChange w:id="2382" w:author="Windows User" w:date="2019-09-19T03:26:00Z">
              <w:rPr>
                <w:rFonts w:cs="Times New Roman"/>
                <w:szCs w:val="24"/>
              </w:rPr>
            </w:rPrChange>
          </w:rPr>
          <w:t>Use</w:t>
        </w:r>
        <w:r w:rsidRPr="0033182C">
          <w:rPr>
            <w:rFonts w:cs="Times New Roman"/>
            <w:szCs w:val="24"/>
          </w:rPr>
          <w:t xml:space="preserve">r yang ingin keluar dari sistem hanya perlu memilih menu log out maka </w:t>
        </w:r>
      </w:ins>
      <w:r w:rsidRPr="0033182C">
        <w:rPr>
          <w:rFonts w:cs="Times New Roman"/>
          <w:szCs w:val="24"/>
        </w:rPr>
        <w:t xml:space="preserve">sistem </w:t>
      </w:r>
      <w:ins w:id="2383" w:author="Windows User" w:date="2019-09-19T03:27:00Z">
        <w:r w:rsidRPr="0033182C">
          <w:rPr>
            <w:rFonts w:cs="Times New Roman"/>
            <w:szCs w:val="24"/>
          </w:rPr>
          <w:t>akan langsung kembali menampilkan halaman log in.</w:t>
        </w:r>
      </w:ins>
      <w:ins w:id="2384" w:author="Windows User" w:date="2019-09-19T02:16:00Z">
        <w:r w:rsidRPr="0033182C">
          <w:rPr>
            <w:rFonts w:cs="Times New Roman"/>
            <w:szCs w:val="24"/>
          </w:rPr>
          <w:t xml:space="preserve"> </w:t>
        </w:r>
      </w:ins>
      <w:r w:rsidRPr="0033182C">
        <w:rPr>
          <w:rFonts w:cs="Times New Roman"/>
          <w:i/>
          <w:szCs w:val="24"/>
        </w:rPr>
        <w:t>User interface</w:t>
      </w:r>
      <w:ins w:id="2385" w:author="Windows User" w:date="2019-09-19T02:16:00Z">
        <w:r w:rsidRPr="0033182C">
          <w:rPr>
            <w:rFonts w:cs="Times New Roman"/>
            <w:szCs w:val="24"/>
          </w:rPr>
          <w:t xml:space="preserve"> </w:t>
        </w:r>
        <w:r w:rsidRPr="0033182C">
          <w:rPr>
            <w:rFonts w:cs="Times New Roman"/>
            <w:i/>
            <w:szCs w:val="24"/>
            <w:rPrChange w:id="2386" w:author="Windows User" w:date="2019-09-19T03:28:00Z">
              <w:rPr>
                <w:rFonts w:cs="Times New Roman"/>
                <w:szCs w:val="24"/>
              </w:rPr>
            </w:rPrChange>
          </w:rPr>
          <w:t>log out</w:t>
        </w:r>
        <w:r w:rsidRPr="0033182C">
          <w:rPr>
            <w:rFonts w:cs="Times New Roman"/>
            <w:szCs w:val="24"/>
          </w:rPr>
          <w:t xml:space="preserve"> dapat dilihat pada.</w:t>
        </w:r>
      </w:ins>
      <w:r w:rsidR="00EE7D0E" w:rsidRPr="0033182C">
        <w:rPr>
          <w:rFonts w:cs="Times New Roman"/>
        </w:rPr>
        <w:t xml:space="preserve">lampiran Gambar D.11. </w:t>
      </w:r>
    </w:p>
    <w:p w14:paraId="707A1E47" w14:textId="48205C6E" w:rsidR="00E743E0" w:rsidRPr="0033182C" w:rsidRDefault="00E743E0" w:rsidP="00E743E0">
      <w:pPr>
        <w:pStyle w:val="Heading2"/>
        <w:ind w:left="426" w:hanging="426"/>
        <w:rPr>
          <w:rFonts w:cs="Times New Roman"/>
        </w:rPr>
      </w:pPr>
      <w:bookmarkStart w:id="2387" w:name="_Toc23880411"/>
      <w:r w:rsidRPr="0033182C">
        <w:rPr>
          <w:rFonts w:cs="Times New Roman"/>
        </w:rPr>
        <w:t>Pengujian</w:t>
      </w:r>
      <w:r w:rsidR="001B6BA9" w:rsidRPr="0033182C">
        <w:rPr>
          <w:rFonts w:cs="Times New Roman"/>
        </w:rPr>
        <w:t xml:space="preserve"> Sistem</w:t>
      </w:r>
      <w:bookmarkEnd w:id="2387"/>
    </w:p>
    <w:p w14:paraId="2E85AD78" w14:textId="159F12DA" w:rsidR="0003123B" w:rsidRPr="0033182C" w:rsidRDefault="001B6BA9" w:rsidP="001B6BA9">
      <w:pPr>
        <w:rPr>
          <w:rFonts w:cs="Times New Roman"/>
        </w:rPr>
      </w:pPr>
      <w:r w:rsidRPr="0033182C">
        <w:rPr>
          <w:rFonts w:cs="Times New Roman"/>
        </w:rPr>
        <w:t xml:space="preserve">Pada Penelitian ini pengujian sistem dilakukan dengan metode </w:t>
      </w:r>
      <w:r w:rsidRPr="0033182C">
        <w:rPr>
          <w:rFonts w:cs="Times New Roman"/>
          <w:i/>
        </w:rPr>
        <w:t>black box testing.</w:t>
      </w:r>
      <w:r w:rsidRPr="0033182C">
        <w:rPr>
          <w:rFonts w:cs="Times New Roman"/>
        </w:rPr>
        <w:t xml:space="preserve"> Metode ini dilakukan dengan cara menguji </w:t>
      </w:r>
      <w:r w:rsidR="0003123B" w:rsidRPr="0033182C">
        <w:rPr>
          <w:rFonts w:cs="Times New Roman"/>
        </w:rPr>
        <w:t>fitur – fitur maupun rancangan yang telah dibuat untuk dibandingkan dengan yang sudah diimplementasikan.</w:t>
      </w:r>
    </w:p>
    <w:p w14:paraId="642283BE" w14:textId="385ACAE5" w:rsidR="00E743E0" w:rsidRPr="0033182C" w:rsidRDefault="00E743E0" w:rsidP="00E743E0">
      <w:pPr>
        <w:pStyle w:val="Heading3"/>
        <w:rPr>
          <w:rFonts w:cs="Times New Roman"/>
        </w:rPr>
      </w:pPr>
      <w:bookmarkStart w:id="2388" w:name="_Toc23880412"/>
      <w:r w:rsidRPr="0033182C">
        <w:rPr>
          <w:rFonts w:cs="Times New Roman"/>
        </w:rPr>
        <w:t xml:space="preserve">Pengujian </w:t>
      </w:r>
      <w:r w:rsidR="001B6BA9" w:rsidRPr="0033182C">
        <w:rPr>
          <w:rFonts w:cs="Times New Roman"/>
          <w:i/>
        </w:rPr>
        <w:t xml:space="preserve">Solar Tracker </w:t>
      </w:r>
      <w:r w:rsidRPr="0033182C">
        <w:rPr>
          <w:rFonts w:cs="Times New Roman"/>
        </w:rPr>
        <w:t>Tanpa Metode</w:t>
      </w:r>
      <w:r w:rsidRPr="0033182C">
        <w:rPr>
          <w:rFonts w:cs="Times New Roman"/>
          <w:i/>
        </w:rPr>
        <w:t xml:space="preserve"> Fuzzy</w:t>
      </w:r>
      <w:bookmarkEnd w:id="2388"/>
      <w:r w:rsidRPr="0033182C">
        <w:rPr>
          <w:rFonts w:cs="Times New Roman"/>
        </w:rPr>
        <w:t xml:space="preserve"> </w:t>
      </w:r>
    </w:p>
    <w:p w14:paraId="367B1B93" w14:textId="2F360F16" w:rsidR="00F30235" w:rsidRPr="00C36F3B" w:rsidRDefault="0003123B" w:rsidP="00C36F3B">
      <w:pPr>
        <w:pStyle w:val="NormalWeb"/>
        <w:spacing w:before="0" w:beforeAutospacing="0" w:after="0" w:afterAutospacing="0" w:line="360" w:lineRule="auto"/>
        <w:ind w:firstLine="567"/>
        <w:jc w:val="both"/>
        <w:rPr>
          <w:lang w:val="en-ID"/>
        </w:rPr>
      </w:pPr>
      <w:ins w:id="2389" w:author="Windows User" w:date="2019-09-27T20:53:00Z">
        <w:r w:rsidRPr="0033182C">
          <w:rPr>
            <w:lang w:val="en-ID"/>
          </w:rPr>
          <w:t>P</w:t>
        </w:r>
      </w:ins>
      <w:ins w:id="2390" w:author="Windows User" w:date="2019-09-27T19:37:00Z">
        <w:r w:rsidRPr="0033182C">
          <w:t>engujian dilakukan dengan melihat langkah</w:t>
        </w:r>
      </w:ins>
      <w:r w:rsidR="00910D53" w:rsidRPr="0033182C">
        <w:t xml:space="preserve"> atau </w:t>
      </w:r>
      <w:ins w:id="2391" w:author="Windows User" w:date="2019-09-27T19:37:00Z">
        <w:r w:rsidRPr="0033182C">
          <w:t>iterasi dari proses menuju</w:t>
        </w:r>
      </w:ins>
      <w:r w:rsidR="00910D53" w:rsidRPr="0033182C">
        <w:rPr>
          <w:lang w:val="en-ID"/>
        </w:rPr>
        <w:t xml:space="preserve"> </w:t>
      </w:r>
      <w:r w:rsidR="00910D53" w:rsidRPr="0033182C">
        <w:rPr>
          <w:i/>
          <w:lang w:val="en-ID"/>
        </w:rPr>
        <w:t>setpoint</w:t>
      </w:r>
      <w:ins w:id="2392" w:author="ACER" w:date="2019-09-28T09:13:00Z">
        <w:r w:rsidRPr="0033182C">
          <w:t>.</w:t>
        </w:r>
        <w:r w:rsidRPr="0033182C">
          <w:rPr>
            <w:rPrChange w:id="2393" w:author="ACER" w:date="2019-09-28T09:13:00Z">
              <w:rPr>
                <w:rFonts w:ascii="Arial" w:hAnsi="Arial" w:cs="Arial"/>
                <w:color w:val="000000"/>
                <w:sz w:val="22"/>
                <w:szCs w:val="22"/>
              </w:rPr>
            </w:rPrChange>
          </w:rPr>
          <w:t xml:space="preserve">Percobaan </w:t>
        </w:r>
      </w:ins>
      <w:r w:rsidRPr="0033182C">
        <w:rPr>
          <w:i/>
        </w:rPr>
        <w:t>solar</w:t>
      </w:r>
      <w:ins w:id="2394" w:author="ACER" w:date="2019-09-28T09:13:00Z">
        <w:r w:rsidRPr="0033182C">
          <w:rPr>
            <w:rPrChange w:id="2395" w:author="ACER" w:date="2019-09-28T09:13:00Z">
              <w:rPr>
                <w:rFonts w:ascii="Arial" w:hAnsi="Arial" w:cs="Arial"/>
                <w:color w:val="000000"/>
                <w:sz w:val="22"/>
                <w:szCs w:val="22"/>
              </w:rPr>
            </w:rPrChange>
          </w:rPr>
          <w:t xml:space="preserve"> </w:t>
        </w:r>
      </w:ins>
      <w:r w:rsidRPr="0033182C">
        <w:rPr>
          <w:i/>
        </w:rPr>
        <w:t>tracker</w:t>
      </w:r>
      <w:ins w:id="2396" w:author="ACER" w:date="2019-09-28T09:13:00Z">
        <w:r w:rsidRPr="0033182C">
          <w:rPr>
            <w:rPrChange w:id="2397" w:author="ACER" w:date="2019-09-28T09:13:00Z">
              <w:rPr>
                <w:rFonts w:ascii="Arial" w:hAnsi="Arial" w:cs="Arial"/>
                <w:color w:val="000000"/>
                <w:sz w:val="22"/>
                <w:szCs w:val="22"/>
              </w:rPr>
            </w:rPrChange>
          </w:rPr>
          <w:t xml:space="preserve"> menggunakan cahaya lampu sebagai pengganti sinar matahari dengan diatur pada sudut tertentu. Hasil percobaan </w:t>
        </w:r>
      </w:ins>
      <w:r w:rsidRPr="0033182C">
        <w:rPr>
          <w:i/>
        </w:rPr>
        <w:t>solar</w:t>
      </w:r>
      <w:ins w:id="2398" w:author="ACER" w:date="2019-09-28T09:13:00Z">
        <w:r w:rsidRPr="0033182C">
          <w:rPr>
            <w:rPrChange w:id="2399" w:author="ACER" w:date="2019-09-28T09:13:00Z">
              <w:rPr>
                <w:rFonts w:ascii="Arial" w:hAnsi="Arial" w:cs="Arial"/>
                <w:color w:val="000000"/>
                <w:sz w:val="22"/>
                <w:szCs w:val="22"/>
              </w:rPr>
            </w:rPrChange>
          </w:rPr>
          <w:t xml:space="preserve"> </w:t>
        </w:r>
      </w:ins>
      <w:r w:rsidRPr="0033182C">
        <w:rPr>
          <w:i/>
        </w:rPr>
        <w:t>tracker</w:t>
      </w:r>
      <w:ins w:id="2400" w:author="ACER" w:date="2019-09-28T09:13:00Z">
        <w:r w:rsidRPr="0033182C">
          <w:rPr>
            <w:rPrChange w:id="2401" w:author="ACER" w:date="2019-09-28T09:13:00Z">
              <w:rPr>
                <w:rFonts w:ascii="Arial" w:hAnsi="Arial" w:cs="Arial"/>
                <w:color w:val="000000"/>
                <w:sz w:val="22"/>
                <w:szCs w:val="22"/>
              </w:rPr>
            </w:rPrChange>
          </w:rPr>
          <w:t xml:space="preserve"> </w:t>
        </w:r>
        <w:r w:rsidRPr="0033182C">
          <w:rPr>
            <w:rPrChange w:id="2402" w:author="ACER" w:date="2019-09-28T09:13:00Z">
              <w:rPr>
                <w:rFonts w:ascii="Arial" w:hAnsi="Arial" w:cs="Arial"/>
                <w:color w:val="000000"/>
                <w:sz w:val="22"/>
                <w:szCs w:val="22"/>
              </w:rPr>
            </w:rPrChange>
          </w:rPr>
          <w:lastRenderedPageBreak/>
          <w:t xml:space="preserve">tanpa menggunakan metode </w:t>
        </w:r>
      </w:ins>
      <w:r w:rsidRPr="0033182C">
        <w:rPr>
          <w:i/>
        </w:rPr>
        <w:t>Fuzyy</w:t>
      </w:r>
      <w:ins w:id="2403" w:author="ACER" w:date="2019-09-28T09:13:00Z">
        <w:r w:rsidRPr="0033182C">
          <w:rPr>
            <w:rPrChange w:id="2404" w:author="ACER" w:date="2019-09-28T09:13:00Z">
              <w:rPr>
                <w:rFonts w:ascii="Arial" w:hAnsi="Arial" w:cs="Arial"/>
                <w:color w:val="000000"/>
                <w:sz w:val="22"/>
                <w:szCs w:val="22"/>
              </w:rPr>
            </w:rPrChange>
          </w:rPr>
          <w:t xml:space="preserve"> </w:t>
        </w:r>
      </w:ins>
      <w:r w:rsidR="00910D53" w:rsidRPr="0033182C">
        <w:rPr>
          <w:lang w:val="en-ID"/>
        </w:rPr>
        <w:t xml:space="preserve">dilakukan </w:t>
      </w:r>
      <w:ins w:id="2405" w:author="ACER" w:date="2019-09-28T09:13:00Z">
        <w:r w:rsidRPr="0033182C">
          <w:rPr>
            <w:rPrChange w:id="2406" w:author="ACER" w:date="2019-09-28T09:13:00Z">
              <w:rPr>
                <w:rFonts w:ascii="Arial" w:hAnsi="Arial" w:cs="Arial"/>
                <w:color w:val="000000"/>
                <w:sz w:val="22"/>
                <w:szCs w:val="22"/>
              </w:rPr>
            </w:rPrChange>
          </w:rPr>
          <w:t xml:space="preserve">dengan kondisi </w:t>
        </w:r>
      </w:ins>
      <w:r w:rsidR="00910D53" w:rsidRPr="0033182C">
        <w:rPr>
          <w:lang w:val="en-ID"/>
        </w:rPr>
        <w:t>cahaya berada pada</w:t>
      </w:r>
      <w:ins w:id="2407" w:author="ACER" w:date="2019-09-28T09:13:00Z">
        <w:r w:rsidRPr="0033182C">
          <w:rPr>
            <w:rPrChange w:id="2408" w:author="ACER" w:date="2019-09-28T09:13:00Z">
              <w:rPr>
                <w:rFonts w:ascii="Arial" w:hAnsi="Arial" w:cs="Arial"/>
                <w:color w:val="000000"/>
                <w:sz w:val="22"/>
                <w:szCs w:val="22"/>
              </w:rPr>
            </w:rPrChange>
          </w:rPr>
          <w:t xml:space="preserve"> sudut 80 derajat</w:t>
        </w:r>
      </w:ins>
      <w:r w:rsidRPr="0033182C">
        <w:t>.</w:t>
      </w:r>
      <w:r w:rsidR="00C36F3B">
        <w:rPr>
          <w:lang w:val="en-ID"/>
        </w:rPr>
        <w:t xml:space="preserve"> Hasil percobaan ini </w:t>
      </w:r>
      <w:ins w:id="2409" w:author="ACER" w:date="2019-09-28T09:13:00Z">
        <w:r w:rsidR="00910D53" w:rsidRPr="0033182C">
          <w:rPr>
            <w:rPrChange w:id="2410" w:author="ACER" w:date="2019-09-28T09:13:00Z">
              <w:rPr>
                <w:rFonts w:ascii="Arial" w:hAnsi="Arial" w:cs="Arial"/>
                <w:color w:val="000000"/>
                <w:sz w:val="22"/>
              </w:rPr>
            </w:rPrChange>
          </w:rPr>
          <w:t>menunjukan bahwa untuk menstabilkan nilai perbedaan di angka nol sangat sulit dikarenakan nilai intensitas yang diterima sensor sangat variatif dan selalu berubah-ubah</w:t>
        </w:r>
      </w:ins>
      <w:r w:rsidR="00910D53" w:rsidRPr="0033182C">
        <w:rPr>
          <w:lang w:val="en-ID"/>
        </w:rPr>
        <w:t xml:space="preserve"> sesuai pada </w:t>
      </w:r>
      <w:r w:rsidR="00C36F3B">
        <w:rPr>
          <w:lang w:val="en-ID"/>
        </w:rPr>
        <w:t xml:space="preserve">lampiran Tabel E.1. </w:t>
      </w:r>
      <w:r w:rsidR="007F007C" w:rsidRPr="0033182C">
        <w:rPr>
          <w:lang w:val="en-ID"/>
        </w:rPr>
        <w:t xml:space="preserve"> </w:t>
      </w:r>
      <w:ins w:id="2411" w:author="Windows User" w:date="2019-09-27T19:37:00Z">
        <w:del w:id="2412" w:author="ACER" w:date="2019-09-28T09:12:00Z">
          <w:r w:rsidR="00910D53" w:rsidRPr="0033182C" w:rsidDel="004C5510">
            <w:delText xml:space="preserve"> matahari dengan posisi awal pada sudut X = 45° dan Y  = 0°. Hasil pengujian dapat dilihat pada </w:delText>
          </w:r>
        </w:del>
      </w:ins>
    </w:p>
    <w:p w14:paraId="2C3D90FA" w14:textId="078E2EF2" w:rsidR="00C74FE7" w:rsidRPr="0033182C" w:rsidRDefault="007F007C" w:rsidP="00F30235">
      <w:pPr>
        <w:ind w:firstLine="720"/>
        <w:rPr>
          <w:rFonts w:cs="Times New Roman"/>
        </w:rPr>
      </w:pPr>
      <w:r w:rsidRPr="0033182C">
        <w:rPr>
          <w:rFonts w:cs="Times New Roman"/>
        </w:rPr>
        <w:t xml:space="preserve">Sedangkan untuk pergerakan sudut jika tanpa metode </w:t>
      </w:r>
      <w:r w:rsidRPr="0033182C">
        <w:rPr>
          <w:rFonts w:cs="Times New Roman"/>
          <w:i/>
        </w:rPr>
        <w:t xml:space="preserve">Fuzzy </w:t>
      </w:r>
      <w:r w:rsidRPr="0033182C">
        <w:rPr>
          <w:rFonts w:cs="Times New Roman"/>
        </w:rPr>
        <w:t xml:space="preserve">akan mengakibatkan pergerakan tidak stabil. Hal ini dikarenakan hasil sensor yang tidak bernilai nol juga memberikan efek pada servo. Sehingga sudut </w:t>
      </w:r>
      <w:r w:rsidR="00C36F3B">
        <w:rPr>
          <w:rFonts w:cs="Times New Roman"/>
        </w:rPr>
        <w:t xml:space="preserve">azimuth dan elevasi </w:t>
      </w:r>
      <w:r w:rsidRPr="0033182C">
        <w:rPr>
          <w:rFonts w:cs="Times New Roman"/>
        </w:rPr>
        <w:t>pada servo mengalami naik dan turun s</w:t>
      </w:r>
      <w:r w:rsidR="00C36F3B">
        <w:rPr>
          <w:rFonts w:cs="Times New Roman"/>
        </w:rPr>
        <w:t>ecara berulang-ulang</w:t>
      </w:r>
      <w:r w:rsidR="004508EF">
        <w:rPr>
          <w:rFonts w:cs="Times New Roman"/>
        </w:rPr>
        <w:t xml:space="preserve"> dalam waktu percobaan 27 detik dengan total 200 iterasi.</w:t>
      </w:r>
    </w:p>
    <w:p w14:paraId="565A1C31" w14:textId="04D2723C" w:rsidR="00E743E0" w:rsidRPr="0033182C" w:rsidRDefault="00E743E0" w:rsidP="00C74FE7">
      <w:pPr>
        <w:pStyle w:val="Heading3"/>
        <w:rPr>
          <w:rFonts w:cs="Times New Roman"/>
        </w:rPr>
      </w:pPr>
      <w:bookmarkStart w:id="2413" w:name="_Toc23880413"/>
      <w:r w:rsidRPr="0033182C">
        <w:rPr>
          <w:rFonts w:cs="Times New Roman"/>
        </w:rPr>
        <w:t xml:space="preserve">Pengujian </w:t>
      </w:r>
      <w:r w:rsidR="001B6BA9" w:rsidRPr="0033182C">
        <w:rPr>
          <w:rFonts w:cs="Times New Roman"/>
          <w:i/>
        </w:rPr>
        <w:t xml:space="preserve">Solar Tracker </w:t>
      </w:r>
      <w:r w:rsidRPr="0033182C">
        <w:rPr>
          <w:rFonts w:cs="Times New Roman"/>
        </w:rPr>
        <w:t>dengan Metode</w:t>
      </w:r>
      <w:r w:rsidRPr="0033182C">
        <w:rPr>
          <w:rFonts w:cs="Times New Roman"/>
          <w:i/>
        </w:rPr>
        <w:t xml:space="preserve"> Fuzzy</w:t>
      </w:r>
      <w:bookmarkEnd w:id="2413"/>
      <w:r w:rsidRPr="0033182C">
        <w:rPr>
          <w:rFonts w:cs="Times New Roman"/>
        </w:rPr>
        <w:t xml:space="preserve"> </w:t>
      </w:r>
    </w:p>
    <w:p w14:paraId="1C504FE0" w14:textId="0A954162" w:rsidR="00C74FE7" w:rsidRPr="00C36F3B" w:rsidDel="004C5510" w:rsidRDefault="00C74FE7">
      <w:pPr>
        <w:ind w:firstLine="720"/>
        <w:rPr>
          <w:ins w:id="2414" w:author="ACER" w:date="2019-09-28T09:16:00Z"/>
          <w:del w:id="2415" w:author="ACER" w:date="2019-09-28T09:16:00Z"/>
          <w:rFonts w:cs="Times New Roman"/>
          <w:lang w:val="en-ID"/>
        </w:rPr>
        <w:pPrChange w:id="2416" w:author="ACER" w:date="2019-09-30T02:20:00Z">
          <w:pPr/>
        </w:pPrChange>
      </w:pPr>
      <w:ins w:id="2417" w:author="Windows User" w:date="2019-09-27T19:37:00Z">
        <w:del w:id="2418" w:author="ACER" w:date="2019-09-28T09:14:00Z">
          <w:r w:rsidRPr="0033182C" w:rsidDel="004C5510">
            <w:rPr>
              <w:rFonts w:cs="Times New Roman"/>
              <w:lang w:val="id-ID"/>
            </w:rPr>
            <w:delText>Pengujian dilakukan dengan melihat langkah/iterasi dari proses menuju arah matahari dengan posisi awal pada sudut X = 45° dan Y  = 0°</w:delText>
          </w:r>
        </w:del>
      </w:ins>
      <w:r w:rsidR="003E317A" w:rsidRPr="0033182C">
        <w:rPr>
          <w:rFonts w:cs="Times New Roman"/>
          <w:lang w:val="en-ID"/>
        </w:rPr>
        <w:t>P</w:t>
      </w:r>
      <w:ins w:id="2419" w:author="ACER" w:date="2019-09-28T09:14:00Z">
        <w:r w:rsidRPr="0033182C">
          <w:rPr>
            <w:rFonts w:cs="Times New Roman"/>
            <w:lang w:val="id-ID"/>
          </w:rPr>
          <w:t xml:space="preserve">ercobaan </w:t>
        </w:r>
      </w:ins>
      <w:r w:rsidRPr="0033182C">
        <w:rPr>
          <w:rFonts w:cs="Times New Roman"/>
          <w:i/>
          <w:lang w:val="id-ID"/>
        </w:rPr>
        <w:t>solar</w:t>
      </w:r>
      <w:ins w:id="2420" w:author="ACER" w:date="2019-09-28T09:14:00Z">
        <w:r w:rsidRPr="0033182C">
          <w:rPr>
            <w:rFonts w:cs="Times New Roman"/>
            <w:lang w:val="id-ID"/>
          </w:rPr>
          <w:t xml:space="preserve"> </w:t>
        </w:r>
      </w:ins>
      <w:r w:rsidRPr="0033182C">
        <w:rPr>
          <w:rFonts w:cs="Times New Roman"/>
          <w:i/>
          <w:lang w:val="id-ID"/>
        </w:rPr>
        <w:t>tracker</w:t>
      </w:r>
      <w:ins w:id="2421" w:author="ACER" w:date="2019-09-28T09:15:00Z">
        <w:r w:rsidRPr="0033182C">
          <w:rPr>
            <w:rFonts w:cs="Times New Roman"/>
            <w:lang w:val="id-ID"/>
          </w:rPr>
          <w:t xml:space="preserve"> dengan metode </w:t>
        </w:r>
      </w:ins>
      <w:r w:rsidRPr="0033182C">
        <w:rPr>
          <w:rFonts w:cs="Times New Roman"/>
          <w:i/>
          <w:lang w:val="id-ID"/>
        </w:rPr>
        <w:t>Fuzyy</w:t>
      </w:r>
      <w:ins w:id="2422" w:author="ACER" w:date="2019-09-28T09:15:00Z">
        <w:r w:rsidRPr="0033182C">
          <w:rPr>
            <w:rFonts w:cs="Times New Roman"/>
            <w:lang w:val="id-ID"/>
          </w:rPr>
          <w:t xml:space="preserve"> </w:t>
        </w:r>
      </w:ins>
      <w:r w:rsidR="00F30235" w:rsidRPr="0033182C">
        <w:rPr>
          <w:rFonts w:cs="Times New Roman"/>
          <w:lang w:val="en-ID"/>
        </w:rPr>
        <w:t xml:space="preserve">dilakukan dengan bantuan </w:t>
      </w:r>
      <w:ins w:id="2423" w:author="ACER" w:date="2019-09-28T09:15:00Z">
        <w:r w:rsidRPr="0033182C">
          <w:rPr>
            <w:rFonts w:cs="Times New Roman"/>
            <w:lang w:val="id-ID"/>
          </w:rPr>
          <w:t>sinar lampu pada sudut 80 derajat</w:t>
        </w:r>
      </w:ins>
      <w:ins w:id="2424" w:author="Windows User" w:date="2019-09-27T19:37:00Z">
        <w:r w:rsidRPr="0033182C">
          <w:rPr>
            <w:rFonts w:cs="Times New Roman"/>
            <w:lang w:val="id-ID"/>
          </w:rPr>
          <w:t>. Hasil pengujian</w:t>
        </w:r>
        <w:r w:rsidRPr="0033182C">
          <w:rPr>
            <w:rFonts w:cs="Times New Roman"/>
            <w:lang w:val="en-ID"/>
          </w:rPr>
          <w:t xml:space="preserve"> </w:t>
        </w:r>
      </w:ins>
      <w:r w:rsidRPr="0033182C">
        <w:rPr>
          <w:rFonts w:cs="Times New Roman"/>
          <w:i/>
          <w:lang w:val="en-ID"/>
        </w:rPr>
        <w:t>Fuzyy</w:t>
      </w:r>
      <w:ins w:id="2425" w:author="Windows User" w:date="2019-09-27T19:37:00Z">
        <w:r w:rsidRPr="0033182C">
          <w:rPr>
            <w:rFonts w:cs="Times New Roman"/>
            <w:i/>
            <w:lang w:val="id-ID"/>
            <w:rPrChange w:id="2426" w:author="Windows User" w:date="2019-09-27T20:58:00Z">
              <w:rPr>
                <w:rFonts w:cs="Times New Roman"/>
                <w:lang w:val="id-ID"/>
              </w:rPr>
            </w:rPrChange>
          </w:rPr>
          <w:t xml:space="preserve"> </w:t>
        </w:r>
        <w:r w:rsidRPr="0033182C">
          <w:rPr>
            <w:rFonts w:cs="Times New Roman"/>
            <w:lang w:val="id-ID"/>
          </w:rPr>
          <w:t>dapat dilihat pada</w:t>
        </w:r>
      </w:ins>
      <w:r w:rsidR="00F30235" w:rsidRPr="0033182C">
        <w:rPr>
          <w:rFonts w:cs="Times New Roman"/>
          <w:lang w:val="en-ID"/>
        </w:rPr>
        <w:t xml:space="preserve"> lampiran Tabel</w:t>
      </w:r>
      <w:r w:rsidR="004508EF">
        <w:rPr>
          <w:rFonts w:cs="Times New Roman"/>
          <w:lang w:val="en-ID"/>
        </w:rPr>
        <w:t xml:space="preserve"> E.2</w:t>
      </w:r>
      <w:ins w:id="2427" w:author="Windows User" w:date="2019-09-27T20:58:00Z">
        <w:r w:rsidRPr="0033182C">
          <w:rPr>
            <w:rFonts w:cs="Times New Roman"/>
            <w:lang w:val="en-ID"/>
          </w:rPr>
          <w:t xml:space="preserve">. </w:t>
        </w:r>
        <w:del w:id="2428" w:author="ACER" w:date="2019-09-28T09:16:00Z">
          <w:r w:rsidRPr="0033182C" w:rsidDel="004C5510">
            <w:rPr>
              <w:rFonts w:cs="Times New Roman"/>
              <w:sz w:val="22"/>
            </w:rPr>
            <w:delText>Dari hasil tersebut menunjukan bahwa metode</w:delText>
          </w:r>
          <w:r w:rsidRPr="0033182C" w:rsidDel="004C5510">
            <w:rPr>
              <w:rFonts w:cs="Times New Roman"/>
              <w:i/>
              <w:sz w:val="22"/>
              <w:rPrChange w:id="2429" w:author="Windows User" w:date="2019-09-27T20:58:00Z">
                <w:rPr>
                  <w:rFonts w:ascii="Arial" w:hAnsi="Arial" w:cs="Arial"/>
                  <w:color w:val="000000"/>
                  <w:sz w:val="22"/>
                </w:rPr>
              </w:rPrChange>
            </w:rPr>
            <w:delText xml:space="preserve"> fuzzy </w:delText>
          </w:r>
          <w:r w:rsidRPr="0033182C" w:rsidDel="004C5510">
            <w:rPr>
              <w:rFonts w:cs="Times New Roman"/>
              <w:sz w:val="22"/>
            </w:rPr>
            <w:delText>membantu pergerakan</w:delText>
          </w:r>
          <w:r w:rsidRPr="0033182C" w:rsidDel="004C5510">
            <w:rPr>
              <w:rFonts w:cs="Times New Roman"/>
              <w:i/>
              <w:sz w:val="22"/>
              <w:rPrChange w:id="2430" w:author="Windows User" w:date="2019-09-27T20:59:00Z">
                <w:rPr>
                  <w:rFonts w:ascii="Arial" w:hAnsi="Arial" w:cs="Arial"/>
                  <w:color w:val="000000"/>
                  <w:sz w:val="22"/>
                </w:rPr>
              </w:rPrChange>
            </w:rPr>
            <w:delText xml:space="preserve"> tracker</w:delText>
          </w:r>
          <w:r w:rsidRPr="0033182C" w:rsidDel="004C5510">
            <w:rPr>
              <w:rFonts w:cs="Times New Roman"/>
              <w:sz w:val="22"/>
            </w:rPr>
            <w:delText xml:space="preserve"> lebih optimal dengan mengubah kecepatan motor saat nilai perbedaan tinggi dan semakin lambat saat mendekati antara nilai -10 sampai 10 (himpunan keanggotaan</w:delText>
          </w:r>
          <w:r w:rsidRPr="0033182C" w:rsidDel="004C5510">
            <w:rPr>
              <w:rFonts w:cs="Times New Roman"/>
              <w:i/>
              <w:sz w:val="22"/>
              <w:rPrChange w:id="2431" w:author="Windows User" w:date="2019-09-27T20:59:00Z">
                <w:rPr>
                  <w:rFonts w:ascii="Arial" w:hAnsi="Arial" w:cs="Arial"/>
                  <w:color w:val="000000"/>
                  <w:sz w:val="22"/>
                </w:rPr>
              </w:rPrChange>
            </w:rPr>
            <w:delText xml:space="preserve"> zero</w:delText>
          </w:r>
          <w:r w:rsidRPr="0033182C" w:rsidDel="004C5510">
            <w:rPr>
              <w:rFonts w:cs="Times New Roman"/>
              <w:sz w:val="22"/>
            </w:rPr>
            <w:delText>). Hal ini berdampak pada waktu tempuh mencapai tujuan dan akan stabil di range tersebut</w:delText>
          </w:r>
        </w:del>
      </w:ins>
      <w:r w:rsidR="00F30235" w:rsidRPr="0033182C">
        <w:rPr>
          <w:rFonts w:cs="Times New Roman"/>
          <w:sz w:val="22"/>
        </w:rPr>
        <w:t>Tabel</w:t>
      </w:r>
      <w:ins w:id="2432" w:author="ACER" w:date="2019-09-28T09:16:00Z">
        <w:r w:rsidRPr="0033182C">
          <w:rPr>
            <w:rFonts w:cs="Times New Roman"/>
            <w:sz w:val="22"/>
          </w:rPr>
          <w:t xml:space="preserve"> tersebut menunjukan bahwa metode</w:t>
        </w:r>
        <w:r w:rsidRPr="0033182C">
          <w:rPr>
            <w:rFonts w:cs="Times New Roman"/>
            <w:i/>
            <w:sz w:val="22"/>
          </w:rPr>
          <w:t xml:space="preserve"> </w:t>
        </w:r>
      </w:ins>
      <w:r w:rsidRPr="0033182C">
        <w:rPr>
          <w:rFonts w:cs="Times New Roman"/>
          <w:i/>
          <w:sz w:val="22"/>
        </w:rPr>
        <w:t>Fuzyy</w:t>
      </w:r>
      <w:ins w:id="2433" w:author="ACER" w:date="2019-09-28T09:16:00Z">
        <w:r w:rsidRPr="0033182C">
          <w:rPr>
            <w:rFonts w:cs="Times New Roman"/>
            <w:i/>
            <w:sz w:val="22"/>
          </w:rPr>
          <w:t xml:space="preserve"> </w:t>
        </w:r>
        <w:r w:rsidRPr="0033182C">
          <w:rPr>
            <w:rFonts w:cs="Times New Roman"/>
            <w:sz w:val="22"/>
          </w:rPr>
          <w:t>membantu pergerakan</w:t>
        </w:r>
        <w:r w:rsidRPr="0033182C">
          <w:rPr>
            <w:rFonts w:cs="Times New Roman"/>
            <w:i/>
            <w:sz w:val="22"/>
          </w:rPr>
          <w:t xml:space="preserve"> </w:t>
        </w:r>
      </w:ins>
      <w:r w:rsidRPr="0033182C">
        <w:rPr>
          <w:rFonts w:cs="Times New Roman"/>
          <w:i/>
        </w:rPr>
        <w:t>tracker</w:t>
      </w:r>
      <w:ins w:id="2434" w:author="ACER" w:date="2019-09-28T09:16:00Z">
        <w:r w:rsidRPr="0033182C">
          <w:rPr>
            <w:rFonts w:cs="Times New Roman"/>
            <w:sz w:val="22"/>
          </w:rPr>
          <w:t xml:space="preserve"> lebih optimal dengan mengubah kecepatan motor saat nilai perbedaan tinggi dan semakin lambat saat mendekati antara nilai -10 sampai 10 (himpunan keanggotaan</w:t>
        </w:r>
        <w:r w:rsidRPr="0033182C">
          <w:rPr>
            <w:rFonts w:cs="Times New Roman"/>
            <w:i/>
            <w:sz w:val="22"/>
          </w:rPr>
          <w:t xml:space="preserve"> zero</w:t>
        </w:r>
        <w:r w:rsidRPr="0033182C">
          <w:rPr>
            <w:rFonts w:cs="Times New Roman"/>
            <w:sz w:val="22"/>
          </w:rPr>
          <w:t>). Hal ini berdampak pada waktu tempuh mencapai tujuan dan akan stabil di range tersebut</w:t>
        </w:r>
        <w:r w:rsidRPr="0033182C">
          <w:rPr>
            <w:rFonts w:cs="Times New Roman"/>
            <w:lang w:val="id-ID"/>
          </w:rPr>
          <w:t>.</w:t>
        </w:r>
      </w:ins>
      <w:r w:rsidR="00C36F3B">
        <w:rPr>
          <w:rFonts w:cs="Times New Roman"/>
          <w:lang w:val="en-ID"/>
        </w:rPr>
        <w:t xml:space="preserve">  Pada percobaan ini metode </w:t>
      </w:r>
      <w:r w:rsidR="00C36F3B" w:rsidRPr="00C36F3B">
        <w:rPr>
          <w:rFonts w:cs="Times New Roman"/>
          <w:i/>
          <w:lang w:val="en-ID"/>
        </w:rPr>
        <w:t>Fuzzy</w:t>
      </w:r>
      <w:r w:rsidR="00C36F3B">
        <w:rPr>
          <w:rFonts w:cs="Times New Roman"/>
          <w:i/>
          <w:lang w:val="en-ID"/>
        </w:rPr>
        <w:t xml:space="preserve"> </w:t>
      </w:r>
      <w:r w:rsidR="00C36F3B">
        <w:rPr>
          <w:rFonts w:cs="Times New Roman"/>
          <w:lang w:val="en-ID"/>
        </w:rPr>
        <w:t xml:space="preserve">memerlukan 19 iterasi dalam waktu 5 detik untuk mencapai </w:t>
      </w:r>
      <w:r w:rsidR="00C36F3B" w:rsidRPr="004508EF">
        <w:rPr>
          <w:rFonts w:cs="Times New Roman"/>
          <w:i/>
          <w:lang w:val="en-ID"/>
        </w:rPr>
        <w:t>setpoint</w:t>
      </w:r>
      <w:r w:rsidR="004508EF">
        <w:rPr>
          <w:rFonts w:cs="Times New Roman"/>
          <w:i/>
          <w:lang w:val="en-ID"/>
        </w:rPr>
        <w:t>.</w:t>
      </w:r>
    </w:p>
    <w:p w14:paraId="5015179F" w14:textId="77777777" w:rsidR="00C74FE7" w:rsidRPr="0033182C" w:rsidDel="004C5510" w:rsidRDefault="00C74FE7">
      <w:pPr>
        <w:ind w:firstLine="720"/>
        <w:rPr>
          <w:ins w:id="2435" w:author="Windows User" w:date="2019-09-27T19:37:00Z"/>
          <w:del w:id="2436" w:author="ACER" w:date="2019-09-28T09:16:00Z"/>
          <w:rFonts w:cs="Times New Roman"/>
        </w:rPr>
        <w:pPrChange w:id="2437" w:author="ACER" w:date="2019-09-30T02:20:00Z">
          <w:pPr/>
        </w:pPrChange>
      </w:pPr>
    </w:p>
    <w:p w14:paraId="54380108" w14:textId="77777777" w:rsidR="00C74FE7" w:rsidRPr="0033182C" w:rsidDel="004C5510" w:rsidRDefault="00C74FE7">
      <w:pPr>
        <w:ind w:firstLine="720"/>
        <w:rPr>
          <w:ins w:id="2438" w:author="Windows User" w:date="2019-09-27T19:37:00Z"/>
          <w:del w:id="2439" w:author="ACER" w:date="2019-09-28T09:16:00Z"/>
          <w:rFonts w:cs="Times New Roman"/>
        </w:rPr>
        <w:pPrChange w:id="2440" w:author="ACER" w:date="2019-09-30T02:20:00Z">
          <w:pPr/>
        </w:pPrChange>
      </w:pPr>
    </w:p>
    <w:p w14:paraId="18751B20" w14:textId="2338CCDD" w:rsidR="00C74FE7" w:rsidRPr="0033182C" w:rsidRDefault="00C74FE7" w:rsidP="00F30235">
      <w:pPr>
        <w:ind w:firstLine="720"/>
        <w:rPr>
          <w:rFonts w:cs="Times New Roman"/>
        </w:rPr>
      </w:pPr>
    </w:p>
    <w:p w14:paraId="2A724BA9" w14:textId="2B192F45" w:rsidR="001B6BA9" w:rsidRPr="0033182C" w:rsidRDefault="001B6BA9" w:rsidP="001B6BA9">
      <w:pPr>
        <w:pStyle w:val="Heading3"/>
        <w:rPr>
          <w:rFonts w:cs="Times New Roman"/>
        </w:rPr>
      </w:pPr>
      <w:bookmarkStart w:id="2441" w:name="_Toc23880414"/>
      <w:r w:rsidRPr="0033182C">
        <w:rPr>
          <w:rFonts w:cs="Times New Roman"/>
        </w:rPr>
        <w:t xml:space="preserve">Pengujian </w:t>
      </w:r>
      <w:r w:rsidR="00C74FE7" w:rsidRPr="0033182C">
        <w:rPr>
          <w:rFonts w:cs="Times New Roman"/>
        </w:rPr>
        <w:t xml:space="preserve">Aktuator </w:t>
      </w:r>
      <w:r w:rsidRPr="0033182C">
        <w:rPr>
          <w:rFonts w:cs="Times New Roman"/>
          <w:i/>
        </w:rPr>
        <w:t xml:space="preserve"> </w:t>
      </w:r>
      <w:r w:rsidRPr="0033182C">
        <w:rPr>
          <w:rFonts w:cs="Times New Roman"/>
        </w:rPr>
        <w:t>dengan Metode</w:t>
      </w:r>
      <w:r w:rsidRPr="0033182C">
        <w:rPr>
          <w:rFonts w:cs="Times New Roman"/>
          <w:i/>
        </w:rPr>
        <w:t xml:space="preserve"> </w:t>
      </w:r>
      <w:r w:rsidRPr="0033182C">
        <w:rPr>
          <w:rFonts w:cs="Times New Roman"/>
        </w:rPr>
        <w:t>PID</w:t>
      </w:r>
      <w:bookmarkEnd w:id="2441"/>
    </w:p>
    <w:p w14:paraId="1F5A3EB3" w14:textId="77E5589F" w:rsidR="00C74FE7" w:rsidRPr="0033182C" w:rsidRDefault="00C74FE7" w:rsidP="00E51AEF">
      <w:pPr>
        <w:ind w:firstLine="720"/>
        <w:rPr>
          <w:rFonts w:cs="Times New Roman"/>
          <w:lang w:val="id-ID"/>
        </w:rPr>
      </w:pPr>
      <w:r w:rsidRPr="0033182C">
        <w:rPr>
          <w:rFonts w:cs="Times New Roman"/>
          <w:lang w:val="id-ID"/>
        </w:rPr>
        <w:t>Pengujian aktuator</w:t>
      </w:r>
      <w:ins w:id="2442" w:author="ACER" w:date="2019-09-30T01:53:00Z">
        <w:r w:rsidRPr="0033182C">
          <w:rPr>
            <w:rFonts w:cs="Times New Roman"/>
            <w:lang w:val="id-ID"/>
          </w:rPr>
          <w:t xml:space="preserve"> de</w:t>
        </w:r>
      </w:ins>
      <w:ins w:id="2443" w:author="ACER" w:date="2019-09-30T02:11:00Z">
        <w:r w:rsidRPr="0033182C">
          <w:rPr>
            <w:rFonts w:cs="Times New Roman"/>
            <w:lang w:val="id-ID"/>
          </w:rPr>
          <w:t xml:space="preserve">ngan cara mengkoneksikan </w:t>
        </w:r>
      </w:ins>
      <w:ins w:id="2444" w:author="ACER" w:date="2019-09-30T02:12:00Z">
        <w:r w:rsidRPr="0033182C">
          <w:rPr>
            <w:rFonts w:cs="Times New Roman"/>
            <w:lang w:val="id-ID"/>
          </w:rPr>
          <w:t xml:space="preserve">modul aktuator dengan jaringan yang terdapat server </w:t>
        </w:r>
      </w:ins>
      <w:r w:rsidRPr="0033182C">
        <w:rPr>
          <w:rFonts w:cs="Times New Roman"/>
          <w:lang w:val="id-ID"/>
        </w:rPr>
        <w:t>web sistem atau web sistem online</w:t>
      </w:r>
      <w:ins w:id="2445" w:author="ACER" w:date="2019-09-30T02:12:00Z">
        <w:r w:rsidRPr="0033182C">
          <w:rPr>
            <w:rFonts w:cs="Times New Roman"/>
            <w:lang w:val="id-ID"/>
          </w:rPr>
          <w:t xml:space="preserve"> yang sudah ada sebelumnya</w:t>
        </w:r>
      </w:ins>
      <w:ins w:id="2446" w:author="ACER" w:date="2019-09-30T02:14:00Z">
        <w:r w:rsidRPr="0033182C">
          <w:rPr>
            <w:rFonts w:cs="Times New Roman"/>
            <w:lang w:val="id-ID"/>
          </w:rPr>
          <w:t>. Setelah terhubung maka aktuator akan me</w:t>
        </w:r>
        <w:r w:rsidRPr="004508EF">
          <w:rPr>
            <w:rFonts w:cs="Times New Roman"/>
            <w:i/>
            <w:lang w:val="id-ID"/>
          </w:rPr>
          <w:t>request</w:t>
        </w:r>
        <w:r w:rsidRPr="0033182C">
          <w:rPr>
            <w:rFonts w:cs="Times New Roman"/>
            <w:lang w:val="id-ID"/>
          </w:rPr>
          <w:t xml:space="preserve"> </w:t>
        </w:r>
        <w:r w:rsidRPr="004508EF">
          <w:rPr>
            <w:rFonts w:cs="Times New Roman"/>
            <w:i/>
            <w:lang w:val="id-ID"/>
          </w:rPr>
          <w:t>ni</w:t>
        </w:r>
      </w:ins>
      <w:ins w:id="2447" w:author="ACER" w:date="2019-09-30T02:15:00Z">
        <w:r w:rsidRPr="004508EF">
          <w:rPr>
            <w:rFonts w:cs="Times New Roman"/>
            <w:i/>
            <w:lang w:val="id-ID"/>
          </w:rPr>
          <w:t>lai setpoint</w:t>
        </w:r>
        <w:r w:rsidRPr="0033182C">
          <w:rPr>
            <w:rFonts w:cs="Times New Roman"/>
            <w:lang w:val="id-ID"/>
          </w:rPr>
          <w:t xml:space="preserve"> ke server. Interval request peneliti set setiap 10 menit sekali</w:t>
        </w:r>
      </w:ins>
      <w:ins w:id="2448" w:author="ACER" w:date="2019-10-06T20:17:00Z">
        <w:r w:rsidRPr="0033182C">
          <w:rPr>
            <w:rFonts w:cs="Times New Roman"/>
            <w:lang w:val="id-ID"/>
          </w:rPr>
          <w:t xml:space="preserve"> </w:t>
        </w:r>
      </w:ins>
      <w:ins w:id="2449" w:author="ACER" w:date="2019-09-30T02:16:00Z">
        <w:r w:rsidRPr="0033182C">
          <w:rPr>
            <w:rFonts w:cs="Times New Roman"/>
            <w:lang w:val="id-ID"/>
          </w:rPr>
          <w:t xml:space="preserve">. Setelah mendapatkan nilai setpoint maka </w:t>
        </w:r>
      </w:ins>
      <w:r w:rsidRPr="0033182C">
        <w:rPr>
          <w:rFonts w:cs="Times New Roman"/>
          <w:lang w:val="id-ID"/>
        </w:rPr>
        <w:t xml:space="preserve">aktuator akan menggerakkan </w:t>
      </w:r>
      <w:ins w:id="2450" w:author="ACER" w:date="2019-09-30T02:16:00Z">
        <w:r w:rsidRPr="0033182C">
          <w:rPr>
            <w:rFonts w:cs="Times New Roman"/>
            <w:lang w:val="id-ID"/>
          </w:rPr>
          <w:t>motor penggerak dengan acuan setpoint</w:t>
        </w:r>
      </w:ins>
      <w:ins w:id="2451" w:author="ACER" w:date="2019-09-30T02:17:00Z">
        <w:r w:rsidRPr="0033182C">
          <w:rPr>
            <w:rFonts w:cs="Times New Roman"/>
            <w:lang w:val="id-ID"/>
          </w:rPr>
          <w:t xml:space="preserve"> yang di dapat. Berikut flowchart alur pengiriman dan permintaan setpoint.</w:t>
        </w:r>
      </w:ins>
    </w:p>
    <w:p w14:paraId="23C0E7D9" w14:textId="71D4CCA3" w:rsidR="00C74FE7" w:rsidRPr="000B0559" w:rsidRDefault="00C74FE7" w:rsidP="00E51AEF">
      <w:pPr>
        <w:ind w:firstLine="720"/>
        <w:rPr>
          <w:rFonts w:cs="Times New Roman"/>
          <w:lang w:val="en-ID"/>
        </w:rPr>
      </w:pPr>
      <w:ins w:id="2452" w:author="ACER" w:date="2019-09-30T02:18:00Z">
        <w:r w:rsidRPr="0033182C">
          <w:rPr>
            <w:rFonts w:cs="Times New Roman"/>
            <w:lang w:val="id-ID"/>
          </w:rPr>
          <w:t xml:space="preserve">Setelah </w:t>
        </w:r>
        <w:r w:rsidRPr="004508EF">
          <w:rPr>
            <w:rFonts w:cs="Times New Roman"/>
            <w:i/>
            <w:lang w:val="id-ID"/>
          </w:rPr>
          <w:t>setpoint</w:t>
        </w:r>
        <w:r w:rsidRPr="0033182C">
          <w:rPr>
            <w:rFonts w:cs="Times New Roman"/>
            <w:lang w:val="id-ID"/>
          </w:rPr>
          <w:t xml:space="preserve"> di dapatkan </w:t>
        </w:r>
      </w:ins>
      <w:r w:rsidR="004508EF">
        <w:rPr>
          <w:rFonts w:cs="Times New Roman"/>
          <w:lang w:val="id-ID"/>
        </w:rPr>
        <w:t>maka aktua</w:t>
      </w:r>
      <w:r w:rsidRPr="0033182C">
        <w:rPr>
          <w:rFonts w:cs="Times New Roman"/>
          <w:lang w:val="id-ID"/>
        </w:rPr>
        <w:t>t</w:t>
      </w:r>
      <w:r w:rsidR="004508EF">
        <w:rPr>
          <w:rFonts w:cs="Times New Roman"/>
          <w:lang w:val="en-ID"/>
        </w:rPr>
        <w:t>o</w:t>
      </w:r>
      <w:r w:rsidRPr="0033182C">
        <w:rPr>
          <w:rFonts w:cs="Times New Roman"/>
          <w:lang w:val="id-ID"/>
        </w:rPr>
        <w:t>r</w:t>
      </w:r>
      <w:ins w:id="2453" w:author="ACER" w:date="2019-09-30T02:19:00Z">
        <w:r w:rsidRPr="0033182C">
          <w:rPr>
            <w:rFonts w:cs="Times New Roman"/>
            <w:lang w:val="id-ID"/>
          </w:rPr>
          <w:t xml:space="preserve"> akan menggerakan motor pengggerak dengan hasil pergerakan berupa sudut dan </w:t>
        </w:r>
      </w:ins>
      <w:r w:rsidRPr="0033182C">
        <w:rPr>
          <w:rFonts w:cs="Times New Roman"/>
          <w:lang w:val="id-ID"/>
        </w:rPr>
        <w:t xml:space="preserve">posisi </w:t>
      </w:r>
      <w:ins w:id="2454" w:author="ACER" w:date="2019-09-30T02:16:00Z">
        <w:r w:rsidR="004508EF" w:rsidRPr="0033182C">
          <w:rPr>
            <w:rFonts w:cs="Times New Roman"/>
            <w:lang w:val="id-ID"/>
          </w:rPr>
          <w:t>motor penggerak</w:t>
        </w:r>
      </w:ins>
      <w:r w:rsidR="004508EF">
        <w:rPr>
          <w:rFonts w:cs="Times New Roman"/>
          <w:lang w:val="id-ID"/>
        </w:rPr>
        <w:t>nya</w:t>
      </w:r>
      <w:r w:rsidR="000B0559">
        <w:rPr>
          <w:rFonts w:cs="Times New Roman"/>
          <w:lang w:val="en-ID"/>
        </w:rPr>
        <w:t xml:space="preserve">. Hasil pengujian dapat dilihat pada lampiran Tabel E.3. Hasil pengujian ini menunjukkan bahwa aktuator jika tanpa PID tidak bisa berada diposisi awal setelah menerima </w:t>
      </w:r>
      <w:r w:rsidR="000B0559" w:rsidRPr="000B0559">
        <w:rPr>
          <w:rFonts w:cs="Times New Roman"/>
          <w:i/>
          <w:lang w:val="en-ID"/>
        </w:rPr>
        <w:t>setpoint</w:t>
      </w:r>
      <w:r w:rsidR="000B0559">
        <w:rPr>
          <w:rFonts w:cs="Times New Roman"/>
          <w:i/>
          <w:lang w:val="en-ID"/>
        </w:rPr>
        <w:t xml:space="preserve"> </w:t>
      </w:r>
      <w:r w:rsidR="000B0559">
        <w:rPr>
          <w:rFonts w:cs="Times New Roman"/>
          <w:lang w:val="en-ID"/>
        </w:rPr>
        <w:t>jika ada pergerakan dari luar yang mengganggu aktuator.</w:t>
      </w:r>
    </w:p>
    <w:p w14:paraId="1A275070" w14:textId="226C7668" w:rsidR="001B6BA9" w:rsidRPr="0033182C" w:rsidRDefault="001B6BA9" w:rsidP="001B6BA9">
      <w:pPr>
        <w:pStyle w:val="Heading3"/>
        <w:rPr>
          <w:rFonts w:cs="Times New Roman"/>
        </w:rPr>
      </w:pPr>
      <w:bookmarkStart w:id="2455" w:name="_Toc23880415"/>
      <w:r w:rsidRPr="0033182C">
        <w:rPr>
          <w:rFonts w:cs="Times New Roman"/>
        </w:rPr>
        <w:lastRenderedPageBreak/>
        <w:t xml:space="preserve">Pengujian </w:t>
      </w:r>
      <w:r w:rsidR="00C74FE7" w:rsidRPr="0033182C">
        <w:rPr>
          <w:rFonts w:cs="Times New Roman"/>
        </w:rPr>
        <w:t xml:space="preserve">Aktuator </w:t>
      </w:r>
      <w:r w:rsidRPr="0033182C">
        <w:rPr>
          <w:rFonts w:cs="Times New Roman"/>
        </w:rPr>
        <w:t>dengan Metode</w:t>
      </w:r>
      <w:r w:rsidRPr="0033182C">
        <w:rPr>
          <w:rFonts w:cs="Times New Roman"/>
          <w:i/>
        </w:rPr>
        <w:t xml:space="preserve"> </w:t>
      </w:r>
      <w:r w:rsidRPr="0033182C">
        <w:rPr>
          <w:rFonts w:cs="Times New Roman"/>
        </w:rPr>
        <w:t>PID</w:t>
      </w:r>
      <w:bookmarkEnd w:id="2455"/>
    </w:p>
    <w:p w14:paraId="32A995D4" w14:textId="77777777" w:rsidR="000B0559" w:rsidRDefault="00C74FE7">
      <w:pPr>
        <w:ind w:firstLine="720"/>
        <w:rPr>
          <w:rFonts w:cs="Times New Roman"/>
          <w:lang w:val="en-ID"/>
        </w:rPr>
        <w:pPrChange w:id="2456" w:author="ACER" w:date="2019-09-30T02:20:00Z">
          <w:pPr>
            <w:ind w:left="357"/>
          </w:pPr>
        </w:pPrChange>
      </w:pPr>
      <w:ins w:id="2457" w:author="ACER" w:date="2019-09-30T01:52:00Z">
        <w:r w:rsidRPr="0033182C">
          <w:rPr>
            <w:rFonts w:cs="Times New Roman"/>
            <w:lang w:val="id-ID"/>
          </w:rPr>
          <w:t xml:space="preserve">Metode PID </w:t>
        </w:r>
      </w:ins>
      <w:ins w:id="2458" w:author="ACER" w:date="2019-09-30T01:53:00Z">
        <w:r w:rsidRPr="0033182C">
          <w:rPr>
            <w:rFonts w:cs="Times New Roman"/>
            <w:lang w:val="id-ID"/>
          </w:rPr>
          <w:t>diuji de</w:t>
        </w:r>
      </w:ins>
      <w:ins w:id="2459" w:author="ACER" w:date="2019-09-30T02:11:00Z">
        <w:r w:rsidRPr="0033182C">
          <w:rPr>
            <w:rFonts w:cs="Times New Roman"/>
            <w:lang w:val="id-ID"/>
          </w:rPr>
          <w:t xml:space="preserve">ngan cara mengkoneksikan </w:t>
        </w:r>
      </w:ins>
      <w:ins w:id="2460" w:author="ACER" w:date="2019-09-30T02:12:00Z">
        <w:r w:rsidRPr="0033182C">
          <w:rPr>
            <w:rFonts w:cs="Times New Roman"/>
            <w:lang w:val="id-ID"/>
          </w:rPr>
          <w:t xml:space="preserve">modul aktuator dengan jaringan yang terdapat server </w:t>
        </w:r>
      </w:ins>
      <w:r w:rsidRPr="0033182C">
        <w:rPr>
          <w:rFonts w:cs="Times New Roman"/>
          <w:lang w:val="id-ID"/>
        </w:rPr>
        <w:t>web sistem</w:t>
      </w:r>
      <w:ins w:id="2461" w:author="ACER" w:date="2019-09-30T02:12:00Z">
        <w:r w:rsidRPr="0033182C">
          <w:rPr>
            <w:rFonts w:cs="Times New Roman"/>
            <w:lang w:val="id-ID"/>
          </w:rPr>
          <w:t xml:space="preserve"> yang sudah ada sebelumnya</w:t>
        </w:r>
      </w:ins>
      <w:ins w:id="2462" w:author="ACER" w:date="2019-09-30T02:14:00Z">
        <w:r w:rsidRPr="0033182C">
          <w:rPr>
            <w:rFonts w:cs="Times New Roman"/>
            <w:lang w:val="id-ID"/>
          </w:rPr>
          <w:t>. Setelah terhubung maka aktuator akan me</w:t>
        </w:r>
        <w:r w:rsidRPr="004508EF">
          <w:rPr>
            <w:rFonts w:cs="Times New Roman"/>
            <w:i/>
            <w:lang w:val="id-ID"/>
          </w:rPr>
          <w:t>request</w:t>
        </w:r>
        <w:r w:rsidRPr="0033182C">
          <w:rPr>
            <w:rFonts w:cs="Times New Roman"/>
            <w:lang w:val="id-ID"/>
          </w:rPr>
          <w:t xml:space="preserve"> ni</w:t>
        </w:r>
      </w:ins>
      <w:ins w:id="2463" w:author="ACER" w:date="2019-09-30T02:15:00Z">
        <w:r w:rsidRPr="0033182C">
          <w:rPr>
            <w:rFonts w:cs="Times New Roman"/>
            <w:lang w:val="id-ID"/>
          </w:rPr>
          <w:t xml:space="preserve">lai </w:t>
        </w:r>
        <w:r w:rsidRPr="004508EF">
          <w:rPr>
            <w:rFonts w:cs="Times New Roman"/>
            <w:i/>
            <w:lang w:val="id-ID"/>
          </w:rPr>
          <w:t xml:space="preserve">setpoint </w:t>
        </w:r>
        <w:r w:rsidRPr="0033182C">
          <w:rPr>
            <w:rFonts w:cs="Times New Roman"/>
            <w:lang w:val="id-ID"/>
          </w:rPr>
          <w:t xml:space="preserve">ke </w:t>
        </w:r>
        <w:r w:rsidRPr="004508EF">
          <w:rPr>
            <w:rFonts w:cs="Times New Roman"/>
            <w:i/>
            <w:lang w:val="id-ID"/>
          </w:rPr>
          <w:t>server</w:t>
        </w:r>
      </w:ins>
      <w:ins w:id="2464" w:author="ACER" w:date="2019-10-06T20:18:00Z">
        <w:r w:rsidRPr="0033182C">
          <w:rPr>
            <w:rFonts w:cs="Times New Roman"/>
            <w:lang w:val="id-ID"/>
          </w:rPr>
          <w:t xml:space="preserve"> yang digunakan dalam perhitungan PID</w:t>
        </w:r>
      </w:ins>
      <w:ins w:id="2465" w:author="ACER" w:date="2019-09-30T02:15:00Z">
        <w:r w:rsidRPr="0033182C">
          <w:rPr>
            <w:rFonts w:cs="Times New Roman"/>
            <w:lang w:val="id-ID"/>
          </w:rPr>
          <w:t xml:space="preserve">. Interval request </w:t>
        </w:r>
      </w:ins>
      <w:r w:rsidR="004508EF">
        <w:rPr>
          <w:rFonts w:cs="Times New Roman"/>
          <w:lang w:val="en-ID"/>
        </w:rPr>
        <w:t>diatur</w:t>
      </w:r>
      <w:ins w:id="2466" w:author="ACER" w:date="2019-09-30T02:15:00Z">
        <w:r w:rsidRPr="0033182C">
          <w:rPr>
            <w:rFonts w:cs="Times New Roman"/>
            <w:lang w:val="id-ID"/>
          </w:rPr>
          <w:t xml:space="preserve"> setiap 10 menit sekali</w:t>
        </w:r>
      </w:ins>
      <w:ins w:id="2467" w:author="ACER" w:date="2019-10-06T20:17:00Z">
        <w:r w:rsidRPr="0033182C">
          <w:rPr>
            <w:rFonts w:cs="Times New Roman"/>
            <w:lang w:val="id-ID"/>
          </w:rPr>
          <w:t xml:space="preserve"> </w:t>
        </w:r>
      </w:ins>
      <w:ins w:id="2468" w:author="ACER" w:date="2019-09-30T02:16:00Z">
        <w:r w:rsidRPr="0033182C">
          <w:rPr>
            <w:rFonts w:cs="Times New Roman"/>
            <w:lang w:val="id-ID"/>
          </w:rPr>
          <w:t>. Setelah mendapatkan nilai setpoint maka PID akan membantu pergerakan motor penggerak dengan acuan setpoint</w:t>
        </w:r>
      </w:ins>
      <w:ins w:id="2469" w:author="ACER" w:date="2019-09-30T02:17:00Z">
        <w:r w:rsidRPr="0033182C">
          <w:rPr>
            <w:rFonts w:cs="Times New Roman"/>
            <w:lang w:val="id-ID"/>
          </w:rPr>
          <w:t xml:space="preserve"> yang di dapat. Berikut flowchart alur pengiriman dan permintaan setpoint</w:t>
        </w:r>
      </w:ins>
      <w:r w:rsidR="000B0559">
        <w:rPr>
          <w:rFonts w:cs="Times New Roman"/>
          <w:lang w:val="en-ID"/>
        </w:rPr>
        <w:t xml:space="preserve"> sesuai Gambar 4.5</w:t>
      </w:r>
      <w:ins w:id="2470" w:author="ACER" w:date="2019-09-30T02:17:00Z">
        <w:r w:rsidRPr="0033182C">
          <w:rPr>
            <w:rFonts w:cs="Times New Roman"/>
            <w:lang w:val="id-ID"/>
          </w:rPr>
          <w:t>.</w:t>
        </w:r>
      </w:ins>
      <w:r w:rsidR="000B0559" w:rsidRPr="000B0559">
        <w:rPr>
          <w:rFonts w:cs="Times New Roman"/>
          <w:lang w:val="en-ID"/>
        </w:rPr>
        <w:t xml:space="preserve"> </w:t>
      </w:r>
    </w:p>
    <w:p w14:paraId="45C638E2" w14:textId="35426288" w:rsidR="000B0559" w:rsidRPr="000B0559" w:rsidRDefault="000B0559">
      <w:pPr>
        <w:ind w:firstLine="720"/>
        <w:rPr>
          <w:ins w:id="2471" w:author="ACER" w:date="2019-09-30T02:19:00Z"/>
          <w:rFonts w:cs="Times New Roman"/>
          <w:lang w:val="en-ID"/>
          <w:rPrChange w:id="2472" w:author="ACER" w:date="2019-09-30T02:20:00Z">
            <w:rPr>
              <w:ins w:id="2473" w:author="ACER" w:date="2019-09-30T02:19:00Z"/>
              <w:lang w:val="id-ID"/>
            </w:rPr>
          </w:rPrChange>
        </w:rPr>
        <w:pPrChange w:id="2474" w:author="ACER" w:date="2019-09-30T02:20:00Z">
          <w:pPr>
            <w:ind w:left="357"/>
          </w:pPr>
        </w:pPrChange>
      </w:pPr>
      <w:ins w:id="2475" w:author="ACER" w:date="2019-09-30T02:18:00Z">
        <w:r w:rsidRPr="0033182C">
          <w:rPr>
            <w:rFonts w:cs="Times New Roman"/>
            <w:lang w:val="id-ID"/>
          </w:rPr>
          <w:t xml:space="preserve">Setelah setpoint di dapatkan metode </w:t>
        </w:r>
      </w:ins>
      <w:ins w:id="2476" w:author="ACER" w:date="2019-09-30T02:19:00Z">
        <w:r w:rsidRPr="0033182C">
          <w:rPr>
            <w:rFonts w:cs="Times New Roman"/>
            <w:lang w:val="id-ID"/>
          </w:rPr>
          <w:t xml:space="preserve">PID akan menggerakan motor pengggerak dengan hasil pergerakan berupa sudut dan waktu tempuh </w:t>
        </w:r>
      </w:ins>
      <w:r>
        <w:rPr>
          <w:rFonts w:cs="Times New Roman"/>
          <w:lang w:val="en-ID"/>
        </w:rPr>
        <w:t xml:space="preserve">sesuai pada lampiran Tabel E.4. Hasil pengujian ini menunjukkan bahwa aktuator jika menggunakan PID akan berada diposisi awal setelah menerima </w:t>
      </w:r>
      <w:r w:rsidRPr="000B0559">
        <w:rPr>
          <w:rFonts w:cs="Times New Roman"/>
          <w:i/>
          <w:lang w:val="en-ID"/>
        </w:rPr>
        <w:t>setpoint</w:t>
      </w:r>
      <w:r>
        <w:rPr>
          <w:rFonts w:cs="Times New Roman"/>
          <w:i/>
          <w:lang w:val="en-ID"/>
        </w:rPr>
        <w:t xml:space="preserve"> </w:t>
      </w:r>
      <w:r>
        <w:rPr>
          <w:rFonts w:cs="Times New Roman"/>
          <w:lang w:val="en-ID"/>
        </w:rPr>
        <w:t>walaupun ada pergerakan dari luar yang mengganggu aktuator.</w:t>
      </w:r>
      <w:r w:rsidRPr="000B0559">
        <w:rPr>
          <w:rFonts w:cs="Times New Roman"/>
          <w:lang w:val="id-ID"/>
        </w:rPr>
        <w:t xml:space="preserve"> </w:t>
      </w:r>
    </w:p>
    <w:p w14:paraId="624D9BA6" w14:textId="20DC00A3" w:rsidR="00C74FE7" w:rsidRPr="0033182C" w:rsidRDefault="00C74FE7" w:rsidP="000B0559">
      <w:pPr>
        <w:ind w:firstLine="720"/>
        <w:rPr>
          <w:ins w:id="2477" w:author="ACER" w:date="2019-09-30T02:18:00Z"/>
          <w:rFonts w:cs="Times New Roman"/>
          <w:lang w:val="id-ID"/>
        </w:rPr>
      </w:pPr>
    </w:p>
    <w:p w14:paraId="4BC9F7EA" w14:textId="77777777" w:rsidR="004508EF" w:rsidRDefault="00C74FE7" w:rsidP="004508EF">
      <w:pPr>
        <w:keepNext/>
        <w:ind w:left="357"/>
      </w:pPr>
      <w:r w:rsidRPr="0033182C">
        <w:rPr>
          <w:rFonts w:cs="Times New Roman"/>
          <w:noProof/>
        </w:rPr>
        <w:drawing>
          <wp:inline distT="0" distB="0" distL="0" distR="0" wp14:anchorId="4CB09560" wp14:editId="1251E899">
            <wp:extent cx="4363453" cy="4030572"/>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1895" cy="4084555"/>
                    </a:xfrm>
                    <a:prstGeom prst="rect">
                      <a:avLst/>
                    </a:prstGeom>
                  </pic:spPr>
                </pic:pic>
              </a:graphicData>
            </a:graphic>
          </wp:inline>
        </w:drawing>
      </w:r>
    </w:p>
    <w:p w14:paraId="25ECB32D" w14:textId="0C029FE3" w:rsidR="00750347" w:rsidRPr="00442A4D" w:rsidRDefault="004508EF" w:rsidP="00442A4D">
      <w:pPr>
        <w:pStyle w:val="Caption"/>
        <w:jc w:val="center"/>
        <w:rPr>
          <w:ins w:id="2478" w:author="Windows User" w:date="2019-09-20T01:40:00Z"/>
          <w:rFonts w:cs="Times New Roman"/>
          <w:color w:val="auto"/>
          <w:sz w:val="22"/>
          <w:lang w:val="id-ID"/>
        </w:rPr>
      </w:pPr>
      <w:bookmarkStart w:id="2479" w:name="_Toc23880252"/>
      <w:r w:rsidRPr="004508EF">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4</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5</w:t>
      </w:r>
      <w:r w:rsidR="000B6C7D">
        <w:rPr>
          <w:i w:val="0"/>
          <w:color w:val="auto"/>
          <w:sz w:val="22"/>
        </w:rPr>
        <w:fldChar w:fldCharType="end"/>
      </w:r>
      <w:r w:rsidRPr="004508EF">
        <w:rPr>
          <w:color w:val="auto"/>
          <w:sz w:val="22"/>
        </w:rPr>
        <w:t xml:space="preserve"> Flowchart Request Setpoint</w:t>
      </w:r>
      <w:bookmarkEnd w:id="2479"/>
      <w:ins w:id="2480" w:author="Windows User" w:date="2019-09-20T01:40:00Z">
        <w:del w:id="2481" w:author="ACER" w:date="2019-09-30T02:01:00Z">
          <w:r w:rsidR="00750347" w:rsidRPr="0033182C" w:rsidDel="00747483">
            <w:rPr>
              <w:rFonts w:cs="Times New Roman"/>
            </w:rPr>
            <w:br w:type="page"/>
          </w:r>
        </w:del>
      </w:ins>
    </w:p>
    <w:p w14:paraId="30A606FE" w14:textId="5EBE4155" w:rsidR="00750347" w:rsidRPr="0033182C" w:rsidRDefault="001B6BA9" w:rsidP="00750347">
      <w:pPr>
        <w:pStyle w:val="Heading1"/>
      </w:pPr>
      <w:bookmarkStart w:id="2482" w:name="_Toc23880416"/>
      <w:r w:rsidRPr="0033182C">
        <w:lastRenderedPageBreak/>
        <w:t xml:space="preserve">HASIL DAN </w:t>
      </w:r>
      <w:ins w:id="2483" w:author="Windows User" w:date="2019-09-20T01:41:00Z">
        <w:r w:rsidR="00750347" w:rsidRPr="0033182C">
          <w:t>PEMBAHASAN</w:t>
        </w:r>
      </w:ins>
      <w:bookmarkEnd w:id="2482"/>
    </w:p>
    <w:p w14:paraId="78B67F89" w14:textId="77777777" w:rsidR="00CC06FE" w:rsidRPr="0033182C" w:rsidRDefault="00CC06FE" w:rsidP="00CC06FE">
      <w:pPr>
        <w:rPr>
          <w:rFonts w:cs="Times New Roman"/>
          <w:lang w:val="en-ID" w:eastAsia="id-ID"/>
        </w:rPr>
      </w:pPr>
    </w:p>
    <w:p w14:paraId="63A33AA1" w14:textId="072739F7" w:rsidR="00CC06FE" w:rsidRPr="0033182C" w:rsidRDefault="00CC06FE" w:rsidP="00CC06FE">
      <w:pPr>
        <w:ind w:firstLine="567"/>
        <w:rPr>
          <w:ins w:id="2484" w:author="Windows User" w:date="2019-09-27T19:37:00Z"/>
          <w:rFonts w:cs="Times New Roman"/>
          <w:sz w:val="28"/>
          <w:szCs w:val="26"/>
        </w:rPr>
      </w:pPr>
      <w:r w:rsidRPr="0033182C">
        <w:rPr>
          <w:rFonts w:cs="Times New Roman"/>
        </w:rPr>
        <w:t>Bab ini menggambarkan tentang hasil dari penelitian yang telah dilakukan. untuk menjawab rumusan masalah sehingga dapat mewujudkan tujuan sebenarnya dari penelitian. Pada bab ini akan dijelaskan tentang</w:t>
      </w:r>
      <w:del w:id="2485" w:author="Windows User" w:date="2019-09-18T14:43:00Z">
        <w:r w:rsidRPr="0033182C" w:rsidDel="007F4597">
          <w:rPr>
            <w:rFonts w:cs="Times New Roman"/>
          </w:rPr>
          <w:delText xml:space="preserve"> jenis penelitian,</w:delText>
        </w:r>
      </w:del>
      <w:r w:rsidRPr="0033182C">
        <w:rPr>
          <w:rFonts w:cs="Times New Roman"/>
        </w:rPr>
        <w:t xml:space="preserve"> pengujian dan hasil dari pengujian yang telah dilakukan dengan mengimplementasikan metode </w:t>
      </w:r>
      <w:r w:rsidR="00886455" w:rsidRPr="0033182C">
        <w:rPr>
          <w:rFonts w:cs="Times New Roman"/>
          <w:i/>
        </w:rPr>
        <w:t>Fuzyy</w:t>
      </w:r>
      <w:r w:rsidRPr="0033182C">
        <w:rPr>
          <w:rFonts w:cs="Times New Roman"/>
        </w:rPr>
        <w:t xml:space="preserve"> dan PID. </w:t>
      </w:r>
    </w:p>
    <w:p w14:paraId="07E6B18B" w14:textId="2F3A47F6" w:rsidR="00575C62" w:rsidRDefault="00575C62" w:rsidP="00575C62">
      <w:pPr>
        <w:pStyle w:val="Heading2"/>
        <w:ind w:left="426" w:hanging="426"/>
        <w:rPr>
          <w:rFonts w:cs="Times New Roman"/>
          <w:i/>
        </w:rPr>
      </w:pPr>
      <w:bookmarkStart w:id="2486" w:name="_Toc23880417"/>
      <w:r w:rsidRPr="0033182C">
        <w:rPr>
          <w:rFonts w:cs="Times New Roman"/>
        </w:rPr>
        <w:t xml:space="preserve">Hasil Implementasi </w:t>
      </w:r>
      <w:r w:rsidRPr="00575C62">
        <w:rPr>
          <w:rFonts w:cs="Times New Roman"/>
          <w:i/>
        </w:rPr>
        <w:t>Hardware</w:t>
      </w:r>
      <w:bookmarkEnd w:id="2486"/>
    </w:p>
    <w:p w14:paraId="69E781C1" w14:textId="5B16DAC0" w:rsidR="003F2A86" w:rsidRPr="000367FF" w:rsidRDefault="003F2A86" w:rsidP="00D74961">
      <w:pPr>
        <w:ind w:firstLine="720"/>
        <w:rPr>
          <w:lang w:val="en-ID"/>
        </w:rPr>
      </w:pPr>
      <w:r>
        <w:rPr>
          <w:rFonts w:eastAsiaTheme="majorEastAsia" w:cs="Times New Roman"/>
          <w:szCs w:val="26"/>
          <w:lang w:val="id-ID"/>
        </w:rPr>
        <w:t xml:space="preserve">Hasil implementasi hardware berupa sebuah solar tracker dan sebuah aktuator. Tracker akan mencari sudut peerimaan matahari paling optimal dan data yang didapat berupa elevasi, </w:t>
      </w:r>
      <w:r w:rsidRPr="000367FF">
        <w:rPr>
          <w:rFonts w:eastAsiaTheme="majorEastAsia" w:cs="Times New Roman"/>
          <w:i/>
          <w:szCs w:val="26"/>
          <w:lang w:val="id-ID"/>
        </w:rPr>
        <w:t>azimuth</w:t>
      </w:r>
      <w:r>
        <w:rPr>
          <w:rFonts w:eastAsiaTheme="majorEastAsia" w:cs="Times New Roman"/>
          <w:szCs w:val="26"/>
          <w:lang w:val="id-ID"/>
        </w:rPr>
        <w:t xml:space="preserve">, sudut elevasi dan sudut azimuth. Data tersebut dikirimkan oleh tracker ke sistem yang akan dijadikan sebagai setpoint untuk aktuator. Aktuator akan meminta data setpoint secara berkala ke sistem. kedua perangkat di hubungkan ke jaringan intenet melalui koneksi </w:t>
      </w:r>
      <w:r w:rsidRPr="000367FF">
        <w:rPr>
          <w:rFonts w:eastAsiaTheme="majorEastAsia" w:cs="Times New Roman"/>
          <w:i/>
          <w:szCs w:val="26"/>
          <w:lang w:val="id-ID"/>
        </w:rPr>
        <w:t>wifi</w:t>
      </w:r>
      <w:r>
        <w:rPr>
          <w:rFonts w:eastAsiaTheme="majorEastAsia" w:cs="Times New Roman"/>
          <w:szCs w:val="26"/>
          <w:lang w:val="id-ID"/>
        </w:rPr>
        <w:t xml:space="preserve">. Hal ini memiliki keuntungan yaitu kedua alat tersebut bersifat </w:t>
      </w:r>
      <w:r w:rsidRPr="000367FF">
        <w:rPr>
          <w:rFonts w:eastAsiaTheme="majorEastAsia" w:cs="Times New Roman"/>
          <w:i/>
          <w:szCs w:val="26"/>
          <w:lang w:val="id-ID"/>
        </w:rPr>
        <w:t>wireless</w:t>
      </w:r>
      <w:r>
        <w:rPr>
          <w:rFonts w:eastAsiaTheme="majorEastAsia" w:cs="Times New Roman"/>
          <w:szCs w:val="26"/>
          <w:lang w:val="id-ID"/>
        </w:rPr>
        <w:t xml:space="preserve"> dan mudah di pindahkan.</w:t>
      </w:r>
      <w:r w:rsidR="00E47BED">
        <w:rPr>
          <w:rFonts w:eastAsiaTheme="majorEastAsia" w:cs="Times New Roman"/>
          <w:szCs w:val="26"/>
          <w:lang w:val="id-ID"/>
        </w:rPr>
        <w:t xml:space="preserve"> Komunikasi antara tracker dan aktuator tanpa ada campur tangan dari operator atau </w:t>
      </w:r>
      <w:r w:rsidR="000367FF">
        <w:rPr>
          <w:rFonts w:eastAsiaTheme="majorEastAsia" w:cs="Times New Roman"/>
          <w:i/>
          <w:szCs w:val="26"/>
          <w:lang w:val="en-ID"/>
        </w:rPr>
        <w:t>tracker</w:t>
      </w:r>
      <w:r w:rsidR="00E47BED">
        <w:rPr>
          <w:rFonts w:eastAsiaTheme="majorEastAsia" w:cs="Times New Roman"/>
          <w:szCs w:val="26"/>
          <w:lang w:val="id-ID"/>
        </w:rPr>
        <w:t xml:space="preserve"> dan aktuator saling berkomunikasi secara berkala. Konsep tersebut disebut dengan </w:t>
      </w:r>
      <w:r w:rsidR="00E47BED" w:rsidRPr="000367FF">
        <w:rPr>
          <w:rFonts w:eastAsiaTheme="majorEastAsia" w:cs="Times New Roman"/>
          <w:i/>
          <w:szCs w:val="26"/>
          <w:lang w:val="id-ID"/>
        </w:rPr>
        <w:t>Internet of Things</w:t>
      </w:r>
      <w:r w:rsidR="00E47BED">
        <w:rPr>
          <w:rFonts w:eastAsiaTheme="majorEastAsia" w:cs="Times New Roman"/>
          <w:szCs w:val="26"/>
          <w:lang w:val="id-ID"/>
        </w:rPr>
        <w:t xml:space="preserve"> (IOT).</w:t>
      </w:r>
      <w:r w:rsidR="000367FF">
        <w:rPr>
          <w:rFonts w:eastAsiaTheme="majorEastAsia" w:cs="Times New Roman"/>
          <w:szCs w:val="26"/>
          <w:lang w:val="en-ID"/>
        </w:rPr>
        <w:t xml:space="preserve"> Hasil implementasi dari desain </w:t>
      </w:r>
      <w:r w:rsidR="000367FF">
        <w:rPr>
          <w:rFonts w:eastAsiaTheme="majorEastAsia" w:cs="Times New Roman"/>
          <w:i/>
          <w:szCs w:val="26"/>
          <w:lang w:val="en-ID"/>
        </w:rPr>
        <w:t xml:space="preserve">hardware </w:t>
      </w:r>
      <w:r w:rsidR="000367FF">
        <w:rPr>
          <w:rFonts w:eastAsiaTheme="majorEastAsia" w:cs="Times New Roman"/>
          <w:szCs w:val="26"/>
          <w:lang w:val="en-ID"/>
        </w:rPr>
        <w:t>dapat dilihat pada Gambar 5.1.</w:t>
      </w:r>
    </w:p>
    <w:p w14:paraId="7B674EE4" w14:textId="77777777" w:rsidR="000367FF" w:rsidRDefault="00686685" w:rsidP="000367FF">
      <w:pPr>
        <w:keepNext/>
      </w:pPr>
      <w:r w:rsidRPr="00F0029C">
        <w:rPr>
          <w:noProof/>
        </w:rPr>
        <w:drawing>
          <wp:inline distT="0" distB="0" distL="0" distR="0" wp14:anchorId="77B1556B" wp14:editId="18527B85">
            <wp:extent cx="2305348" cy="5059680"/>
            <wp:effectExtent l="0" t="5715" r="0" b="0"/>
            <wp:docPr id="81" name="Picture 81" descr="C:\Users\ACER\Downloads\IMG_20190821_02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IMG_20190821_021200.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8452" b="4639"/>
                    <a:stretch/>
                  </pic:blipFill>
                  <pic:spPr bwMode="auto">
                    <a:xfrm rot="16200000">
                      <a:off x="0" y="0"/>
                      <a:ext cx="2359420" cy="5178355"/>
                    </a:xfrm>
                    <a:prstGeom prst="rect">
                      <a:avLst/>
                    </a:prstGeom>
                    <a:noFill/>
                    <a:ln>
                      <a:noFill/>
                    </a:ln>
                    <a:extLst>
                      <a:ext uri="{53640926-AAD7-44D8-BBD7-CCE9431645EC}">
                        <a14:shadowObscured xmlns:a14="http://schemas.microsoft.com/office/drawing/2010/main"/>
                      </a:ext>
                    </a:extLst>
                  </pic:spPr>
                </pic:pic>
              </a:graphicData>
            </a:graphic>
          </wp:inline>
        </w:drawing>
      </w:r>
    </w:p>
    <w:p w14:paraId="63024AA1" w14:textId="7F9B9FA2" w:rsidR="00686685" w:rsidRPr="000367FF" w:rsidRDefault="000367FF" w:rsidP="000367FF">
      <w:pPr>
        <w:pStyle w:val="Caption"/>
        <w:rPr>
          <w:color w:val="auto"/>
          <w:sz w:val="22"/>
        </w:rPr>
      </w:pPr>
      <w:bookmarkStart w:id="2487" w:name="_Toc23880253"/>
      <w:r w:rsidRPr="000367FF">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5</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1</w:t>
      </w:r>
      <w:r w:rsidR="000B6C7D">
        <w:rPr>
          <w:i w:val="0"/>
          <w:color w:val="auto"/>
          <w:sz w:val="22"/>
        </w:rPr>
        <w:fldChar w:fldCharType="end"/>
      </w:r>
      <w:r w:rsidRPr="000367FF">
        <w:rPr>
          <w:i w:val="0"/>
          <w:color w:val="auto"/>
          <w:sz w:val="22"/>
        </w:rPr>
        <w:t xml:space="preserve"> Implementasi</w:t>
      </w:r>
      <w:r w:rsidRPr="000367FF">
        <w:rPr>
          <w:color w:val="auto"/>
          <w:sz w:val="22"/>
        </w:rPr>
        <w:t xml:space="preserve"> Hardware</w:t>
      </w:r>
      <w:bookmarkEnd w:id="2487"/>
    </w:p>
    <w:p w14:paraId="540FB06D" w14:textId="561F3FFD" w:rsidR="003B372D" w:rsidRPr="0033182C" w:rsidRDefault="001D0E8D" w:rsidP="003B372D">
      <w:pPr>
        <w:pStyle w:val="Heading2"/>
        <w:ind w:left="284" w:hanging="284"/>
        <w:rPr>
          <w:rFonts w:cs="Times New Roman"/>
          <w:i/>
        </w:rPr>
      </w:pPr>
      <w:bookmarkStart w:id="2488" w:name="_Toc23880418"/>
      <w:r w:rsidRPr="0033182C">
        <w:rPr>
          <w:rFonts w:cs="Times New Roman"/>
        </w:rPr>
        <w:lastRenderedPageBreak/>
        <w:t>Hasil Pembangunan Sistem</w:t>
      </w:r>
      <w:bookmarkEnd w:id="2488"/>
    </w:p>
    <w:p w14:paraId="5ECEF126" w14:textId="603804E0" w:rsidR="00E60B35" w:rsidRPr="000367FF" w:rsidRDefault="003B372D" w:rsidP="000367FF">
      <w:pPr>
        <w:ind w:firstLine="567"/>
        <w:rPr>
          <w:rFonts w:cs="Times New Roman"/>
        </w:rPr>
      </w:pPr>
      <w:r w:rsidRPr="0033182C">
        <w:rPr>
          <w:rFonts w:cs="Times New Roman"/>
        </w:rPr>
        <w:t xml:space="preserve">Implementasi </w:t>
      </w:r>
      <w:r w:rsidR="00E60B35" w:rsidRPr="0033182C">
        <w:rPr>
          <w:rFonts w:cs="Times New Roman"/>
        </w:rPr>
        <w:t>pembangunan sistem harus sesuai</w:t>
      </w:r>
      <w:r w:rsidRPr="0033182C">
        <w:rPr>
          <w:rFonts w:cs="Times New Roman"/>
        </w:rPr>
        <w:t xml:space="preserve"> dengan desain yang telah dibuat sebelumnya. Hal ini digunakan sebagai acuan tampilan </w:t>
      </w:r>
      <w:r w:rsidR="00E60B35" w:rsidRPr="0033182C">
        <w:rPr>
          <w:rFonts w:cs="Times New Roman"/>
        </w:rPr>
        <w:t xml:space="preserve">maupun alur </w:t>
      </w:r>
      <w:r w:rsidRPr="0033182C">
        <w:rPr>
          <w:rFonts w:cs="Times New Roman"/>
        </w:rPr>
        <w:t>yang diterapkan pada sistem  untuk membuat interaksi pengguna menjadi sederhana dan efisien. Berikut ini adalah desain y</w:t>
      </w:r>
      <w:r w:rsidR="004643D5" w:rsidRPr="0033182C">
        <w:rPr>
          <w:rFonts w:cs="Times New Roman"/>
        </w:rPr>
        <w:t>ang telah berhasil diterapkan sesuai pada keterangan Tabel 5.1.</w:t>
      </w:r>
      <w:r w:rsidR="00E60B35" w:rsidRPr="0033182C">
        <w:rPr>
          <w:rFonts w:cs="Times New Roman"/>
        </w:rPr>
        <w:t xml:space="preserve"> </w:t>
      </w:r>
    </w:p>
    <w:p w14:paraId="14C030F2" w14:textId="1C69DBD2" w:rsidR="000367FF" w:rsidRPr="000367FF" w:rsidRDefault="000367FF" w:rsidP="000367FF">
      <w:pPr>
        <w:pStyle w:val="Caption"/>
        <w:keepNext/>
        <w:jc w:val="center"/>
        <w:rPr>
          <w:i w:val="0"/>
          <w:color w:val="auto"/>
          <w:sz w:val="22"/>
        </w:rPr>
      </w:pPr>
      <w:bookmarkStart w:id="2489" w:name="_Toc23881735"/>
      <w:r w:rsidRPr="000367FF">
        <w:rPr>
          <w:i w:val="0"/>
          <w:color w:val="auto"/>
          <w:sz w:val="22"/>
        </w:rPr>
        <w:t xml:space="preserve">Tabel </w:t>
      </w:r>
      <w:r w:rsidRPr="000367FF">
        <w:rPr>
          <w:i w:val="0"/>
          <w:color w:val="auto"/>
          <w:sz w:val="22"/>
        </w:rPr>
        <w:fldChar w:fldCharType="begin"/>
      </w:r>
      <w:r w:rsidRPr="000367FF">
        <w:rPr>
          <w:i w:val="0"/>
          <w:color w:val="auto"/>
          <w:sz w:val="22"/>
        </w:rPr>
        <w:instrText xml:space="preserve"> STYLEREF 1 \s </w:instrText>
      </w:r>
      <w:r w:rsidRPr="000367FF">
        <w:rPr>
          <w:i w:val="0"/>
          <w:color w:val="auto"/>
          <w:sz w:val="22"/>
        </w:rPr>
        <w:fldChar w:fldCharType="separate"/>
      </w:r>
      <w:r w:rsidRPr="000367FF">
        <w:rPr>
          <w:i w:val="0"/>
          <w:noProof/>
          <w:color w:val="auto"/>
          <w:sz w:val="22"/>
        </w:rPr>
        <w:t>5</w:t>
      </w:r>
      <w:r w:rsidRPr="000367FF">
        <w:rPr>
          <w:i w:val="0"/>
          <w:color w:val="auto"/>
          <w:sz w:val="22"/>
        </w:rPr>
        <w:fldChar w:fldCharType="end"/>
      </w:r>
      <w:r w:rsidRPr="000367FF">
        <w:rPr>
          <w:i w:val="0"/>
          <w:color w:val="auto"/>
          <w:sz w:val="22"/>
        </w:rPr>
        <w:t>.</w:t>
      </w:r>
      <w:r w:rsidRPr="000367FF">
        <w:rPr>
          <w:i w:val="0"/>
          <w:color w:val="auto"/>
          <w:sz w:val="22"/>
        </w:rPr>
        <w:fldChar w:fldCharType="begin"/>
      </w:r>
      <w:r w:rsidRPr="000367FF">
        <w:rPr>
          <w:i w:val="0"/>
          <w:color w:val="auto"/>
          <w:sz w:val="22"/>
        </w:rPr>
        <w:instrText xml:space="preserve"> SEQ Tabel \* ARABIC \s 1 </w:instrText>
      </w:r>
      <w:r w:rsidRPr="000367FF">
        <w:rPr>
          <w:i w:val="0"/>
          <w:color w:val="auto"/>
          <w:sz w:val="22"/>
        </w:rPr>
        <w:fldChar w:fldCharType="separate"/>
      </w:r>
      <w:r w:rsidRPr="000367FF">
        <w:rPr>
          <w:i w:val="0"/>
          <w:noProof/>
          <w:color w:val="auto"/>
          <w:sz w:val="22"/>
        </w:rPr>
        <w:t>1</w:t>
      </w:r>
      <w:r w:rsidRPr="000367FF">
        <w:rPr>
          <w:i w:val="0"/>
          <w:color w:val="auto"/>
          <w:sz w:val="22"/>
        </w:rPr>
        <w:fldChar w:fldCharType="end"/>
      </w:r>
      <w:r w:rsidRPr="000367FF">
        <w:rPr>
          <w:i w:val="0"/>
          <w:color w:val="auto"/>
          <w:sz w:val="22"/>
        </w:rPr>
        <w:t xml:space="preserve"> Implementasi </w:t>
      </w:r>
      <w:r w:rsidRPr="000367FF">
        <w:rPr>
          <w:color w:val="auto"/>
          <w:sz w:val="22"/>
        </w:rPr>
        <w:t>Desain User Interface</w:t>
      </w:r>
      <w:bookmarkEnd w:id="2489"/>
    </w:p>
    <w:tbl>
      <w:tblPr>
        <w:tblStyle w:val="TableGrid"/>
        <w:tblW w:w="0" w:type="auto"/>
        <w:tblLook w:val="04A0" w:firstRow="1" w:lastRow="0" w:firstColumn="1" w:lastColumn="0" w:noHBand="0" w:noVBand="1"/>
      </w:tblPr>
      <w:tblGrid>
        <w:gridCol w:w="704"/>
        <w:gridCol w:w="1559"/>
        <w:gridCol w:w="3119"/>
        <w:gridCol w:w="2410"/>
      </w:tblGrid>
      <w:tr w:rsidR="004643D5" w:rsidRPr="0033182C" w14:paraId="3D830706" w14:textId="28F4DBCE" w:rsidTr="003375AD">
        <w:trPr>
          <w:ins w:id="2490" w:author="Windows User" w:date="2019-09-19T01:01:00Z"/>
        </w:trPr>
        <w:tc>
          <w:tcPr>
            <w:tcW w:w="704" w:type="dxa"/>
          </w:tcPr>
          <w:p w14:paraId="56115700" w14:textId="77777777" w:rsidR="004643D5" w:rsidRPr="0033182C" w:rsidRDefault="004643D5" w:rsidP="004643D5">
            <w:pPr>
              <w:spacing w:line="240" w:lineRule="auto"/>
              <w:jc w:val="center"/>
              <w:rPr>
                <w:ins w:id="2491" w:author="Windows User" w:date="2019-09-19T01:01:00Z"/>
                <w:rFonts w:cs="Times New Roman"/>
                <w:sz w:val="20"/>
                <w:szCs w:val="20"/>
                <w:rPrChange w:id="2492" w:author="Windows User" w:date="2019-09-19T01:05:00Z">
                  <w:rPr>
                    <w:ins w:id="2493" w:author="Windows User" w:date="2019-09-19T01:01:00Z"/>
                    <w:rFonts w:cs="Times New Roman"/>
                    <w:szCs w:val="24"/>
                  </w:rPr>
                </w:rPrChange>
              </w:rPr>
            </w:pPr>
            <w:ins w:id="2494" w:author="Windows User" w:date="2019-09-19T01:01:00Z">
              <w:r w:rsidRPr="0033182C">
                <w:rPr>
                  <w:rFonts w:cs="Times New Roman"/>
                  <w:sz w:val="20"/>
                  <w:szCs w:val="20"/>
                  <w:rPrChange w:id="2495" w:author="Windows User" w:date="2019-09-19T01:05:00Z">
                    <w:rPr>
                      <w:rFonts w:cs="Times New Roman"/>
                      <w:szCs w:val="24"/>
                    </w:rPr>
                  </w:rPrChange>
                </w:rPr>
                <w:t>No</w:t>
              </w:r>
            </w:ins>
          </w:p>
        </w:tc>
        <w:tc>
          <w:tcPr>
            <w:tcW w:w="1559" w:type="dxa"/>
          </w:tcPr>
          <w:p w14:paraId="7243707E" w14:textId="3E0C9093" w:rsidR="004643D5" w:rsidRPr="0033182C" w:rsidRDefault="004643D5" w:rsidP="004643D5">
            <w:pPr>
              <w:spacing w:line="240" w:lineRule="auto"/>
              <w:rPr>
                <w:ins w:id="2496" w:author="Windows User" w:date="2019-09-19T01:01:00Z"/>
                <w:rFonts w:cs="Times New Roman"/>
                <w:sz w:val="20"/>
                <w:szCs w:val="20"/>
                <w:rPrChange w:id="2497" w:author="Windows User" w:date="2019-09-19T01:05:00Z">
                  <w:rPr>
                    <w:ins w:id="2498" w:author="Windows User" w:date="2019-09-19T01:01:00Z"/>
                    <w:rFonts w:cs="Times New Roman"/>
                    <w:szCs w:val="24"/>
                  </w:rPr>
                </w:rPrChange>
              </w:rPr>
            </w:pPr>
            <w:ins w:id="2499" w:author="Windows User" w:date="2019-09-19T01:01:00Z">
              <w:r w:rsidRPr="0033182C">
                <w:rPr>
                  <w:rFonts w:cs="Times New Roman"/>
                  <w:sz w:val="20"/>
                  <w:szCs w:val="20"/>
                  <w:rPrChange w:id="2500" w:author="Windows User" w:date="2019-09-19T01:05:00Z">
                    <w:rPr>
                      <w:rFonts w:cs="Times New Roman"/>
                      <w:szCs w:val="24"/>
                    </w:rPr>
                  </w:rPrChange>
                </w:rPr>
                <w:t>Nama</w:t>
              </w:r>
            </w:ins>
            <w:r w:rsidRPr="0033182C">
              <w:rPr>
                <w:rFonts w:cs="Times New Roman"/>
                <w:sz w:val="20"/>
                <w:szCs w:val="20"/>
              </w:rPr>
              <w:t xml:space="preserve"> Fitur</w:t>
            </w:r>
          </w:p>
        </w:tc>
        <w:tc>
          <w:tcPr>
            <w:tcW w:w="3119" w:type="dxa"/>
          </w:tcPr>
          <w:p w14:paraId="203F7548" w14:textId="77777777" w:rsidR="004643D5" w:rsidRPr="0033182C" w:rsidRDefault="004643D5" w:rsidP="004643D5">
            <w:pPr>
              <w:spacing w:line="240" w:lineRule="auto"/>
              <w:rPr>
                <w:ins w:id="2501" w:author="Windows User" w:date="2019-09-19T01:01:00Z"/>
                <w:rFonts w:cs="Times New Roman"/>
                <w:sz w:val="20"/>
                <w:szCs w:val="20"/>
                <w:rPrChange w:id="2502" w:author="Windows User" w:date="2019-09-19T01:05:00Z">
                  <w:rPr>
                    <w:ins w:id="2503" w:author="Windows User" w:date="2019-09-19T01:01:00Z"/>
                    <w:rFonts w:cs="Times New Roman"/>
                    <w:szCs w:val="24"/>
                  </w:rPr>
                </w:rPrChange>
              </w:rPr>
            </w:pPr>
            <w:ins w:id="2504" w:author="Windows User" w:date="2019-09-19T01:01:00Z">
              <w:r w:rsidRPr="0033182C">
                <w:rPr>
                  <w:rFonts w:cs="Times New Roman"/>
                  <w:sz w:val="20"/>
                  <w:szCs w:val="20"/>
                  <w:rPrChange w:id="2505" w:author="Windows User" w:date="2019-09-19T01:05:00Z">
                    <w:rPr>
                      <w:rFonts w:cs="Times New Roman"/>
                      <w:szCs w:val="24"/>
                    </w:rPr>
                  </w:rPrChange>
                </w:rPr>
                <w:t>Definisi</w:t>
              </w:r>
            </w:ins>
          </w:p>
        </w:tc>
        <w:tc>
          <w:tcPr>
            <w:tcW w:w="2410" w:type="dxa"/>
          </w:tcPr>
          <w:p w14:paraId="54A1388A" w14:textId="7C8BD792" w:rsidR="004643D5" w:rsidRPr="0033182C" w:rsidRDefault="004643D5" w:rsidP="004643D5">
            <w:pPr>
              <w:spacing w:line="240" w:lineRule="auto"/>
              <w:rPr>
                <w:rFonts w:cs="Times New Roman"/>
                <w:sz w:val="20"/>
                <w:szCs w:val="20"/>
              </w:rPr>
            </w:pPr>
            <w:r w:rsidRPr="0033182C">
              <w:rPr>
                <w:rFonts w:cs="Times New Roman"/>
                <w:sz w:val="20"/>
                <w:szCs w:val="20"/>
              </w:rPr>
              <w:t>Keterangan</w:t>
            </w:r>
          </w:p>
        </w:tc>
      </w:tr>
      <w:tr w:rsidR="004643D5" w:rsidRPr="0033182C" w14:paraId="48579848" w14:textId="4802E3A5" w:rsidTr="003375AD">
        <w:trPr>
          <w:ins w:id="2506" w:author="Windows User" w:date="2019-09-19T01:01:00Z"/>
        </w:trPr>
        <w:tc>
          <w:tcPr>
            <w:tcW w:w="704" w:type="dxa"/>
          </w:tcPr>
          <w:p w14:paraId="66B15009" w14:textId="77777777" w:rsidR="004643D5" w:rsidRPr="0033182C" w:rsidRDefault="004643D5" w:rsidP="004643D5">
            <w:pPr>
              <w:spacing w:line="240" w:lineRule="auto"/>
              <w:jc w:val="center"/>
              <w:rPr>
                <w:ins w:id="2507" w:author="Windows User" w:date="2019-09-19T01:01:00Z"/>
                <w:rFonts w:cs="Times New Roman"/>
                <w:sz w:val="20"/>
                <w:szCs w:val="20"/>
                <w:rPrChange w:id="2508" w:author="Windows User" w:date="2019-09-19T01:05:00Z">
                  <w:rPr>
                    <w:ins w:id="2509" w:author="Windows User" w:date="2019-09-19T01:01:00Z"/>
                    <w:rFonts w:cs="Times New Roman"/>
                    <w:szCs w:val="24"/>
                  </w:rPr>
                </w:rPrChange>
              </w:rPr>
            </w:pPr>
            <w:ins w:id="2510" w:author="Windows User" w:date="2019-09-19T01:01:00Z">
              <w:r w:rsidRPr="0033182C">
                <w:rPr>
                  <w:rFonts w:cs="Times New Roman"/>
                  <w:sz w:val="20"/>
                  <w:szCs w:val="20"/>
                  <w:rPrChange w:id="2511" w:author="Windows User" w:date="2019-09-19T01:05:00Z">
                    <w:rPr>
                      <w:rFonts w:cs="Times New Roman"/>
                      <w:szCs w:val="24"/>
                    </w:rPr>
                  </w:rPrChange>
                </w:rPr>
                <w:t>1</w:t>
              </w:r>
            </w:ins>
          </w:p>
        </w:tc>
        <w:tc>
          <w:tcPr>
            <w:tcW w:w="1559" w:type="dxa"/>
          </w:tcPr>
          <w:p w14:paraId="3B5867D3" w14:textId="77777777" w:rsidR="004643D5" w:rsidRPr="0033182C" w:rsidRDefault="004643D5" w:rsidP="004643D5">
            <w:pPr>
              <w:spacing w:line="240" w:lineRule="auto"/>
              <w:rPr>
                <w:ins w:id="2512" w:author="Windows User" w:date="2019-09-19T01:01:00Z"/>
                <w:rFonts w:cs="Times New Roman"/>
                <w:sz w:val="20"/>
                <w:szCs w:val="20"/>
                <w:rPrChange w:id="2513" w:author="Windows User" w:date="2019-09-19T01:05:00Z">
                  <w:rPr>
                    <w:ins w:id="2514" w:author="Windows User" w:date="2019-09-19T01:01:00Z"/>
                    <w:rFonts w:cs="Times New Roman"/>
                    <w:szCs w:val="24"/>
                  </w:rPr>
                </w:rPrChange>
              </w:rPr>
            </w:pPr>
            <w:ins w:id="2515" w:author="Windows User" w:date="2019-09-19T01:01:00Z">
              <w:r w:rsidRPr="0033182C">
                <w:rPr>
                  <w:rFonts w:cs="Times New Roman"/>
                  <w:sz w:val="20"/>
                  <w:szCs w:val="20"/>
                  <w:rPrChange w:id="2516" w:author="Windows User" w:date="2019-09-19T01:05:00Z">
                    <w:rPr>
                      <w:rFonts w:cs="Times New Roman"/>
                      <w:szCs w:val="24"/>
                    </w:rPr>
                  </w:rPrChange>
                </w:rPr>
                <w:t>Login</w:t>
              </w:r>
            </w:ins>
          </w:p>
        </w:tc>
        <w:tc>
          <w:tcPr>
            <w:tcW w:w="3119" w:type="dxa"/>
          </w:tcPr>
          <w:p w14:paraId="4993DB79" w14:textId="77777777" w:rsidR="004643D5" w:rsidRPr="0033182C" w:rsidRDefault="004643D5" w:rsidP="004643D5">
            <w:pPr>
              <w:spacing w:line="240" w:lineRule="auto"/>
              <w:rPr>
                <w:ins w:id="2517" w:author="Windows User" w:date="2019-09-19T01:01:00Z"/>
                <w:rFonts w:cs="Times New Roman"/>
                <w:sz w:val="20"/>
                <w:szCs w:val="20"/>
                <w:rPrChange w:id="2518" w:author="Windows User" w:date="2019-09-19T01:05:00Z">
                  <w:rPr>
                    <w:ins w:id="2519" w:author="Windows User" w:date="2019-09-19T01:01:00Z"/>
                    <w:rFonts w:cs="Times New Roman"/>
                    <w:szCs w:val="24"/>
                  </w:rPr>
                </w:rPrChange>
              </w:rPr>
            </w:pPr>
            <w:ins w:id="2520" w:author="Windows User" w:date="2019-09-19T01:01:00Z">
              <w:r w:rsidRPr="0033182C">
                <w:rPr>
                  <w:rFonts w:cs="Times New Roman"/>
                  <w:sz w:val="20"/>
                  <w:szCs w:val="20"/>
                  <w:rPrChange w:id="2521" w:author="Windows User" w:date="2019-09-19T01:05:00Z">
                    <w:rPr>
                      <w:rFonts w:cs="Times New Roman"/>
                      <w:szCs w:val="24"/>
                    </w:rPr>
                  </w:rPrChange>
                </w:rPr>
                <w:t>Fitur untuk user login yang bisa diakses oleh semua aktor</w:t>
              </w:r>
            </w:ins>
          </w:p>
        </w:tc>
        <w:tc>
          <w:tcPr>
            <w:tcW w:w="2410" w:type="dxa"/>
          </w:tcPr>
          <w:p w14:paraId="31E3FECB" w14:textId="2D788158" w:rsidR="004643D5" w:rsidRPr="0033182C" w:rsidRDefault="004643D5" w:rsidP="004643D5">
            <w:pPr>
              <w:spacing w:line="240" w:lineRule="auto"/>
              <w:rPr>
                <w:rFonts w:cs="Times New Roman"/>
                <w:sz w:val="20"/>
                <w:szCs w:val="20"/>
              </w:rPr>
            </w:pPr>
            <w:r w:rsidRPr="0033182C">
              <w:rPr>
                <w:rFonts w:cs="Times New Roman"/>
                <w:sz w:val="20"/>
                <w:szCs w:val="20"/>
              </w:rPr>
              <w:t xml:space="preserve">Berhasil diimplemantasikan </w:t>
            </w:r>
          </w:p>
        </w:tc>
      </w:tr>
      <w:tr w:rsidR="004643D5" w:rsidRPr="0033182C" w14:paraId="713C21A9" w14:textId="12B28106" w:rsidTr="003375AD">
        <w:trPr>
          <w:ins w:id="2522" w:author="Windows User" w:date="2019-09-19T01:01:00Z"/>
        </w:trPr>
        <w:tc>
          <w:tcPr>
            <w:tcW w:w="704" w:type="dxa"/>
          </w:tcPr>
          <w:p w14:paraId="6379EE80" w14:textId="77777777" w:rsidR="004643D5" w:rsidRPr="0033182C" w:rsidRDefault="004643D5" w:rsidP="004643D5">
            <w:pPr>
              <w:spacing w:line="240" w:lineRule="auto"/>
              <w:jc w:val="center"/>
              <w:rPr>
                <w:ins w:id="2523" w:author="Windows User" w:date="2019-09-19T01:01:00Z"/>
                <w:rFonts w:cs="Times New Roman"/>
                <w:sz w:val="20"/>
                <w:szCs w:val="20"/>
                <w:rPrChange w:id="2524" w:author="Windows User" w:date="2019-09-19T01:05:00Z">
                  <w:rPr>
                    <w:ins w:id="2525" w:author="Windows User" w:date="2019-09-19T01:01:00Z"/>
                    <w:rFonts w:cs="Times New Roman"/>
                    <w:szCs w:val="24"/>
                  </w:rPr>
                </w:rPrChange>
              </w:rPr>
            </w:pPr>
            <w:ins w:id="2526" w:author="Windows User" w:date="2019-09-19T01:01:00Z">
              <w:r w:rsidRPr="0033182C">
                <w:rPr>
                  <w:rFonts w:cs="Times New Roman"/>
                  <w:sz w:val="20"/>
                  <w:szCs w:val="20"/>
                  <w:rPrChange w:id="2527" w:author="Windows User" w:date="2019-09-19T01:05:00Z">
                    <w:rPr>
                      <w:rFonts w:cs="Times New Roman"/>
                      <w:szCs w:val="24"/>
                    </w:rPr>
                  </w:rPrChange>
                </w:rPr>
                <w:t>2</w:t>
              </w:r>
            </w:ins>
          </w:p>
        </w:tc>
        <w:tc>
          <w:tcPr>
            <w:tcW w:w="1559" w:type="dxa"/>
          </w:tcPr>
          <w:p w14:paraId="57BF975D" w14:textId="77777777" w:rsidR="004643D5" w:rsidRPr="0033182C" w:rsidRDefault="004643D5" w:rsidP="004643D5">
            <w:pPr>
              <w:spacing w:line="240" w:lineRule="auto"/>
              <w:rPr>
                <w:ins w:id="2528" w:author="Windows User" w:date="2019-09-19T01:01:00Z"/>
                <w:rFonts w:cs="Times New Roman"/>
                <w:sz w:val="20"/>
                <w:szCs w:val="20"/>
                <w:rPrChange w:id="2529" w:author="Windows User" w:date="2019-09-19T01:05:00Z">
                  <w:rPr>
                    <w:ins w:id="2530" w:author="Windows User" w:date="2019-09-19T01:01:00Z"/>
                    <w:rFonts w:cs="Times New Roman"/>
                    <w:szCs w:val="24"/>
                  </w:rPr>
                </w:rPrChange>
              </w:rPr>
            </w:pPr>
            <w:ins w:id="2531" w:author="Windows User" w:date="2019-09-19T01:01:00Z">
              <w:r w:rsidRPr="0033182C">
                <w:rPr>
                  <w:rFonts w:cs="Times New Roman"/>
                  <w:sz w:val="20"/>
                  <w:szCs w:val="20"/>
                  <w:rPrChange w:id="2532" w:author="Windows User" w:date="2019-09-19T01:05:00Z">
                    <w:rPr>
                      <w:rFonts w:cs="Times New Roman"/>
                      <w:szCs w:val="24"/>
                    </w:rPr>
                  </w:rPrChange>
                </w:rPr>
                <w:t>Tambah user</w:t>
              </w:r>
            </w:ins>
          </w:p>
        </w:tc>
        <w:tc>
          <w:tcPr>
            <w:tcW w:w="3119" w:type="dxa"/>
          </w:tcPr>
          <w:p w14:paraId="6C1EB615" w14:textId="77777777" w:rsidR="004643D5" w:rsidRPr="0033182C" w:rsidRDefault="004643D5" w:rsidP="004643D5">
            <w:pPr>
              <w:spacing w:line="240" w:lineRule="auto"/>
              <w:rPr>
                <w:ins w:id="2533" w:author="Windows User" w:date="2019-09-19T01:01:00Z"/>
                <w:rFonts w:cs="Times New Roman"/>
                <w:sz w:val="20"/>
                <w:szCs w:val="20"/>
                <w:rPrChange w:id="2534" w:author="Windows User" w:date="2019-09-19T01:05:00Z">
                  <w:rPr>
                    <w:ins w:id="2535" w:author="Windows User" w:date="2019-09-19T01:01:00Z"/>
                    <w:rFonts w:cs="Times New Roman"/>
                    <w:szCs w:val="24"/>
                  </w:rPr>
                </w:rPrChange>
              </w:rPr>
            </w:pPr>
            <w:ins w:id="2536" w:author="Windows User" w:date="2019-09-19T01:01:00Z">
              <w:r w:rsidRPr="0033182C">
                <w:rPr>
                  <w:rFonts w:cs="Times New Roman"/>
                  <w:sz w:val="20"/>
                  <w:szCs w:val="20"/>
                  <w:rPrChange w:id="2537" w:author="Windows User" w:date="2019-09-19T01:05:00Z">
                    <w:rPr>
                      <w:rFonts w:cs="Times New Roman"/>
                      <w:szCs w:val="24"/>
                    </w:rPr>
                  </w:rPrChange>
                </w:rPr>
                <w:t>Fitur untuk menambah data user yang bisa dilakukan oleh admin</w:t>
              </w:r>
            </w:ins>
          </w:p>
        </w:tc>
        <w:tc>
          <w:tcPr>
            <w:tcW w:w="2410" w:type="dxa"/>
          </w:tcPr>
          <w:p w14:paraId="650C7D66" w14:textId="49AF52D3"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52057C6C" w14:textId="2B339111" w:rsidTr="003375AD">
        <w:trPr>
          <w:ins w:id="2538" w:author="Windows User" w:date="2019-09-19T01:01:00Z"/>
        </w:trPr>
        <w:tc>
          <w:tcPr>
            <w:tcW w:w="704" w:type="dxa"/>
          </w:tcPr>
          <w:p w14:paraId="2AE44F1A" w14:textId="77777777" w:rsidR="004643D5" w:rsidRPr="0033182C" w:rsidRDefault="004643D5" w:rsidP="004643D5">
            <w:pPr>
              <w:spacing w:line="240" w:lineRule="auto"/>
              <w:jc w:val="center"/>
              <w:rPr>
                <w:ins w:id="2539" w:author="Windows User" w:date="2019-09-19T01:01:00Z"/>
                <w:rFonts w:cs="Times New Roman"/>
                <w:sz w:val="20"/>
                <w:szCs w:val="20"/>
                <w:rPrChange w:id="2540" w:author="Windows User" w:date="2019-09-19T01:05:00Z">
                  <w:rPr>
                    <w:ins w:id="2541" w:author="Windows User" w:date="2019-09-19T01:01:00Z"/>
                    <w:rFonts w:cs="Times New Roman"/>
                    <w:szCs w:val="24"/>
                  </w:rPr>
                </w:rPrChange>
              </w:rPr>
            </w:pPr>
            <w:ins w:id="2542" w:author="Windows User" w:date="2019-09-19T01:01:00Z">
              <w:r w:rsidRPr="0033182C">
                <w:rPr>
                  <w:rFonts w:cs="Times New Roman"/>
                  <w:sz w:val="20"/>
                  <w:szCs w:val="20"/>
                  <w:rPrChange w:id="2543" w:author="Windows User" w:date="2019-09-19T01:05:00Z">
                    <w:rPr>
                      <w:rFonts w:cs="Times New Roman"/>
                      <w:szCs w:val="24"/>
                    </w:rPr>
                  </w:rPrChange>
                </w:rPr>
                <w:t>3</w:t>
              </w:r>
            </w:ins>
          </w:p>
        </w:tc>
        <w:tc>
          <w:tcPr>
            <w:tcW w:w="1559" w:type="dxa"/>
          </w:tcPr>
          <w:p w14:paraId="13BB51EB" w14:textId="77777777" w:rsidR="004643D5" w:rsidRPr="0033182C" w:rsidRDefault="004643D5" w:rsidP="004643D5">
            <w:pPr>
              <w:spacing w:line="240" w:lineRule="auto"/>
              <w:rPr>
                <w:ins w:id="2544" w:author="Windows User" w:date="2019-09-19T01:01:00Z"/>
                <w:rFonts w:cs="Times New Roman"/>
                <w:sz w:val="20"/>
                <w:szCs w:val="20"/>
                <w:rPrChange w:id="2545" w:author="Windows User" w:date="2019-09-19T01:05:00Z">
                  <w:rPr>
                    <w:ins w:id="2546" w:author="Windows User" w:date="2019-09-19T01:01:00Z"/>
                    <w:rFonts w:cs="Times New Roman"/>
                    <w:szCs w:val="24"/>
                  </w:rPr>
                </w:rPrChange>
              </w:rPr>
            </w:pPr>
            <w:ins w:id="2547" w:author="Windows User" w:date="2019-09-19T01:01:00Z">
              <w:r w:rsidRPr="0033182C">
                <w:rPr>
                  <w:rFonts w:cs="Times New Roman"/>
                  <w:sz w:val="20"/>
                  <w:szCs w:val="20"/>
                  <w:rPrChange w:id="2548" w:author="Windows User" w:date="2019-09-19T01:05:00Z">
                    <w:rPr>
                      <w:rFonts w:cs="Times New Roman"/>
                      <w:szCs w:val="24"/>
                    </w:rPr>
                  </w:rPrChange>
                </w:rPr>
                <w:t>Edit user</w:t>
              </w:r>
            </w:ins>
          </w:p>
        </w:tc>
        <w:tc>
          <w:tcPr>
            <w:tcW w:w="3119" w:type="dxa"/>
          </w:tcPr>
          <w:p w14:paraId="14426410" w14:textId="77777777" w:rsidR="004643D5" w:rsidRPr="0033182C" w:rsidRDefault="004643D5" w:rsidP="004643D5">
            <w:pPr>
              <w:spacing w:line="240" w:lineRule="auto"/>
              <w:rPr>
                <w:ins w:id="2549" w:author="Windows User" w:date="2019-09-19T01:01:00Z"/>
                <w:rFonts w:cs="Times New Roman"/>
                <w:sz w:val="20"/>
                <w:szCs w:val="20"/>
                <w:rPrChange w:id="2550" w:author="Windows User" w:date="2019-09-19T01:05:00Z">
                  <w:rPr>
                    <w:ins w:id="2551" w:author="Windows User" w:date="2019-09-19T01:01:00Z"/>
                    <w:rFonts w:cs="Times New Roman"/>
                    <w:szCs w:val="24"/>
                  </w:rPr>
                </w:rPrChange>
              </w:rPr>
            </w:pPr>
            <w:ins w:id="2552" w:author="Windows User" w:date="2019-09-19T01:01:00Z">
              <w:r w:rsidRPr="0033182C">
                <w:rPr>
                  <w:rFonts w:cs="Times New Roman"/>
                  <w:sz w:val="20"/>
                  <w:szCs w:val="20"/>
                  <w:rPrChange w:id="2553" w:author="Windows User" w:date="2019-09-19T01:05:00Z">
                    <w:rPr>
                      <w:rFonts w:cs="Times New Roman"/>
                      <w:szCs w:val="24"/>
                    </w:rPr>
                  </w:rPrChange>
                </w:rPr>
                <w:t>Fitur ubah data user yang bias dilakukan oleh admin</w:t>
              </w:r>
            </w:ins>
          </w:p>
        </w:tc>
        <w:tc>
          <w:tcPr>
            <w:tcW w:w="2410" w:type="dxa"/>
          </w:tcPr>
          <w:p w14:paraId="7450F8F0" w14:textId="4707279B"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3EE53EA6" w14:textId="616AFF21" w:rsidTr="003375AD">
        <w:trPr>
          <w:ins w:id="2554" w:author="Windows User" w:date="2019-09-19T01:01:00Z"/>
        </w:trPr>
        <w:tc>
          <w:tcPr>
            <w:tcW w:w="704" w:type="dxa"/>
          </w:tcPr>
          <w:p w14:paraId="3783276F" w14:textId="77777777" w:rsidR="004643D5" w:rsidRPr="0033182C" w:rsidRDefault="004643D5" w:rsidP="004643D5">
            <w:pPr>
              <w:spacing w:line="240" w:lineRule="auto"/>
              <w:jc w:val="center"/>
              <w:rPr>
                <w:ins w:id="2555" w:author="Windows User" w:date="2019-09-19T01:01:00Z"/>
                <w:rFonts w:cs="Times New Roman"/>
                <w:sz w:val="20"/>
                <w:szCs w:val="20"/>
                <w:rPrChange w:id="2556" w:author="Windows User" w:date="2019-09-19T01:05:00Z">
                  <w:rPr>
                    <w:ins w:id="2557" w:author="Windows User" w:date="2019-09-19T01:01:00Z"/>
                    <w:rFonts w:cs="Times New Roman"/>
                    <w:szCs w:val="24"/>
                  </w:rPr>
                </w:rPrChange>
              </w:rPr>
            </w:pPr>
            <w:ins w:id="2558" w:author="Windows User" w:date="2019-09-19T01:01:00Z">
              <w:r w:rsidRPr="0033182C">
                <w:rPr>
                  <w:rFonts w:cs="Times New Roman"/>
                  <w:sz w:val="20"/>
                  <w:szCs w:val="20"/>
                  <w:rPrChange w:id="2559" w:author="Windows User" w:date="2019-09-19T01:05:00Z">
                    <w:rPr>
                      <w:rFonts w:cs="Times New Roman"/>
                      <w:szCs w:val="24"/>
                    </w:rPr>
                  </w:rPrChange>
                </w:rPr>
                <w:t>4</w:t>
              </w:r>
            </w:ins>
          </w:p>
        </w:tc>
        <w:tc>
          <w:tcPr>
            <w:tcW w:w="1559" w:type="dxa"/>
          </w:tcPr>
          <w:p w14:paraId="3D8C8BE4" w14:textId="77777777" w:rsidR="004643D5" w:rsidRPr="0033182C" w:rsidRDefault="004643D5" w:rsidP="004643D5">
            <w:pPr>
              <w:spacing w:line="240" w:lineRule="auto"/>
              <w:rPr>
                <w:ins w:id="2560" w:author="Windows User" w:date="2019-09-19T01:01:00Z"/>
                <w:rFonts w:cs="Times New Roman"/>
                <w:sz w:val="20"/>
                <w:szCs w:val="20"/>
                <w:rPrChange w:id="2561" w:author="Windows User" w:date="2019-09-19T01:05:00Z">
                  <w:rPr>
                    <w:ins w:id="2562" w:author="Windows User" w:date="2019-09-19T01:01:00Z"/>
                    <w:rFonts w:cs="Times New Roman"/>
                    <w:szCs w:val="24"/>
                  </w:rPr>
                </w:rPrChange>
              </w:rPr>
            </w:pPr>
            <w:ins w:id="2563" w:author="Windows User" w:date="2019-09-19T01:01:00Z">
              <w:r w:rsidRPr="0033182C">
                <w:rPr>
                  <w:rFonts w:cs="Times New Roman"/>
                  <w:sz w:val="20"/>
                  <w:szCs w:val="20"/>
                  <w:rPrChange w:id="2564" w:author="Windows User" w:date="2019-09-19T01:05:00Z">
                    <w:rPr>
                      <w:rFonts w:cs="Times New Roman"/>
                      <w:szCs w:val="24"/>
                    </w:rPr>
                  </w:rPrChange>
                </w:rPr>
                <w:t>History login</w:t>
              </w:r>
            </w:ins>
          </w:p>
        </w:tc>
        <w:tc>
          <w:tcPr>
            <w:tcW w:w="3119" w:type="dxa"/>
          </w:tcPr>
          <w:p w14:paraId="53DF7701" w14:textId="77777777" w:rsidR="004643D5" w:rsidRPr="0033182C" w:rsidRDefault="004643D5" w:rsidP="004643D5">
            <w:pPr>
              <w:spacing w:line="240" w:lineRule="auto"/>
              <w:rPr>
                <w:ins w:id="2565" w:author="Windows User" w:date="2019-09-19T01:01:00Z"/>
                <w:rFonts w:cs="Times New Roman"/>
                <w:sz w:val="20"/>
                <w:szCs w:val="20"/>
                <w:rPrChange w:id="2566" w:author="Windows User" w:date="2019-09-19T01:05:00Z">
                  <w:rPr>
                    <w:ins w:id="2567" w:author="Windows User" w:date="2019-09-19T01:01:00Z"/>
                    <w:rFonts w:cs="Times New Roman"/>
                    <w:szCs w:val="24"/>
                  </w:rPr>
                </w:rPrChange>
              </w:rPr>
            </w:pPr>
            <w:ins w:id="2568" w:author="Windows User" w:date="2019-09-19T01:01:00Z">
              <w:r w:rsidRPr="0033182C">
                <w:rPr>
                  <w:rFonts w:cs="Times New Roman"/>
                  <w:sz w:val="20"/>
                  <w:szCs w:val="20"/>
                  <w:rPrChange w:id="2569" w:author="Windows User" w:date="2019-09-19T01:05:00Z">
                    <w:rPr>
                      <w:rFonts w:cs="Times New Roman"/>
                      <w:szCs w:val="24"/>
                    </w:rPr>
                  </w:rPrChange>
                </w:rPr>
                <w:t>Fitur yang berisi detail login (nama aktor dan tanggal login) yang bis</w:t>
              </w:r>
            </w:ins>
            <w:r w:rsidRPr="0033182C">
              <w:rPr>
                <w:rFonts w:cs="Times New Roman"/>
                <w:sz w:val="20"/>
                <w:szCs w:val="20"/>
              </w:rPr>
              <w:t>a</w:t>
            </w:r>
            <w:ins w:id="2570" w:author="Windows User" w:date="2019-09-19T01:01:00Z">
              <w:r w:rsidRPr="0033182C">
                <w:rPr>
                  <w:rFonts w:cs="Times New Roman"/>
                  <w:sz w:val="20"/>
                  <w:szCs w:val="20"/>
                  <w:rPrChange w:id="2571" w:author="Windows User" w:date="2019-09-19T01:05:00Z">
                    <w:rPr>
                      <w:rFonts w:cs="Times New Roman"/>
                      <w:szCs w:val="24"/>
                    </w:rPr>
                  </w:rPrChange>
                </w:rPr>
                <w:t xml:space="preserve"> diakses oleh admin</w:t>
              </w:r>
            </w:ins>
          </w:p>
        </w:tc>
        <w:tc>
          <w:tcPr>
            <w:tcW w:w="2410" w:type="dxa"/>
          </w:tcPr>
          <w:p w14:paraId="60CA7D36" w14:textId="099BFE86"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45B52312" w14:textId="533273DB" w:rsidTr="003375AD">
        <w:trPr>
          <w:ins w:id="2572" w:author="Windows User" w:date="2019-09-19T01:01:00Z"/>
        </w:trPr>
        <w:tc>
          <w:tcPr>
            <w:tcW w:w="704" w:type="dxa"/>
          </w:tcPr>
          <w:p w14:paraId="7BA1459C" w14:textId="77777777" w:rsidR="004643D5" w:rsidRPr="0033182C" w:rsidRDefault="004643D5" w:rsidP="004643D5">
            <w:pPr>
              <w:spacing w:line="240" w:lineRule="auto"/>
              <w:jc w:val="center"/>
              <w:rPr>
                <w:ins w:id="2573" w:author="Windows User" w:date="2019-09-19T01:01:00Z"/>
                <w:rFonts w:cs="Times New Roman"/>
                <w:sz w:val="20"/>
                <w:szCs w:val="20"/>
                <w:rPrChange w:id="2574" w:author="Windows User" w:date="2019-09-19T01:05:00Z">
                  <w:rPr>
                    <w:ins w:id="2575" w:author="Windows User" w:date="2019-09-19T01:01:00Z"/>
                    <w:rFonts w:cs="Times New Roman"/>
                    <w:szCs w:val="24"/>
                  </w:rPr>
                </w:rPrChange>
              </w:rPr>
            </w:pPr>
            <w:ins w:id="2576" w:author="Windows User" w:date="2019-09-19T01:01:00Z">
              <w:r w:rsidRPr="0033182C">
                <w:rPr>
                  <w:rFonts w:cs="Times New Roman"/>
                  <w:sz w:val="20"/>
                  <w:szCs w:val="20"/>
                  <w:rPrChange w:id="2577" w:author="Windows User" w:date="2019-09-19T01:05:00Z">
                    <w:rPr>
                      <w:rFonts w:cs="Times New Roman"/>
                      <w:szCs w:val="24"/>
                    </w:rPr>
                  </w:rPrChange>
                </w:rPr>
                <w:t>5</w:t>
              </w:r>
            </w:ins>
          </w:p>
        </w:tc>
        <w:tc>
          <w:tcPr>
            <w:tcW w:w="1559" w:type="dxa"/>
          </w:tcPr>
          <w:p w14:paraId="74F873AB" w14:textId="77777777" w:rsidR="004643D5" w:rsidRPr="0033182C" w:rsidRDefault="004643D5" w:rsidP="004643D5">
            <w:pPr>
              <w:spacing w:line="240" w:lineRule="auto"/>
              <w:rPr>
                <w:ins w:id="2578" w:author="Windows User" w:date="2019-09-19T01:01:00Z"/>
                <w:rFonts w:cs="Times New Roman"/>
                <w:sz w:val="20"/>
                <w:szCs w:val="20"/>
                <w:rPrChange w:id="2579" w:author="Windows User" w:date="2019-09-19T01:05:00Z">
                  <w:rPr>
                    <w:ins w:id="2580" w:author="Windows User" w:date="2019-09-19T01:01:00Z"/>
                    <w:rFonts w:cs="Times New Roman"/>
                    <w:szCs w:val="24"/>
                  </w:rPr>
                </w:rPrChange>
              </w:rPr>
            </w:pPr>
            <w:ins w:id="2581" w:author="Windows User" w:date="2019-09-19T01:01:00Z">
              <w:r w:rsidRPr="0033182C">
                <w:rPr>
                  <w:rFonts w:cs="Times New Roman"/>
                  <w:sz w:val="20"/>
                  <w:szCs w:val="20"/>
                  <w:rPrChange w:id="2582" w:author="Windows User" w:date="2019-09-19T01:05:00Z">
                    <w:rPr>
                      <w:rFonts w:cs="Times New Roman"/>
                      <w:szCs w:val="24"/>
                    </w:rPr>
                  </w:rPrChange>
                </w:rPr>
                <w:t xml:space="preserve">Lihat data </w:t>
              </w:r>
            </w:ins>
            <w:r w:rsidRPr="0033182C">
              <w:rPr>
                <w:rFonts w:cs="Times New Roman"/>
                <w:i/>
                <w:sz w:val="20"/>
                <w:szCs w:val="20"/>
              </w:rPr>
              <w:t>History Tracker</w:t>
            </w:r>
          </w:p>
        </w:tc>
        <w:tc>
          <w:tcPr>
            <w:tcW w:w="3119" w:type="dxa"/>
          </w:tcPr>
          <w:p w14:paraId="7A7A6D04" w14:textId="77777777" w:rsidR="004643D5" w:rsidRPr="0033182C" w:rsidRDefault="004643D5" w:rsidP="004643D5">
            <w:pPr>
              <w:spacing w:line="240" w:lineRule="auto"/>
              <w:rPr>
                <w:ins w:id="2583" w:author="Windows User" w:date="2019-09-19T01:01:00Z"/>
                <w:rFonts w:cs="Times New Roman"/>
                <w:sz w:val="20"/>
                <w:szCs w:val="20"/>
                <w:rPrChange w:id="2584" w:author="Windows User" w:date="2019-09-19T01:05:00Z">
                  <w:rPr>
                    <w:ins w:id="2585" w:author="Windows User" w:date="2019-09-19T01:01:00Z"/>
                    <w:rFonts w:cs="Times New Roman"/>
                    <w:szCs w:val="24"/>
                  </w:rPr>
                </w:rPrChange>
              </w:rPr>
            </w:pPr>
            <w:ins w:id="2586" w:author="Windows User" w:date="2019-09-19T01:01:00Z">
              <w:r w:rsidRPr="0033182C">
                <w:rPr>
                  <w:rFonts w:cs="Times New Roman"/>
                  <w:sz w:val="20"/>
                  <w:szCs w:val="20"/>
                  <w:rPrChange w:id="2587" w:author="Windows User" w:date="2019-09-19T01:05:00Z">
                    <w:rPr>
                      <w:rFonts w:cs="Times New Roman"/>
                      <w:szCs w:val="24"/>
                    </w:rPr>
                  </w:rPrChange>
                </w:rPr>
                <w:t xml:space="preserve">Fitur yang berisi data </w:t>
              </w:r>
            </w:ins>
            <w:r w:rsidRPr="0033182C">
              <w:rPr>
                <w:rFonts w:cs="Times New Roman"/>
                <w:i/>
                <w:sz w:val="20"/>
                <w:szCs w:val="20"/>
              </w:rPr>
              <w:t>history</w:t>
            </w:r>
            <w:r w:rsidRPr="0033182C">
              <w:rPr>
                <w:rFonts w:cs="Times New Roman"/>
                <w:sz w:val="20"/>
                <w:szCs w:val="20"/>
              </w:rPr>
              <w:t xml:space="preserve"> sudut pada </w:t>
            </w:r>
            <w:r w:rsidRPr="0033182C">
              <w:rPr>
                <w:rFonts w:cs="Times New Roman"/>
                <w:i/>
                <w:sz w:val="20"/>
                <w:szCs w:val="20"/>
              </w:rPr>
              <w:t xml:space="preserve">tracker </w:t>
            </w:r>
            <w:r w:rsidRPr="0033182C">
              <w:rPr>
                <w:rFonts w:cs="Times New Roman"/>
                <w:sz w:val="20"/>
                <w:szCs w:val="20"/>
              </w:rPr>
              <w:t>yang dapat</w:t>
            </w:r>
            <w:ins w:id="2588" w:author="Windows User" w:date="2019-09-19T01:01:00Z">
              <w:r w:rsidRPr="0033182C">
                <w:rPr>
                  <w:rFonts w:cs="Times New Roman"/>
                  <w:sz w:val="20"/>
                  <w:szCs w:val="20"/>
                  <w:rPrChange w:id="2589" w:author="Windows User" w:date="2019-09-19T01:05:00Z">
                    <w:rPr>
                      <w:rFonts w:cs="Times New Roman"/>
                      <w:szCs w:val="24"/>
                    </w:rPr>
                  </w:rPrChange>
                </w:rPr>
                <w:t xml:space="preserve"> diakses oleh semua aktor</w:t>
              </w:r>
            </w:ins>
          </w:p>
        </w:tc>
        <w:tc>
          <w:tcPr>
            <w:tcW w:w="2410" w:type="dxa"/>
          </w:tcPr>
          <w:p w14:paraId="51938055" w14:textId="4F4290E3"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7A41954D" w14:textId="22AF2CAD" w:rsidTr="003375AD">
        <w:trPr>
          <w:ins w:id="2590" w:author="Windows User" w:date="2019-09-19T01:01:00Z"/>
        </w:trPr>
        <w:tc>
          <w:tcPr>
            <w:tcW w:w="704" w:type="dxa"/>
          </w:tcPr>
          <w:p w14:paraId="510F43AD" w14:textId="77777777" w:rsidR="004643D5" w:rsidRPr="0033182C" w:rsidRDefault="004643D5" w:rsidP="004643D5">
            <w:pPr>
              <w:spacing w:line="240" w:lineRule="auto"/>
              <w:jc w:val="center"/>
              <w:rPr>
                <w:ins w:id="2591" w:author="Windows User" w:date="2019-09-19T01:01:00Z"/>
                <w:rFonts w:cs="Times New Roman"/>
                <w:sz w:val="20"/>
                <w:szCs w:val="20"/>
                <w:rPrChange w:id="2592" w:author="Windows User" w:date="2019-09-19T01:05:00Z">
                  <w:rPr>
                    <w:ins w:id="2593" w:author="Windows User" w:date="2019-09-19T01:01:00Z"/>
                    <w:rFonts w:cs="Times New Roman"/>
                    <w:szCs w:val="24"/>
                  </w:rPr>
                </w:rPrChange>
              </w:rPr>
            </w:pPr>
            <w:ins w:id="2594" w:author="Windows User" w:date="2019-09-19T01:01:00Z">
              <w:r w:rsidRPr="0033182C">
                <w:rPr>
                  <w:rFonts w:cs="Times New Roman"/>
                  <w:sz w:val="20"/>
                  <w:szCs w:val="20"/>
                  <w:rPrChange w:id="2595" w:author="Windows User" w:date="2019-09-19T01:05:00Z">
                    <w:rPr>
                      <w:rFonts w:cs="Times New Roman"/>
                      <w:szCs w:val="24"/>
                    </w:rPr>
                  </w:rPrChange>
                </w:rPr>
                <w:t>6</w:t>
              </w:r>
            </w:ins>
          </w:p>
        </w:tc>
        <w:tc>
          <w:tcPr>
            <w:tcW w:w="1559" w:type="dxa"/>
          </w:tcPr>
          <w:p w14:paraId="51A43164" w14:textId="77777777" w:rsidR="004643D5" w:rsidRPr="0033182C" w:rsidRDefault="004643D5" w:rsidP="004643D5">
            <w:pPr>
              <w:spacing w:line="240" w:lineRule="auto"/>
              <w:rPr>
                <w:ins w:id="2596" w:author="Windows User" w:date="2019-09-19T01:01:00Z"/>
                <w:rFonts w:cs="Times New Roman"/>
                <w:sz w:val="20"/>
                <w:szCs w:val="20"/>
                <w:rPrChange w:id="2597" w:author="Windows User" w:date="2019-09-19T01:05:00Z">
                  <w:rPr>
                    <w:ins w:id="2598" w:author="Windows User" w:date="2019-09-19T01:01:00Z"/>
                    <w:rFonts w:cs="Times New Roman"/>
                    <w:szCs w:val="24"/>
                  </w:rPr>
                </w:rPrChange>
              </w:rPr>
            </w:pPr>
            <w:ins w:id="2599" w:author="Windows User" w:date="2019-09-19T01:01:00Z">
              <w:r w:rsidRPr="0033182C">
                <w:rPr>
                  <w:rFonts w:cs="Times New Roman"/>
                  <w:sz w:val="20"/>
                  <w:szCs w:val="20"/>
                  <w:rPrChange w:id="2600" w:author="Windows User" w:date="2019-09-19T01:05:00Z">
                    <w:rPr>
                      <w:rFonts w:cs="Times New Roman"/>
                      <w:szCs w:val="24"/>
                    </w:rPr>
                  </w:rPrChange>
                </w:rPr>
                <w:t xml:space="preserve">Lihat data </w:t>
              </w:r>
            </w:ins>
            <w:r w:rsidRPr="0033182C">
              <w:rPr>
                <w:rFonts w:cs="Times New Roman"/>
                <w:i/>
                <w:sz w:val="20"/>
                <w:szCs w:val="20"/>
              </w:rPr>
              <w:t xml:space="preserve">History </w:t>
            </w:r>
            <w:r w:rsidRPr="0033182C">
              <w:rPr>
                <w:rFonts w:cs="Times New Roman"/>
                <w:sz w:val="20"/>
                <w:szCs w:val="20"/>
              </w:rPr>
              <w:t>Aktuator</w:t>
            </w:r>
          </w:p>
        </w:tc>
        <w:tc>
          <w:tcPr>
            <w:tcW w:w="3119" w:type="dxa"/>
          </w:tcPr>
          <w:p w14:paraId="2307B899" w14:textId="77777777" w:rsidR="004643D5" w:rsidRPr="0033182C" w:rsidRDefault="004643D5" w:rsidP="004643D5">
            <w:pPr>
              <w:spacing w:line="240" w:lineRule="auto"/>
              <w:rPr>
                <w:ins w:id="2601" w:author="Windows User" w:date="2019-09-19T01:01:00Z"/>
                <w:rFonts w:cs="Times New Roman"/>
                <w:sz w:val="20"/>
                <w:szCs w:val="20"/>
                <w:rPrChange w:id="2602" w:author="Windows User" w:date="2019-09-19T01:05:00Z">
                  <w:rPr>
                    <w:ins w:id="2603" w:author="Windows User" w:date="2019-09-19T01:01:00Z"/>
                    <w:rFonts w:cs="Times New Roman"/>
                    <w:szCs w:val="24"/>
                  </w:rPr>
                </w:rPrChange>
              </w:rPr>
            </w:pPr>
            <w:ins w:id="2604" w:author="Windows User" w:date="2019-09-19T01:01:00Z">
              <w:r w:rsidRPr="0033182C">
                <w:rPr>
                  <w:rFonts w:cs="Times New Roman"/>
                  <w:sz w:val="20"/>
                  <w:szCs w:val="20"/>
                  <w:rPrChange w:id="2605" w:author="Windows User" w:date="2019-09-19T01:05:00Z">
                    <w:rPr>
                      <w:rFonts w:cs="Times New Roman"/>
                      <w:szCs w:val="24"/>
                    </w:rPr>
                  </w:rPrChange>
                </w:rPr>
                <w:t xml:space="preserve">Fitur yang berisi data </w:t>
              </w:r>
            </w:ins>
            <w:r w:rsidRPr="0033182C">
              <w:rPr>
                <w:rFonts w:cs="Times New Roman"/>
                <w:i/>
                <w:sz w:val="20"/>
                <w:szCs w:val="20"/>
              </w:rPr>
              <w:t>history</w:t>
            </w:r>
            <w:r w:rsidRPr="0033182C">
              <w:rPr>
                <w:rFonts w:cs="Times New Roman"/>
                <w:sz w:val="20"/>
                <w:szCs w:val="20"/>
              </w:rPr>
              <w:t xml:space="preserve"> sudut pada aktuator yang dapat</w:t>
            </w:r>
            <w:ins w:id="2606" w:author="Windows User" w:date="2019-09-19T01:01:00Z">
              <w:r w:rsidRPr="0033182C">
                <w:rPr>
                  <w:rFonts w:cs="Times New Roman"/>
                  <w:sz w:val="20"/>
                  <w:szCs w:val="20"/>
                  <w:rPrChange w:id="2607" w:author="Windows User" w:date="2019-09-19T01:05:00Z">
                    <w:rPr>
                      <w:rFonts w:cs="Times New Roman"/>
                      <w:szCs w:val="24"/>
                    </w:rPr>
                  </w:rPrChange>
                </w:rPr>
                <w:t xml:space="preserve"> diakses oleh semua aktor</w:t>
              </w:r>
            </w:ins>
          </w:p>
        </w:tc>
        <w:tc>
          <w:tcPr>
            <w:tcW w:w="2410" w:type="dxa"/>
          </w:tcPr>
          <w:p w14:paraId="35519CA0" w14:textId="66536E2D"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0A00C0F3" w14:textId="16F26D4F" w:rsidTr="003375AD">
        <w:trPr>
          <w:ins w:id="2608" w:author="Windows User" w:date="2019-09-19T01:01:00Z"/>
        </w:trPr>
        <w:tc>
          <w:tcPr>
            <w:tcW w:w="704" w:type="dxa"/>
          </w:tcPr>
          <w:p w14:paraId="4109B55E" w14:textId="77777777" w:rsidR="004643D5" w:rsidRPr="0033182C" w:rsidRDefault="004643D5" w:rsidP="004643D5">
            <w:pPr>
              <w:spacing w:line="240" w:lineRule="auto"/>
              <w:jc w:val="center"/>
              <w:rPr>
                <w:ins w:id="2609" w:author="Windows User" w:date="2019-09-19T01:01:00Z"/>
                <w:rFonts w:cs="Times New Roman"/>
                <w:sz w:val="20"/>
                <w:szCs w:val="20"/>
                <w:rPrChange w:id="2610" w:author="Windows User" w:date="2019-09-19T01:05:00Z">
                  <w:rPr>
                    <w:ins w:id="2611" w:author="Windows User" w:date="2019-09-19T01:01:00Z"/>
                    <w:rFonts w:cs="Times New Roman"/>
                    <w:szCs w:val="24"/>
                  </w:rPr>
                </w:rPrChange>
              </w:rPr>
            </w:pPr>
            <w:r w:rsidRPr="0033182C">
              <w:rPr>
                <w:rFonts w:cs="Times New Roman"/>
                <w:sz w:val="20"/>
                <w:szCs w:val="20"/>
              </w:rPr>
              <w:t>7</w:t>
            </w:r>
          </w:p>
        </w:tc>
        <w:tc>
          <w:tcPr>
            <w:tcW w:w="1559" w:type="dxa"/>
          </w:tcPr>
          <w:p w14:paraId="2C7F9D82" w14:textId="77777777" w:rsidR="004643D5" w:rsidRPr="0033182C" w:rsidRDefault="004643D5" w:rsidP="004643D5">
            <w:pPr>
              <w:spacing w:line="240" w:lineRule="auto"/>
              <w:rPr>
                <w:ins w:id="2612" w:author="Windows User" w:date="2019-09-19T01:01:00Z"/>
                <w:rFonts w:cs="Times New Roman"/>
                <w:sz w:val="20"/>
                <w:szCs w:val="20"/>
                <w:rPrChange w:id="2613" w:author="Windows User" w:date="2019-09-19T01:05:00Z">
                  <w:rPr>
                    <w:ins w:id="2614" w:author="Windows User" w:date="2019-09-19T01:01:00Z"/>
                    <w:rFonts w:cs="Times New Roman"/>
                    <w:szCs w:val="24"/>
                  </w:rPr>
                </w:rPrChange>
              </w:rPr>
            </w:pPr>
            <w:r w:rsidRPr="0033182C">
              <w:rPr>
                <w:rFonts w:cs="Times New Roman"/>
                <w:sz w:val="20"/>
                <w:szCs w:val="20"/>
              </w:rPr>
              <w:t>Lihat grafik sensor</w:t>
            </w:r>
          </w:p>
        </w:tc>
        <w:tc>
          <w:tcPr>
            <w:tcW w:w="3119" w:type="dxa"/>
          </w:tcPr>
          <w:p w14:paraId="36CA4D35" w14:textId="77777777" w:rsidR="004643D5" w:rsidRPr="0033182C" w:rsidRDefault="004643D5" w:rsidP="004643D5">
            <w:pPr>
              <w:spacing w:line="240" w:lineRule="auto"/>
              <w:rPr>
                <w:ins w:id="2615" w:author="Windows User" w:date="2019-09-19T01:01:00Z"/>
                <w:rFonts w:cs="Times New Roman"/>
                <w:sz w:val="20"/>
                <w:szCs w:val="20"/>
                <w:rPrChange w:id="2616" w:author="Windows User" w:date="2019-09-19T01:05:00Z">
                  <w:rPr>
                    <w:ins w:id="2617" w:author="Windows User" w:date="2019-09-19T01:01:00Z"/>
                    <w:rFonts w:cs="Times New Roman"/>
                    <w:szCs w:val="24"/>
                  </w:rPr>
                </w:rPrChange>
              </w:rPr>
            </w:pPr>
            <w:ins w:id="2618" w:author="Windows User" w:date="2019-09-19T01:01:00Z">
              <w:r w:rsidRPr="0033182C">
                <w:rPr>
                  <w:rFonts w:cs="Times New Roman"/>
                  <w:sz w:val="20"/>
                  <w:szCs w:val="20"/>
                  <w:rPrChange w:id="2619" w:author="Windows User" w:date="2019-09-19T01:05:00Z">
                    <w:rPr>
                      <w:rFonts w:cs="Times New Roman"/>
                      <w:szCs w:val="24"/>
                    </w:rPr>
                  </w:rPrChange>
                </w:rPr>
                <w:t xml:space="preserve">Fitur yang menampilkan </w:t>
              </w:r>
            </w:ins>
            <w:r w:rsidRPr="0033182C">
              <w:rPr>
                <w:rFonts w:cs="Times New Roman"/>
                <w:sz w:val="20"/>
                <w:szCs w:val="20"/>
              </w:rPr>
              <w:t>data grafik sensor</w:t>
            </w:r>
            <w:ins w:id="2620" w:author="Windows User" w:date="2019-09-19T01:01:00Z">
              <w:r w:rsidRPr="0033182C">
                <w:rPr>
                  <w:rFonts w:cs="Times New Roman"/>
                  <w:sz w:val="20"/>
                  <w:szCs w:val="20"/>
                  <w:rPrChange w:id="2621" w:author="Windows User" w:date="2019-09-19T01:05:00Z">
                    <w:rPr>
                      <w:rFonts w:cs="Times New Roman"/>
                      <w:szCs w:val="24"/>
                    </w:rPr>
                  </w:rPrChange>
                </w:rPr>
                <w:t xml:space="preserve"> yang </w:t>
              </w:r>
            </w:ins>
            <w:r w:rsidRPr="0033182C">
              <w:rPr>
                <w:rFonts w:cs="Times New Roman"/>
                <w:sz w:val="20"/>
                <w:szCs w:val="20"/>
              </w:rPr>
              <w:t>telah didapat dari 4 sensor LDR. Fitur ini</w:t>
            </w:r>
            <w:ins w:id="2622" w:author="Windows User" w:date="2019-09-19T01:01:00Z">
              <w:r w:rsidRPr="0033182C">
                <w:rPr>
                  <w:rFonts w:cs="Times New Roman"/>
                  <w:sz w:val="20"/>
                  <w:szCs w:val="20"/>
                  <w:rPrChange w:id="2623" w:author="Windows User" w:date="2019-09-19T01:05:00Z">
                    <w:rPr>
                      <w:rFonts w:cs="Times New Roman"/>
                      <w:szCs w:val="24"/>
                    </w:rPr>
                  </w:rPrChange>
                </w:rPr>
                <w:t xml:space="preserve"> dapat dilihat oleh semua aktor</w:t>
              </w:r>
            </w:ins>
          </w:p>
        </w:tc>
        <w:tc>
          <w:tcPr>
            <w:tcW w:w="2410" w:type="dxa"/>
          </w:tcPr>
          <w:p w14:paraId="6D58389A" w14:textId="42A92735"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5276B8F1" w14:textId="6C806208" w:rsidTr="003375AD">
        <w:trPr>
          <w:ins w:id="2624" w:author="Windows User" w:date="2019-09-19T01:01:00Z"/>
        </w:trPr>
        <w:tc>
          <w:tcPr>
            <w:tcW w:w="704" w:type="dxa"/>
          </w:tcPr>
          <w:p w14:paraId="59F6E3D2" w14:textId="77777777" w:rsidR="004643D5" w:rsidRPr="0033182C" w:rsidRDefault="004643D5" w:rsidP="004643D5">
            <w:pPr>
              <w:spacing w:line="240" w:lineRule="auto"/>
              <w:jc w:val="center"/>
              <w:rPr>
                <w:ins w:id="2625" w:author="Windows User" w:date="2019-09-19T01:01:00Z"/>
                <w:rFonts w:cs="Times New Roman"/>
                <w:sz w:val="20"/>
                <w:szCs w:val="20"/>
                <w:rPrChange w:id="2626" w:author="Windows User" w:date="2019-09-19T01:05:00Z">
                  <w:rPr>
                    <w:ins w:id="2627" w:author="Windows User" w:date="2019-09-19T01:01:00Z"/>
                    <w:rFonts w:cs="Times New Roman"/>
                    <w:szCs w:val="24"/>
                  </w:rPr>
                </w:rPrChange>
              </w:rPr>
            </w:pPr>
            <w:r w:rsidRPr="0033182C">
              <w:rPr>
                <w:rFonts w:cs="Times New Roman"/>
                <w:sz w:val="20"/>
                <w:szCs w:val="20"/>
              </w:rPr>
              <w:t>8</w:t>
            </w:r>
          </w:p>
        </w:tc>
        <w:tc>
          <w:tcPr>
            <w:tcW w:w="1559" w:type="dxa"/>
          </w:tcPr>
          <w:p w14:paraId="6F8EDC4F" w14:textId="77777777" w:rsidR="004643D5" w:rsidRPr="0033182C" w:rsidRDefault="004643D5" w:rsidP="004643D5">
            <w:pPr>
              <w:spacing w:line="240" w:lineRule="auto"/>
              <w:rPr>
                <w:ins w:id="2628" w:author="Windows User" w:date="2019-09-19T01:01:00Z"/>
                <w:rFonts w:cs="Times New Roman"/>
                <w:sz w:val="20"/>
                <w:szCs w:val="20"/>
                <w:rPrChange w:id="2629" w:author="Windows User" w:date="2019-09-19T01:05:00Z">
                  <w:rPr>
                    <w:ins w:id="2630" w:author="Windows User" w:date="2019-09-19T01:01:00Z"/>
                    <w:rFonts w:cs="Times New Roman"/>
                    <w:szCs w:val="24"/>
                  </w:rPr>
                </w:rPrChange>
              </w:rPr>
            </w:pPr>
            <w:r w:rsidRPr="0033182C">
              <w:rPr>
                <w:rFonts w:cs="Times New Roman"/>
                <w:sz w:val="20"/>
                <w:szCs w:val="20"/>
              </w:rPr>
              <w:t>Lihat data nilai</w:t>
            </w:r>
            <w:r w:rsidRPr="0033182C">
              <w:rPr>
                <w:rFonts w:cs="Times New Roman"/>
                <w:i/>
                <w:sz w:val="20"/>
                <w:szCs w:val="20"/>
              </w:rPr>
              <w:t xml:space="preserve"> setpoint</w:t>
            </w:r>
          </w:p>
        </w:tc>
        <w:tc>
          <w:tcPr>
            <w:tcW w:w="3119" w:type="dxa"/>
          </w:tcPr>
          <w:p w14:paraId="56A6A78D" w14:textId="77777777" w:rsidR="004643D5" w:rsidRPr="0033182C" w:rsidRDefault="004643D5" w:rsidP="004643D5">
            <w:pPr>
              <w:spacing w:line="240" w:lineRule="auto"/>
              <w:rPr>
                <w:ins w:id="2631" w:author="Windows User" w:date="2019-09-19T01:01:00Z"/>
                <w:rFonts w:cs="Times New Roman"/>
                <w:sz w:val="20"/>
                <w:szCs w:val="20"/>
                <w:rPrChange w:id="2632" w:author="Windows User" w:date="2019-09-19T01:05:00Z">
                  <w:rPr>
                    <w:ins w:id="2633" w:author="Windows User" w:date="2019-09-19T01:01:00Z"/>
                    <w:rFonts w:cs="Times New Roman"/>
                    <w:szCs w:val="24"/>
                  </w:rPr>
                </w:rPrChange>
              </w:rPr>
            </w:pPr>
            <w:ins w:id="2634" w:author="Windows User" w:date="2019-09-19T01:01:00Z">
              <w:r w:rsidRPr="0033182C">
                <w:rPr>
                  <w:rFonts w:cs="Times New Roman"/>
                  <w:sz w:val="20"/>
                  <w:szCs w:val="20"/>
                  <w:rPrChange w:id="2635" w:author="Windows User" w:date="2019-09-19T01:05:00Z">
                    <w:rPr>
                      <w:rFonts w:cs="Times New Roman"/>
                      <w:szCs w:val="24"/>
                    </w:rPr>
                  </w:rPrChange>
                </w:rPr>
                <w:t xml:space="preserve">Fitur yang menampilkan </w:t>
              </w:r>
            </w:ins>
            <w:r w:rsidRPr="0033182C">
              <w:rPr>
                <w:rFonts w:cs="Times New Roman"/>
                <w:sz w:val="20"/>
                <w:szCs w:val="20"/>
              </w:rPr>
              <w:t>nilai</w:t>
            </w:r>
            <w:r w:rsidRPr="0033182C">
              <w:rPr>
                <w:rFonts w:cs="Times New Roman"/>
                <w:i/>
                <w:sz w:val="20"/>
                <w:szCs w:val="20"/>
              </w:rPr>
              <w:t xml:space="preserve"> setpoint </w:t>
            </w:r>
            <w:r w:rsidRPr="0033182C">
              <w:rPr>
                <w:rFonts w:cs="Times New Roman"/>
                <w:sz w:val="20"/>
                <w:szCs w:val="20"/>
              </w:rPr>
              <w:t>yang didapat dari perhitungan dari nilai sensor dengan metode fuzzy.</w:t>
            </w:r>
          </w:p>
        </w:tc>
        <w:tc>
          <w:tcPr>
            <w:tcW w:w="2410" w:type="dxa"/>
          </w:tcPr>
          <w:p w14:paraId="143DB0F0" w14:textId="7D9DD316"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005652C0" w14:textId="1DB9AD8C" w:rsidTr="003375AD">
        <w:trPr>
          <w:ins w:id="2636" w:author="Windows User" w:date="2019-09-19T01:01:00Z"/>
        </w:trPr>
        <w:tc>
          <w:tcPr>
            <w:tcW w:w="704" w:type="dxa"/>
          </w:tcPr>
          <w:p w14:paraId="2FA1E4E5" w14:textId="77777777" w:rsidR="004643D5" w:rsidRPr="0033182C" w:rsidRDefault="004643D5" w:rsidP="004643D5">
            <w:pPr>
              <w:spacing w:line="240" w:lineRule="auto"/>
              <w:jc w:val="center"/>
              <w:rPr>
                <w:ins w:id="2637" w:author="Windows User" w:date="2019-09-19T01:01:00Z"/>
                <w:rFonts w:cs="Times New Roman"/>
                <w:sz w:val="20"/>
                <w:szCs w:val="20"/>
                <w:rPrChange w:id="2638" w:author="Windows User" w:date="2019-09-19T01:05:00Z">
                  <w:rPr>
                    <w:ins w:id="2639" w:author="Windows User" w:date="2019-09-19T01:01:00Z"/>
                    <w:rFonts w:cs="Times New Roman"/>
                    <w:szCs w:val="24"/>
                  </w:rPr>
                </w:rPrChange>
              </w:rPr>
            </w:pPr>
            <w:r w:rsidRPr="0033182C">
              <w:rPr>
                <w:rFonts w:cs="Times New Roman"/>
                <w:sz w:val="20"/>
                <w:szCs w:val="20"/>
              </w:rPr>
              <w:t>9</w:t>
            </w:r>
          </w:p>
        </w:tc>
        <w:tc>
          <w:tcPr>
            <w:tcW w:w="1559" w:type="dxa"/>
          </w:tcPr>
          <w:p w14:paraId="70D6FBE1" w14:textId="77777777" w:rsidR="004643D5" w:rsidRPr="0033182C" w:rsidRDefault="004643D5" w:rsidP="004643D5">
            <w:pPr>
              <w:spacing w:line="240" w:lineRule="auto"/>
              <w:rPr>
                <w:ins w:id="2640" w:author="Windows User" w:date="2019-09-19T01:01:00Z"/>
                <w:rFonts w:cs="Times New Roman"/>
                <w:sz w:val="20"/>
                <w:szCs w:val="20"/>
                <w:rPrChange w:id="2641" w:author="Windows User" w:date="2019-09-19T01:05:00Z">
                  <w:rPr>
                    <w:ins w:id="2642" w:author="Windows User" w:date="2019-09-19T01:01:00Z"/>
                    <w:rFonts w:cs="Times New Roman"/>
                    <w:szCs w:val="24"/>
                  </w:rPr>
                </w:rPrChange>
              </w:rPr>
            </w:pPr>
            <w:r w:rsidRPr="0033182C">
              <w:rPr>
                <w:rFonts w:cs="Times New Roman"/>
                <w:sz w:val="20"/>
                <w:szCs w:val="20"/>
              </w:rPr>
              <w:t xml:space="preserve">Lihat grafik </w:t>
            </w:r>
            <w:r w:rsidRPr="0033182C">
              <w:rPr>
                <w:rFonts w:cs="Times New Roman"/>
                <w:i/>
                <w:sz w:val="20"/>
                <w:szCs w:val="20"/>
              </w:rPr>
              <w:t>tracker</w:t>
            </w:r>
          </w:p>
        </w:tc>
        <w:tc>
          <w:tcPr>
            <w:tcW w:w="3119" w:type="dxa"/>
          </w:tcPr>
          <w:p w14:paraId="0289ED04" w14:textId="77777777" w:rsidR="004643D5" w:rsidRPr="0033182C" w:rsidRDefault="004643D5" w:rsidP="004643D5">
            <w:pPr>
              <w:spacing w:line="240" w:lineRule="auto"/>
              <w:rPr>
                <w:ins w:id="2643" w:author="Windows User" w:date="2019-09-19T01:01:00Z"/>
                <w:rFonts w:cs="Times New Roman"/>
                <w:sz w:val="20"/>
                <w:szCs w:val="20"/>
                <w:rPrChange w:id="2644" w:author="Windows User" w:date="2019-09-19T01:05:00Z">
                  <w:rPr>
                    <w:ins w:id="2645" w:author="Windows User" w:date="2019-09-19T01:01:00Z"/>
                    <w:rFonts w:cs="Times New Roman"/>
                    <w:szCs w:val="24"/>
                  </w:rPr>
                </w:rPrChange>
              </w:rPr>
            </w:pPr>
            <w:ins w:id="2646" w:author="Windows User" w:date="2019-09-19T01:01:00Z">
              <w:r w:rsidRPr="0033182C">
                <w:rPr>
                  <w:rFonts w:cs="Times New Roman"/>
                  <w:sz w:val="20"/>
                  <w:szCs w:val="20"/>
                  <w:rPrChange w:id="2647" w:author="Windows User" w:date="2019-09-19T01:05:00Z">
                    <w:rPr>
                      <w:rFonts w:cs="Times New Roman"/>
                      <w:szCs w:val="24"/>
                    </w:rPr>
                  </w:rPrChange>
                </w:rPr>
                <w:t>Fitur yang menampilkan grafik</w:t>
              </w:r>
            </w:ins>
            <w:r w:rsidRPr="0033182C">
              <w:rPr>
                <w:rFonts w:cs="Times New Roman"/>
                <w:sz w:val="20"/>
                <w:szCs w:val="20"/>
              </w:rPr>
              <w:t xml:space="preserve"> dari data</w:t>
            </w:r>
            <w:ins w:id="2648" w:author="Windows User" w:date="2019-09-19T01:01:00Z">
              <w:r w:rsidRPr="0033182C">
                <w:rPr>
                  <w:rFonts w:cs="Times New Roman"/>
                  <w:sz w:val="20"/>
                  <w:szCs w:val="20"/>
                  <w:rPrChange w:id="2649" w:author="Windows User" w:date="2019-09-19T01:05:00Z">
                    <w:rPr>
                      <w:rFonts w:cs="Times New Roman"/>
                      <w:szCs w:val="24"/>
                    </w:rPr>
                  </w:rPrChange>
                </w:rPr>
                <w:t xml:space="preserve"> </w:t>
              </w:r>
            </w:ins>
            <w:r w:rsidRPr="0033182C">
              <w:rPr>
                <w:rFonts w:cs="Times New Roman"/>
                <w:i/>
                <w:sz w:val="20"/>
                <w:szCs w:val="20"/>
              </w:rPr>
              <w:t>tracker</w:t>
            </w:r>
            <w:r w:rsidRPr="0033182C">
              <w:rPr>
                <w:rFonts w:cs="Times New Roman"/>
                <w:sz w:val="20"/>
                <w:szCs w:val="20"/>
              </w:rPr>
              <w:t xml:space="preserve"> </w:t>
            </w:r>
            <w:ins w:id="2650" w:author="Windows User" w:date="2019-09-19T01:01:00Z">
              <w:r w:rsidRPr="0033182C">
                <w:rPr>
                  <w:rFonts w:cs="Times New Roman"/>
                  <w:sz w:val="20"/>
                  <w:szCs w:val="20"/>
                  <w:rPrChange w:id="2651" w:author="Windows User" w:date="2019-09-19T01:05:00Z">
                    <w:rPr>
                      <w:rFonts w:cs="Times New Roman"/>
                      <w:szCs w:val="24"/>
                    </w:rPr>
                  </w:rPrChange>
                </w:rPr>
                <w:t>yang dapat dilihat oleh semua aktor</w:t>
              </w:r>
            </w:ins>
          </w:p>
        </w:tc>
        <w:tc>
          <w:tcPr>
            <w:tcW w:w="2410" w:type="dxa"/>
          </w:tcPr>
          <w:p w14:paraId="77439CD6" w14:textId="597B7C4E"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440AC044" w14:textId="77E4BACB" w:rsidTr="003375AD">
        <w:trPr>
          <w:ins w:id="2652" w:author="Windows User" w:date="2019-09-19T01:01:00Z"/>
        </w:trPr>
        <w:tc>
          <w:tcPr>
            <w:tcW w:w="704" w:type="dxa"/>
          </w:tcPr>
          <w:p w14:paraId="0AB14E3F" w14:textId="77777777" w:rsidR="004643D5" w:rsidRPr="0033182C" w:rsidRDefault="004643D5" w:rsidP="004643D5">
            <w:pPr>
              <w:spacing w:line="240" w:lineRule="auto"/>
              <w:jc w:val="center"/>
              <w:rPr>
                <w:ins w:id="2653" w:author="Windows User" w:date="2019-09-19T01:01:00Z"/>
                <w:rFonts w:cs="Times New Roman"/>
                <w:sz w:val="20"/>
                <w:szCs w:val="20"/>
                <w:rPrChange w:id="2654" w:author="Windows User" w:date="2019-09-19T01:05:00Z">
                  <w:rPr>
                    <w:ins w:id="2655" w:author="Windows User" w:date="2019-09-19T01:01:00Z"/>
                    <w:rFonts w:cs="Times New Roman"/>
                    <w:szCs w:val="24"/>
                  </w:rPr>
                </w:rPrChange>
              </w:rPr>
            </w:pPr>
            <w:r w:rsidRPr="0033182C">
              <w:rPr>
                <w:rFonts w:cs="Times New Roman"/>
                <w:sz w:val="20"/>
                <w:szCs w:val="20"/>
              </w:rPr>
              <w:t>10</w:t>
            </w:r>
          </w:p>
        </w:tc>
        <w:tc>
          <w:tcPr>
            <w:tcW w:w="1559" w:type="dxa"/>
          </w:tcPr>
          <w:p w14:paraId="4F137DBA" w14:textId="77777777" w:rsidR="004643D5" w:rsidRPr="0033182C" w:rsidRDefault="004643D5" w:rsidP="004643D5">
            <w:pPr>
              <w:spacing w:line="240" w:lineRule="auto"/>
              <w:rPr>
                <w:ins w:id="2656" w:author="Windows User" w:date="2019-09-19T01:01:00Z"/>
                <w:rFonts w:cs="Times New Roman"/>
                <w:sz w:val="20"/>
                <w:szCs w:val="20"/>
                <w:rPrChange w:id="2657" w:author="Windows User" w:date="2019-09-19T01:05:00Z">
                  <w:rPr>
                    <w:ins w:id="2658" w:author="Windows User" w:date="2019-09-19T01:01:00Z"/>
                    <w:rFonts w:cs="Times New Roman"/>
                    <w:szCs w:val="24"/>
                  </w:rPr>
                </w:rPrChange>
              </w:rPr>
            </w:pPr>
            <w:ins w:id="2659" w:author="Windows User" w:date="2019-09-19T01:01:00Z">
              <w:r w:rsidRPr="0033182C">
                <w:rPr>
                  <w:rFonts w:cs="Times New Roman"/>
                  <w:sz w:val="20"/>
                  <w:szCs w:val="20"/>
                  <w:rPrChange w:id="2660" w:author="Windows User" w:date="2019-09-19T01:05:00Z">
                    <w:rPr>
                      <w:rFonts w:cs="Times New Roman"/>
                      <w:szCs w:val="24"/>
                    </w:rPr>
                  </w:rPrChange>
                </w:rPr>
                <w:t xml:space="preserve">Lihat </w:t>
              </w:r>
            </w:ins>
            <w:r w:rsidRPr="0033182C">
              <w:rPr>
                <w:rFonts w:cs="Times New Roman"/>
                <w:sz w:val="20"/>
                <w:szCs w:val="20"/>
              </w:rPr>
              <w:t>grafik aktuator</w:t>
            </w:r>
          </w:p>
        </w:tc>
        <w:tc>
          <w:tcPr>
            <w:tcW w:w="3119" w:type="dxa"/>
          </w:tcPr>
          <w:p w14:paraId="39CB3706" w14:textId="77777777" w:rsidR="004643D5" w:rsidRPr="0033182C" w:rsidRDefault="004643D5" w:rsidP="004643D5">
            <w:pPr>
              <w:spacing w:line="240" w:lineRule="auto"/>
              <w:rPr>
                <w:ins w:id="2661" w:author="Windows User" w:date="2019-09-19T01:01:00Z"/>
                <w:rFonts w:cs="Times New Roman"/>
                <w:sz w:val="20"/>
                <w:szCs w:val="20"/>
                <w:rPrChange w:id="2662" w:author="Windows User" w:date="2019-09-19T01:05:00Z">
                  <w:rPr>
                    <w:ins w:id="2663" w:author="Windows User" w:date="2019-09-19T01:01:00Z"/>
                    <w:rFonts w:cs="Times New Roman"/>
                    <w:szCs w:val="24"/>
                  </w:rPr>
                </w:rPrChange>
              </w:rPr>
            </w:pPr>
            <w:ins w:id="2664" w:author="Windows User" w:date="2019-09-19T01:01:00Z">
              <w:r w:rsidRPr="0033182C">
                <w:rPr>
                  <w:rFonts w:cs="Times New Roman"/>
                  <w:sz w:val="20"/>
                  <w:szCs w:val="20"/>
                  <w:rPrChange w:id="2665" w:author="Windows User" w:date="2019-09-19T01:05:00Z">
                    <w:rPr>
                      <w:rFonts w:cs="Times New Roman"/>
                      <w:szCs w:val="24"/>
                    </w:rPr>
                  </w:rPrChange>
                </w:rPr>
                <w:t>Fitur yang menampilkan grafik</w:t>
              </w:r>
            </w:ins>
            <w:r w:rsidRPr="0033182C">
              <w:rPr>
                <w:rFonts w:cs="Times New Roman"/>
                <w:sz w:val="20"/>
                <w:szCs w:val="20"/>
              </w:rPr>
              <w:t xml:space="preserve"> </w:t>
            </w:r>
            <w:ins w:id="2666" w:author="Windows User" w:date="2019-09-19T01:01:00Z">
              <w:r w:rsidRPr="0033182C">
                <w:rPr>
                  <w:rFonts w:cs="Times New Roman"/>
                  <w:sz w:val="20"/>
                  <w:szCs w:val="20"/>
                  <w:rPrChange w:id="2667" w:author="Windows User" w:date="2019-09-19T01:05:00Z">
                    <w:rPr>
                      <w:rFonts w:cs="Times New Roman"/>
                      <w:szCs w:val="24"/>
                    </w:rPr>
                  </w:rPrChange>
                </w:rPr>
                <w:t>yang dapat dilihat oleh semua aktor</w:t>
              </w:r>
            </w:ins>
          </w:p>
        </w:tc>
        <w:tc>
          <w:tcPr>
            <w:tcW w:w="2410" w:type="dxa"/>
          </w:tcPr>
          <w:p w14:paraId="1CDF0418" w14:textId="5E5F3A97"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2973C48F" w14:textId="32ACDA6C" w:rsidTr="003375AD">
        <w:trPr>
          <w:ins w:id="2668" w:author="Windows User" w:date="2019-09-19T01:01:00Z"/>
        </w:trPr>
        <w:tc>
          <w:tcPr>
            <w:tcW w:w="704" w:type="dxa"/>
          </w:tcPr>
          <w:p w14:paraId="6B7EB76F" w14:textId="77777777" w:rsidR="004643D5" w:rsidRPr="0033182C" w:rsidRDefault="004643D5" w:rsidP="004643D5">
            <w:pPr>
              <w:spacing w:line="240" w:lineRule="auto"/>
              <w:jc w:val="center"/>
              <w:rPr>
                <w:ins w:id="2669" w:author="Windows User" w:date="2019-09-19T01:01:00Z"/>
                <w:rFonts w:cs="Times New Roman"/>
                <w:sz w:val="20"/>
                <w:szCs w:val="20"/>
                <w:rPrChange w:id="2670" w:author="Windows User" w:date="2019-09-19T01:05:00Z">
                  <w:rPr>
                    <w:ins w:id="2671" w:author="Windows User" w:date="2019-09-19T01:01:00Z"/>
                    <w:rFonts w:cs="Times New Roman"/>
                    <w:szCs w:val="24"/>
                  </w:rPr>
                </w:rPrChange>
              </w:rPr>
            </w:pPr>
            <w:r w:rsidRPr="0033182C">
              <w:rPr>
                <w:rFonts w:cs="Times New Roman"/>
                <w:sz w:val="20"/>
                <w:szCs w:val="20"/>
              </w:rPr>
              <w:t>11</w:t>
            </w:r>
          </w:p>
        </w:tc>
        <w:tc>
          <w:tcPr>
            <w:tcW w:w="1559" w:type="dxa"/>
          </w:tcPr>
          <w:p w14:paraId="77500925" w14:textId="77777777" w:rsidR="004643D5" w:rsidRPr="0033182C" w:rsidRDefault="004643D5" w:rsidP="004643D5">
            <w:pPr>
              <w:spacing w:line="240" w:lineRule="auto"/>
              <w:rPr>
                <w:ins w:id="2672" w:author="Windows User" w:date="2019-09-19T01:01:00Z"/>
                <w:rFonts w:cs="Times New Roman"/>
                <w:sz w:val="20"/>
                <w:szCs w:val="20"/>
                <w:rPrChange w:id="2673" w:author="Windows User" w:date="2019-09-19T01:05:00Z">
                  <w:rPr>
                    <w:ins w:id="2674" w:author="Windows User" w:date="2019-09-19T01:01:00Z"/>
                    <w:rFonts w:cs="Times New Roman"/>
                    <w:szCs w:val="24"/>
                  </w:rPr>
                </w:rPrChange>
              </w:rPr>
            </w:pPr>
            <w:ins w:id="2675" w:author="Windows User" w:date="2019-09-19T01:01:00Z">
              <w:r w:rsidRPr="0033182C">
                <w:rPr>
                  <w:rFonts w:cs="Times New Roman"/>
                  <w:sz w:val="20"/>
                  <w:szCs w:val="20"/>
                  <w:rPrChange w:id="2676" w:author="Windows User" w:date="2019-09-19T01:05:00Z">
                    <w:rPr>
                      <w:rFonts w:cs="Times New Roman"/>
                      <w:szCs w:val="24"/>
                    </w:rPr>
                  </w:rPrChange>
                </w:rPr>
                <w:t>Logout</w:t>
              </w:r>
            </w:ins>
          </w:p>
        </w:tc>
        <w:tc>
          <w:tcPr>
            <w:tcW w:w="3119" w:type="dxa"/>
          </w:tcPr>
          <w:p w14:paraId="547BB8F7" w14:textId="77777777" w:rsidR="004643D5" w:rsidRPr="0033182C" w:rsidRDefault="004643D5" w:rsidP="004643D5">
            <w:pPr>
              <w:spacing w:line="240" w:lineRule="auto"/>
              <w:rPr>
                <w:ins w:id="2677" w:author="Windows User" w:date="2019-09-19T01:01:00Z"/>
                <w:rFonts w:cs="Times New Roman"/>
                <w:sz w:val="20"/>
                <w:szCs w:val="20"/>
                <w:rPrChange w:id="2678" w:author="Windows User" w:date="2019-09-19T01:05:00Z">
                  <w:rPr>
                    <w:ins w:id="2679" w:author="Windows User" w:date="2019-09-19T01:01:00Z"/>
                    <w:rFonts w:cs="Times New Roman"/>
                    <w:szCs w:val="24"/>
                  </w:rPr>
                </w:rPrChange>
              </w:rPr>
            </w:pPr>
            <w:ins w:id="2680" w:author="Windows User" w:date="2019-09-19T01:01:00Z">
              <w:r w:rsidRPr="0033182C">
                <w:rPr>
                  <w:rFonts w:cs="Times New Roman"/>
                  <w:sz w:val="20"/>
                  <w:szCs w:val="20"/>
                  <w:rPrChange w:id="2681" w:author="Windows User" w:date="2019-09-19T01:05:00Z">
                    <w:rPr>
                      <w:rFonts w:cs="Times New Roman"/>
                      <w:szCs w:val="24"/>
                    </w:rPr>
                  </w:rPrChange>
                </w:rPr>
                <w:t xml:space="preserve">Fitur untuk keluar dari sistem. Fitur ini </w:t>
              </w:r>
            </w:ins>
            <w:r w:rsidRPr="0033182C">
              <w:rPr>
                <w:rFonts w:cs="Times New Roman"/>
                <w:sz w:val="20"/>
                <w:szCs w:val="20"/>
              </w:rPr>
              <w:t>dapat</w:t>
            </w:r>
            <w:ins w:id="2682" w:author="Windows User" w:date="2019-09-19T01:01:00Z">
              <w:r w:rsidRPr="0033182C">
                <w:rPr>
                  <w:rFonts w:cs="Times New Roman"/>
                  <w:sz w:val="20"/>
                  <w:szCs w:val="20"/>
                  <w:rPrChange w:id="2683" w:author="Windows User" w:date="2019-09-19T01:05:00Z">
                    <w:rPr>
                      <w:rFonts w:cs="Times New Roman"/>
                      <w:szCs w:val="24"/>
                    </w:rPr>
                  </w:rPrChange>
                </w:rPr>
                <w:t xml:space="preserve"> diakses oleh semua aktor</w:t>
              </w:r>
            </w:ins>
          </w:p>
        </w:tc>
        <w:tc>
          <w:tcPr>
            <w:tcW w:w="2410" w:type="dxa"/>
          </w:tcPr>
          <w:p w14:paraId="2C442293" w14:textId="23E22471"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bl>
    <w:p w14:paraId="4AB9DEC9" w14:textId="77777777" w:rsidR="004643D5" w:rsidRPr="0033182C" w:rsidRDefault="004643D5" w:rsidP="004643D5">
      <w:pPr>
        <w:rPr>
          <w:rFonts w:cs="Times New Roman"/>
        </w:rPr>
      </w:pPr>
    </w:p>
    <w:p w14:paraId="511E8A47" w14:textId="1A1DE2D8" w:rsidR="004643D5" w:rsidRPr="0033182C" w:rsidRDefault="00A01A35" w:rsidP="004643D5">
      <w:pPr>
        <w:pStyle w:val="Heading3"/>
        <w:rPr>
          <w:rFonts w:cs="Times New Roman"/>
          <w:i/>
        </w:rPr>
      </w:pPr>
      <w:bookmarkStart w:id="2684" w:name="_Toc23880419"/>
      <w:r w:rsidRPr="0033182C">
        <w:rPr>
          <w:rFonts w:cs="Times New Roman"/>
        </w:rPr>
        <w:t xml:space="preserve">Fitur </w:t>
      </w:r>
      <w:r w:rsidR="004643D5" w:rsidRPr="0033182C">
        <w:rPr>
          <w:rFonts w:cs="Times New Roman"/>
          <w:i/>
        </w:rPr>
        <w:t>Log In</w:t>
      </w:r>
      <w:bookmarkEnd w:id="2684"/>
    </w:p>
    <w:p w14:paraId="09A7F6E7" w14:textId="085E5291" w:rsidR="006C0CB8" w:rsidRPr="0033182C" w:rsidRDefault="00E60B35" w:rsidP="00E60B35">
      <w:pPr>
        <w:ind w:firstLine="357"/>
        <w:rPr>
          <w:rFonts w:cs="Times New Roman"/>
          <w:szCs w:val="24"/>
        </w:rPr>
      </w:pPr>
      <w:r w:rsidRPr="0033182C">
        <w:rPr>
          <w:rFonts w:cs="Times New Roman"/>
          <w:szCs w:val="24"/>
        </w:rPr>
        <w:t>Fitur</w:t>
      </w:r>
      <w:r w:rsidRPr="0033182C">
        <w:rPr>
          <w:rFonts w:cs="Times New Roman"/>
          <w:i/>
          <w:szCs w:val="24"/>
        </w:rPr>
        <w:t xml:space="preserve"> Log In</w:t>
      </w:r>
      <w:ins w:id="2685" w:author="Windows User" w:date="2019-09-19T21:33:00Z">
        <w:r w:rsidRPr="0033182C">
          <w:rPr>
            <w:rFonts w:cs="Times New Roman"/>
            <w:i/>
            <w:szCs w:val="24"/>
          </w:rPr>
          <w:t xml:space="preserve"> </w:t>
        </w:r>
      </w:ins>
      <w:r w:rsidRPr="0033182C">
        <w:rPr>
          <w:rFonts w:cs="Times New Roman"/>
          <w:szCs w:val="24"/>
        </w:rPr>
        <w:t xml:space="preserve">merupakan fitur yang digunakan sebagai pintu untuk masuk ke dalam sistem. Hal ini dpat dilakukan dengan memasukkan username dan </w:t>
      </w:r>
      <w:r w:rsidRPr="0033182C">
        <w:rPr>
          <w:rFonts w:cs="Times New Roman"/>
          <w:i/>
          <w:szCs w:val="24"/>
        </w:rPr>
        <w:t xml:space="preserve">password </w:t>
      </w:r>
      <w:r w:rsidRPr="0033182C">
        <w:rPr>
          <w:rFonts w:cs="Times New Roman"/>
          <w:szCs w:val="24"/>
        </w:rPr>
        <w:t xml:space="preserve"> </w:t>
      </w:r>
      <w:r w:rsidRPr="0033182C">
        <w:rPr>
          <w:rFonts w:cs="Times New Roman"/>
          <w:szCs w:val="24"/>
        </w:rPr>
        <w:lastRenderedPageBreak/>
        <w:t xml:space="preserve">pada form yang telah disediakan. Setelah itu klik tombol </w:t>
      </w:r>
      <w:r w:rsidRPr="0033182C">
        <w:rPr>
          <w:rFonts w:cs="Times New Roman"/>
          <w:i/>
          <w:szCs w:val="24"/>
        </w:rPr>
        <w:t>log in</w:t>
      </w:r>
      <w:r w:rsidR="001F0897" w:rsidRPr="0033182C">
        <w:rPr>
          <w:rFonts w:cs="Times New Roman"/>
          <w:i/>
          <w:szCs w:val="24"/>
        </w:rPr>
        <w:t xml:space="preserve"> </w:t>
      </w:r>
      <w:r w:rsidR="003375AD">
        <w:rPr>
          <w:rFonts w:cs="Times New Roman"/>
          <w:szCs w:val="24"/>
        </w:rPr>
        <w:t>sesuai pada Gambar 5.2</w:t>
      </w:r>
      <w:r w:rsidRPr="0033182C">
        <w:rPr>
          <w:rFonts w:cs="Times New Roman"/>
          <w:szCs w:val="24"/>
        </w:rPr>
        <w:t xml:space="preserve">. </w:t>
      </w:r>
    </w:p>
    <w:p w14:paraId="42141204" w14:textId="77777777" w:rsidR="001F0897" w:rsidRPr="0033182C" w:rsidRDefault="001F0897" w:rsidP="001F0897">
      <w:pPr>
        <w:keepNext/>
        <w:rPr>
          <w:rFonts w:cs="Times New Roman"/>
        </w:rPr>
      </w:pPr>
      <w:r w:rsidRPr="0033182C">
        <w:rPr>
          <w:rFonts w:cs="Times New Roman"/>
          <w:noProof/>
        </w:rPr>
        <w:drawing>
          <wp:inline distT="0" distB="0" distL="0" distR="0" wp14:anchorId="6271C97B" wp14:editId="255F69BD">
            <wp:extent cx="4184821" cy="2162273"/>
            <wp:effectExtent l="0" t="0" r="635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3647" cy="2166833"/>
                    </a:xfrm>
                    <a:prstGeom prst="rect">
                      <a:avLst/>
                    </a:prstGeom>
                  </pic:spPr>
                </pic:pic>
              </a:graphicData>
            </a:graphic>
          </wp:inline>
        </w:drawing>
      </w:r>
    </w:p>
    <w:p w14:paraId="13F85C76" w14:textId="637CE000" w:rsidR="001F0897" w:rsidRPr="0033182C" w:rsidRDefault="001F0897" w:rsidP="001F0897">
      <w:pPr>
        <w:pStyle w:val="Caption"/>
        <w:jc w:val="center"/>
        <w:rPr>
          <w:rFonts w:cs="Times New Roman"/>
          <w:color w:val="auto"/>
          <w:sz w:val="22"/>
          <w:szCs w:val="24"/>
        </w:rPr>
      </w:pPr>
      <w:bookmarkStart w:id="2686" w:name="_Toc23880254"/>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5</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2</w:t>
      </w:r>
      <w:r w:rsidR="000B6C7D">
        <w:rPr>
          <w:rFonts w:cs="Times New Roman"/>
          <w:i w:val="0"/>
          <w:color w:val="auto"/>
          <w:sz w:val="22"/>
        </w:rPr>
        <w:fldChar w:fldCharType="end"/>
      </w:r>
      <w:r w:rsidRPr="0033182C">
        <w:rPr>
          <w:rFonts w:cs="Times New Roman"/>
          <w:i w:val="0"/>
          <w:color w:val="auto"/>
          <w:sz w:val="22"/>
        </w:rPr>
        <w:t xml:space="preserve"> Halaman </w:t>
      </w:r>
      <w:r w:rsidRPr="0033182C">
        <w:rPr>
          <w:rFonts w:cs="Times New Roman"/>
          <w:color w:val="auto"/>
          <w:sz w:val="22"/>
        </w:rPr>
        <w:t>Log In</w:t>
      </w:r>
      <w:bookmarkEnd w:id="2686"/>
    </w:p>
    <w:p w14:paraId="3F914436" w14:textId="24E5F3A6" w:rsidR="001F0897" w:rsidRPr="0033182C" w:rsidRDefault="001F0897" w:rsidP="001F0897">
      <w:pPr>
        <w:ind w:firstLine="357"/>
        <w:rPr>
          <w:rFonts w:cs="Times New Roman"/>
          <w:szCs w:val="24"/>
        </w:rPr>
      </w:pPr>
      <w:r w:rsidRPr="0033182C">
        <w:rPr>
          <w:rFonts w:cs="Times New Roman"/>
          <w:szCs w:val="24"/>
        </w:rPr>
        <w:t xml:space="preserve">Fitur ini telah berhasil mengiplementsikan desain yang telah dibuat sebelumnya. Hal ini dikarenakan sistem mampu membuat pengguna masuk ke halaman beranda jika </w:t>
      </w:r>
      <w:r w:rsidRPr="0033182C">
        <w:rPr>
          <w:rFonts w:cs="Times New Roman"/>
          <w:i/>
          <w:szCs w:val="24"/>
        </w:rPr>
        <w:t xml:space="preserve">username </w:t>
      </w:r>
      <w:r w:rsidRPr="0033182C">
        <w:rPr>
          <w:rFonts w:cs="Times New Roman"/>
          <w:szCs w:val="24"/>
        </w:rPr>
        <w:t xml:space="preserve">dan password yang dimasukkan benar sesuai Gambar 5.2. Apabila salah maka akan muncul tulisan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 xml:space="preserve">password </w:t>
      </w:r>
      <w:r w:rsidRPr="0033182C">
        <w:rPr>
          <w:rFonts w:cs="Times New Roman"/>
          <w:szCs w:val="24"/>
        </w:rPr>
        <w:t>salah.</w:t>
      </w:r>
    </w:p>
    <w:p w14:paraId="7CA85E8A" w14:textId="4F172F54" w:rsidR="00417722" w:rsidRPr="0033182C" w:rsidRDefault="00A01A35" w:rsidP="00417722">
      <w:pPr>
        <w:pStyle w:val="Heading3"/>
        <w:rPr>
          <w:rFonts w:cs="Times New Roman"/>
        </w:rPr>
      </w:pPr>
      <w:bookmarkStart w:id="2687" w:name="_Toc23880420"/>
      <w:r w:rsidRPr="0033182C">
        <w:rPr>
          <w:rFonts w:cs="Times New Roman"/>
        </w:rPr>
        <w:t xml:space="preserve">Fitur </w:t>
      </w:r>
      <w:r w:rsidR="00417722" w:rsidRPr="0033182C">
        <w:rPr>
          <w:rFonts w:cs="Times New Roman"/>
        </w:rPr>
        <w:t>Tambah User</w:t>
      </w:r>
      <w:bookmarkEnd w:id="2687"/>
    </w:p>
    <w:p w14:paraId="5E343724" w14:textId="67586FC1" w:rsidR="00417722" w:rsidRPr="0033182C" w:rsidRDefault="00417722" w:rsidP="00417722">
      <w:pPr>
        <w:ind w:firstLine="357"/>
        <w:rPr>
          <w:rFonts w:cs="Times New Roman"/>
          <w:szCs w:val="24"/>
        </w:rPr>
      </w:pPr>
      <w:r w:rsidRPr="0033182C">
        <w:rPr>
          <w:rFonts w:cs="Times New Roman"/>
          <w:szCs w:val="24"/>
        </w:rPr>
        <w:t>Fitur ini merupakan fitur yang digunakan untuk menambah pengguna yang bisa mengakses sistem</w:t>
      </w:r>
      <w:ins w:id="2688" w:author="Windows User" w:date="2019-09-19T01:55:00Z">
        <w:r w:rsidRPr="0033182C">
          <w:rPr>
            <w:rFonts w:cs="Times New Roman"/>
            <w:szCs w:val="24"/>
          </w:rPr>
          <w:t xml:space="preserve">. Fitur untuk menambah data </w:t>
        </w:r>
      </w:ins>
      <w:ins w:id="2689" w:author="Windows User" w:date="2019-09-19T02:00:00Z">
        <w:r w:rsidRPr="0033182C">
          <w:rPr>
            <w:rFonts w:cs="Times New Roman"/>
            <w:szCs w:val="24"/>
          </w:rPr>
          <w:t>pengguna</w:t>
        </w:r>
      </w:ins>
      <w:ins w:id="2690" w:author="Windows User" w:date="2019-09-19T01:55:00Z">
        <w:r w:rsidRPr="0033182C">
          <w:rPr>
            <w:rFonts w:cs="Times New Roman"/>
            <w:szCs w:val="24"/>
          </w:rPr>
          <w:t xml:space="preserve"> </w:t>
        </w:r>
      </w:ins>
      <w:ins w:id="2691" w:author="Windows User" w:date="2019-09-19T01:56:00Z">
        <w:r w:rsidRPr="0033182C">
          <w:rPr>
            <w:rFonts w:cs="Times New Roman"/>
            <w:szCs w:val="24"/>
          </w:rPr>
          <w:t>hanya</w:t>
        </w:r>
      </w:ins>
      <w:ins w:id="2692" w:author="Windows User" w:date="2019-09-19T01:55:00Z">
        <w:r w:rsidRPr="0033182C">
          <w:rPr>
            <w:rFonts w:cs="Times New Roman"/>
            <w:szCs w:val="24"/>
          </w:rPr>
          <w:t xml:space="preserve"> dapat dilakukan oleh admin. </w:t>
        </w:r>
      </w:ins>
      <w:ins w:id="2693" w:author="Windows User" w:date="2019-09-19T01:56:00Z">
        <w:r w:rsidRPr="0033182C">
          <w:rPr>
            <w:rFonts w:cs="Times New Roman"/>
            <w:szCs w:val="24"/>
          </w:rPr>
          <w:t xml:space="preserve">Admin harus masuk pada menu tambah </w:t>
        </w:r>
      </w:ins>
      <w:ins w:id="2694" w:author="Windows User" w:date="2019-09-19T02:00:00Z">
        <w:r w:rsidRPr="0033182C">
          <w:rPr>
            <w:rFonts w:cs="Times New Roman"/>
            <w:szCs w:val="24"/>
          </w:rPr>
          <w:t>pengguna</w:t>
        </w:r>
      </w:ins>
      <w:ins w:id="2695" w:author="Windows User" w:date="2019-09-19T01:56:00Z">
        <w:r w:rsidRPr="0033182C">
          <w:rPr>
            <w:rFonts w:cs="Times New Roman"/>
            <w:szCs w:val="24"/>
          </w:rPr>
          <w:t xml:space="preserve"> terlebih dahulu. </w:t>
        </w:r>
      </w:ins>
      <w:ins w:id="2696" w:author="Windows User" w:date="2019-09-19T01:57:00Z">
        <w:r w:rsidRPr="0033182C">
          <w:rPr>
            <w:rFonts w:cs="Times New Roman"/>
            <w:szCs w:val="24"/>
          </w:rPr>
          <w:t>Setelah itu mengisikan</w:t>
        </w:r>
      </w:ins>
      <w:ins w:id="2697" w:author="Windows User" w:date="2019-09-19T02:00:00Z">
        <w:r w:rsidRPr="0033182C">
          <w:rPr>
            <w:rFonts w:cs="Times New Roman"/>
            <w:szCs w:val="24"/>
          </w:rPr>
          <w:t xml:space="preserve"> dan </w:t>
        </w:r>
        <w:r w:rsidRPr="0033182C">
          <w:rPr>
            <w:rFonts w:cs="Times New Roman"/>
            <w:i/>
            <w:szCs w:val="24"/>
            <w:rPrChange w:id="2698" w:author="Windows User" w:date="2019-09-19T02:00:00Z">
              <w:rPr>
                <w:rFonts w:cs="Times New Roman"/>
                <w:szCs w:val="24"/>
              </w:rPr>
            </w:rPrChange>
          </w:rPr>
          <w:t>password</w:t>
        </w:r>
      </w:ins>
      <w:ins w:id="2699" w:author="Windows User" w:date="2019-09-19T02:01:00Z">
        <w:r w:rsidRPr="0033182C">
          <w:rPr>
            <w:rFonts w:cs="Times New Roman"/>
            <w:i/>
            <w:szCs w:val="24"/>
          </w:rPr>
          <w:t xml:space="preserve">. </w:t>
        </w:r>
        <w:r w:rsidRPr="0033182C">
          <w:rPr>
            <w:rFonts w:cs="Times New Roman"/>
            <w:szCs w:val="24"/>
          </w:rPr>
          <w:t xml:space="preserve">Data pengguna berhasil ditambahkan jika inputan sudah benar. </w:t>
        </w:r>
      </w:ins>
      <w:r w:rsidR="003375AD">
        <w:rPr>
          <w:rFonts w:cs="Times New Roman"/>
          <w:szCs w:val="24"/>
        </w:rPr>
        <w:t xml:space="preserve">Fitur ini sesuai pada Gambar 5.3. </w:t>
      </w:r>
    </w:p>
    <w:p w14:paraId="32E16E00" w14:textId="77777777" w:rsidR="003375AD" w:rsidRDefault="00760C60" w:rsidP="003375AD">
      <w:pPr>
        <w:keepNext/>
      </w:pPr>
      <w:r w:rsidRPr="0033182C">
        <w:rPr>
          <w:rFonts w:cs="Times New Roman"/>
          <w:noProof/>
        </w:rPr>
        <w:drawing>
          <wp:inline distT="0" distB="0" distL="0" distR="0" wp14:anchorId="06C05EDC" wp14:editId="6FCE444E">
            <wp:extent cx="4001608" cy="1820562"/>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60561" cy="1847383"/>
                    </a:xfrm>
                    <a:prstGeom prst="rect">
                      <a:avLst/>
                    </a:prstGeom>
                  </pic:spPr>
                </pic:pic>
              </a:graphicData>
            </a:graphic>
          </wp:inline>
        </w:drawing>
      </w:r>
    </w:p>
    <w:p w14:paraId="4AE56433" w14:textId="22AA276E" w:rsidR="009F7FCC" w:rsidRPr="003375AD" w:rsidRDefault="003375AD" w:rsidP="003375AD">
      <w:pPr>
        <w:pStyle w:val="Caption"/>
        <w:rPr>
          <w:rFonts w:cs="Times New Roman"/>
          <w:color w:val="auto"/>
          <w:sz w:val="22"/>
        </w:rPr>
      </w:pPr>
      <w:bookmarkStart w:id="2700" w:name="_Toc23880255"/>
      <w:r w:rsidRPr="003375AD">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5</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3</w:t>
      </w:r>
      <w:r w:rsidR="000B6C7D">
        <w:rPr>
          <w:i w:val="0"/>
          <w:color w:val="auto"/>
          <w:sz w:val="22"/>
        </w:rPr>
        <w:fldChar w:fldCharType="end"/>
      </w:r>
      <w:r w:rsidRPr="003375AD">
        <w:rPr>
          <w:color w:val="auto"/>
          <w:sz w:val="22"/>
        </w:rPr>
        <w:t xml:space="preserve"> User Interface </w:t>
      </w:r>
      <w:r w:rsidRPr="003375AD">
        <w:rPr>
          <w:i w:val="0"/>
          <w:color w:val="auto"/>
          <w:sz w:val="22"/>
        </w:rPr>
        <w:t>Tambah User</w:t>
      </w:r>
      <w:bookmarkEnd w:id="2700"/>
    </w:p>
    <w:p w14:paraId="4009B2F6" w14:textId="2A6C5B35" w:rsidR="00417722" w:rsidRPr="0033182C" w:rsidRDefault="00A01A35" w:rsidP="00417722">
      <w:pPr>
        <w:pStyle w:val="Heading3"/>
        <w:rPr>
          <w:rFonts w:cs="Times New Roman"/>
        </w:rPr>
      </w:pPr>
      <w:bookmarkStart w:id="2701" w:name="_Toc23880421"/>
      <w:r w:rsidRPr="0033182C">
        <w:rPr>
          <w:rFonts w:cs="Times New Roman"/>
        </w:rPr>
        <w:lastRenderedPageBreak/>
        <w:t xml:space="preserve">Fitur </w:t>
      </w:r>
      <w:r w:rsidR="00417722" w:rsidRPr="0033182C">
        <w:rPr>
          <w:rFonts w:cs="Times New Roman"/>
        </w:rPr>
        <w:t>Edit User</w:t>
      </w:r>
      <w:bookmarkEnd w:id="2701"/>
    </w:p>
    <w:p w14:paraId="21A5D8C7" w14:textId="5569201E" w:rsidR="00417722" w:rsidRPr="0033182C" w:rsidRDefault="00417722" w:rsidP="00417722">
      <w:pPr>
        <w:ind w:firstLine="357"/>
        <w:rPr>
          <w:rFonts w:cs="Times New Roman"/>
          <w:szCs w:val="24"/>
        </w:rPr>
      </w:pPr>
      <w:r w:rsidRPr="0033182C">
        <w:rPr>
          <w:rFonts w:cs="Times New Roman"/>
          <w:szCs w:val="24"/>
        </w:rPr>
        <w:t>Fitur ini merupakan fitur yang digunakan untuk mengubah data pengguna yang bisa mengakses sistem</w:t>
      </w:r>
      <w:ins w:id="2702" w:author="Windows User" w:date="2019-09-19T01:55:00Z">
        <w:r w:rsidRPr="0033182C">
          <w:rPr>
            <w:rFonts w:cs="Times New Roman"/>
            <w:szCs w:val="24"/>
          </w:rPr>
          <w:t xml:space="preserve">. Fitur untuk </w:t>
        </w:r>
      </w:ins>
      <w:r w:rsidR="00350838" w:rsidRPr="0033182C">
        <w:rPr>
          <w:rFonts w:cs="Times New Roman"/>
          <w:szCs w:val="24"/>
        </w:rPr>
        <w:t>mengubah</w:t>
      </w:r>
      <w:ins w:id="2703" w:author="Windows User" w:date="2019-09-19T01:55:00Z">
        <w:r w:rsidRPr="0033182C">
          <w:rPr>
            <w:rFonts w:cs="Times New Roman"/>
            <w:szCs w:val="24"/>
          </w:rPr>
          <w:t xml:space="preserve"> data </w:t>
        </w:r>
      </w:ins>
      <w:ins w:id="2704" w:author="Windows User" w:date="2019-09-19T02:00:00Z">
        <w:r w:rsidRPr="0033182C">
          <w:rPr>
            <w:rFonts w:cs="Times New Roman"/>
            <w:szCs w:val="24"/>
          </w:rPr>
          <w:t>pengguna</w:t>
        </w:r>
      </w:ins>
      <w:ins w:id="2705" w:author="Windows User" w:date="2019-09-19T01:55:00Z">
        <w:r w:rsidRPr="0033182C">
          <w:rPr>
            <w:rFonts w:cs="Times New Roman"/>
            <w:szCs w:val="24"/>
          </w:rPr>
          <w:t xml:space="preserve"> </w:t>
        </w:r>
      </w:ins>
      <w:ins w:id="2706" w:author="Windows User" w:date="2019-09-19T01:56:00Z">
        <w:r w:rsidRPr="0033182C">
          <w:rPr>
            <w:rFonts w:cs="Times New Roman"/>
            <w:szCs w:val="24"/>
          </w:rPr>
          <w:t>hanya</w:t>
        </w:r>
      </w:ins>
      <w:ins w:id="2707" w:author="Windows User" w:date="2019-09-19T01:55:00Z">
        <w:r w:rsidRPr="0033182C">
          <w:rPr>
            <w:rFonts w:cs="Times New Roman"/>
            <w:szCs w:val="24"/>
          </w:rPr>
          <w:t xml:space="preserve"> dapat dilakukan oleh admin. </w:t>
        </w:r>
      </w:ins>
      <w:ins w:id="2708" w:author="Windows User" w:date="2019-09-19T01:56:00Z">
        <w:r w:rsidRPr="0033182C">
          <w:rPr>
            <w:rFonts w:cs="Times New Roman"/>
            <w:szCs w:val="24"/>
          </w:rPr>
          <w:t xml:space="preserve">Admin harus masuk pada menu tambah </w:t>
        </w:r>
      </w:ins>
      <w:ins w:id="2709" w:author="Windows User" w:date="2019-09-19T02:00:00Z">
        <w:r w:rsidRPr="0033182C">
          <w:rPr>
            <w:rFonts w:cs="Times New Roman"/>
            <w:szCs w:val="24"/>
          </w:rPr>
          <w:t>pengguna</w:t>
        </w:r>
      </w:ins>
      <w:ins w:id="2710" w:author="Windows User" w:date="2019-09-19T01:56:00Z">
        <w:r w:rsidRPr="0033182C">
          <w:rPr>
            <w:rFonts w:cs="Times New Roman"/>
            <w:szCs w:val="24"/>
          </w:rPr>
          <w:t xml:space="preserve"> terlebih dahulu. </w:t>
        </w:r>
      </w:ins>
      <w:ins w:id="2711" w:author="Windows User" w:date="2019-09-19T01:57:00Z">
        <w:r w:rsidRPr="0033182C">
          <w:rPr>
            <w:rFonts w:cs="Times New Roman"/>
            <w:szCs w:val="24"/>
          </w:rPr>
          <w:t>Setelah itu mengisikan</w:t>
        </w:r>
      </w:ins>
      <w:r w:rsidR="00350838" w:rsidRPr="0033182C">
        <w:rPr>
          <w:rFonts w:cs="Times New Roman"/>
          <w:szCs w:val="24"/>
        </w:rPr>
        <w:t xml:space="preserve"> data yang akn diuabh pada </w:t>
      </w:r>
      <w:r w:rsidR="00350838" w:rsidRPr="0033182C">
        <w:rPr>
          <w:rFonts w:cs="Times New Roman"/>
          <w:i/>
          <w:szCs w:val="24"/>
        </w:rPr>
        <w:t xml:space="preserve">form </w:t>
      </w:r>
      <w:r w:rsidR="00350838" w:rsidRPr="0033182C">
        <w:rPr>
          <w:rFonts w:cs="Times New Roman"/>
          <w:szCs w:val="24"/>
        </w:rPr>
        <w:t>yang telah disediakan</w:t>
      </w:r>
      <w:ins w:id="2712" w:author="Windows User" w:date="2019-09-19T02:01:00Z">
        <w:r w:rsidRPr="0033182C">
          <w:rPr>
            <w:rFonts w:cs="Times New Roman"/>
            <w:i/>
            <w:szCs w:val="24"/>
          </w:rPr>
          <w:t xml:space="preserve">. </w:t>
        </w:r>
        <w:r w:rsidRPr="0033182C">
          <w:rPr>
            <w:rFonts w:cs="Times New Roman"/>
            <w:szCs w:val="24"/>
          </w:rPr>
          <w:t xml:space="preserve">Data pengguna berhasil ditambahkan jika inputan sudah benar. </w:t>
        </w:r>
      </w:ins>
      <w:r w:rsidR="00350838" w:rsidRPr="0033182C">
        <w:rPr>
          <w:rFonts w:cs="Times New Roman"/>
          <w:szCs w:val="24"/>
        </w:rPr>
        <w:t xml:space="preserve"> </w:t>
      </w:r>
      <w:r w:rsidR="003375AD">
        <w:rPr>
          <w:rFonts w:cs="Times New Roman"/>
          <w:szCs w:val="24"/>
        </w:rPr>
        <w:t>Fitur ini sesuai pada Gambar 5.4</w:t>
      </w:r>
      <w:r w:rsidR="00350838" w:rsidRPr="0033182C">
        <w:rPr>
          <w:rFonts w:cs="Times New Roman"/>
          <w:szCs w:val="24"/>
        </w:rPr>
        <w:t xml:space="preserve">. </w:t>
      </w:r>
    </w:p>
    <w:p w14:paraId="6EECECD1" w14:textId="77777777" w:rsidR="003375AD" w:rsidRDefault="00760C60" w:rsidP="003375AD">
      <w:pPr>
        <w:keepNext/>
      </w:pPr>
      <w:r w:rsidRPr="0033182C">
        <w:rPr>
          <w:rFonts w:cs="Times New Roman"/>
          <w:noProof/>
        </w:rPr>
        <w:drawing>
          <wp:inline distT="0" distB="0" distL="0" distR="0" wp14:anchorId="7787C297" wp14:editId="5AF793E4">
            <wp:extent cx="4961831" cy="1672281"/>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1920" cy="1682422"/>
                    </a:xfrm>
                    <a:prstGeom prst="rect">
                      <a:avLst/>
                    </a:prstGeom>
                  </pic:spPr>
                </pic:pic>
              </a:graphicData>
            </a:graphic>
          </wp:inline>
        </w:drawing>
      </w:r>
    </w:p>
    <w:p w14:paraId="3D7E82A2" w14:textId="30F65A4B" w:rsidR="009F7FCC" w:rsidRPr="003375AD" w:rsidRDefault="003375AD" w:rsidP="003375AD">
      <w:pPr>
        <w:pStyle w:val="Caption"/>
        <w:rPr>
          <w:rFonts w:cs="Times New Roman"/>
          <w:i w:val="0"/>
          <w:color w:val="auto"/>
          <w:sz w:val="22"/>
        </w:rPr>
      </w:pPr>
      <w:bookmarkStart w:id="2713" w:name="_Toc23880256"/>
      <w:r w:rsidRPr="003375AD">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5</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4</w:t>
      </w:r>
      <w:r w:rsidR="000B6C7D">
        <w:rPr>
          <w:i w:val="0"/>
          <w:color w:val="auto"/>
          <w:sz w:val="22"/>
        </w:rPr>
        <w:fldChar w:fldCharType="end"/>
      </w:r>
      <w:r w:rsidRPr="003375AD">
        <w:rPr>
          <w:i w:val="0"/>
          <w:color w:val="auto"/>
          <w:sz w:val="22"/>
        </w:rPr>
        <w:t xml:space="preserve"> </w:t>
      </w:r>
      <w:r w:rsidRPr="003375AD">
        <w:rPr>
          <w:color w:val="auto"/>
          <w:sz w:val="22"/>
        </w:rPr>
        <w:t>User Interface</w:t>
      </w:r>
      <w:r w:rsidRPr="003375AD">
        <w:rPr>
          <w:i w:val="0"/>
          <w:color w:val="auto"/>
          <w:sz w:val="22"/>
        </w:rPr>
        <w:t xml:space="preserve"> Edit User</w:t>
      </w:r>
      <w:bookmarkEnd w:id="2713"/>
    </w:p>
    <w:p w14:paraId="73EB71CF" w14:textId="6E7A3249" w:rsidR="00A01A35" w:rsidRPr="0033182C" w:rsidRDefault="00A01A35" w:rsidP="00A01A35">
      <w:pPr>
        <w:pStyle w:val="Heading3"/>
        <w:rPr>
          <w:rFonts w:cs="Times New Roman"/>
          <w:i/>
        </w:rPr>
      </w:pPr>
      <w:bookmarkStart w:id="2714" w:name="_Toc23880422"/>
      <w:r w:rsidRPr="0033182C">
        <w:rPr>
          <w:rFonts w:cs="Times New Roman"/>
        </w:rPr>
        <w:t xml:space="preserve">Fitur </w:t>
      </w:r>
      <w:r w:rsidRPr="0033182C">
        <w:rPr>
          <w:rFonts w:cs="Times New Roman"/>
          <w:i/>
        </w:rPr>
        <w:t>History Log in</w:t>
      </w:r>
      <w:bookmarkEnd w:id="2714"/>
    </w:p>
    <w:p w14:paraId="2A7A0F8E" w14:textId="59AE145F"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i/>
          <w:szCs w:val="24"/>
        </w:rPr>
        <w:t>history log in</w:t>
      </w:r>
      <w:ins w:id="2715" w:author="Windows User" w:date="2019-09-19T01:55:00Z">
        <w:r w:rsidRPr="0033182C">
          <w:rPr>
            <w:rFonts w:cs="Times New Roman"/>
            <w:szCs w:val="24"/>
          </w:rPr>
          <w:t>.</w:t>
        </w:r>
      </w:ins>
      <w:ins w:id="2716" w:author="Windows User" w:date="2019-09-19T02:09:00Z">
        <w:r w:rsidRPr="0033182C">
          <w:rPr>
            <w:rFonts w:cs="Times New Roman"/>
            <w:szCs w:val="24"/>
          </w:rPr>
          <w:t xml:space="preserve"> </w:t>
        </w:r>
      </w:ins>
      <w:ins w:id="2717" w:author="Windows User" w:date="2019-09-19T02:16:00Z">
        <w:r w:rsidRPr="0033182C">
          <w:rPr>
            <w:rFonts w:cs="Times New Roman"/>
            <w:szCs w:val="24"/>
          </w:rPr>
          <w:t xml:space="preserve">Fitur untuk melihat </w:t>
        </w:r>
      </w:ins>
      <w:r w:rsidRPr="0033182C">
        <w:rPr>
          <w:rFonts w:cs="Times New Roman"/>
          <w:szCs w:val="24"/>
        </w:rPr>
        <w:t xml:space="preserve">data </w:t>
      </w:r>
      <w:ins w:id="2718" w:author="Windows User" w:date="2019-09-19T02:16:00Z">
        <w:r w:rsidRPr="0033182C">
          <w:rPr>
            <w:rFonts w:cs="Times New Roman"/>
            <w:szCs w:val="24"/>
          </w:rPr>
          <w:t>history log</w:t>
        </w:r>
      </w:ins>
      <w:ins w:id="2719" w:author="Windows User" w:date="2019-09-19T02:20:00Z">
        <w:r w:rsidRPr="0033182C">
          <w:rPr>
            <w:rFonts w:cs="Times New Roman"/>
            <w:szCs w:val="24"/>
          </w:rPr>
          <w:t xml:space="preserve"> </w:t>
        </w:r>
      </w:ins>
      <w:ins w:id="2720" w:author="Windows User" w:date="2019-09-19T02:16:00Z">
        <w:r w:rsidRPr="0033182C">
          <w:rPr>
            <w:rFonts w:cs="Times New Roman"/>
            <w:szCs w:val="24"/>
          </w:rPr>
          <w:t xml:space="preserve">in bisa dilakukan oleh admin. </w:t>
        </w:r>
      </w:ins>
      <w:ins w:id="2721" w:author="Windows User" w:date="2019-09-19T02:20:00Z">
        <w:r w:rsidRPr="0033182C">
          <w:rPr>
            <w:rFonts w:cs="Times New Roman"/>
            <w:szCs w:val="24"/>
          </w:rPr>
          <w:t xml:space="preserve">Admin harus masuk kedalam sistem terlebih dahulu. Setelah itu klik menu </w:t>
        </w:r>
        <w:r w:rsidRPr="0033182C">
          <w:rPr>
            <w:rFonts w:cs="Times New Roman"/>
            <w:i/>
            <w:szCs w:val="24"/>
            <w:rPrChange w:id="2722" w:author="Windows User" w:date="2019-09-19T02:21:00Z">
              <w:rPr>
                <w:rFonts w:cs="Times New Roman"/>
                <w:szCs w:val="24"/>
              </w:rPr>
            </w:rPrChange>
          </w:rPr>
          <w:t>History</w:t>
        </w:r>
      </w:ins>
      <w:ins w:id="2723" w:author="Windows User" w:date="2019-09-19T02:21:00Z">
        <w:r w:rsidRPr="0033182C">
          <w:rPr>
            <w:rFonts w:cs="Times New Roman"/>
            <w:i/>
            <w:szCs w:val="24"/>
          </w:rPr>
          <w:t xml:space="preserve"> </w:t>
        </w:r>
        <w:r w:rsidRPr="0033182C">
          <w:rPr>
            <w:rFonts w:cs="Times New Roman"/>
            <w:szCs w:val="24"/>
          </w:rPr>
          <w:t xml:space="preserve">dan pilih menu </w:t>
        </w:r>
        <w:r w:rsidRPr="0033182C">
          <w:rPr>
            <w:rFonts w:cs="Times New Roman"/>
            <w:i/>
            <w:szCs w:val="24"/>
            <w:rPrChange w:id="2724" w:author="Windows User" w:date="2019-09-19T02:21:00Z">
              <w:rPr>
                <w:rFonts w:cs="Times New Roman"/>
                <w:szCs w:val="24"/>
              </w:rPr>
            </w:rPrChange>
          </w:rPr>
          <w:t>History Log in</w:t>
        </w:r>
        <w:r w:rsidRPr="0033182C">
          <w:rPr>
            <w:rFonts w:cs="Times New Roman"/>
            <w:szCs w:val="24"/>
          </w:rPr>
          <w:t xml:space="preserve">, maka akan </w:t>
        </w:r>
      </w:ins>
      <w:r w:rsidRPr="0033182C">
        <w:rPr>
          <w:rFonts w:cs="Times New Roman"/>
          <w:szCs w:val="24"/>
        </w:rPr>
        <w:t>menampilkan</w:t>
      </w:r>
      <w:ins w:id="2725" w:author="Windows User" w:date="2019-09-19T02:21:00Z">
        <w:r w:rsidRPr="0033182C">
          <w:rPr>
            <w:rFonts w:cs="Times New Roman"/>
            <w:szCs w:val="24"/>
          </w:rPr>
          <w:t xml:space="preserve"> tabel siapa saja yang pernah mengakses sistem pada waktu tertentu</w:t>
        </w:r>
      </w:ins>
      <w:r w:rsidRPr="0033182C">
        <w:rPr>
          <w:rFonts w:cs="Times New Roman"/>
          <w:szCs w:val="24"/>
        </w:rPr>
        <w:t>. Fitur i</w:t>
      </w:r>
      <w:r w:rsidR="003375AD">
        <w:rPr>
          <w:rFonts w:cs="Times New Roman"/>
          <w:szCs w:val="24"/>
        </w:rPr>
        <w:t>ni dapat dilihat pada Gambar 5.5</w:t>
      </w:r>
      <w:r w:rsidRPr="0033182C">
        <w:rPr>
          <w:rFonts w:cs="Times New Roman"/>
          <w:szCs w:val="24"/>
        </w:rPr>
        <w:t xml:space="preserve">. </w:t>
      </w:r>
    </w:p>
    <w:p w14:paraId="1B96C678" w14:textId="77777777" w:rsidR="003375AD" w:rsidRDefault="00760C60" w:rsidP="003375AD">
      <w:pPr>
        <w:keepNext/>
      </w:pPr>
      <w:r w:rsidRPr="0033182C">
        <w:rPr>
          <w:rFonts w:cs="Times New Roman"/>
          <w:noProof/>
        </w:rPr>
        <w:drawing>
          <wp:inline distT="0" distB="0" distL="0" distR="0" wp14:anchorId="21FE838B" wp14:editId="5DF9B0B6">
            <wp:extent cx="5057108" cy="2323071"/>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3726" cy="2330705"/>
                    </a:xfrm>
                    <a:prstGeom prst="rect">
                      <a:avLst/>
                    </a:prstGeom>
                  </pic:spPr>
                </pic:pic>
              </a:graphicData>
            </a:graphic>
          </wp:inline>
        </w:drawing>
      </w:r>
    </w:p>
    <w:p w14:paraId="01532DD0" w14:textId="57DE9964" w:rsidR="009F7FCC" w:rsidRPr="003375AD" w:rsidRDefault="003375AD" w:rsidP="003375AD">
      <w:pPr>
        <w:pStyle w:val="Caption"/>
        <w:rPr>
          <w:rFonts w:cs="Times New Roman"/>
          <w:color w:val="auto"/>
          <w:sz w:val="22"/>
          <w:szCs w:val="24"/>
        </w:rPr>
      </w:pPr>
      <w:bookmarkStart w:id="2726" w:name="_Toc23880257"/>
      <w:r w:rsidRPr="003375AD">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5</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5</w:t>
      </w:r>
      <w:r w:rsidR="000B6C7D">
        <w:rPr>
          <w:i w:val="0"/>
          <w:color w:val="auto"/>
          <w:sz w:val="22"/>
        </w:rPr>
        <w:fldChar w:fldCharType="end"/>
      </w:r>
      <w:r w:rsidRPr="003375AD">
        <w:rPr>
          <w:color w:val="auto"/>
          <w:sz w:val="22"/>
        </w:rPr>
        <w:t xml:space="preserve"> User Interface History Log In</w:t>
      </w:r>
      <w:bookmarkEnd w:id="2726"/>
    </w:p>
    <w:p w14:paraId="27B39015" w14:textId="3FFCD2D7" w:rsidR="00A01A35" w:rsidRPr="0033182C" w:rsidRDefault="00A01A35" w:rsidP="00A01A35">
      <w:pPr>
        <w:pStyle w:val="Heading3"/>
        <w:rPr>
          <w:rFonts w:cs="Times New Roman"/>
          <w:i/>
        </w:rPr>
      </w:pPr>
      <w:bookmarkStart w:id="2727" w:name="_Toc23880423"/>
      <w:r w:rsidRPr="0033182C">
        <w:rPr>
          <w:rFonts w:cs="Times New Roman"/>
        </w:rPr>
        <w:lastRenderedPageBreak/>
        <w:t xml:space="preserve">Fitur </w:t>
      </w:r>
      <w:r w:rsidRPr="0033182C">
        <w:rPr>
          <w:rFonts w:cs="Times New Roman"/>
          <w:i/>
        </w:rPr>
        <w:t>History Tracker</w:t>
      </w:r>
      <w:bookmarkEnd w:id="2727"/>
    </w:p>
    <w:p w14:paraId="1AEC7B20" w14:textId="534C32BE" w:rsidR="009F7FCC" w:rsidRPr="0033182C" w:rsidRDefault="00A01A35" w:rsidP="009F7FCC">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i/>
          <w:szCs w:val="24"/>
        </w:rPr>
        <w:t>history log in</w:t>
      </w:r>
      <w:ins w:id="2728" w:author="Windows User" w:date="2019-09-19T01:55:00Z">
        <w:r w:rsidRPr="0033182C">
          <w:rPr>
            <w:rFonts w:cs="Times New Roman"/>
            <w:szCs w:val="24"/>
          </w:rPr>
          <w:t>.</w:t>
        </w:r>
      </w:ins>
      <w:ins w:id="2729" w:author="Windows User" w:date="2019-09-19T02:09:00Z">
        <w:r w:rsidRPr="0033182C">
          <w:rPr>
            <w:rFonts w:cs="Times New Roman"/>
            <w:szCs w:val="24"/>
          </w:rPr>
          <w:t xml:space="preserve"> </w:t>
        </w:r>
      </w:ins>
      <w:ins w:id="2730" w:author="Windows User" w:date="2019-09-19T02:16:00Z">
        <w:r w:rsidRPr="0033182C">
          <w:rPr>
            <w:rFonts w:cs="Times New Roman"/>
            <w:szCs w:val="24"/>
          </w:rPr>
          <w:t xml:space="preserve">Fitur untuk melihat </w:t>
        </w:r>
      </w:ins>
      <w:r w:rsidRPr="0033182C">
        <w:rPr>
          <w:rFonts w:cs="Times New Roman"/>
          <w:szCs w:val="24"/>
        </w:rPr>
        <w:t xml:space="preserve">data </w:t>
      </w:r>
      <w:ins w:id="2731" w:author="Windows User" w:date="2019-09-19T02:16:00Z">
        <w:r w:rsidRPr="0033182C">
          <w:rPr>
            <w:rFonts w:cs="Times New Roman"/>
            <w:i/>
            <w:szCs w:val="24"/>
          </w:rPr>
          <w:t xml:space="preserve">history </w:t>
        </w:r>
      </w:ins>
      <w:r w:rsidRPr="0033182C">
        <w:rPr>
          <w:rFonts w:cs="Times New Roman"/>
          <w:i/>
          <w:szCs w:val="24"/>
        </w:rPr>
        <w:t xml:space="preserve">tracker </w:t>
      </w:r>
      <w:ins w:id="2732" w:author="Windows User" w:date="2019-09-19T02:16:00Z">
        <w:r w:rsidRPr="0033182C">
          <w:rPr>
            <w:rFonts w:cs="Times New Roman"/>
            <w:szCs w:val="24"/>
          </w:rPr>
          <w:t xml:space="preserve"> bisa dilakukan oleh </w:t>
        </w:r>
      </w:ins>
      <w:r w:rsidRPr="0033182C">
        <w:rPr>
          <w:rFonts w:cs="Times New Roman"/>
          <w:szCs w:val="24"/>
        </w:rPr>
        <w:t>semua pengguna</w:t>
      </w:r>
      <w:ins w:id="2733" w:author="Windows User" w:date="2019-09-19T02:16:00Z">
        <w:r w:rsidRPr="0033182C">
          <w:rPr>
            <w:rFonts w:cs="Times New Roman"/>
            <w:szCs w:val="24"/>
          </w:rPr>
          <w:t>.</w:t>
        </w:r>
      </w:ins>
      <w:r w:rsidRPr="0033182C">
        <w:rPr>
          <w:rFonts w:cs="Times New Roman"/>
          <w:szCs w:val="24"/>
        </w:rPr>
        <w:t xml:space="preserve"> Pengguna</w:t>
      </w:r>
      <w:ins w:id="2734" w:author="Windows User" w:date="2019-09-19T02:20:00Z">
        <w:r w:rsidRPr="0033182C">
          <w:rPr>
            <w:rFonts w:cs="Times New Roman"/>
            <w:szCs w:val="24"/>
          </w:rPr>
          <w:t xml:space="preserve"> harus masuk ke</w:t>
        </w:r>
      </w:ins>
      <w:r w:rsidRPr="0033182C">
        <w:rPr>
          <w:rFonts w:cs="Times New Roman"/>
          <w:szCs w:val="24"/>
        </w:rPr>
        <w:t xml:space="preserve"> </w:t>
      </w:r>
      <w:ins w:id="2735" w:author="Windows User" w:date="2019-09-19T02:20:00Z">
        <w:r w:rsidRPr="0033182C">
          <w:rPr>
            <w:rFonts w:cs="Times New Roman"/>
            <w:szCs w:val="24"/>
          </w:rPr>
          <w:t xml:space="preserve">dalam sistem terlebih dahulu. Setelah itu klik menu </w:t>
        </w:r>
        <w:r w:rsidRPr="0033182C">
          <w:rPr>
            <w:rFonts w:cs="Times New Roman"/>
            <w:i/>
            <w:szCs w:val="24"/>
            <w:rPrChange w:id="2736" w:author="Windows User" w:date="2019-09-19T02:21:00Z">
              <w:rPr>
                <w:rFonts w:cs="Times New Roman"/>
                <w:szCs w:val="24"/>
              </w:rPr>
            </w:rPrChange>
          </w:rPr>
          <w:t>History</w:t>
        </w:r>
      </w:ins>
      <w:ins w:id="2737" w:author="Windows User" w:date="2019-09-19T02:21:00Z">
        <w:r w:rsidRPr="0033182C">
          <w:rPr>
            <w:rFonts w:cs="Times New Roman"/>
            <w:i/>
            <w:szCs w:val="24"/>
          </w:rPr>
          <w:t xml:space="preserve"> </w:t>
        </w:r>
      </w:ins>
      <w:r w:rsidRPr="0033182C">
        <w:rPr>
          <w:rFonts w:cs="Times New Roman"/>
          <w:i/>
          <w:szCs w:val="24"/>
        </w:rPr>
        <w:t xml:space="preserve"> Tracker</w:t>
      </w:r>
      <w:ins w:id="2738" w:author="Windows User" w:date="2019-09-19T02:21:00Z">
        <w:r w:rsidRPr="0033182C">
          <w:rPr>
            <w:rFonts w:cs="Times New Roman"/>
            <w:szCs w:val="24"/>
          </w:rPr>
          <w:t xml:space="preserve">, maka akan </w:t>
        </w:r>
      </w:ins>
      <w:r w:rsidRPr="0033182C">
        <w:rPr>
          <w:rFonts w:cs="Times New Roman"/>
          <w:szCs w:val="24"/>
        </w:rPr>
        <w:t>menampilakn</w:t>
      </w:r>
      <w:ins w:id="2739" w:author="Windows User" w:date="2019-09-19T02:21:00Z">
        <w:r w:rsidRPr="0033182C">
          <w:rPr>
            <w:rFonts w:cs="Times New Roman"/>
            <w:szCs w:val="24"/>
          </w:rPr>
          <w:t xml:space="preserve"> tabel </w:t>
        </w:r>
      </w:ins>
      <w:r w:rsidRPr="0033182C">
        <w:rPr>
          <w:rFonts w:cs="Times New Roman"/>
          <w:szCs w:val="24"/>
        </w:rPr>
        <w:t xml:space="preserve">sudut yang pernah dilalui </w:t>
      </w:r>
      <w:r w:rsidRPr="0033182C">
        <w:rPr>
          <w:rFonts w:cs="Times New Roman"/>
          <w:i/>
          <w:szCs w:val="24"/>
        </w:rPr>
        <w:t>tracker</w:t>
      </w:r>
      <w:ins w:id="2740" w:author="Windows User" w:date="2019-09-19T02:21:00Z">
        <w:r w:rsidRPr="0033182C">
          <w:rPr>
            <w:rFonts w:cs="Times New Roman"/>
            <w:szCs w:val="24"/>
          </w:rPr>
          <w:t xml:space="preserve"> pada waktu tertentu. </w:t>
        </w:r>
      </w:ins>
      <w:r w:rsidRPr="0033182C">
        <w:rPr>
          <w:rFonts w:cs="Times New Roman"/>
          <w:szCs w:val="24"/>
        </w:rPr>
        <w:t>Fitur i</w:t>
      </w:r>
      <w:r w:rsidR="003375AD">
        <w:rPr>
          <w:rFonts w:cs="Times New Roman"/>
          <w:szCs w:val="24"/>
        </w:rPr>
        <w:t>ni dapat dilihat pada Gambar 5.6</w:t>
      </w:r>
      <w:r w:rsidRPr="0033182C">
        <w:rPr>
          <w:rFonts w:cs="Times New Roman"/>
          <w:szCs w:val="24"/>
        </w:rPr>
        <w:t>.</w:t>
      </w:r>
    </w:p>
    <w:p w14:paraId="30082E7E" w14:textId="77777777" w:rsidR="003375AD" w:rsidRDefault="009031A4" w:rsidP="003375AD">
      <w:pPr>
        <w:keepNext/>
      </w:pPr>
      <w:r w:rsidRPr="0033182C">
        <w:rPr>
          <w:rFonts w:cs="Times New Roman"/>
          <w:noProof/>
        </w:rPr>
        <w:drawing>
          <wp:inline distT="0" distB="0" distL="0" distR="0" wp14:anchorId="42454C75" wp14:editId="171C907C">
            <wp:extent cx="5039995" cy="2454910"/>
            <wp:effectExtent l="0" t="0" r="8255"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454910"/>
                    </a:xfrm>
                    <a:prstGeom prst="rect">
                      <a:avLst/>
                    </a:prstGeom>
                  </pic:spPr>
                </pic:pic>
              </a:graphicData>
            </a:graphic>
          </wp:inline>
        </w:drawing>
      </w:r>
    </w:p>
    <w:p w14:paraId="33C47B66" w14:textId="23AAC8DE" w:rsidR="00A01A35" w:rsidRPr="003375AD" w:rsidRDefault="003375AD" w:rsidP="003375AD">
      <w:pPr>
        <w:pStyle w:val="Caption"/>
        <w:rPr>
          <w:rFonts w:cs="Times New Roman"/>
          <w:i w:val="0"/>
          <w:color w:val="auto"/>
          <w:szCs w:val="24"/>
        </w:rPr>
      </w:pPr>
      <w:bookmarkStart w:id="2741" w:name="_Toc23880258"/>
      <w:r w:rsidRPr="003375AD">
        <w:rPr>
          <w:i w:val="0"/>
          <w:color w:val="auto"/>
        </w:rPr>
        <w:t xml:space="preserve">Gambar </w:t>
      </w:r>
      <w:r w:rsidR="000B6C7D">
        <w:rPr>
          <w:i w:val="0"/>
          <w:color w:val="auto"/>
        </w:rPr>
        <w:fldChar w:fldCharType="begin"/>
      </w:r>
      <w:r w:rsidR="000B6C7D">
        <w:rPr>
          <w:i w:val="0"/>
          <w:color w:val="auto"/>
        </w:rPr>
        <w:instrText xml:space="preserve"> STYLEREF 1 \s </w:instrText>
      </w:r>
      <w:r w:rsidR="000B6C7D">
        <w:rPr>
          <w:i w:val="0"/>
          <w:color w:val="auto"/>
        </w:rPr>
        <w:fldChar w:fldCharType="separate"/>
      </w:r>
      <w:r w:rsidR="000B6C7D">
        <w:rPr>
          <w:i w:val="0"/>
          <w:noProof/>
          <w:color w:val="auto"/>
        </w:rPr>
        <w:t>5</w:t>
      </w:r>
      <w:r w:rsidR="000B6C7D">
        <w:rPr>
          <w:i w:val="0"/>
          <w:color w:val="auto"/>
        </w:rPr>
        <w:fldChar w:fldCharType="end"/>
      </w:r>
      <w:r w:rsidR="000B6C7D">
        <w:rPr>
          <w:i w:val="0"/>
          <w:color w:val="auto"/>
        </w:rPr>
        <w:t>.</w:t>
      </w:r>
      <w:r w:rsidR="000B6C7D">
        <w:rPr>
          <w:i w:val="0"/>
          <w:color w:val="auto"/>
        </w:rPr>
        <w:fldChar w:fldCharType="begin"/>
      </w:r>
      <w:r w:rsidR="000B6C7D">
        <w:rPr>
          <w:i w:val="0"/>
          <w:color w:val="auto"/>
        </w:rPr>
        <w:instrText xml:space="preserve"> SEQ Gambar \* ARABIC \s 1 </w:instrText>
      </w:r>
      <w:r w:rsidR="000B6C7D">
        <w:rPr>
          <w:i w:val="0"/>
          <w:color w:val="auto"/>
        </w:rPr>
        <w:fldChar w:fldCharType="separate"/>
      </w:r>
      <w:r w:rsidR="000B6C7D">
        <w:rPr>
          <w:i w:val="0"/>
          <w:noProof/>
          <w:color w:val="auto"/>
        </w:rPr>
        <w:t>6</w:t>
      </w:r>
      <w:r w:rsidR="000B6C7D">
        <w:rPr>
          <w:i w:val="0"/>
          <w:color w:val="auto"/>
        </w:rPr>
        <w:fldChar w:fldCharType="end"/>
      </w:r>
      <w:r w:rsidRPr="003375AD">
        <w:rPr>
          <w:i w:val="0"/>
          <w:color w:val="auto"/>
        </w:rPr>
        <w:t xml:space="preserve">  </w:t>
      </w:r>
      <w:r w:rsidRPr="003375AD">
        <w:rPr>
          <w:color w:val="auto"/>
        </w:rPr>
        <w:t>User Interface History Tracker</w:t>
      </w:r>
      <w:bookmarkEnd w:id="2741"/>
    </w:p>
    <w:p w14:paraId="78C791CB" w14:textId="1AE5B130" w:rsidR="00A01A35" w:rsidRPr="0033182C" w:rsidRDefault="00A01A35" w:rsidP="00A01A35">
      <w:pPr>
        <w:pStyle w:val="Heading3"/>
        <w:rPr>
          <w:rFonts w:cs="Times New Roman"/>
        </w:rPr>
      </w:pPr>
      <w:bookmarkStart w:id="2742" w:name="_Toc23880424"/>
      <w:r w:rsidRPr="0033182C">
        <w:rPr>
          <w:rFonts w:cs="Times New Roman"/>
        </w:rPr>
        <w:t xml:space="preserve">Fitur </w:t>
      </w:r>
      <w:r w:rsidRPr="0033182C">
        <w:rPr>
          <w:rFonts w:cs="Times New Roman"/>
          <w:i/>
        </w:rPr>
        <w:t xml:space="preserve">History </w:t>
      </w:r>
      <w:r w:rsidRPr="0033182C">
        <w:rPr>
          <w:rFonts w:cs="Times New Roman"/>
        </w:rPr>
        <w:t>Aktuator</w:t>
      </w:r>
      <w:bookmarkEnd w:id="2742"/>
    </w:p>
    <w:p w14:paraId="1B311DF9" w14:textId="7854A9A0"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i/>
          <w:szCs w:val="24"/>
        </w:rPr>
        <w:t>history log in</w:t>
      </w:r>
      <w:ins w:id="2743" w:author="Windows User" w:date="2019-09-19T01:55:00Z">
        <w:r w:rsidRPr="0033182C">
          <w:rPr>
            <w:rFonts w:cs="Times New Roman"/>
            <w:szCs w:val="24"/>
          </w:rPr>
          <w:t>.</w:t>
        </w:r>
      </w:ins>
      <w:ins w:id="2744" w:author="Windows User" w:date="2019-09-19T02:09:00Z">
        <w:r w:rsidRPr="0033182C">
          <w:rPr>
            <w:rFonts w:cs="Times New Roman"/>
            <w:szCs w:val="24"/>
          </w:rPr>
          <w:t xml:space="preserve"> </w:t>
        </w:r>
      </w:ins>
      <w:ins w:id="2745" w:author="Windows User" w:date="2019-09-19T02:16:00Z">
        <w:r w:rsidRPr="0033182C">
          <w:rPr>
            <w:rFonts w:cs="Times New Roman"/>
            <w:szCs w:val="24"/>
          </w:rPr>
          <w:t xml:space="preserve">Fitur untuk melihat </w:t>
        </w:r>
      </w:ins>
      <w:r w:rsidRPr="0033182C">
        <w:rPr>
          <w:rFonts w:cs="Times New Roman"/>
          <w:szCs w:val="24"/>
        </w:rPr>
        <w:t xml:space="preserve">data </w:t>
      </w:r>
      <w:ins w:id="2746" w:author="Windows User" w:date="2019-09-19T02:16:00Z">
        <w:r w:rsidRPr="0033182C">
          <w:rPr>
            <w:rFonts w:cs="Times New Roman"/>
            <w:i/>
            <w:szCs w:val="24"/>
          </w:rPr>
          <w:t xml:space="preserve">history </w:t>
        </w:r>
      </w:ins>
      <w:r w:rsidRPr="0033182C">
        <w:rPr>
          <w:rFonts w:cs="Times New Roman"/>
          <w:szCs w:val="24"/>
        </w:rPr>
        <w:t>aktuator</w:t>
      </w:r>
      <w:r w:rsidRPr="0033182C">
        <w:rPr>
          <w:rFonts w:cs="Times New Roman"/>
          <w:i/>
          <w:szCs w:val="24"/>
        </w:rPr>
        <w:t xml:space="preserve"> </w:t>
      </w:r>
      <w:ins w:id="2747" w:author="Windows User" w:date="2019-09-19T02:16:00Z">
        <w:r w:rsidRPr="0033182C">
          <w:rPr>
            <w:rFonts w:cs="Times New Roman"/>
            <w:szCs w:val="24"/>
          </w:rPr>
          <w:t xml:space="preserve"> bisa dilakukan oleh </w:t>
        </w:r>
      </w:ins>
      <w:r w:rsidRPr="0033182C">
        <w:rPr>
          <w:rFonts w:cs="Times New Roman"/>
          <w:szCs w:val="24"/>
        </w:rPr>
        <w:t>semua pengguna</w:t>
      </w:r>
      <w:ins w:id="2748" w:author="Windows User" w:date="2019-09-19T02:16:00Z">
        <w:r w:rsidRPr="0033182C">
          <w:rPr>
            <w:rFonts w:cs="Times New Roman"/>
            <w:szCs w:val="24"/>
          </w:rPr>
          <w:t>.</w:t>
        </w:r>
      </w:ins>
      <w:r w:rsidRPr="0033182C">
        <w:rPr>
          <w:rFonts w:cs="Times New Roman"/>
          <w:szCs w:val="24"/>
        </w:rPr>
        <w:t xml:space="preserve"> Pengguna</w:t>
      </w:r>
      <w:ins w:id="2749" w:author="Windows User" w:date="2019-09-19T02:20:00Z">
        <w:r w:rsidRPr="0033182C">
          <w:rPr>
            <w:rFonts w:cs="Times New Roman"/>
            <w:szCs w:val="24"/>
          </w:rPr>
          <w:t xml:space="preserve"> harus masuk kedalam sistem terlebih dahulu. Setelah itu klik menu </w:t>
        </w:r>
      </w:ins>
      <w:r w:rsidRPr="0033182C">
        <w:rPr>
          <w:rFonts w:cs="Times New Roman"/>
          <w:i/>
          <w:szCs w:val="24"/>
        </w:rPr>
        <w:t>h</w:t>
      </w:r>
      <w:ins w:id="2750" w:author="Windows User" w:date="2019-09-19T02:20:00Z">
        <w:r w:rsidRPr="0033182C">
          <w:rPr>
            <w:rFonts w:cs="Times New Roman"/>
            <w:i/>
            <w:szCs w:val="24"/>
            <w:rPrChange w:id="2751" w:author="Windows User" w:date="2019-09-19T02:21:00Z">
              <w:rPr>
                <w:rFonts w:cs="Times New Roman"/>
                <w:szCs w:val="24"/>
              </w:rPr>
            </w:rPrChange>
          </w:rPr>
          <w:t>istory</w:t>
        </w:r>
      </w:ins>
      <w:ins w:id="2752" w:author="Windows User" w:date="2019-09-19T02:21:00Z">
        <w:r w:rsidRPr="0033182C">
          <w:rPr>
            <w:rFonts w:cs="Times New Roman"/>
            <w:i/>
            <w:szCs w:val="24"/>
          </w:rPr>
          <w:t xml:space="preserve"> </w:t>
        </w:r>
      </w:ins>
      <w:r w:rsidRPr="0033182C">
        <w:rPr>
          <w:rFonts w:cs="Times New Roman"/>
          <w:szCs w:val="24"/>
        </w:rPr>
        <w:t>aktuator</w:t>
      </w:r>
      <w:r w:rsidR="009F7FCC" w:rsidRPr="0033182C">
        <w:rPr>
          <w:rFonts w:cs="Times New Roman"/>
          <w:szCs w:val="24"/>
        </w:rPr>
        <w:t xml:space="preserve">. Jika aktuator yang dimiliki lebih dari satu maka pengguna harus memilih aktuator mana yang ingin ditampilkan. Hal ini bisa dilakukan denga memilih pada </w:t>
      </w:r>
      <w:r w:rsidR="009F7FCC" w:rsidRPr="0033182C">
        <w:rPr>
          <w:rFonts w:cs="Times New Roman"/>
          <w:i/>
          <w:szCs w:val="24"/>
        </w:rPr>
        <w:t xml:space="preserve">dropdown </w:t>
      </w:r>
      <w:r w:rsidR="009F7FCC" w:rsidRPr="0033182C">
        <w:rPr>
          <w:rFonts w:cs="Times New Roman"/>
          <w:szCs w:val="24"/>
        </w:rPr>
        <w:t>aktuator</w:t>
      </w:r>
      <w:r w:rsidR="009F7FCC" w:rsidRPr="0033182C">
        <w:rPr>
          <w:rFonts w:cs="Times New Roman"/>
          <w:i/>
          <w:szCs w:val="24"/>
        </w:rPr>
        <w:t xml:space="preserve"> </w:t>
      </w:r>
      <w:r w:rsidR="009F7FCC" w:rsidRPr="0033182C">
        <w:rPr>
          <w:rFonts w:cs="Times New Roman"/>
          <w:szCs w:val="24"/>
        </w:rPr>
        <w:t xml:space="preserve"> yang telah disediakan. M</w:t>
      </w:r>
      <w:ins w:id="2753" w:author="Windows User" w:date="2019-09-19T02:21:00Z">
        <w:r w:rsidRPr="0033182C">
          <w:rPr>
            <w:rFonts w:cs="Times New Roman"/>
            <w:szCs w:val="24"/>
          </w:rPr>
          <w:t xml:space="preserve">aka akan </w:t>
        </w:r>
      </w:ins>
      <w:r w:rsidRPr="0033182C">
        <w:rPr>
          <w:rFonts w:cs="Times New Roman"/>
          <w:szCs w:val="24"/>
        </w:rPr>
        <w:t>menampilakn</w:t>
      </w:r>
      <w:ins w:id="2754" w:author="Windows User" w:date="2019-09-19T02:21:00Z">
        <w:r w:rsidRPr="0033182C">
          <w:rPr>
            <w:rFonts w:cs="Times New Roman"/>
            <w:szCs w:val="24"/>
          </w:rPr>
          <w:t xml:space="preserve"> tabel </w:t>
        </w:r>
      </w:ins>
      <w:r w:rsidRPr="0033182C">
        <w:rPr>
          <w:rFonts w:cs="Times New Roman"/>
          <w:szCs w:val="24"/>
        </w:rPr>
        <w:t xml:space="preserve">sudut yang pernah dilalui aktuator </w:t>
      </w:r>
      <w:ins w:id="2755" w:author="Windows User" w:date="2019-09-19T02:21:00Z">
        <w:r w:rsidRPr="0033182C">
          <w:rPr>
            <w:rFonts w:cs="Times New Roman"/>
            <w:szCs w:val="24"/>
          </w:rPr>
          <w:t xml:space="preserve">pada waktu tertentu. </w:t>
        </w:r>
      </w:ins>
      <w:r w:rsidRPr="0033182C">
        <w:rPr>
          <w:rFonts w:cs="Times New Roman"/>
          <w:szCs w:val="24"/>
        </w:rPr>
        <w:t>Fitur i</w:t>
      </w:r>
      <w:r w:rsidR="003375AD">
        <w:rPr>
          <w:rFonts w:cs="Times New Roman"/>
          <w:szCs w:val="24"/>
        </w:rPr>
        <w:t>ni dapat dilihat pada Gambar 5.7</w:t>
      </w:r>
      <w:r w:rsidRPr="0033182C">
        <w:rPr>
          <w:rFonts w:cs="Times New Roman"/>
          <w:szCs w:val="24"/>
        </w:rPr>
        <w:t>.</w:t>
      </w:r>
    </w:p>
    <w:p w14:paraId="4E4DBAAD" w14:textId="77777777" w:rsidR="003375AD" w:rsidRDefault="00760C60" w:rsidP="003375AD">
      <w:pPr>
        <w:keepNext/>
      </w:pPr>
      <w:r w:rsidRPr="0033182C">
        <w:rPr>
          <w:rFonts w:cs="Times New Roman"/>
          <w:noProof/>
        </w:rPr>
        <w:lastRenderedPageBreak/>
        <w:drawing>
          <wp:inline distT="0" distB="0" distL="0" distR="0" wp14:anchorId="14A4EAE1" wp14:editId="06963D05">
            <wp:extent cx="5039995" cy="2292985"/>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292985"/>
                    </a:xfrm>
                    <a:prstGeom prst="rect">
                      <a:avLst/>
                    </a:prstGeom>
                  </pic:spPr>
                </pic:pic>
              </a:graphicData>
            </a:graphic>
          </wp:inline>
        </w:drawing>
      </w:r>
    </w:p>
    <w:p w14:paraId="50ACDB72" w14:textId="26A5BE3E" w:rsidR="00A01A35" w:rsidRPr="003375AD" w:rsidRDefault="003375AD" w:rsidP="003375AD">
      <w:pPr>
        <w:pStyle w:val="Caption"/>
        <w:rPr>
          <w:rFonts w:cs="Times New Roman"/>
          <w:i w:val="0"/>
          <w:color w:val="auto"/>
          <w:szCs w:val="24"/>
        </w:rPr>
      </w:pPr>
      <w:bookmarkStart w:id="2756" w:name="_Toc23880259"/>
      <w:r w:rsidRPr="003375AD">
        <w:rPr>
          <w:i w:val="0"/>
          <w:color w:val="auto"/>
        </w:rPr>
        <w:t xml:space="preserve">Gambar </w:t>
      </w:r>
      <w:r w:rsidR="000B6C7D">
        <w:rPr>
          <w:i w:val="0"/>
          <w:color w:val="auto"/>
        </w:rPr>
        <w:fldChar w:fldCharType="begin"/>
      </w:r>
      <w:r w:rsidR="000B6C7D">
        <w:rPr>
          <w:i w:val="0"/>
          <w:color w:val="auto"/>
        </w:rPr>
        <w:instrText xml:space="preserve"> STYLEREF 1 \s </w:instrText>
      </w:r>
      <w:r w:rsidR="000B6C7D">
        <w:rPr>
          <w:i w:val="0"/>
          <w:color w:val="auto"/>
        </w:rPr>
        <w:fldChar w:fldCharType="separate"/>
      </w:r>
      <w:r w:rsidR="000B6C7D">
        <w:rPr>
          <w:i w:val="0"/>
          <w:noProof/>
          <w:color w:val="auto"/>
        </w:rPr>
        <w:t>5</w:t>
      </w:r>
      <w:r w:rsidR="000B6C7D">
        <w:rPr>
          <w:i w:val="0"/>
          <w:color w:val="auto"/>
        </w:rPr>
        <w:fldChar w:fldCharType="end"/>
      </w:r>
      <w:r w:rsidR="000B6C7D">
        <w:rPr>
          <w:i w:val="0"/>
          <w:color w:val="auto"/>
        </w:rPr>
        <w:t>.</w:t>
      </w:r>
      <w:r w:rsidR="000B6C7D">
        <w:rPr>
          <w:i w:val="0"/>
          <w:color w:val="auto"/>
        </w:rPr>
        <w:fldChar w:fldCharType="begin"/>
      </w:r>
      <w:r w:rsidR="000B6C7D">
        <w:rPr>
          <w:i w:val="0"/>
          <w:color w:val="auto"/>
        </w:rPr>
        <w:instrText xml:space="preserve"> SEQ Gambar \* ARABIC \s 1 </w:instrText>
      </w:r>
      <w:r w:rsidR="000B6C7D">
        <w:rPr>
          <w:i w:val="0"/>
          <w:color w:val="auto"/>
        </w:rPr>
        <w:fldChar w:fldCharType="separate"/>
      </w:r>
      <w:r w:rsidR="000B6C7D">
        <w:rPr>
          <w:i w:val="0"/>
          <w:noProof/>
          <w:color w:val="auto"/>
        </w:rPr>
        <w:t>7</w:t>
      </w:r>
      <w:r w:rsidR="000B6C7D">
        <w:rPr>
          <w:i w:val="0"/>
          <w:color w:val="auto"/>
        </w:rPr>
        <w:fldChar w:fldCharType="end"/>
      </w:r>
      <w:r w:rsidRPr="003375AD">
        <w:rPr>
          <w:i w:val="0"/>
          <w:color w:val="auto"/>
        </w:rPr>
        <w:t xml:space="preserve"> User Interface History Aktuator</w:t>
      </w:r>
      <w:bookmarkEnd w:id="2756"/>
    </w:p>
    <w:p w14:paraId="46578B6F" w14:textId="4CE6C86D" w:rsidR="00A01A35" w:rsidRPr="0033182C" w:rsidRDefault="00A01A35" w:rsidP="00A01A35">
      <w:pPr>
        <w:pStyle w:val="Heading3"/>
        <w:rPr>
          <w:rFonts w:cs="Times New Roman"/>
        </w:rPr>
      </w:pPr>
      <w:bookmarkStart w:id="2757" w:name="_Toc23880425"/>
      <w:r w:rsidRPr="0033182C">
        <w:rPr>
          <w:rFonts w:cs="Times New Roman"/>
        </w:rPr>
        <w:t>Fitur Grafik Sensor</w:t>
      </w:r>
      <w:bookmarkEnd w:id="2757"/>
    </w:p>
    <w:p w14:paraId="278D0116" w14:textId="55308F19"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rPr>
        <w:t xml:space="preserve">grafik sensor </w:t>
      </w:r>
      <w:ins w:id="2758" w:author="Windows User" w:date="2019-09-19T02:16:00Z">
        <w:r w:rsidRPr="0033182C">
          <w:rPr>
            <w:rFonts w:cs="Times New Roman"/>
            <w:szCs w:val="24"/>
          </w:rPr>
          <w:t xml:space="preserve">Fitur untuk melihat </w:t>
        </w:r>
      </w:ins>
      <w:r w:rsidRPr="0033182C">
        <w:rPr>
          <w:rFonts w:cs="Times New Roman"/>
          <w:szCs w:val="24"/>
        </w:rPr>
        <w:t xml:space="preserve">data </w:t>
      </w:r>
      <w:r w:rsidRPr="0033182C">
        <w:rPr>
          <w:rFonts w:cs="Times New Roman"/>
        </w:rPr>
        <w:t xml:space="preserve">grafik sensor </w:t>
      </w:r>
      <w:ins w:id="2759" w:author="Windows User" w:date="2019-09-19T02:16:00Z">
        <w:r w:rsidRPr="0033182C">
          <w:rPr>
            <w:rFonts w:cs="Times New Roman"/>
            <w:szCs w:val="24"/>
          </w:rPr>
          <w:t xml:space="preserve">bisa dilakukan oleh </w:t>
        </w:r>
      </w:ins>
      <w:r w:rsidRPr="0033182C">
        <w:rPr>
          <w:rFonts w:cs="Times New Roman"/>
          <w:szCs w:val="24"/>
        </w:rPr>
        <w:t>semua pengguna</w:t>
      </w:r>
      <w:ins w:id="2760" w:author="Windows User" w:date="2019-09-19T02:16:00Z">
        <w:r w:rsidRPr="0033182C">
          <w:rPr>
            <w:rFonts w:cs="Times New Roman"/>
            <w:szCs w:val="24"/>
          </w:rPr>
          <w:t>.</w:t>
        </w:r>
      </w:ins>
      <w:r w:rsidRPr="0033182C">
        <w:rPr>
          <w:rFonts w:cs="Times New Roman"/>
          <w:szCs w:val="24"/>
        </w:rPr>
        <w:t xml:space="preserve"> Pengguna</w:t>
      </w:r>
      <w:ins w:id="2761" w:author="Windows User" w:date="2019-09-19T02:20:00Z">
        <w:r w:rsidRPr="0033182C">
          <w:rPr>
            <w:rFonts w:cs="Times New Roman"/>
            <w:szCs w:val="24"/>
          </w:rPr>
          <w:t xml:space="preserve"> harus masuk kedalam sistem terlebih dahulu. Setelah itu klik menu </w:t>
        </w:r>
      </w:ins>
      <w:r w:rsidRPr="0033182C">
        <w:rPr>
          <w:rFonts w:cs="Times New Roman"/>
          <w:szCs w:val="24"/>
        </w:rPr>
        <w:t xml:space="preserve">grafik pilih </w:t>
      </w:r>
      <w:r w:rsidRPr="0033182C">
        <w:rPr>
          <w:rFonts w:cs="Times New Roman"/>
        </w:rPr>
        <w:t>grafik sensor</w:t>
      </w:r>
      <w:ins w:id="2762" w:author="Windows User" w:date="2019-09-19T02:21:00Z">
        <w:r w:rsidRPr="0033182C">
          <w:rPr>
            <w:rFonts w:cs="Times New Roman"/>
            <w:szCs w:val="24"/>
          </w:rPr>
          <w:t xml:space="preserve">, maka akan </w:t>
        </w:r>
      </w:ins>
      <w:r w:rsidRPr="0033182C">
        <w:rPr>
          <w:rFonts w:cs="Times New Roman"/>
          <w:szCs w:val="24"/>
        </w:rPr>
        <w:t>menampilakn</w:t>
      </w:r>
      <w:ins w:id="2763" w:author="Windows User" w:date="2019-09-19T02:21:00Z">
        <w:r w:rsidRPr="0033182C">
          <w:rPr>
            <w:rFonts w:cs="Times New Roman"/>
            <w:szCs w:val="24"/>
          </w:rPr>
          <w:t xml:space="preserve"> </w:t>
        </w:r>
      </w:ins>
      <w:r w:rsidRPr="0033182C">
        <w:rPr>
          <w:rFonts w:cs="Times New Roman"/>
          <w:szCs w:val="24"/>
        </w:rPr>
        <w:t xml:space="preserve">grafik sensor secara </w:t>
      </w:r>
      <w:r w:rsidRPr="0033182C">
        <w:rPr>
          <w:rFonts w:cs="Times New Roman"/>
          <w:i/>
          <w:szCs w:val="24"/>
        </w:rPr>
        <w:t>realtime</w:t>
      </w:r>
      <w:ins w:id="2764" w:author="Windows User" w:date="2019-09-19T02:21:00Z">
        <w:r w:rsidRPr="0033182C">
          <w:rPr>
            <w:rFonts w:cs="Times New Roman"/>
            <w:szCs w:val="24"/>
          </w:rPr>
          <w:t xml:space="preserve">. </w:t>
        </w:r>
      </w:ins>
      <w:r w:rsidRPr="0033182C">
        <w:rPr>
          <w:rFonts w:cs="Times New Roman"/>
          <w:szCs w:val="24"/>
        </w:rPr>
        <w:t>Fitur i</w:t>
      </w:r>
      <w:r w:rsidR="003375AD">
        <w:rPr>
          <w:rFonts w:cs="Times New Roman"/>
          <w:szCs w:val="24"/>
        </w:rPr>
        <w:t>ni dapat dilihat pada Gambar 5.8</w:t>
      </w:r>
    </w:p>
    <w:p w14:paraId="44C0F7CF" w14:textId="77777777" w:rsidR="003375AD" w:rsidRDefault="00E41599" w:rsidP="003375AD">
      <w:pPr>
        <w:keepNext/>
      </w:pPr>
      <w:r>
        <w:rPr>
          <w:rFonts w:cs="Times New Roman"/>
          <w:noProof/>
          <w:szCs w:val="24"/>
        </w:rPr>
        <w:drawing>
          <wp:inline distT="0" distB="0" distL="0" distR="0" wp14:anchorId="165EA5EF" wp14:editId="028AEFFA">
            <wp:extent cx="5039995" cy="2342515"/>
            <wp:effectExtent l="0" t="0" r="825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WhatsApp Image 2019-11-05 at 19.07.25(1).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2D55C8FD" w14:textId="1501D475" w:rsidR="009F7FCC" w:rsidRPr="003375AD" w:rsidRDefault="003375AD" w:rsidP="003375AD">
      <w:pPr>
        <w:pStyle w:val="Caption"/>
        <w:rPr>
          <w:rFonts w:cs="Times New Roman"/>
          <w:i w:val="0"/>
          <w:color w:val="auto"/>
          <w:sz w:val="22"/>
          <w:szCs w:val="24"/>
        </w:rPr>
      </w:pPr>
      <w:bookmarkStart w:id="2765" w:name="_Toc23880260"/>
      <w:r w:rsidRPr="003375AD">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5</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8</w:t>
      </w:r>
      <w:r w:rsidR="000B6C7D">
        <w:rPr>
          <w:i w:val="0"/>
          <w:color w:val="auto"/>
          <w:sz w:val="22"/>
        </w:rPr>
        <w:fldChar w:fldCharType="end"/>
      </w:r>
      <w:r w:rsidRPr="003375AD">
        <w:rPr>
          <w:color w:val="auto"/>
          <w:sz w:val="22"/>
        </w:rPr>
        <w:t xml:space="preserve"> User Interface </w:t>
      </w:r>
      <w:r w:rsidRPr="003375AD">
        <w:rPr>
          <w:i w:val="0"/>
          <w:color w:val="auto"/>
          <w:sz w:val="22"/>
        </w:rPr>
        <w:t>Grafik Sensor</w:t>
      </w:r>
      <w:bookmarkEnd w:id="2765"/>
    </w:p>
    <w:p w14:paraId="676F61B6" w14:textId="371899B9" w:rsidR="00A01A35" w:rsidRPr="0033182C" w:rsidRDefault="00A01A35" w:rsidP="00A01A35">
      <w:pPr>
        <w:pStyle w:val="Heading3"/>
        <w:rPr>
          <w:rFonts w:cs="Times New Roman"/>
        </w:rPr>
      </w:pPr>
      <w:bookmarkStart w:id="2766" w:name="_Toc23880426"/>
      <w:r w:rsidRPr="0033182C">
        <w:rPr>
          <w:rFonts w:cs="Times New Roman"/>
        </w:rPr>
        <w:t xml:space="preserve">Fitur Nilai </w:t>
      </w:r>
      <w:r w:rsidRPr="0033182C">
        <w:rPr>
          <w:rFonts w:cs="Times New Roman"/>
          <w:i/>
        </w:rPr>
        <w:t>Setpoint</w:t>
      </w:r>
      <w:bookmarkEnd w:id="2766"/>
    </w:p>
    <w:p w14:paraId="37047037" w14:textId="72BC99F4"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nilai </w:t>
      </w:r>
      <w:r w:rsidRPr="0033182C">
        <w:rPr>
          <w:rFonts w:cs="Times New Roman"/>
          <w:i/>
          <w:szCs w:val="24"/>
        </w:rPr>
        <w:t>setpoint</w:t>
      </w:r>
      <w:ins w:id="2767" w:author="Windows User" w:date="2019-09-19T01:55:00Z">
        <w:r w:rsidRPr="0033182C">
          <w:rPr>
            <w:rFonts w:cs="Times New Roman"/>
            <w:szCs w:val="24"/>
          </w:rPr>
          <w:t>.</w:t>
        </w:r>
      </w:ins>
      <w:ins w:id="2768" w:author="Windows User" w:date="2019-09-19T02:09:00Z">
        <w:r w:rsidRPr="0033182C">
          <w:rPr>
            <w:rFonts w:cs="Times New Roman"/>
            <w:szCs w:val="24"/>
          </w:rPr>
          <w:t xml:space="preserve"> </w:t>
        </w:r>
      </w:ins>
      <w:ins w:id="2769" w:author="Windows User" w:date="2019-09-19T02:16:00Z">
        <w:r w:rsidRPr="0033182C">
          <w:rPr>
            <w:rFonts w:cs="Times New Roman"/>
            <w:szCs w:val="24"/>
          </w:rPr>
          <w:t xml:space="preserve">Fitur untuk melihat </w:t>
        </w:r>
      </w:ins>
      <w:r w:rsidRPr="0033182C">
        <w:rPr>
          <w:rFonts w:cs="Times New Roman"/>
          <w:szCs w:val="24"/>
        </w:rPr>
        <w:t xml:space="preserve">data nilai </w:t>
      </w:r>
      <w:r w:rsidRPr="0033182C">
        <w:rPr>
          <w:rFonts w:cs="Times New Roman"/>
          <w:i/>
          <w:szCs w:val="24"/>
        </w:rPr>
        <w:t>setpoint</w:t>
      </w:r>
      <w:r w:rsidRPr="0033182C">
        <w:rPr>
          <w:rFonts w:cs="Times New Roman"/>
          <w:szCs w:val="24"/>
        </w:rPr>
        <w:t xml:space="preserve"> </w:t>
      </w:r>
      <w:ins w:id="2770" w:author="Windows User" w:date="2019-09-19T02:16:00Z">
        <w:r w:rsidRPr="0033182C">
          <w:rPr>
            <w:rFonts w:cs="Times New Roman"/>
            <w:szCs w:val="24"/>
          </w:rPr>
          <w:t xml:space="preserve">bisa dilakukan oleh </w:t>
        </w:r>
      </w:ins>
      <w:r w:rsidRPr="0033182C">
        <w:rPr>
          <w:rFonts w:cs="Times New Roman"/>
          <w:szCs w:val="24"/>
        </w:rPr>
        <w:t>semua pengguna</w:t>
      </w:r>
      <w:ins w:id="2771" w:author="Windows User" w:date="2019-09-19T02:16:00Z">
        <w:r w:rsidRPr="0033182C">
          <w:rPr>
            <w:rFonts w:cs="Times New Roman"/>
            <w:szCs w:val="24"/>
          </w:rPr>
          <w:t>.</w:t>
        </w:r>
      </w:ins>
      <w:r w:rsidRPr="0033182C">
        <w:rPr>
          <w:rFonts w:cs="Times New Roman"/>
          <w:szCs w:val="24"/>
        </w:rPr>
        <w:t xml:space="preserve"> Pengguna</w:t>
      </w:r>
      <w:ins w:id="2772" w:author="Windows User" w:date="2019-09-19T02:20:00Z">
        <w:r w:rsidRPr="0033182C">
          <w:rPr>
            <w:rFonts w:cs="Times New Roman"/>
            <w:szCs w:val="24"/>
          </w:rPr>
          <w:t xml:space="preserve"> harus masuk kedalam sistem terlebih dahulu. Setelah itu klik </w:t>
        </w:r>
        <w:r w:rsidRPr="0033182C">
          <w:rPr>
            <w:rFonts w:cs="Times New Roman"/>
            <w:szCs w:val="24"/>
          </w:rPr>
          <w:lastRenderedPageBreak/>
          <w:t xml:space="preserve">menu </w:t>
        </w:r>
      </w:ins>
      <w:r w:rsidRPr="0033182C">
        <w:rPr>
          <w:rFonts w:cs="Times New Roman"/>
          <w:szCs w:val="24"/>
        </w:rPr>
        <w:t xml:space="preserve">nilai </w:t>
      </w:r>
      <w:r w:rsidRPr="0033182C">
        <w:rPr>
          <w:rFonts w:cs="Times New Roman"/>
          <w:i/>
          <w:szCs w:val="24"/>
        </w:rPr>
        <w:t>setpoint</w:t>
      </w:r>
      <w:ins w:id="2773" w:author="Windows User" w:date="2019-09-19T02:21:00Z">
        <w:r w:rsidRPr="0033182C">
          <w:rPr>
            <w:rFonts w:cs="Times New Roman"/>
            <w:szCs w:val="24"/>
          </w:rPr>
          <w:t xml:space="preserve">, maka akan </w:t>
        </w:r>
      </w:ins>
      <w:r w:rsidRPr="0033182C">
        <w:rPr>
          <w:rFonts w:cs="Times New Roman"/>
          <w:szCs w:val="24"/>
        </w:rPr>
        <w:t>menampilakan nilai setpoint yang digunakan saat itu</w:t>
      </w:r>
      <w:ins w:id="2774" w:author="Windows User" w:date="2019-09-19T02:21:00Z">
        <w:r w:rsidRPr="0033182C">
          <w:rPr>
            <w:rFonts w:cs="Times New Roman"/>
            <w:szCs w:val="24"/>
          </w:rPr>
          <w:t xml:space="preserve">. </w:t>
        </w:r>
      </w:ins>
      <w:r w:rsidRPr="0033182C">
        <w:rPr>
          <w:rFonts w:cs="Times New Roman"/>
          <w:szCs w:val="24"/>
        </w:rPr>
        <w:t>Fitur i</w:t>
      </w:r>
      <w:r w:rsidR="003375AD">
        <w:rPr>
          <w:rFonts w:cs="Times New Roman"/>
          <w:szCs w:val="24"/>
        </w:rPr>
        <w:t>ni dapat dilihat pada Gambar 5.9</w:t>
      </w:r>
      <w:r w:rsidRPr="0033182C">
        <w:rPr>
          <w:rFonts w:cs="Times New Roman"/>
          <w:szCs w:val="24"/>
        </w:rPr>
        <w:t>.</w:t>
      </w:r>
    </w:p>
    <w:p w14:paraId="4D3D7E31" w14:textId="77777777" w:rsidR="003375AD" w:rsidRDefault="00760C60" w:rsidP="003375AD">
      <w:pPr>
        <w:keepNext/>
      </w:pPr>
      <w:r w:rsidRPr="0033182C">
        <w:rPr>
          <w:rFonts w:cs="Times New Roman"/>
          <w:noProof/>
        </w:rPr>
        <w:drawing>
          <wp:inline distT="0" distB="0" distL="0" distR="0" wp14:anchorId="59A4495F" wp14:editId="4456794F">
            <wp:extent cx="5039995" cy="2266950"/>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2266950"/>
                    </a:xfrm>
                    <a:prstGeom prst="rect">
                      <a:avLst/>
                    </a:prstGeom>
                  </pic:spPr>
                </pic:pic>
              </a:graphicData>
            </a:graphic>
          </wp:inline>
        </w:drawing>
      </w:r>
    </w:p>
    <w:p w14:paraId="118EA238" w14:textId="0DBB12F8" w:rsidR="00EF6560" w:rsidRPr="003375AD" w:rsidRDefault="003375AD" w:rsidP="003375AD">
      <w:pPr>
        <w:pStyle w:val="Caption"/>
        <w:rPr>
          <w:rFonts w:cs="Times New Roman"/>
          <w:color w:val="auto"/>
          <w:szCs w:val="24"/>
        </w:rPr>
      </w:pPr>
      <w:bookmarkStart w:id="2775" w:name="_Toc23880261"/>
      <w:r w:rsidRPr="003375AD">
        <w:rPr>
          <w:i w:val="0"/>
          <w:color w:val="auto"/>
        </w:rPr>
        <w:t xml:space="preserve">Gambar </w:t>
      </w:r>
      <w:r w:rsidR="000B6C7D">
        <w:rPr>
          <w:i w:val="0"/>
          <w:color w:val="auto"/>
        </w:rPr>
        <w:fldChar w:fldCharType="begin"/>
      </w:r>
      <w:r w:rsidR="000B6C7D">
        <w:rPr>
          <w:i w:val="0"/>
          <w:color w:val="auto"/>
        </w:rPr>
        <w:instrText xml:space="preserve"> STYLEREF 1 \s </w:instrText>
      </w:r>
      <w:r w:rsidR="000B6C7D">
        <w:rPr>
          <w:i w:val="0"/>
          <w:color w:val="auto"/>
        </w:rPr>
        <w:fldChar w:fldCharType="separate"/>
      </w:r>
      <w:r w:rsidR="000B6C7D">
        <w:rPr>
          <w:i w:val="0"/>
          <w:noProof/>
          <w:color w:val="auto"/>
        </w:rPr>
        <w:t>5</w:t>
      </w:r>
      <w:r w:rsidR="000B6C7D">
        <w:rPr>
          <w:i w:val="0"/>
          <w:color w:val="auto"/>
        </w:rPr>
        <w:fldChar w:fldCharType="end"/>
      </w:r>
      <w:r w:rsidR="000B6C7D">
        <w:rPr>
          <w:i w:val="0"/>
          <w:color w:val="auto"/>
        </w:rPr>
        <w:t>.</w:t>
      </w:r>
      <w:r w:rsidR="000B6C7D">
        <w:rPr>
          <w:i w:val="0"/>
          <w:color w:val="auto"/>
        </w:rPr>
        <w:fldChar w:fldCharType="begin"/>
      </w:r>
      <w:r w:rsidR="000B6C7D">
        <w:rPr>
          <w:i w:val="0"/>
          <w:color w:val="auto"/>
        </w:rPr>
        <w:instrText xml:space="preserve"> SEQ Gambar \* ARABIC \s 1 </w:instrText>
      </w:r>
      <w:r w:rsidR="000B6C7D">
        <w:rPr>
          <w:i w:val="0"/>
          <w:color w:val="auto"/>
        </w:rPr>
        <w:fldChar w:fldCharType="separate"/>
      </w:r>
      <w:r w:rsidR="000B6C7D">
        <w:rPr>
          <w:i w:val="0"/>
          <w:noProof/>
          <w:color w:val="auto"/>
        </w:rPr>
        <w:t>9</w:t>
      </w:r>
      <w:r w:rsidR="000B6C7D">
        <w:rPr>
          <w:i w:val="0"/>
          <w:color w:val="auto"/>
        </w:rPr>
        <w:fldChar w:fldCharType="end"/>
      </w:r>
      <w:r w:rsidRPr="003375AD">
        <w:rPr>
          <w:color w:val="auto"/>
        </w:rPr>
        <w:t xml:space="preserve">  User Interface</w:t>
      </w:r>
      <w:r w:rsidRPr="003375AD">
        <w:rPr>
          <w:i w:val="0"/>
          <w:color w:val="auto"/>
        </w:rPr>
        <w:t xml:space="preserve"> Nilai </w:t>
      </w:r>
      <w:r w:rsidRPr="003375AD">
        <w:rPr>
          <w:color w:val="auto"/>
        </w:rPr>
        <w:t>Setpoint</w:t>
      </w:r>
      <w:bookmarkEnd w:id="2775"/>
    </w:p>
    <w:p w14:paraId="4051B370" w14:textId="27D48440" w:rsidR="00A01A35" w:rsidRPr="0033182C" w:rsidRDefault="00A01A35" w:rsidP="00A01A35">
      <w:pPr>
        <w:pStyle w:val="Heading3"/>
        <w:rPr>
          <w:rFonts w:cs="Times New Roman"/>
        </w:rPr>
      </w:pPr>
      <w:bookmarkStart w:id="2776" w:name="_Toc23880427"/>
      <w:r w:rsidRPr="0033182C">
        <w:rPr>
          <w:rFonts w:cs="Times New Roman"/>
        </w:rPr>
        <w:t>Fitur Grafik</w:t>
      </w:r>
      <w:r w:rsidRPr="0033182C">
        <w:rPr>
          <w:rFonts w:cs="Times New Roman"/>
          <w:i/>
        </w:rPr>
        <w:t xml:space="preserve"> Tracker</w:t>
      </w:r>
      <w:bookmarkEnd w:id="2776"/>
    </w:p>
    <w:p w14:paraId="195DB824" w14:textId="63DBBB2F"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rPr>
        <w:t xml:space="preserve">grafik sensor </w:t>
      </w:r>
      <w:ins w:id="2777" w:author="Windows User" w:date="2019-09-19T02:16:00Z">
        <w:r w:rsidRPr="0033182C">
          <w:rPr>
            <w:rFonts w:cs="Times New Roman"/>
            <w:szCs w:val="24"/>
          </w:rPr>
          <w:t xml:space="preserve">Fitur untuk melihat </w:t>
        </w:r>
      </w:ins>
      <w:r w:rsidRPr="0033182C">
        <w:rPr>
          <w:rFonts w:cs="Times New Roman"/>
          <w:szCs w:val="24"/>
        </w:rPr>
        <w:t xml:space="preserve">data </w:t>
      </w:r>
      <w:r w:rsidRPr="0033182C">
        <w:rPr>
          <w:rFonts w:cs="Times New Roman"/>
        </w:rPr>
        <w:t xml:space="preserve">grafik </w:t>
      </w:r>
      <w:r w:rsidRPr="0033182C">
        <w:rPr>
          <w:rFonts w:cs="Times New Roman"/>
          <w:i/>
        </w:rPr>
        <w:t>tracker</w:t>
      </w:r>
      <w:r w:rsidRPr="0033182C">
        <w:rPr>
          <w:rFonts w:cs="Times New Roman"/>
        </w:rPr>
        <w:t xml:space="preserve"> </w:t>
      </w:r>
      <w:ins w:id="2778" w:author="Windows User" w:date="2019-09-19T02:16:00Z">
        <w:r w:rsidRPr="0033182C">
          <w:rPr>
            <w:rFonts w:cs="Times New Roman"/>
            <w:szCs w:val="24"/>
          </w:rPr>
          <w:t xml:space="preserve">bisa dilakukan oleh </w:t>
        </w:r>
      </w:ins>
      <w:r w:rsidRPr="0033182C">
        <w:rPr>
          <w:rFonts w:cs="Times New Roman"/>
          <w:szCs w:val="24"/>
        </w:rPr>
        <w:t>semua pengguna</w:t>
      </w:r>
      <w:ins w:id="2779" w:author="Windows User" w:date="2019-09-19T02:16:00Z">
        <w:r w:rsidRPr="0033182C">
          <w:rPr>
            <w:rFonts w:cs="Times New Roman"/>
            <w:szCs w:val="24"/>
          </w:rPr>
          <w:t>.</w:t>
        </w:r>
      </w:ins>
      <w:r w:rsidRPr="0033182C">
        <w:rPr>
          <w:rFonts w:cs="Times New Roman"/>
          <w:szCs w:val="24"/>
        </w:rPr>
        <w:t xml:space="preserve"> Pengguna</w:t>
      </w:r>
      <w:ins w:id="2780" w:author="Windows User" w:date="2019-09-19T02:20:00Z">
        <w:r w:rsidRPr="0033182C">
          <w:rPr>
            <w:rFonts w:cs="Times New Roman"/>
            <w:szCs w:val="24"/>
          </w:rPr>
          <w:t xml:space="preserve"> harus masuk kedalam sistem terlebih dahulu. Setelah itu klik menu </w:t>
        </w:r>
      </w:ins>
      <w:r w:rsidRPr="0033182C">
        <w:rPr>
          <w:rFonts w:cs="Times New Roman"/>
          <w:szCs w:val="24"/>
        </w:rPr>
        <w:t xml:space="preserve">grafik pilih </w:t>
      </w:r>
      <w:r w:rsidRPr="0033182C">
        <w:rPr>
          <w:rFonts w:cs="Times New Roman"/>
        </w:rPr>
        <w:t>grafik</w:t>
      </w:r>
      <w:r w:rsidRPr="0033182C">
        <w:rPr>
          <w:rFonts w:cs="Times New Roman"/>
          <w:i/>
        </w:rPr>
        <w:t xml:space="preserve"> tracker</w:t>
      </w:r>
      <w:ins w:id="2781" w:author="Windows User" w:date="2019-09-19T02:21:00Z">
        <w:r w:rsidRPr="0033182C">
          <w:rPr>
            <w:rFonts w:cs="Times New Roman"/>
            <w:szCs w:val="24"/>
          </w:rPr>
          <w:t xml:space="preserve">, maka akan </w:t>
        </w:r>
      </w:ins>
      <w:r w:rsidRPr="0033182C">
        <w:rPr>
          <w:rFonts w:cs="Times New Roman"/>
          <w:szCs w:val="24"/>
        </w:rPr>
        <w:t>menampilakn</w:t>
      </w:r>
      <w:ins w:id="2782" w:author="Windows User" w:date="2019-09-19T02:21:00Z">
        <w:r w:rsidRPr="0033182C">
          <w:rPr>
            <w:rFonts w:cs="Times New Roman"/>
            <w:szCs w:val="24"/>
          </w:rPr>
          <w:t xml:space="preserve"> </w:t>
        </w:r>
      </w:ins>
      <w:r w:rsidRPr="0033182C">
        <w:rPr>
          <w:rFonts w:cs="Times New Roman"/>
          <w:szCs w:val="24"/>
        </w:rPr>
        <w:t xml:space="preserve">grafik </w:t>
      </w:r>
      <w:r w:rsidRPr="0033182C">
        <w:rPr>
          <w:rFonts w:cs="Times New Roman"/>
          <w:i/>
        </w:rPr>
        <w:t>tracker</w:t>
      </w:r>
      <w:r w:rsidRPr="0033182C">
        <w:rPr>
          <w:rFonts w:cs="Times New Roman"/>
          <w:szCs w:val="24"/>
        </w:rPr>
        <w:t xml:space="preserve"> secara </w:t>
      </w:r>
      <w:r w:rsidRPr="0033182C">
        <w:rPr>
          <w:rFonts w:cs="Times New Roman"/>
          <w:i/>
          <w:szCs w:val="24"/>
        </w:rPr>
        <w:t>realtime</w:t>
      </w:r>
      <w:ins w:id="2783" w:author="Windows User" w:date="2019-09-19T02:21:00Z">
        <w:r w:rsidRPr="0033182C">
          <w:rPr>
            <w:rFonts w:cs="Times New Roman"/>
            <w:szCs w:val="24"/>
          </w:rPr>
          <w:t xml:space="preserve">. </w:t>
        </w:r>
      </w:ins>
      <w:r w:rsidRPr="0033182C">
        <w:rPr>
          <w:rFonts w:cs="Times New Roman"/>
          <w:szCs w:val="24"/>
        </w:rPr>
        <w:t>Fitur i</w:t>
      </w:r>
      <w:r w:rsidR="003375AD">
        <w:rPr>
          <w:rFonts w:cs="Times New Roman"/>
          <w:szCs w:val="24"/>
        </w:rPr>
        <w:t>ni dapat dilihat pada Gambar 5.10</w:t>
      </w:r>
      <w:r w:rsidRPr="0033182C">
        <w:rPr>
          <w:rFonts w:cs="Times New Roman"/>
          <w:szCs w:val="24"/>
        </w:rPr>
        <w:t xml:space="preserve">. </w:t>
      </w:r>
    </w:p>
    <w:p w14:paraId="7022EE76" w14:textId="7D97118E" w:rsidR="003375AD" w:rsidRDefault="005A46E0" w:rsidP="003375AD">
      <w:pPr>
        <w:keepNext/>
      </w:pPr>
      <w:r w:rsidRPr="0033182C">
        <w:rPr>
          <w:rFonts w:cs="Times New Roman"/>
          <w:noProof/>
        </w:rPr>
        <w:drawing>
          <wp:inline distT="0" distB="0" distL="0" distR="0" wp14:anchorId="1D71D1FA" wp14:editId="21B28B39">
            <wp:extent cx="5039995" cy="227457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274570"/>
                    </a:xfrm>
                    <a:prstGeom prst="rect">
                      <a:avLst/>
                    </a:prstGeom>
                  </pic:spPr>
                </pic:pic>
              </a:graphicData>
            </a:graphic>
          </wp:inline>
        </w:drawing>
      </w:r>
    </w:p>
    <w:p w14:paraId="62905B05" w14:textId="54D81CEE" w:rsidR="00760C60" w:rsidRPr="003375AD" w:rsidRDefault="003375AD" w:rsidP="003375AD">
      <w:pPr>
        <w:pStyle w:val="Caption"/>
        <w:rPr>
          <w:rFonts w:cs="Times New Roman"/>
          <w:i w:val="0"/>
          <w:color w:val="auto"/>
          <w:szCs w:val="24"/>
        </w:rPr>
      </w:pPr>
      <w:bookmarkStart w:id="2784" w:name="_Toc23880262"/>
      <w:r w:rsidRPr="003375AD">
        <w:rPr>
          <w:i w:val="0"/>
          <w:color w:val="auto"/>
        </w:rPr>
        <w:t xml:space="preserve">Gambar </w:t>
      </w:r>
      <w:r w:rsidR="000B6C7D">
        <w:rPr>
          <w:i w:val="0"/>
          <w:color w:val="auto"/>
        </w:rPr>
        <w:fldChar w:fldCharType="begin"/>
      </w:r>
      <w:r w:rsidR="000B6C7D">
        <w:rPr>
          <w:i w:val="0"/>
          <w:color w:val="auto"/>
        </w:rPr>
        <w:instrText xml:space="preserve"> STYLEREF 1 \s </w:instrText>
      </w:r>
      <w:r w:rsidR="000B6C7D">
        <w:rPr>
          <w:i w:val="0"/>
          <w:color w:val="auto"/>
        </w:rPr>
        <w:fldChar w:fldCharType="separate"/>
      </w:r>
      <w:r w:rsidR="000B6C7D">
        <w:rPr>
          <w:i w:val="0"/>
          <w:noProof/>
          <w:color w:val="auto"/>
        </w:rPr>
        <w:t>5</w:t>
      </w:r>
      <w:r w:rsidR="000B6C7D">
        <w:rPr>
          <w:i w:val="0"/>
          <w:color w:val="auto"/>
        </w:rPr>
        <w:fldChar w:fldCharType="end"/>
      </w:r>
      <w:r w:rsidR="000B6C7D">
        <w:rPr>
          <w:i w:val="0"/>
          <w:color w:val="auto"/>
        </w:rPr>
        <w:t>.</w:t>
      </w:r>
      <w:r w:rsidR="000B6C7D">
        <w:rPr>
          <w:i w:val="0"/>
          <w:color w:val="auto"/>
        </w:rPr>
        <w:fldChar w:fldCharType="begin"/>
      </w:r>
      <w:r w:rsidR="000B6C7D">
        <w:rPr>
          <w:i w:val="0"/>
          <w:color w:val="auto"/>
        </w:rPr>
        <w:instrText xml:space="preserve"> SEQ Gambar \* ARABIC \s 1 </w:instrText>
      </w:r>
      <w:r w:rsidR="000B6C7D">
        <w:rPr>
          <w:i w:val="0"/>
          <w:color w:val="auto"/>
        </w:rPr>
        <w:fldChar w:fldCharType="separate"/>
      </w:r>
      <w:r w:rsidR="000B6C7D">
        <w:rPr>
          <w:i w:val="0"/>
          <w:noProof/>
          <w:color w:val="auto"/>
        </w:rPr>
        <w:t>10</w:t>
      </w:r>
      <w:r w:rsidR="000B6C7D">
        <w:rPr>
          <w:i w:val="0"/>
          <w:color w:val="auto"/>
        </w:rPr>
        <w:fldChar w:fldCharType="end"/>
      </w:r>
      <w:r w:rsidRPr="003375AD">
        <w:rPr>
          <w:i w:val="0"/>
          <w:color w:val="auto"/>
        </w:rPr>
        <w:t xml:space="preserve">  </w:t>
      </w:r>
      <w:r w:rsidRPr="003375AD">
        <w:rPr>
          <w:color w:val="auto"/>
        </w:rPr>
        <w:t xml:space="preserve">User Interface </w:t>
      </w:r>
      <w:r w:rsidRPr="003375AD">
        <w:rPr>
          <w:i w:val="0"/>
          <w:color w:val="auto"/>
        </w:rPr>
        <w:t xml:space="preserve">Grafik </w:t>
      </w:r>
      <w:r w:rsidRPr="003375AD">
        <w:rPr>
          <w:color w:val="auto"/>
        </w:rPr>
        <w:t>Tracker</w:t>
      </w:r>
      <w:bookmarkEnd w:id="2784"/>
    </w:p>
    <w:p w14:paraId="3B6DF87F" w14:textId="7522EBF1" w:rsidR="00A01A35" w:rsidRPr="0033182C" w:rsidRDefault="00A01A35" w:rsidP="00A01A35">
      <w:pPr>
        <w:pStyle w:val="Heading3"/>
        <w:rPr>
          <w:rFonts w:cs="Times New Roman"/>
        </w:rPr>
      </w:pPr>
      <w:bookmarkStart w:id="2785" w:name="_Toc23880428"/>
      <w:r w:rsidRPr="0033182C">
        <w:rPr>
          <w:rFonts w:cs="Times New Roman"/>
        </w:rPr>
        <w:t>Fitur Grafik Aktuator</w:t>
      </w:r>
      <w:bookmarkEnd w:id="2785"/>
    </w:p>
    <w:p w14:paraId="082B2AD5" w14:textId="5D8199AC" w:rsidR="00760C60" w:rsidRDefault="00A01A35" w:rsidP="003375AD">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rPr>
        <w:t xml:space="preserve">grafik aktuator. </w:t>
      </w:r>
      <w:ins w:id="2786" w:author="Windows User" w:date="2019-09-19T02:16:00Z">
        <w:r w:rsidRPr="0033182C">
          <w:rPr>
            <w:rFonts w:cs="Times New Roman"/>
            <w:szCs w:val="24"/>
          </w:rPr>
          <w:t xml:space="preserve">Fitur untuk melihat </w:t>
        </w:r>
      </w:ins>
      <w:r w:rsidRPr="0033182C">
        <w:rPr>
          <w:rFonts w:cs="Times New Roman"/>
          <w:szCs w:val="24"/>
        </w:rPr>
        <w:t xml:space="preserve">data </w:t>
      </w:r>
      <w:r w:rsidRPr="0033182C">
        <w:rPr>
          <w:rFonts w:cs="Times New Roman"/>
        </w:rPr>
        <w:t>grafik aktuator</w:t>
      </w:r>
      <w:r w:rsidRPr="0033182C">
        <w:rPr>
          <w:rFonts w:cs="Times New Roman"/>
          <w:szCs w:val="24"/>
        </w:rPr>
        <w:t xml:space="preserve"> </w:t>
      </w:r>
      <w:ins w:id="2787" w:author="Windows User" w:date="2019-09-19T02:16:00Z">
        <w:r w:rsidRPr="0033182C">
          <w:rPr>
            <w:rFonts w:cs="Times New Roman"/>
            <w:szCs w:val="24"/>
          </w:rPr>
          <w:t xml:space="preserve">bisa dilakukan oleh </w:t>
        </w:r>
      </w:ins>
      <w:r w:rsidRPr="0033182C">
        <w:rPr>
          <w:rFonts w:cs="Times New Roman"/>
          <w:szCs w:val="24"/>
        </w:rPr>
        <w:t xml:space="preserve">semua </w:t>
      </w:r>
      <w:r w:rsidRPr="0033182C">
        <w:rPr>
          <w:rFonts w:cs="Times New Roman"/>
          <w:szCs w:val="24"/>
        </w:rPr>
        <w:lastRenderedPageBreak/>
        <w:t>pengguna</w:t>
      </w:r>
      <w:ins w:id="2788" w:author="Windows User" w:date="2019-09-19T02:16:00Z">
        <w:r w:rsidRPr="0033182C">
          <w:rPr>
            <w:rFonts w:cs="Times New Roman"/>
            <w:szCs w:val="24"/>
          </w:rPr>
          <w:t>.</w:t>
        </w:r>
      </w:ins>
      <w:r w:rsidRPr="0033182C">
        <w:rPr>
          <w:rFonts w:cs="Times New Roman"/>
          <w:szCs w:val="24"/>
        </w:rPr>
        <w:t xml:space="preserve"> Pengguna</w:t>
      </w:r>
      <w:ins w:id="2789" w:author="Windows User" w:date="2019-09-19T02:20:00Z">
        <w:r w:rsidRPr="0033182C">
          <w:rPr>
            <w:rFonts w:cs="Times New Roman"/>
            <w:szCs w:val="24"/>
          </w:rPr>
          <w:t xml:space="preserve"> harus masuk kedalam sistem terlebih dahulu. Setelah itu klik menu </w:t>
        </w:r>
      </w:ins>
      <w:r w:rsidRPr="0033182C">
        <w:rPr>
          <w:rFonts w:cs="Times New Roman"/>
          <w:szCs w:val="24"/>
        </w:rPr>
        <w:t xml:space="preserve">grafik pilih </w:t>
      </w:r>
      <w:r w:rsidRPr="0033182C">
        <w:rPr>
          <w:rFonts w:cs="Times New Roman"/>
        </w:rPr>
        <w:t>grafik aktuator</w:t>
      </w:r>
      <w:ins w:id="2790" w:author="Windows User" w:date="2019-09-19T02:21:00Z">
        <w:r w:rsidRPr="0033182C">
          <w:rPr>
            <w:rFonts w:cs="Times New Roman"/>
            <w:szCs w:val="24"/>
          </w:rPr>
          <w:t xml:space="preserve">, maka akan </w:t>
        </w:r>
      </w:ins>
      <w:r w:rsidRPr="0033182C">
        <w:rPr>
          <w:rFonts w:cs="Times New Roman"/>
          <w:szCs w:val="24"/>
        </w:rPr>
        <w:t>menampilakn</w:t>
      </w:r>
      <w:ins w:id="2791" w:author="Windows User" w:date="2019-09-19T02:21:00Z">
        <w:r w:rsidRPr="0033182C">
          <w:rPr>
            <w:rFonts w:cs="Times New Roman"/>
            <w:szCs w:val="24"/>
          </w:rPr>
          <w:t xml:space="preserve"> </w:t>
        </w:r>
      </w:ins>
      <w:r w:rsidRPr="0033182C">
        <w:rPr>
          <w:rFonts w:cs="Times New Roman"/>
          <w:szCs w:val="24"/>
        </w:rPr>
        <w:t xml:space="preserve">grafik </w:t>
      </w:r>
      <w:r w:rsidRPr="0033182C">
        <w:rPr>
          <w:rFonts w:cs="Times New Roman"/>
        </w:rPr>
        <w:t>aktuator</w:t>
      </w:r>
      <w:r w:rsidRPr="0033182C">
        <w:rPr>
          <w:rFonts w:cs="Times New Roman"/>
          <w:szCs w:val="24"/>
        </w:rPr>
        <w:t xml:space="preserve"> secara </w:t>
      </w:r>
      <w:r w:rsidRPr="0033182C">
        <w:rPr>
          <w:rFonts w:cs="Times New Roman"/>
          <w:i/>
          <w:szCs w:val="24"/>
        </w:rPr>
        <w:t>realtime</w:t>
      </w:r>
      <w:ins w:id="2792" w:author="Windows User" w:date="2019-09-19T02:21:00Z">
        <w:r w:rsidRPr="0033182C">
          <w:rPr>
            <w:rFonts w:cs="Times New Roman"/>
            <w:szCs w:val="24"/>
          </w:rPr>
          <w:t xml:space="preserve">. </w:t>
        </w:r>
      </w:ins>
      <w:r w:rsidRPr="0033182C">
        <w:rPr>
          <w:rFonts w:cs="Times New Roman"/>
          <w:szCs w:val="24"/>
        </w:rPr>
        <w:t>Fitur ini d</w:t>
      </w:r>
      <w:r w:rsidR="005A46E0">
        <w:rPr>
          <w:rFonts w:cs="Times New Roman"/>
          <w:szCs w:val="24"/>
        </w:rPr>
        <w:t>apat dilihat pada Gambar 5.11.</w:t>
      </w:r>
      <w:r w:rsidR="003375AD">
        <w:rPr>
          <w:rFonts w:cs="Times New Roman"/>
          <w:szCs w:val="24"/>
        </w:rPr>
        <w:t xml:space="preserve"> </w:t>
      </w:r>
    </w:p>
    <w:p w14:paraId="28C9E65D" w14:textId="472A6E24" w:rsidR="005A46E0" w:rsidRDefault="005A46E0" w:rsidP="005A46E0">
      <w:pPr>
        <w:keepNext/>
      </w:pPr>
      <w:r>
        <w:rPr>
          <w:noProof/>
        </w:rPr>
        <w:drawing>
          <wp:inline distT="0" distB="0" distL="0" distR="0" wp14:anchorId="41D0264E" wp14:editId="2EF6029A">
            <wp:extent cx="5039995" cy="2427605"/>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427605"/>
                    </a:xfrm>
                    <a:prstGeom prst="rect">
                      <a:avLst/>
                    </a:prstGeom>
                  </pic:spPr>
                </pic:pic>
              </a:graphicData>
            </a:graphic>
          </wp:inline>
        </w:drawing>
      </w:r>
    </w:p>
    <w:p w14:paraId="06FFBA6C" w14:textId="2BBFACDE" w:rsidR="005A46E0" w:rsidRPr="0033182C" w:rsidRDefault="005A46E0" w:rsidP="005A46E0">
      <w:pPr>
        <w:pStyle w:val="Caption"/>
        <w:rPr>
          <w:rFonts w:cs="Times New Roman"/>
          <w:szCs w:val="24"/>
        </w:rPr>
      </w:pPr>
      <w:bookmarkStart w:id="2793" w:name="_Toc23880263"/>
      <w:r>
        <w:t xml:space="preserve">Gambar </w:t>
      </w:r>
      <w:fldSimple w:instr=" STYLEREF 1 \s ">
        <w:r w:rsidR="000B6C7D">
          <w:rPr>
            <w:noProof/>
          </w:rPr>
          <w:t>5</w:t>
        </w:r>
      </w:fldSimple>
      <w:r w:rsidR="000B6C7D">
        <w:t>.</w:t>
      </w:r>
      <w:fldSimple w:instr=" SEQ Gambar \* ARABIC \s 1 ">
        <w:r w:rsidR="000B6C7D">
          <w:rPr>
            <w:noProof/>
          </w:rPr>
          <w:t>11</w:t>
        </w:r>
      </w:fldSimple>
      <w:r>
        <w:t xml:space="preserve"> User Interface Grafik Aktuator</w:t>
      </w:r>
      <w:bookmarkEnd w:id="2793"/>
    </w:p>
    <w:p w14:paraId="12D91AC8" w14:textId="377DC19D" w:rsidR="00A01A35" w:rsidRPr="0033182C" w:rsidRDefault="00A01A35" w:rsidP="00A01A35">
      <w:pPr>
        <w:pStyle w:val="Heading3"/>
        <w:rPr>
          <w:rFonts w:cs="Times New Roman"/>
        </w:rPr>
      </w:pPr>
      <w:bookmarkStart w:id="2794" w:name="_Toc23880429"/>
      <w:r w:rsidRPr="0033182C">
        <w:rPr>
          <w:rFonts w:cs="Times New Roman"/>
        </w:rPr>
        <w:t xml:space="preserve">Fitur </w:t>
      </w:r>
      <w:r w:rsidRPr="0033182C">
        <w:rPr>
          <w:rFonts w:cs="Times New Roman"/>
          <w:i/>
        </w:rPr>
        <w:t>Log Out</w:t>
      </w:r>
      <w:bookmarkEnd w:id="2794"/>
    </w:p>
    <w:p w14:paraId="24C0E3B3" w14:textId="7B55F171" w:rsidR="00417722" w:rsidRPr="0033182C" w:rsidRDefault="00A01A35" w:rsidP="00EE7D0E">
      <w:pPr>
        <w:ind w:firstLine="426"/>
        <w:rPr>
          <w:rFonts w:cs="Times New Roman"/>
          <w:szCs w:val="24"/>
        </w:rPr>
      </w:pPr>
      <w:r w:rsidRPr="0033182C">
        <w:rPr>
          <w:rFonts w:cs="Times New Roman"/>
          <w:szCs w:val="24"/>
        </w:rPr>
        <w:t xml:space="preserve">Fitur ini </w:t>
      </w:r>
      <w:ins w:id="2795" w:author="Windows User" w:date="2019-09-19T02:16:00Z">
        <w:r w:rsidRPr="0033182C">
          <w:rPr>
            <w:rFonts w:cs="Times New Roman"/>
            <w:szCs w:val="24"/>
          </w:rPr>
          <w:t xml:space="preserve"> </w:t>
        </w:r>
      </w:ins>
      <w:r w:rsidRPr="0033182C">
        <w:rPr>
          <w:rFonts w:cs="Times New Roman"/>
          <w:szCs w:val="24"/>
        </w:rPr>
        <w:t xml:space="preserve">berfungsi </w:t>
      </w:r>
      <w:ins w:id="2796" w:author="Windows User" w:date="2019-09-19T02:16:00Z">
        <w:r w:rsidRPr="0033182C">
          <w:rPr>
            <w:rFonts w:cs="Times New Roman"/>
            <w:szCs w:val="24"/>
          </w:rPr>
          <w:t xml:space="preserve">untuk </w:t>
        </w:r>
      </w:ins>
      <w:r w:rsidRPr="0033182C">
        <w:rPr>
          <w:rFonts w:cs="Times New Roman"/>
          <w:szCs w:val="24"/>
        </w:rPr>
        <w:t xml:space="preserve">membuat pengguna </w:t>
      </w:r>
      <w:ins w:id="2797" w:author="Windows User" w:date="2019-09-19T02:16:00Z">
        <w:r w:rsidRPr="0033182C">
          <w:rPr>
            <w:rFonts w:cs="Times New Roman"/>
            <w:szCs w:val="24"/>
          </w:rPr>
          <w:t>keluar dari sistem</w:t>
        </w:r>
      </w:ins>
      <w:r w:rsidRPr="0033182C">
        <w:rPr>
          <w:rFonts w:cs="Times New Roman"/>
          <w:szCs w:val="24"/>
        </w:rPr>
        <w:t xml:space="preserve"> dengan mengahapus </w:t>
      </w:r>
      <w:r w:rsidRPr="0033182C">
        <w:rPr>
          <w:rFonts w:cs="Times New Roman"/>
          <w:i/>
          <w:szCs w:val="24"/>
        </w:rPr>
        <w:t>session</w:t>
      </w:r>
      <w:r w:rsidRPr="0033182C">
        <w:rPr>
          <w:rFonts w:cs="Times New Roman"/>
          <w:szCs w:val="24"/>
        </w:rPr>
        <w:t xml:space="preserve"> </w:t>
      </w:r>
      <w:r w:rsidRPr="0033182C">
        <w:rPr>
          <w:rFonts w:cs="Times New Roman"/>
          <w:i/>
          <w:szCs w:val="24"/>
        </w:rPr>
        <w:t>log in</w:t>
      </w:r>
      <w:r w:rsidRPr="0033182C">
        <w:rPr>
          <w:rFonts w:cs="Times New Roman"/>
          <w:szCs w:val="24"/>
        </w:rPr>
        <w:t xml:space="preserve"> yang dimilikinya</w:t>
      </w:r>
      <w:ins w:id="2798" w:author="Windows User" w:date="2019-09-19T02:16:00Z">
        <w:r w:rsidRPr="0033182C">
          <w:rPr>
            <w:rFonts w:cs="Times New Roman"/>
            <w:szCs w:val="24"/>
          </w:rPr>
          <w:t xml:space="preserve">. Fitur ini bisa dilakukan oleh semua </w:t>
        </w:r>
        <w:r w:rsidRPr="0033182C">
          <w:rPr>
            <w:rFonts w:cs="Times New Roman"/>
            <w:i/>
            <w:szCs w:val="24"/>
            <w:rPrChange w:id="2799" w:author="Windows User" w:date="2019-09-19T03:26:00Z">
              <w:rPr>
                <w:rFonts w:cs="Times New Roman"/>
                <w:szCs w:val="24"/>
              </w:rPr>
            </w:rPrChange>
          </w:rPr>
          <w:t>user</w:t>
        </w:r>
        <w:r w:rsidRPr="0033182C">
          <w:rPr>
            <w:rFonts w:cs="Times New Roman"/>
            <w:szCs w:val="24"/>
          </w:rPr>
          <w:t>.</w:t>
        </w:r>
      </w:ins>
      <w:ins w:id="2800" w:author="Windows User" w:date="2019-09-19T03:26:00Z">
        <w:r w:rsidRPr="0033182C">
          <w:rPr>
            <w:rFonts w:cs="Times New Roman"/>
            <w:szCs w:val="24"/>
          </w:rPr>
          <w:t xml:space="preserve"> </w:t>
        </w:r>
        <w:r w:rsidRPr="0033182C">
          <w:rPr>
            <w:rFonts w:cs="Times New Roman"/>
            <w:i/>
            <w:szCs w:val="24"/>
            <w:rPrChange w:id="2801" w:author="Windows User" w:date="2019-09-19T03:26:00Z">
              <w:rPr>
                <w:rFonts w:cs="Times New Roman"/>
                <w:szCs w:val="24"/>
              </w:rPr>
            </w:rPrChange>
          </w:rPr>
          <w:t>Use</w:t>
        </w:r>
        <w:r w:rsidRPr="0033182C">
          <w:rPr>
            <w:rFonts w:cs="Times New Roman"/>
            <w:szCs w:val="24"/>
          </w:rPr>
          <w:t xml:space="preserve">r yang ingin keluar dari sistem hanya perlu memilih menu log out maka </w:t>
        </w:r>
      </w:ins>
      <w:r w:rsidRPr="0033182C">
        <w:rPr>
          <w:rFonts w:cs="Times New Roman"/>
          <w:szCs w:val="24"/>
        </w:rPr>
        <w:t xml:space="preserve">sistem </w:t>
      </w:r>
      <w:ins w:id="2802" w:author="Windows User" w:date="2019-09-19T03:27:00Z">
        <w:r w:rsidRPr="0033182C">
          <w:rPr>
            <w:rFonts w:cs="Times New Roman"/>
            <w:szCs w:val="24"/>
          </w:rPr>
          <w:t>akan langsung kembali menampilkan halaman log in.</w:t>
        </w:r>
      </w:ins>
      <w:ins w:id="2803" w:author="Windows User" w:date="2019-09-19T02:16:00Z">
        <w:r w:rsidRPr="0033182C">
          <w:rPr>
            <w:rFonts w:cs="Times New Roman"/>
            <w:szCs w:val="24"/>
          </w:rPr>
          <w:t xml:space="preserve"> </w:t>
        </w:r>
      </w:ins>
      <w:r w:rsidRPr="0033182C">
        <w:rPr>
          <w:rFonts w:cs="Times New Roman"/>
          <w:szCs w:val="24"/>
        </w:rPr>
        <w:t>Fitur ini</w:t>
      </w:r>
      <w:r w:rsidR="005A46E0">
        <w:rPr>
          <w:rFonts w:cs="Times New Roman"/>
          <w:szCs w:val="24"/>
        </w:rPr>
        <w:t xml:space="preserve"> dapat dilihat pada Gambar 5.12. </w:t>
      </w:r>
    </w:p>
    <w:p w14:paraId="74AF458C" w14:textId="77777777" w:rsidR="005A46E0" w:rsidRDefault="00271F0E" w:rsidP="005A46E0">
      <w:pPr>
        <w:keepNext/>
        <w:ind w:firstLine="426"/>
      </w:pPr>
      <w:r>
        <w:rPr>
          <w:noProof/>
        </w:rPr>
        <w:drawing>
          <wp:inline distT="0" distB="0" distL="0" distR="0" wp14:anchorId="22BB93F0" wp14:editId="11C44011">
            <wp:extent cx="2523281" cy="237137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26269" cy="2374186"/>
                    </a:xfrm>
                    <a:prstGeom prst="rect">
                      <a:avLst/>
                    </a:prstGeom>
                  </pic:spPr>
                </pic:pic>
              </a:graphicData>
            </a:graphic>
          </wp:inline>
        </w:drawing>
      </w:r>
    </w:p>
    <w:p w14:paraId="3DAA87D7" w14:textId="1EE2AF65" w:rsidR="00760C60" w:rsidRPr="005A46E0" w:rsidRDefault="005A46E0" w:rsidP="005A46E0">
      <w:pPr>
        <w:pStyle w:val="Caption"/>
        <w:rPr>
          <w:rFonts w:cs="Times New Roman"/>
          <w:color w:val="auto"/>
          <w:sz w:val="22"/>
          <w:szCs w:val="24"/>
        </w:rPr>
      </w:pPr>
      <w:bookmarkStart w:id="2804" w:name="_Toc23880264"/>
      <w:r w:rsidRPr="005A46E0">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5</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12</w:t>
      </w:r>
      <w:r w:rsidR="000B6C7D">
        <w:rPr>
          <w:i w:val="0"/>
          <w:color w:val="auto"/>
          <w:sz w:val="22"/>
        </w:rPr>
        <w:fldChar w:fldCharType="end"/>
      </w:r>
      <w:r w:rsidRPr="005A46E0">
        <w:rPr>
          <w:color w:val="auto"/>
          <w:sz w:val="22"/>
        </w:rPr>
        <w:t xml:space="preserve"> User Interface Log Out</w:t>
      </w:r>
      <w:bookmarkEnd w:id="2804"/>
    </w:p>
    <w:p w14:paraId="283ED754" w14:textId="77141B38" w:rsidR="004643D5" w:rsidRDefault="00A5626E" w:rsidP="00A5626E">
      <w:pPr>
        <w:pStyle w:val="Heading2"/>
        <w:ind w:left="426" w:hanging="426"/>
        <w:rPr>
          <w:rFonts w:cs="Times New Roman"/>
          <w:i/>
        </w:rPr>
      </w:pPr>
      <w:bookmarkStart w:id="2805" w:name="_Toc23880430"/>
      <w:r w:rsidRPr="0033182C">
        <w:rPr>
          <w:rFonts w:cs="Times New Roman"/>
        </w:rPr>
        <w:lastRenderedPageBreak/>
        <w:t xml:space="preserve">Hasil Implementasi Solar Tracker dengan Metode </w:t>
      </w:r>
      <w:r w:rsidRPr="0033182C">
        <w:rPr>
          <w:rFonts w:cs="Times New Roman"/>
          <w:i/>
        </w:rPr>
        <w:t>Fuzzy</w:t>
      </w:r>
      <w:bookmarkEnd w:id="2805"/>
    </w:p>
    <w:p w14:paraId="51001826" w14:textId="77777777" w:rsidR="00E65FC6" w:rsidRDefault="0025003A" w:rsidP="00C86B45">
      <w:pPr>
        <w:ind w:firstLine="426"/>
        <w:rPr>
          <w:rFonts w:cs="Times New Roman"/>
        </w:rPr>
      </w:pPr>
      <w:r w:rsidRPr="00C86B45">
        <w:rPr>
          <w:szCs w:val="24"/>
        </w:rPr>
        <w:t xml:space="preserve">Metode </w:t>
      </w:r>
      <w:r w:rsidRPr="00C86B45">
        <w:rPr>
          <w:i/>
          <w:szCs w:val="24"/>
        </w:rPr>
        <w:t xml:space="preserve">Fuzzy </w:t>
      </w:r>
      <w:r w:rsidRPr="00C86B45">
        <w:rPr>
          <w:szCs w:val="24"/>
        </w:rPr>
        <w:t>diimplementasikan pada</w:t>
      </w:r>
      <w:r w:rsidRPr="00C86B45">
        <w:rPr>
          <w:i/>
          <w:szCs w:val="24"/>
        </w:rPr>
        <w:t xml:space="preserve"> solar tracker </w:t>
      </w:r>
      <w:r w:rsidRPr="00C86B45">
        <w:rPr>
          <w:szCs w:val="24"/>
        </w:rPr>
        <w:t xml:space="preserve">menggunakan bahasa pemrograman C pada Arduino. </w:t>
      </w:r>
      <w:r w:rsidR="00854252" w:rsidRPr="00C86B45">
        <w:rPr>
          <w:szCs w:val="24"/>
        </w:rPr>
        <w:t xml:space="preserve">Penerapan metode ini terbukti efiesien untuk menentukan </w:t>
      </w:r>
      <w:r w:rsidR="00854252" w:rsidRPr="00C86B45">
        <w:rPr>
          <w:i/>
          <w:szCs w:val="24"/>
        </w:rPr>
        <w:t>setpoint</w:t>
      </w:r>
      <w:r w:rsidR="00854252" w:rsidRPr="00C86B45">
        <w:rPr>
          <w:szCs w:val="24"/>
        </w:rPr>
        <w:t xml:space="preserve">. Hal ini dikarenakan pada saat uji coba </w:t>
      </w:r>
      <w:r w:rsidR="00C86B45" w:rsidRPr="00C86B45">
        <w:rPr>
          <w:szCs w:val="24"/>
        </w:rPr>
        <w:t>metode Fuzzy mampu menentukan setpoint da</w:t>
      </w:r>
      <w:r w:rsidR="00C86B45">
        <w:rPr>
          <w:szCs w:val="24"/>
        </w:rPr>
        <w:t>lam waktu 5 detik dengan 19 iterasi</w:t>
      </w:r>
      <w:r w:rsidR="00C86B45" w:rsidRPr="00C86B45">
        <w:rPr>
          <w:szCs w:val="24"/>
        </w:rPr>
        <w:t xml:space="preserve">. Sedangkan jika tanpa metode fuzzy </w:t>
      </w:r>
      <w:r w:rsidR="00C86B45" w:rsidRPr="00C86B45">
        <w:rPr>
          <w:rFonts w:cs="Times New Roman"/>
        </w:rPr>
        <w:t xml:space="preserve">hanya mampu berpindah satu derajat tiap </w:t>
      </w:r>
      <w:r w:rsidR="00114A52">
        <w:rPr>
          <w:rFonts w:cs="Times New Roman"/>
        </w:rPr>
        <w:t>iterasi dengan total 199 iterasi</w:t>
      </w:r>
      <w:r w:rsidR="00C86B45" w:rsidRPr="00C86B45">
        <w:rPr>
          <w:rFonts w:cs="Times New Roman"/>
        </w:rPr>
        <w:t xml:space="preserve"> dalam waktu 22 detik</w:t>
      </w:r>
      <w:r w:rsidR="00114A52">
        <w:rPr>
          <w:rFonts w:cs="Times New Roman"/>
        </w:rPr>
        <w:t>.</w:t>
      </w:r>
      <w:r w:rsidR="00C86B45" w:rsidRPr="00C86B45">
        <w:rPr>
          <w:rFonts w:cs="Times New Roman"/>
        </w:rPr>
        <w:t xml:space="preserve"> </w:t>
      </w:r>
      <w:r w:rsidR="00114A52">
        <w:rPr>
          <w:rFonts w:cs="Times New Roman"/>
        </w:rPr>
        <w:t>Pada</w:t>
      </w:r>
      <w:r w:rsidR="00C86B45" w:rsidRPr="00C86B45">
        <w:rPr>
          <w:rFonts w:cs="Times New Roman"/>
        </w:rPr>
        <w:t xml:space="preserve"> detik ke 18 menunjukkan pergerakan naik turun secara berulang-ulang.</w:t>
      </w:r>
      <w:r w:rsidR="00114A52">
        <w:rPr>
          <w:rFonts w:cs="Times New Roman"/>
        </w:rPr>
        <w:t xml:space="preserve"> </w:t>
      </w:r>
      <w:r w:rsidR="00C86B45" w:rsidRPr="00C86B45">
        <w:rPr>
          <w:rFonts w:cs="Times New Roman"/>
        </w:rPr>
        <w:t xml:space="preserve">Hal ini disebabkan </w:t>
      </w:r>
      <w:r w:rsidR="00C86B45" w:rsidRPr="00C86B45">
        <w:rPr>
          <w:rFonts w:cs="Times New Roman"/>
          <w:i/>
        </w:rPr>
        <w:t xml:space="preserve">solar tracker </w:t>
      </w:r>
      <w:r w:rsidR="00C86B45" w:rsidRPr="00C86B45">
        <w:rPr>
          <w:rFonts w:cs="Times New Roman"/>
        </w:rPr>
        <w:t>menjadi berg</w:t>
      </w:r>
      <w:r w:rsidR="00114A52">
        <w:rPr>
          <w:rFonts w:cs="Times New Roman"/>
        </w:rPr>
        <w:t>tar terus menerus untuk</w:t>
      </w:r>
      <w:r w:rsidR="00C86B45" w:rsidRPr="00C86B45">
        <w:rPr>
          <w:rFonts w:cs="Times New Roman"/>
        </w:rPr>
        <w:t xml:space="preserve"> mencari nilai nol.</w:t>
      </w:r>
      <w:r w:rsidR="00E65FC6">
        <w:rPr>
          <w:rFonts w:cs="Times New Roman"/>
        </w:rPr>
        <w:t xml:space="preserve"> </w:t>
      </w:r>
    </w:p>
    <w:p w14:paraId="2A16CB03" w14:textId="07C65678" w:rsidR="00854252" w:rsidRPr="00442A4D" w:rsidRDefault="00E65FC6" w:rsidP="00442A4D">
      <w:pPr>
        <w:ind w:firstLine="426"/>
        <w:rPr>
          <w:rFonts w:cs="Times New Roman"/>
        </w:rPr>
      </w:pPr>
      <w:r>
        <w:rPr>
          <w:rFonts w:cs="Times New Roman"/>
        </w:rPr>
        <w:t>Hasil percobaan dapat dilihat pada  Gambar</w:t>
      </w:r>
      <w:r w:rsidR="00442A4D">
        <w:rPr>
          <w:rFonts w:cs="Times New Roman"/>
        </w:rPr>
        <w:t xml:space="preserve"> 5.13</w:t>
      </w:r>
      <w:r>
        <w:rPr>
          <w:rFonts w:cs="Times New Roman"/>
        </w:rPr>
        <w:t xml:space="preserve"> grafik tanpa Fuzzy dan jika menggunakan Fuzzy berdasarkan nilai sensornya. Sedangkan untuk sudut pergerakan sesuai dengan Gambar </w:t>
      </w:r>
      <w:r w:rsidR="00442A4D">
        <w:rPr>
          <w:rFonts w:cs="Times New Roman"/>
        </w:rPr>
        <w:t>5.14.</w:t>
      </w:r>
    </w:p>
    <w:p w14:paraId="066DDD24" w14:textId="77777777" w:rsidR="00442A4D" w:rsidRDefault="00854252" w:rsidP="00442A4D">
      <w:pPr>
        <w:keepNext/>
      </w:pPr>
      <w:r>
        <w:rPr>
          <w:noProof/>
        </w:rPr>
        <w:drawing>
          <wp:inline distT="0" distB="0" distL="0" distR="0" wp14:anchorId="335DA65E" wp14:editId="2A3F860A">
            <wp:extent cx="5039995" cy="1434465"/>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1434465"/>
                    </a:xfrm>
                    <a:prstGeom prst="rect">
                      <a:avLst/>
                    </a:prstGeom>
                  </pic:spPr>
                </pic:pic>
              </a:graphicData>
            </a:graphic>
          </wp:inline>
        </w:drawing>
      </w:r>
    </w:p>
    <w:p w14:paraId="348FB1D9" w14:textId="6C2F2702" w:rsidR="00854252" w:rsidRPr="00442A4D" w:rsidRDefault="00442A4D" w:rsidP="00442A4D">
      <w:pPr>
        <w:pStyle w:val="Caption"/>
        <w:rPr>
          <w:color w:val="000000" w:themeColor="text1"/>
          <w:sz w:val="22"/>
          <w:szCs w:val="24"/>
        </w:rPr>
      </w:pPr>
      <w:bookmarkStart w:id="2806" w:name="_Toc23880265"/>
      <w:r w:rsidRPr="00442A4D">
        <w:rPr>
          <w:i w:val="0"/>
          <w:color w:val="000000" w:themeColor="text1"/>
          <w:sz w:val="22"/>
        </w:rPr>
        <w:t xml:space="preserve">Gambar </w:t>
      </w:r>
      <w:r w:rsidR="000B6C7D">
        <w:rPr>
          <w:i w:val="0"/>
          <w:color w:val="000000" w:themeColor="text1"/>
          <w:sz w:val="22"/>
        </w:rPr>
        <w:fldChar w:fldCharType="begin"/>
      </w:r>
      <w:r w:rsidR="000B6C7D">
        <w:rPr>
          <w:i w:val="0"/>
          <w:color w:val="000000" w:themeColor="text1"/>
          <w:sz w:val="22"/>
        </w:rPr>
        <w:instrText xml:space="preserve"> STYLEREF 1 \s </w:instrText>
      </w:r>
      <w:r w:rsidR="000B6C7D">
        <w:rPr>
          <w:i w:val="0"/>
          <w:color w:val="000000" w:themeColor="text1"/>
          <w:sz w:val="22"/>
        </w:rPr>
        <w:fldChar w:fldCharType="separate"/>
      </w:r>
      <w:r w:rsidR="000B6C7D">
        <w:rPr>
          <w:i w:val="0"/>
          <w:noProof/>
          <w:color w:val="000000" w:themeColor="text1"/>
          <w:sz w:val="22"/>
        </w:rPr>
        <w:t>5</w:t>
      </w:r>
      <w:r w:rsidR="000B6C7D">
        <w:rPr>
          <w:i w:val="0"/>
          <w:color w:val="000000" w:themeColor="text1"/>
          <w:sz w:val="22"/>
        </w:rPr>
        <w:fldChar w:fldCharType="end"/>
      </w:r>
      <w:r w:rsidR="000B6C7D">
        <w:rPr>
          <w:i w:val="0"/>
          <w:color w:val="000000" w:themeColor="text1"/>
          <w:sz w:val="22"/>
        </w:rPr>
        <w:t>.</w:t>
      </w:r>
      <w:r w:rsidR="000B6C7D">
        <w:rPr>
          <w:i w:val="0"/>
          <w:color w:val="000000" w:themeColor="text1"/>
          <w:sz w:val="22"/>
        </w:rPr>
        <w:fldChar w:fldCharType="begin"/>
      </w:r>
      <w:r w:rsidR="000B6C7D">
        <w:rPr>
          <w:i w:val="0"/>
          <w:color w:val="000000" w:themeColor="text1"/>
          <w:sz w:val="22"/>
        </w:rPr>
        <w:instrText xml:space="preserve"> SEQ Gambar \* ARABIC \s 1 </w:instrText>
      </w:r>
      <w:r w:rsidR="000B6C7D">
        <w:rPr>
          <w:i w:val="0"/>
          <w:color w:val="000000" w:themeColor="text1"/>
          <w:sz w:val="22"/>
        </w:rPr>
        <w:fldChar w:fldCharType="separate"/>
      </w:r>
      <w:r w:rsidR="000B6C7D">
        <w:rPr>
          <w:i w:val="0"/>
          <w:noProof/>
          <w:color w:val="000000" w:themeColor="text1"/>
          <w:sz w:val="22"/>
        </w:rPr>
        <w:t>13</w:t>
      </w:r>
      <w:r w:rsidR="000B6C7D">
        <w:rPr>
          <w:i w:val="0"/>
          <w:color w:val="000000" w:themeColor="text1"/>
          <w:sz w:val="22"/>
        </w:rPr>
        <w:fldChar w:fldCharType="end"/>
      </w:r>
      <w:r w:rsidRPr="00442A4D">
        <w:rPr>
          <w:color w:val="000000" w:themeColor="text1"/>
          <w:sz w:val="22"/>
        </w:rPr>
        <w:t xml:space="preserve"> </w:t>
      </w:r>
      <w:r w:rsidRPr="00442A4D">
        <w:rPr>
          <w:i w:val="0"/>
          <w:color w:val="000000" w:themeColor="text1"/>
          <w:sz w:val="22"/>
        </w:rPr>
        <w:t xml:space="preserve">Perbandingan Grafik Penggunaan </w:t>
      </w:r>
      <w:r w:rsidRPr="00442A4D">
        <w:rPr>
          <w:color w:val="000000" w:themeColor="text1"/>
          <w:sz w:val="22"/>
        </w:rPr>
        <w:t>Fuzzy</w:t>
      </w:r>
      <w:bookmarkEnd w:id="2806"/>
    </w:p>
    <w:p w14:paraId="582F42D0" w14:textId="77777777" w:rsidR="00442A4D" w:rsidRPr="00442A4D" w:rsidRDefault="00E65FC6" w:rsidP="00442A4D">
      <w:pPr>
        <w:keepNext/>
        <w:rPr>
          <w:color w:val="000000" w:themeColor="text1"/>
          <w:sz w:val="32"/>
        </w:rPr>
      </w:pPr>
      <w:r w:rsidRPr="00442A4D">
        <w:rPr>
          <w:noProof/>
          <w:color w:val="000000" w:themeColor="text1"/>
          <w:sz w:val="32"/>
        </w:rPr>
        <w:drawing>
          <wp:inline distT="0" distB="0" distL="0" distR="0" wp14:anchorId="7CD27935" wp14:editId="67B2DBC1">
            <wp:extent cx="5039995" cy="1465580"/>
            <wp:effectExtent l="0" t="0" r="8255"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1465580"/>
                    </a:xfrm>
                    <a:prstGeom prst="rect">
                      <a:avLst/>
                    </a:prstGeom>
                  </pic:spPr>
                </pic:pic>
              </a:graphicData>
            </a:graphic>
          </wp:inline>
        </w:drawing>
      </w:r>
    </w:p>
    <w:p w14:paraId="2A7140C8" w14:textId="00EEB724" w:rsidR="00E65FC6" w:rsidRPr="00442A4D" w:rsidRDefault="00442A4D" w:rsidP="00442A4D">
      <w:pPr>
        <w:pStyle w:val="Caption"/>
        <w:rPr>
          <w:color w:val="000000" w:themeColor="text1"/>
          <w:sz w:val="22"/>
          <w:szCs w:val="24"/>
        </w:rPr>
      </w:pPr>
      <w:bookmarkStart w:id="2807" w:name="_Toc23880266"/>
      <w:r w:rsidRPr="00442A4D">
        <w:rPr>
          <w:i w:val="0"/>
          <w:color w:val="000000" w:themeColor="text1"/>
          <w:sz w:val="22"/>
        </w:rPr>
        <w:t xml:space="preserve">Gambar </w:t>
      </w:r>
      <w:r w:rsidR="000B6C7D">
        <w:rPr>
          <w:i w:val="0"/>
          <w:color w:val="000000" w:themeColor="text1"/>
          <w:sz w:val="22"/>
        </w:rPr>
        <w:fldChar w:fldCharType="begin"/>
      </w:r>
      <w:r w:rsidR="000B6C7D">
        <w:rPr>
          <w:i w:val="0"/>
          <w:color w:val="000000" w:themeColor="text1"/>
          <w:sz w:val="22"/>
        </w:rPr>
        <w:instrText xml:space="preserve"> STYLEREF 1 \s </w:instrText>
      </w:r>
      <w:r w:rsidR="000B6C7D">
        <w:rPr>
          <w:i w:val="0"/>
          <w:color w:val="000000" w:themeColor="text1"/>
          <w:sz w:val="22"/>
        </w:rPr>
        <w:fldChar w:fldCharType="separate"/>
      </w:r>
      <w:r w:rsidR="000B6C7D">
        <w:rPr>
          <w:i w:val="0"/>
          <w:noProof/>
          <w:color w:val="000000" w:themeColor="text1"/>
          <w:sz w:val="22"/>
        </w:rPr>
        <w:t>5</w:t>
      </w:r>
      <w:r w:rsidR="000B6C7D">
        <w:rPr>
          <w:i w:val="0"/>
          <w:color w:val="000000" w:themeColor="text1"/>
          <w:sz w:val="22"/>
        </w:rPr>
        <w:fldChar w:fldCharType="end"/>
      </w:r>
      <w:r w:rsidR="000B6C7D">
        <w:rPr>
          <w:i w:val="0"/>
          <w:color w:val="000000" w:themeColor="text1"/>
          <w:sz w:val="22"/>
        </w:rPr>
        <w:t>.</w:t>
      </w:r>
      <w:r w:rsidR="000B6C7D">
        <w:rPr>
          <w:i w:val="0"/>
          <w:color w:val="000000" w:themeColor="text1"/>
          <w:sz w:val="22"/>
        </w:rPr>
        <w:fldChar w:fldCharType="begin"/>
      </w:r>
      <w:r w:rsidR="000B6C7D">
        <w:rPr>
          <w:i w:val="0"/>
          <w:color w:val="000000" w:themeColor="text1"/>
          <w:sz w:val="22"/>
        </w:rPr>
        <w:instrText xml:space="preserve"> SEQ Gambar \* ARABIC \s 1 </w:instrText>
      </w:r>
      <w:r w:rsidR="000B6C7D">
        <w:rPr>
          <w:i w:val="0"/>
          <w:color w:val="000000" w:themeColor="text1"/>
          <w:sz w:val="22"/>
        </w:rPr>
        <w:fldChar w:fldCharType="separate"/>
      </w:r>
      <w:r w:rsidR="000B6C7D">
        <w:rPr>
          <w:i w:val="0"/>
          <w:noProof/>
          <w:color w:val="000000" w:themeColor="text1"/>
          <w:sz w:val="22"/>
        </w:rPr>
        <w:t>14</w:t>
      </w:r>
      <w:r w:rsidR="000B6C7D">
        <w:rPr>
          <w:i w:val="0"/>
          <w:color w:val="000000" w:themeColor="text1"/>
          <w:sz w:val="22"/>
        </w:rPr>
        <w:fldChar w:fldCharType="end"/>
      </w:r>
      <w:r w:rsidRPr="00442A4D">
        <w:rPr>
          <w:i w:val="0"/>
          <w:color w:val="000000" w:themeColor="text1"/>
          <w:sz w:val="22"/>
        </w:rPr>
        <w:t xml:space="preserve"> Perbandingan Grafik</w:t>
      </w:r>
      <w:r w:rsidRPr="00442A4D">
        <w:rPr>
          <w:color w:val="000000" w:themeColor="text1"/>
          <w:sz w:val="22"/>
        </w:rPr>
        <w:t xml:space="preserve"> </w:t>
      </w:r>
      <w:r w:rsidRPr="00442A4D">
        <w:rPr>
          <w:i w:val="0"/>
          <w:color w:val="000000" w:themeColor="text1"/>
          <w:sz w:val="22"/>
        </w:rPr>
        <w:t>Pergerakan Dengan</w:t>
      </w:r>
      <w:r w:rsidRPr="00442A4D">
        <w:rPr>
          <w:color w:val="000000" w:themeColor="text1"/>
          <w:sz w:val="22"/>
        </w:rPr>
        <w:t xml:space="preserve"> Fuzzy </w:t>
      </w:r>
      <w:r w:rsidRPr="00442A4D">
        <w:rPr>
          <w:i w:val="0"/>
          <w:color w:val="000000" w:themeColor="text1"/>
          <w:sz w:val="22"/>
        </w:rPr>
        <w:t>dan Tanpa</w:t>
      </w:r>
      <w:r w:rsidRPr="00442A4D">
        <w:rPr>
          <w:color w:val="000000" w:themeColor="text1"/>
          <w:sz w:val="22"/>
        </w:rPr>
        <w:t xml:space="preserve"> Fuzzy</w:t>
      </w:r>
      <w:bookmarkEnd w:id="2807"/>
    </w:p>
    <w:p w14:paraId="596525AF" w14:textId="0FB19110" w:rsidR="006820D4" w:rsidRDefault="002551D5" w:rsidP="0025003A">
      <w:pPr>
        <w:ind w:firstLine="426"/>
        <w:rPr>
          <w:szCs w:val="24"/>
        </w:rPr>
      </w:pPr>
      <w:r>
        <w:rPr>
          <w:szCs w:val="24"/>
        </w:rPr>
        <w:t>Proses pengkodean terbagi menjadi tiga tahapan yaitu fuzzifikasi,</w:t>
      </w:r>
      <w:r>
        <w:rPr>
          <w:i/>
          <w:szCs w:val="24"/>
        </w:rPr>
        <w:t xml:space="preserve">control rule base, </w:t>
      </w:r>
      <w:r>
        <w:rPr>
          <w:szCs w:val="24"/>
        </w:rPr>
        <w:t xml:space="preserve">dan deffuzifikasi. </w:t>
      </w:r>
      <w:r w:rsidR="00334A52">
        <w:rPr>
          <w:szCs w:val="24"/>
        </w:rPr>
        <w:t xml:space="preserve">Hasil pengkodean metode </w:t>
      </w:r>
      <w:r w:rsidR="00334A52">
        <w:rPr>
          <w:i/>
          <w:szCs w:val="24"/>
        </w:rPr>
        <w:t xml:space="preserve">Fuzzy </w:t>
      </w:r>
      <w:r w:rsidR="002F27DB">
        <w:rPr>
          <w:szCs w:val="24"/>
        </w:rPr>
        <w:t>sebagai berikut :</w:t>
      </w:r>
    </w:p>
    <w:p w14:paraId="103F0D38" w14:textId="2FAFADB9" w:rsidR="002F27DB" w:rsidRDefault="002F27DB" w:rsidP="002F27DB">
      <w:pPr>
        <w:pStyle w:val="Heading3"/>
      </w:pPr>
      <w:bookmarkStart w:id="2808" w:name="_Toc23880431"/>
      <w:r>
        <w:lastRenderedPageBreak/>
        <w:t>Fuzzifikasi</w:t>
      </w:r>
      <w:bookmarkEnd w:id="2808"/>
    </w:p>
    <w:p w14:paraId="01A86C0D" w14:textId="459DD668" w:rsidR="00B21664" w:rsidRPr="00B21664" w:rsidRDefault="00B21664" w:rsidP="00B21664">
      <w:pPr>
        <w:ind w:firstLine="357"/>
      </w:pPr>
      <w:r>
        <w:rPr>
          <w:szCs w:val="24"/>
        </w:rPr>
        <w:t xml:space="preserve">Langkah awal pengkodean diawali dengan inisialisasi variabel yang digunakan. Daftar variabel yang akan digunakan sesuai pada Gambar  . Selanjutnya membaca nilai sensor untuk mengetahui nilai error dan delta error. Kedua nilai tersebut dikonversi kedalam variabel linguistik sebagai fuzzifikasi. Proses konversi tersebut dapat dilakukan dengan pengkodean pada Gambar </w:t>
      </w:r>
      <w:r w:rsidR="000B6C7D">
        <w:rPr>
          <w:szCs w:val="24"/>
        </w:rPr>
        <w:t>5.15.</w:t>
      </w:r>
    </w:p>
    <w:p w14:paraId="6275EE8C" w14:textId="77777777" w:rsidR="00442A4D" w:rsidRDefault="002551D5" w:rsidP="00442A4D">
      <w:pPr>
        <w:keepNext/>
      </w:pPr>
      <w:r>
        <w:object w:dxaOrig="9526" w:dyaOrig="7021" w14:anchorId="32705A64">
          <v:shape id="_x0000_i1025" type="#_x0000_t75" style="width:244.05pt;height:180.45pt" o:ole="">
            <v:imagedata r:id="rId49" o:title=""/>
          </v:shape>
          <o:OLEObject Type="Embed" ProgID="Visio.Drawing.15" ShapeID="_x0000_i1025" DrawAspect="Content" ObjectID="_1634493057" r:id="rId50"/>
        </w:object>
      </w:r>
    </w:p>
    <w:p w14:paraId="2922134C" w14:textId="1EA229F5" w:rsidR="002F27DB" w:rsidRPr="00442A4D" w:rsidRDefault="00442A4D" w:rsidP="00442A4D">
      <w:pPr>
        <w:pStyle w:val="Caption"/>
        <w:rPr>
          <w:color w:val="000000" w:themeColor="text1"/>
          <w:sz w:val="22"/>
        </w:rPr>
      </w:pPr>
      <w:bookmarkStart w:id="2809" w:name="_Toc23880267"/>
      <w:r w:rsidRPr="00442A4D">
        <w:rPr>
          <w:i w:val="0"/>
          <w:color w:val="000000" w:themeColor="text1"/>
          <w:sz w:val="22"/>
        </w:rPr>
        <w:t xml:space="preserve">Gambar </w:t>
      </w:r>
      <w:r w:rsidR="000B6C7D">
        <w:rPr>
          <w:i w:val="0"/>
          <w:color w:val="000000" w:themeColor="text1"/>
          <w:sz w:val="22"/>
        </w:rPr>
        <w:fldChar w:fldCharType="begin"/>
      </w:r>
      <w:r w:rsidR="000B6C7D">
        <w:rPr>
          <w:i w:val="0"/>
          <w:color w:val="000000" w:themeColor="text1"/>
          <w:sz w:val="22"/>
        </w:rPr>
        <w:instrText xml:space="preserve"> STYLEREF 1 \s </w:instrText>
      </w:r>
      <w:r w:rsidR="000B6C7D">
        <w:rPr>
          <w:i w:val="0"/>
          <w:color w:val="000000" w:themeColor="text1"/>
          <w:sz w:val="22"/>
        </w:rPr>
        <w:fldChar w:fldCharType="separate"/>
      </w:r>
      <w:r w:rsidR="000B6C7D">
        <w:rPr>
          <w:i w:val="0"/>
          <w:noProof/>
          <w:color w:val="000000" w:themeColor="text1"/>
          <w:sz w:val="22"/>
        </w:rPr>
        <w:t>5</w:t>
      </w:r>
      <w:r w:rsidR="000B6C7D">
        <w:rPr>
          <w:i w:val="0"/>
          <w:color w:val="000000" w:themeColor="text1"/>
          <w:sz w:val="22"/>
        </w:rPr>
        <w:fldChar w:fldCharType="end"/>
      </w:r>
      <w:r w:rsidR="000B6C7D">
        <w:rPr>
          <w:i w:val="0"/>
          <w:color w:val="000000" w:themeColor="text1"/>
          <w:sz w:val="22"/>
        </w:rPr>
        <w:t>.</w:t>
      </w:r>
      <w:r w:rsidR="000B6C7D">
        <w:rPr>
          <w:i w:val="0"/>
          <w:color w:val="000000" w:themeColor="text1"/>
          <w:sz w:val="22"/>
        </w:rPr>
        <w:fldChar w:fldCharType="begin"/>
      </w:r>
      <w:r w:rsidR="000B6C7D">
        <w:rPr>
          <w:i w:val="0"/>
          <w:color w:val="000000" w:themeColor="text1"/>
          <w:sz w:val="22"/>
        </w:rPr>
        <w:instrText xml:space="preserve"> SEQ Gambar \* ARABIC \s 1 </w:instrText>
      </w:r>
      <w:r w:rsidR="000B6C7D">
        <w:rPr>
          <w:i w:val="0"/>
          <w:color w:val="000000" w:themeColor="text1"/>
          <w:sz w:val="22"/>
        </w:rPr>
        <w:fldChar w:fldCharType="separate"/>
      </w:r>
      <w:r w:rsidR="000B6C7D">
        <w:rPr>
          <w:i w:val="0"/>
          <w:noProof/>
          <w:color w:val="000000" w:themeColor="text1"/>
          <w:sz w:val="22"/>
        </w:rPr>
        <w:t>15</w:t>
      </w:r>
      <w:r w:rsidR="000B6C7D">
        <w:rPr>
          <w:i w:val="0"/>
          <w:color w:val="000000" w:themeColor="text1"/>
          <w:sz w:val="22"/>
        </w:rPr>
        <w:fldChar w:fldCharType="end"/>
      </w:r>
      <w:r w:rsidRPr="00442A4D">
        <w:rPr>
          <w:i w:val="0"/>
          <w:color w:val="000000" w:themeColor="text1"/>
          <w:sz w:val="22"/>
        </w:rPr>
        <w:t xml:space="preserve"> Inisialisasi Variabel </w:t>
      </w:r>
      <w:r w:rsidRPr="00442A4D">
        <w:rPr>
          <w:color w:val="000000" w:themeColor="text1"/>
          <w:sz w:val="22"/>
        </w:rPr>
        <w:t>Fuzzy</w:t>
      </w:r>
      <w:bookmarkEnd w:id="2809"/>
    </w:p>
    <w:p w14:paraId="346F067F" w14:textId="77777777" w:rsidR="00442A4D" w:rsidRDefault="00442A4D" w:rsidP="00442A4D">
      <w:pPr>
        <w:keepNext/>
      </w:pPr>
      <w:r>
        <w:object w:dxaOrig="14881" w:dyaOrig="7036" w14:anchorId="00CC5C93">
          <v:shape id="_x0000_i1026" type="#_x0000_t75" style="width:307.65pt;height:144.95pt" o:ole="">
            <v:imagedata r:id="rId51" o:title=""/>
          </v:shape>
          <o:OLEObject Type="Embed" ProgID="Visio.Drawing.15" ShapeID="_x0000_i1026" DrawAspect="Content" ObjectID="_1634493058" r:id="rId52"/>
        </w:object>
      </w:r>
    </w:p>
    <w:p w14:paraId="71167F87" w14:textId="2449B107" w:rsidR="00B21664" w:rsidRPr="00442A4D" w:rsidRDefault="00442A4D" w:rsidP="00442A4D">
      <w:pPr>
        <w:pStyle w:val="Caption"/>
        <w:rPr>
          <w:i w:val="0"/>
        </w:rPr>
      </w:pPr>
      <w:bookmarkStart w:id="2810" w:name="_Toc23880268"/>
      <w:r w:rsidRPr="00442A4D">
        <w:rPr>
          <w:i w:val="0"/>
          <w:color w:val="000000" w:themeColor="text1"/>
          <w:sz w:val="22"/>
        </w:rPr>
        <w:t xml:space="preserve">Gambar </w:t>
      </w:r>
      <w:r w:rsidR="000B6C7D">
        <w:rPr>
          <w:i w:val="0"/>
          <w:color w:val="000000" w:themeColor="text1"/>
          <w:sz w:val="22"/>
        </w:rPr>
        <w:fldChar w:fldCharType="begin"/>
      </w:r>
      <w:r w:rsidR="000B6C7D">
        <w:rPr>
          <w:i w:val="0"/>
          <w:color w:val="000000" w:themeColor="text1"/>
          <w:sz w:val="22"/>
        </w:rPr>
        <w:instrText xml:space="preserve"> STYLEREF 1 \s </w:instrText>
      </w:r>
      <w:r w:rsidR="000B6C7D">
        <w:rPr>
          <w:i w:val="0"/>
          <w:color w:val="000000" w:themeColor="text1"/>
          <w:sz w:val="22"/>
        </w:rPr>
        <w:fldChar w:fldCharType="separate"/>
      </w:r>
      <w:r w:rsidR="000B6C7D">
        <w:rPr>
          <w:i w:val="0"/>
          <w:noProof/>
          <w:color w:val="000000" w:themeColor="text1"/>
          <w:sz w:val="22"/>
        </w:rPr>
        <w:t>5</w:t>
      </w:r>
      <w:r w:rsidR="000B6C7D">
        <w:rPr>
          <w:i w:val="0"/>
          <w:color w:val="000000" w:themeColor="text1"/>
          <w:sz w:val="22"/>
        </w:rPr>
        <w:fldChar w:fldCharType="end"/>
      </w:r>
      <w:r w:rsidR="000B6C7D">
        <w:rPr>
          <w:i w:val="0"/>
          <w:color w:val="000000" w:themeColor="text1"/>
          <w:sz w:val="22"/>
        </w:rPr>
        <w:t>.</w:t>
      </w:r>
      <w:r w:rsidR="000B6C7D">
        <w:rPr>
          <w:i w:val="0"/>
          <w:color w:val="000000" w:themeColor="text1"/>
          <w:sz w:val="22"/>
        </w:rPr>
        <w:fldChar w:fldCharType="begin"/>
      </w:r>
      <w:r w:rsidR="000B6C7D">
        <w:rPr>
          <w:i w:val="0"/>
          <w:color w:val="000000" w:themeColor="text1"/>
          <w:sz w:val="22"/>
        </w:rPr>
        <w:instrText xml:space="preserve"> SEQ Gambar \* ARABIC \s 1 </w:instrText>
      </w:r>
      <w:r w:rsidR="000B6C7D">
        <w:rPr>
          <w:i w:val="0"/>
          <w:color w:val="000000" w:themeColor="text1"/>
          <w:sz w:val="22"/>
        </w:rPr>
        <w:fldChar w:fldCharType="separate"/>
      </w:r>
      <w:r w:rsidR="000B6C7D">
        <w:rPr>
          <w:i w:val="0"/>
          <w:noProof/>
          <w:color w:val="000000" w:themeColor="text1"/>
          <w:sz w:val="22"/>
        </w:rPr>
        <w:t>16</w:t>
      </w:r>
      <w:r w:rsidR="000B6C7D">
        <w:rPr>
          <w:i w:val="0"/>
          <w:color w:val="000000" w:themeColor="text1"/>
          <w:sz w:val="22"/>
        </w:rPr>
        <w:fldChar w:fldCharType="end"/>
      </w:r>
      <w:r w:rsidRPr="00442A4D">
        <w:rPr>
          <w:i w:val="0"/>
          <w:color w:val="000000" w:themeColor="text1"/>
          <w:sz w:val="22"/>
        </w:rPr>
        <w:t xml:space="preserve"> Baris</w:t>
      </w:r>
      <w:r w:rsidRPr="00442A4D">
        <w:rPr>
          <w:color w:val="000000" w:themeColor="text1"/>
          <w:sz w:val="22"/>
        </w:rPr>
        <w:t xml:space="preserve"> Code</w:t>
      </w:r>
      <w:r w:rsidRPr="00442A4D">
        <w:rPr>
          <w:i w:val="0"/>
          <w:color w:val="000000" w:themeColor="text1"/>
          <w:sz w:val="22"/>
        </w:rPr>
        <w:t xml:space="preserve"> Proses Fuzzifikasi</w:t>
      </w:r>
      <w:bookmarkEnd w:id="2810"/>
    </w:p>
    <w:p w14:paraId="521554B3" w14:textId="03651F67" w:rsidR="002F27DB" w:rsidRDefault="002F27DB" w:rsidP="002F27DB">
      <w:pPr>
        <w:pStyle w:val="Heading3"/>
      </w:pPr>
      <w:bookmarkStart w:id="2811" w:name="_Toc23880432"/>
      <w:r>
        <w:t>Control Rule Base</w:t>
      </w:r>
      <w:bookmarkEnd w:id="2811"/>
    </w:p>
    <w:p w14:paraId="597253FC" w14:textId="63779028" w:rsidR="00C14E01" w:rsidRDefault="00C14E01" w:rsidP="000B6C7D">
      <w:pPr>
        <w:ind w:firstLine="357"/>
        <w:rPr>
          <w:i/>
          <w:szCs w:val="24"/>
        </w:rPr>
      </w:pPr>
      <w:r>
        <w:rPr>
          <w:szCs w:val="24"/>
        </w:rPr>
        <w:t xml:space="preserve">Variabel yang telah dikonversi pada proses fuzzifikasi selanjutnya dikelola sesuai aturan </w:t>
      </w:r>
      <w:r>
        <w:rPr>
          <w:i/>
          <w:szCs w:val="24"/>
        </w:rPr>
        <w:t xml:space="preserve">Fuzzy. </w:t>
      </w:r>
      <w:r>
        <w:rPr>
          <w:szCs w:val="24"/>
        </w:rPr>
        <w:t xml:space="preserve">Variabel tersebut dikombinasikan sebagai nilai parameter untuk menghitung </w:t>
      </w:r>
      <w:r>
        <w:rPr>
          <w:i/>
          <w:szCs w:val="24"/>
        </w:rPr>
        <w:t xml:space="preserve">output Fuzzy </w:t>
      </w:r>
      <w:r>
        <w:rPr>
          <w:szCs w:val="24"/>
        </w:rPr>
        <w:t xml:space="preserve">pada </w:t>
      </w:r>
      <w:r>
        <w:rPr>
          <w:i/>
          <w:szCs w:val="24"/>
        </w:rPr>
        <w:t>control rule base.</w:t>
      </w:r>
      <w:r w:rsidR="000B6C7D">
        <w:rPr>
          <w:i/>
          <w:szCs w:val="24"/>
        </w:rPr>
        <w:t xml:space="preserve"> </w:t>
      </w:r>
      <w:r w:rsidR="000B6C7D">
        <w:rPr>
          <w:szCs w:val="24"/>
        </w:rPr>
        <w:t xml:space="preserve">Berikut ini baris </w:t>
      </w:r>
      <w:r w:rsidR="000B6C7D" w:rsidRPr="000B6C7D">
        <w:rPr>
          <w:i/>
          <w:szCs w:val="24"/>
        </w:rPr>
        <w:t>code</w:t>
      </w:r>
      <w:r w:rsidR="000B6C7D">
        <w:rPr>
          <w:i/>
          <w:szCs w:val="24"/>
        </w:rPr>
        <w:t xml:space="preserve"> </w:t>
      </w:r>
      <w:r w:rsidR="000B6C7D">
        <w:rPr>
          <w:szCs w:val="24"/>
        </w:rPr>
        <w:t xml:space="preserve">implementasi </w:t>
      </w:r>
      <w:r w:rsidR="000B6C7D">
        <w:rPr>
          <w:i/>
          <w:szCs w:val="24"/>
        </w:rPr>
        <w:t>control rule base</w:t>
      </w:r>
      <w:r w:rsidR="000B6C7D">
        <w:rPr>
          <w:szCs w:val="24"/>
        </w:rPr>
        <w:t xml:space="preserve"> pada Gambar 5.17</w:t>
      </w:r>
    </w:p>
    <w:p w14:paraId="5113DE70" w14:textId="77777777" w:rsidR="00442A4D" w:rsidRDefault="00C14E01" w:rsidP="00442A4D">
      <w:pPr>
        <w:keepNext/>
        <w:ind w:firstLine="357"/>
      </w:pPr>
      <w:r>
        <w:rPr>
          <w:noProof/>
        </w:rPr>
        <w:lastRenderedPageBreak/>
        <w:drawing>
          <wp:inline distT="0" distB="0" distL="0" distR="0" wp14:anchorId="76DAA2CC" wp14:editId="7B322C8A">
            <wp:extent cx="2790702" cy="233396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8219" cy="2382069"/>
                    </a:xfrm>
                    <a:prstGeom prst="rect">
                      <a:avLst/>
                    </a:prstGeom>
                  </pic:spPr>
                </pic:pic>
              </a:graphicData>
            </a:graphic>
          </wp:inline>
        </w:drawing>
      </w:r>
    </w:p>
    <w:p w14:paraId="5308F3B1" w14:textId="6A6D190B" w:rsidR="00C14E01" w:rsidRPr="00442A4D" w:rsidRDefault="00442A4D" w:rsidP="00442A4D">
      <w:pPr>
        <w:pStyle w:val="Caption"/>
        <w:rPr>
          <w:color w:val="000000" w:themeColor="text1"/>
          <w:sz w:val="22"/>
        </w:rPr>
      </w:pPr>
      <w:bookmarkStart w:id="2812" w:name="_Toc23880269"/>
      <w:r w:rsidRPr="00442A4D">
        <w:rPr>
          <w:color w:val="000000" w:themeColor="text1"/>
          <w:sz w:val="22"/>
        </w:rPr>
        <w:t xml:space="preserve">Gambar </w:t>
      </w:r>
      <w:r w:rsidR="000B6C7D">
        <w:rPr>
          <w:color w:val="000000" w:themeColor="text1"/>
          <w:sz w:val="22"/>
        </w:rPr>
        <w:fldChar w:fldCharType="begin"/>
      </w:r>
      <w:r w:rsidR="000B6C7D">
        <w:rPr>
          <w:color w:val="000000" w:themeColor="text1"/>
          <w:sz w:val="22"/>
        </w:rPr>
        <w:instrText xml:space="preserve"> STYLEREF 1 \s </w:instrText>
      </w:r>
      <w:r w:rsidR="000B6C7D">
        <w:rPr>
          <w:color w:val="000000" w:themeColor="text1"/>
          <w:sz w:val="22"/>
        </w:rPr>
        <w:fldChar w:fldCharType="separate"/>
      </w:r>
      <w:r w:rsidR="000B6C7D">
        <w:rPr>
          <w:noProof/>
          <w:color w:val="000000" w:themeColor="text1"/>
          <w:sz w:val="22"/>
        </w:rPr>
        <w:t>5</w:t>
      </w:r>
      <w:r w:rsidR="000B6C7D">
        <w:rPr>
          <w:color w:val="000000" w:themeColor="text1"/>
          <w:sz w:val="22"/>
        </w:rPr>
        <w:fldChar w:fldCharType="end"/>
      </w:r>
      <w:r w:rsidR="000B6C7D">
        <w:rPr>
          <w:color w:val="000000" w:themeColor="text1"/>
          <w:sz w:val="22"/>
        </w:rPr>
        <w:t>.</w:t>
      </w:r>
      <w:r w:rsidR="000B6C7D">
        <w:rPr>
          <w:color w:val="000000" w:themeColor="text1"/>
          <w:sz w:val="22"/>
        </w:rPr>
        <w:fldChar w:fldCharType="begin"/>
      </w:r>
      <w:r w:rsidR="000B6C7D">
        <w:rPr>
          <w:color w:val="000000" w:themeColor="text1"/>
          <w:sz w:val="22"/>
        </w:rPr>
        <w:instrText xml:space="preserve"> SEQ Gambar \* ARABIC \s 1 </w:instrText>
      </w:r>
      <w:r w:rsidR="000B6C7D">
        <w:rPr>
          <w:color w:val="000000" w:themeColor="text1"/>
          <w:sz w:val="22"/>
        </w:rPr>
        <w:fldChar w:fldCharType="separate"/>
      </w:r>
      <w:r w:rsidR="000B6C7D">
        <w:rPr>
          <w:noProof/>
          <w:color w:val="000000" w:themeColor="text1"/>
          <w:sz w:val="22"/>
        </w:rPr>
        <w:t>17</w:t>
      </w:r>
      <w:r w:rsidR="000B6C7D">
        <w:rPr>
          <w:color w:val="000000" w:themeColor="text1"/>
          <w:sz w:val="22"/>
        </w:rPr>
        <w:fldChar w:fldCharType="end"/>
      </w:r>
      <w:r w:rsidRPr="00442A4D">
        <w:rPr>
          <w:i w:val="0"/>
          <w:color w:val="000000" w:themeColor="text1"/>
          <w:sz w:val="22"/>
        </w:rPr>
        <w:t xml:space="preserve"> Baris </w:t>
      </w:r>
      <w:r w:rsidRPr="00442A4D">
        <w:rPr>
          <w:color w:val="000000" w:themeColor="text1"/>
          <w:sz w:val="22"/>
        </w:rPr>
        <w:t>Code Control Rule Base</w:t>
      </w:r>
      <w:bookmarkEnd w:id="2812"/>
    </w:p>
    <w:p w14:paraId="556BE7C9" w14:textId="48E4F42F" w:rsidR="002F27DB" w:rsidRDefault="002F27DB" w:rsidP="002F27DB">
      <w:pPr>
        <w:pStyle w:val="Heading3"/>
      </w:pPr>
      <w:bookmarkStart w:id="2813" w:name="_Toc23880433"/>
      <w:r>
        <w:t>Deffuzifikasi</w:t>
      </w:r>
      <w:bookmarkEnd w:id="2813"/>
    </w:p>
    <w:p w14:paraId="12788AA4" w14:textId="39492F84" w:rsidR="00C14E01" w:rsidRPr="000B6C7D" w:rsidRDefault="00C14E01" w:rsidP="00C14E01">
      <w:pPr>
        <w:ind w:firstLine="720"/>
      </w:pPr>
      <w:r>
        <w:rPr>
          <w:szCs w:val="24"/>
        </w:rPr>
        <w:t xml:space="preserve">Langkah terakhir dari perhitungan </w:t>
      </w:r>
      <w:r>
        <w:rPr>
          <w:i/>
          <w:szCs w:val="24"/>
        </w:rPr>
        <w:t xml:space="preserve">Fuzzy </w:t>
      </w:r>
      <w:r>
        <w:rPr>
          <w:szCs w:val="24"/>
        </w:rPr>
        <w:t>adalah deffuzifikasi. Perhitungan ini didapat dari menjumlahkan</w:t>
      </w:r>
      <w:r>
        <w:rPr>
          <w:i/>
          <w:szCs w:val="24"/>
        </w:rPr>
        <w:t xml:space="preserve"> </w:t>
      </w:r>
      <w:r>
        <w:rPr>
          <w:szCs w:val="24"/>
        </w:rPr>
        <w:t xml:space="preserve">total nilai kombinasi dari </w:t>
      </w:r>
      <w:r w:rsidRPr="00DB592E">
        <w:rPr>
          <w:i/>
          <w:szCs w:val="24"/>
        </w:rPr>
        <w:t>rule base</w:t>
      </w:r>
      <w:r>
        <w:rPr>
          <w:i/>
          <w:szCs w:val="24"/>
        </w:rPr>
        <w:t xml:space="preserve"> </w:t>
      </w:r>
      <w:r>
        <w:rPr>
          <w:szCs w:val="24"/>
        </w:rPr>
        <w:t xml:space="preserve">dibagi dengan total jumlah kombinasi. Output dari deffuzifikasi berupa penambahan nilai servo elevasi dan azimuth mulai dari nol sampai 10 </w:t>
      </w:r>
      <w:r w:rsidRPr="00DB592E">
        <w:rPr>
          <w:i/>
          <w:szCs w:val="24"/>
        </w:rPr>
        <w:t>step.</w:t>
      </w:r>
      <w:r w:rsidR="000B6C7D">
        <w:rPr>
          <w:i/>
          <w:szCs w:val="24"/>
        </w:rPr>
        <w:t xml:space="preserve"> </w:t>
      </w:r>
      <w:r w:rsidR="000B6C7D">
        <w:rPr>
          <w:szCs w:val="24"/>
        </w:rPr>
        <w:t xml:space="preserve">Berikut ini baris </w:t>
      </w:r>
      <w:r w:rsidR="000B6C7D" w:rsidRPr="000B6C7D">
        <w:rPr>
          <w:i/>
          <w:szCs w:val="24"/>
        </w:rPr>
        <w:t>code</w:t>
      </w:r>
      <w:r w:rsidR="000B6C7D">
        <w:rPr>
          <w:i/>
          <w:szCs w:val="24"/>
        </w:rPr>
        <w:t xml:space="preserve"> </w:t>
      </w:r>
      <w:r w:rsidR="000B6C7D">
        <w:rPr>
          <w:szCs w:val="24"/>
        </w:rPr>
        <w:t>implementasi deffuzifikasi pada Gambar 5.18</w:t>
      </w:r>
    </w:p>
    <w:p w14:paraId="38DC7DA7" w14:textId="22E072D6" w:rsidR="00442A4D" w:rsidRDefault="000B6C7D" w:rsidP="00442A4D">
      <w:pPr>
        <w:keepNext/>
      </w:pPr>
      <w:r>
        <w:object w:dxaOrig="13005" w:dyaOrig="12391" w14:anchorId="17A8EC0C">
          <v:shape id="_x0000_i1027" type="#_x0000_t75" style="width:288.95pt;height:276.8pt" o:ole="">
            <v:imagedata r:id="rId54" o:title=""/>
          </v:shape>
          <o:OLEObject Type="Embed" ProgID="Visio.Drawing.15" ShapeID="_x0000_i1027" DrawAspect="Content" ObjectID="_1634493059" r:id="rId55"/>
        </w:object>
      </w:r>
    </w:p>
    <w:p w14:paraId="63EB7250" w14:textId="3613ED8E" w:rsidR="007943A8" w:rsidRPr="00442A4D" w:rsidRDefault="00442A4D" w:rsidP="00442A4D">
      <w:pPr>
        <w:pStyle w:val="Caption"/>
        <w:rPr>
          <w:i w:val="0"/>
          <w:color w:val="000000" w:themeColor="text1"/>
          <w:sz w:val="22"/>
        </w:rPr>
      </w:pPr>
      <w:bookmarkStart w:id="2814" w:name="_Toc23880270"/>
      <w:r w:rsidRPr="00442A4D">
        <w:rPr>
          <w:i w:val="0"/>
          <w:color w:val="000000" w:themeColor="text1"/>
          <w:sz w:val="22"/>
        </w:rPr>
        <w:t xml:space="preserve">Gambar </w:t>
      </w:r>
      <w:r w:rsidR="000B6C7D">
        <w:rPr>
          <w:i w:val="0"/>
          <w:color w:val="000000" w:themeColor="text1"/>
          <w:sz w:val="22"/>
        </w:rPr>
        <w:fldChar w:fldCharType="begin"/>
      </w:r>
      <w:r w:rsidR="000B6C7D">
        <w:rPr>
          <w:i w:val="0"/>
          <w:color w:val="000000" w:themeColor="text1"/>
          <w:sz w:val="22"/>
        </w:rPr>
        <w:instrText xml:space="preserve"> STYLEREF 1 \s </w:instrText>
      </w:r>
      <w:r w:rsidR="000B6C7D">
        <w:rPr>
          <w:i w:val="0"/>
          <w:color w:val="000000" w:themeColor="text1"/>
          <w:sz w:val="22"/>
        </w:rPr>
        <w:fldChar w:fldCharType="separate"/>
      </w:r>
      <w:r w:rsidR="000B6C7D">
        <w:rPr>
          <w:i w:val="0"/>
          <w:noProof/>
          <w:color w:val="000000" w:themeColor="text1"/>
          <w:sz w:val="22"/>
        </w:rPr>
        <w:t>5</w:t>
      </w:r>
      <w:r w:rsidR="000B6C7D">
        <w:rPr>
          <w:i w:val="0"/>
          <w:color w:val="000000" w:themeColor="text1"/>
          <w:sz w:val="22"/>
        </w:rPr>
        <w:fldChar w:fldCharType="end"/>
      </w:r>
      <w:r w:rsidR="000B6C7D">
        <w:rPr>
          <w:i w:val="0"/>
          <w:color w:val="000000" w:themeColor="text1"/>
          <w:sz w:val="22"/>
        </w:rPr>
        <w:t>.</w:t>
      </w:r>
      <w:r w:rsidR="000B6C7D">
        <w:rPr>
          <w:i w:val="0"/>
          <w:color w:val="000000" w:themeColor="text1"/>
          <w:sz w:val="22"/>
        </w:rPr>
        <w:fldChar w:fldCharType="begin"/>
      </w:r>
      <w:r w:rsidR="000B6C7D">
        <w:rPr>
          <w:i w:val="0"/>
          <w:color w:val="000000" w:themeColor="text1"/>
          <w:sz w:val="22"/>
        </w:rPr>
        <w:instrText xml:space="preserve"> SEQ Gambar \* ARABIC \s 1 </w:instrText>
      </w:r>
      <w:r w:rsidR="000B6C7D">
        <w:rPr>
          <w:i w:val="0"/>
          <w:color w:val="000000" w:themeColor="text1"/>
          <w:sz w:val="22"/>
        </w:rPr>
        <w:fldChar w:fldCharType="separate"/>
      </w:r>
      <w:r w:rsidR="000B6C7D">
        <w:rPr>
          <w:i w:val="0"/>
          <w:noProof/>
          <w:color w:val="000000" w:themeColor="text1"/>
          <w:sz w:val="22"/>
        </w:rPr>
        <w:t>18</w:t>
      </w:r>
      <w:r w:rsidR="000B6C7D">
        <w:rPr>
          <w:i w:val="0"/>
          <w:color w:val="000000" w:themeColor="text1"/>
          <w:sz w:val="22"/>
        </w:rPr>
        <w:fldChar w:fldCharType="end"/>
      </w:r>
      <w:r w:rsidRPr="00442A4D">
        <w:rPr>
          <w:i w:val="0"/>
          <w:color w:val="000000" w:themeColor="text1"/>
          <w:sz w:val="22"/>
        </w:rPr>
        <w:t xml:space="preserve"> Baris</w:t>
      </w:r>
      <w:r w:rsidRPr="00442A4D">
        <w:rPr>
          <w:color w:val="000000" w:themeColor="text1"/>
          <w:sz w:val="22"/>
        </w:rPr>
        <w:t xml:space="preserve"> Code</w:t>
      </w:r>
      <w:r w:rsidRPr="00442A4D">
        <w:rPr>
          <w:i w:val="0"/>
          <w:color w:val="000000" w:themeColor="text1"/>
          <w:sz w:val="22"/>
        </w:rPr>
        <w:t xml:space="preserve"> Deffuzifikasi</w:t>
      </w:r>
      <w:bookmarkEnd w:id="2814"/>
    </w:p>
    <w:p w14:paraId="2B299C0C" w14:textId="2C9D8D21" w:rsidR="00A5626E" w:rsidRDefault="00A5626E" w:rsidP="00A5626E">
      <w:pPr>
        <w:pStyle w:val="Heading2"/>
        <w:ind w:left="426" w:hanging="426"/>
        <w:rPr>
          <w:rFonts w:cs="Times New Roman"/>
        </w:rPr>
      </w:pPr>
      <w:bookmarkStart w:id="2815" w:name="_Toc23880434"/>
      <w:r w:rsidRPr="0033182C">
        <w:rPr>
          <w:rFonts w:cs="Times New Roman"/>
        </w:rPr>
        <w:lastRenderedPageBreak/>
        <w:t>Hasil Implementasi Aktuator dengan Metode PID</w:t>
      </w:r>
      <w:bookmarkEnd w:id="2815"/>
    </w:p>
    <w:p w14:paraId="6DDAE8E5" w14:textId="55B174B5" w:rsidR="00A12721" w:rsidRPr="000B6C7D" w:rsidRDefault="00E65FC6" w:rsidP="00A12721">
      <w:pPr>
        <w:ind w:firstLine="426"/>
        <w:rPr>
          <w:rFonts w:eastAsia="Times New Roman" w:cs="Times New Roman"/>
          <w:szCs w:val="24"/>
          <w:lang w:val="en-ID" w:eastAsia="id-ID"/>
        </w:rPr>
      </w:pPr>
      <w:r w:rsidRPr="00E65FC6">
        <w:rPr>
          <w:rFonts w:eastAsia="Times New Roman" w:cs="Times New Roman"/>
          <w:szCs w:val="24"/>
          <w:lang w:val="en-ID" w:eastAsia="id-ID"/>
        </w:rPr>
        <w:t>Metode PID diterapkan pada aktuator untuk menstabilkan</w:t>
      </w:r>
      <w:r>
        <w:rPr>
          <w:rFonts w:eastAsia="Times New Roman" w:cs="Times New Roman"/>
          <w:szCs w:val="24"/>
          <w:lang w:val="en-ID" w:eastAsia="id-ID"/>
        </w:rPr>
        <w:t xml:space="preserve"> </w:t>
      </w:r>
      <w:r w:rsidRPr="00E65FC6">
        <w:rPr>
          <w:rFonts w:eastAsia="Times New Roman" w:cs="Times New Roman"/>
          <w:szCs w:val="24"/>
          <w:lang w:val="en-ID" w:eastAsia="id-ID"/>
        </w:rPr>
        <w:t>posisinya</w:t>
      </w:r>
      <w:r>
        <w:rPr>
          <w:rFonts w:eastAsia="Times New Roman" w:cs="Times New Roman"/>
          <w:szCs w:val="24"/>
          <w:lang w:val="en-ID" w:eastAsia="id-ID"/>
        </w:rPr>
        <w:t xml:space="preserve"> agar</w:t>
      </w:r>
      <w:r w:rsidRPr="00E65FC6">
        <w:rPr>
          <w:rFonts w:eastAsia="Times New Roman" w:cs="Times New Roman"/>
          <w:szCs w:val="24"/>
          <w:lang w:val="en-ID" w:eastAsia="id-ID"/>
        </w:rPr>
        <w:t xml:space="preserve"> tidak berubah dari </w:t>
      </w:r>
      <w:r w:rsidRPr="00E65FC6">
        <w:rPr>
          <w:rFonts w:eastAsia="Times New Roman" w:cs="Times New Roman"/>
          <w:i/>
          <w:szCs w:val="24"/>
          <w:lang w:val="en-ID" w:eastAsia="id-ID"/>
        </w:rPr>
        <w:t xml:space="preserve">setpoint </w:t>
      </w:r>
      <w:r w:rsidRPr="00E65FC6">
        <w:rPr>
          <w:rFonts w:eastAsia="Times New Roman" w:cs="Times New Roman"/>
          <w:szCs w:val="24"/>
          <w:lang w:val="en-ID" w:eastAsia="id-ID"/>
        </w:rPr>
        <w:t xml:space="preserve">apabila terjadi gangguan dari faktor luar seperti angin. </w:t>
      </w:r>
      <w:r w:rsidR="00A12721">
        <w:rPr>
          <w:rFonts w:eastAsia="Times New Roman" w:cs="Times New Roman"/>
          <w:szCs w:val="24"/>
          <w:lang w:val="en-ID" w:eastAsia="id-ID"/>
        </w:rPr>
        <w:t xml:space="preserve">Metode ini terbukti efisien untuk menjaga kestabilan yang dibuktikan melalui uji coba dengan nilai konstanta masing- masing Kp = 0.9, Ti = 0.3 dan Td = 1. Penentuan konstanta ini berdasarkan  </w:t>
      </w:r>
      <w:r w:rsidR="00A12721" w:rsidRPr="00A12721">
        <w:rPr>
          <w:rFonts w:eastAsia="Times New Roman" w:cs="Times New Roman"/>
          <w:i/>
          <w:szCs w:val="24"/>
          <w:lang w:val="en-ID" w:eastAsia="id-ID"/>
        </w:rPr>
        <w:t>trial and error</w:t>
      </w:r>
      <w:r w:rsidR="00A12721">
        <w:rPr>
          <w:rFonts w:eastAsia="Times New Roman" w:cs="Times New Roman"/>
          <w:i/>
          <w:szCs w:val="24"/>
          <w:lang w:val="en-ID" w:eastAsia="id-ID"/>
        </w:rPr>
        <w:t xml:space="preserve"> </w:t>
      </w:r>
      <w:r w:rsidR="00A12721">
        <w:rPr>
          <w:rFonts w:eastAsia="Times New Roman" w:cs="Times New Roman"/>
          <w:szCs w:val="24"/>
          <w:lang w:val="en-ID" w:eastAsia="id-ID"/>
        </w:rPr>
        <w:t xml:space="preserve">karena tidak ada aturan khusus untuk nilai konstanta. Hasil pengujian </w:t>
      </w:r>
      <w:r w:rsidR="000B6C7D">
        <w:rPr>
          <w:rFonts w:eastAsia="Times New Roman" w:cs="Times New Roman"/>
          <w:szCs w:val="24"/>
          <w:lang w:val="en-ID" w:eastAsia="id-ID"/>
        </w:rPr>
        <w:t xml:space="preserve">pada Gambar 5.19 </w:t>
      </w:r>
      <w:r w:rsidR="00A12721">
        <w:rPr>
          <w:rFonts w:eastAsia="Times New Roman" w:cs="Times New Roman"/>
          <w:szCs w:val="24"/>
          <w:lang w:val="en-ID" w:eastAsia="id-ID"/>
        </w:rPr>
        <w:t>menunjukkan bahwa PID mampu me</w:t>
      </w:r>
      <w:r w:rsidR="00776AF4">
        <w:rPr>
          <w:rFonts w:eastAsia="Times New Roman" w:cs="Times New Roman"/>
          <w:szCs w:val="24"/>
          <w:lang w:val="en-ID" w:eastAsia="id-ID"/>
        </w:rPr>
        <w:t xml:space="preserve">ngembalikan sudut ke posisi </w:t>
      </w:r>
      <w:r w:rsidR="00776AF4">
        <w:rPr>
          <w:rFonts w:eastAsia="Times New Roman" w:cs="Times New Roman"/>
          <w:i/>
          <w:szCs w:val="24"/>
          <w:lang w:val="en-ID" w:eastAsia="id-ID"/>
        </w:rPr>
        <w:t>setpoint.</w:t>
      </w:r>
    </w:p>
    <w:p w14:paraId="455863D1" w14:textId="77777777" w:rsidR="000B6C7D" w:rsidRDefault="00776AF4" w:rsidP="000B6C7D">
      <w:pPr>
        <w:keepNext/>
      </w:pPr>
      <w:r>
        <w:rPr>
          <w:noProof/>
        </w:rPr>
        <w:drawing>
          <wp:inline distT="0" distB="0" distL="0" distR="0" wp14:anchorId="11EE9AB4" wp14:editId="056DBC48">
            <wp:extent cx="5039995" cy="1410335"/>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1410335"/>
                    </a:xfrm>
                    <a:prstGeom prst="rect">
                      <a:avLst/>
                    </a:prstGeom>
                  </pic:spPr>
                </pic:pic>
              </a:graphicData>
            </a:graphic>
          </wp:inline>
        </w:drawing>
      </w:r>
    </w:p>
    <w:p w14:paraId="5E3D4C88" w14:textId="7572804C" w:rsidR="00776AF4" w:rsidRDefault="000B6C7D" w:rsidP="000B6C7D">
      <w:pPr>
        <w:pStyle w:val="Caption"/>
        <w:rPr>
          <w:i w:val="0"/>
          <w:color w:val="000000" w:themeColor="text1"/>
          <w:sz w:val="22"/>
        </w:rPr>
      </w:pPr>
      <w:bookmarkStart w:id="2816" w:name="_Toc23880271"/>
      <w:r w:rsidRPr="000B6C7D">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5</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19</w:t>
      </w:r>
      <w:r>
        <w:rPr>
          <w:i w:val="0"/>
          <w:color w:val="000000" w:themeColor="text1"/>
          <w:sz w:val="22"/>
        </w:rPr>
        <w:fldChar w:fldCharType="end"/>
      </w:r>
      <w:r w:rsidRPr="000B6C7D">
        <w:rPr>
          <w:i w:val="0"/>
          <w:color w:val="000000" w:themeColor="text1"/>
          <w:sz w:val="22"/>
        </w:rPr>
        <w:t xml:space="preserve"> Posisi servo dengan dan tanpa PID</w:t>
      </w:r>
      <w:bookmarkEnd w:id="2816"/>
    </w:p>
    <w:p w14:paraId="34B204EB" w14:textId="77777777" w:rsidR="00781045" w:rsidRDefault="000B6C7D" w:rsidP="000B6C7D">
      <w:pPr>
        <w:ind w:firstLine="720"/>
        <w:rPr>
          <w:rFonts w:eastAsia="Times New Roman" w:cs="Times New Roman"/>
          <w:szCs w:val="24"/>
          <w:lang w:val="en-ID" w:eastAsia="id-ID"/>
        </w:rPr>
      </w:pPr>
      <w:r>
        <w:rPr>
          <w:rFonts w:eastAsia="Times New Roman" w:cs="Times New Roman"/>
          <w:szCs w:val="24"/>
          <w:lang w:val="en-ID" w:eastAsia="id-ID"/>
        </w:rPr>
        <w:t xml:space="preserve">Apabila terjadi pergerakan aktuator akan bergerak menyesuaikan dengan membandingkan nilai sudut pada </w:t>
      </w:r>
      <w:r>
        <w:rPr>
          <w:rFonts w:eastAsia="Times New Roman" w:cs="Times New Roman"/>
          <w:i/>
          <w:szCs w:val="24"/>
          <w:lang w:val="en-ID" w:eastAsia="id-ID"/>
        </w:rPr>
        <w:t xml:space="preserve">setpoint </w:t>
      </w:r>
      <w:r>
        <w:rPr>
          <w:rFonts w:eastAsia="Times New Roman" w:cs="Times New Roman"/>
          <w:szCs w:val="24"/>
          <w:lang w:val="en-ID" w:eastAsia="id-ID"/>
        </w:rPr>
        <w:t>dengan nilai sudut yang dimiliki aktuator. Jika terjadi perbedaan maka akan dijadikan parameter untuk menghitung PID dengan hasil pengkodean seperti pada Gambar 5.20 yang menghasilkan output PID sesuai dengan grafik Gambar 5.21.</w:t>
      </w:r>
      <w:r w:rsidR="00781045">
        <w:rPr>
          <w:rFonts w:eastAsia="Times New Roman" w:cs="Times New Roman"/>
          <w:szCs w:val="24"/>
          <w:lang w:val="en-ID" w:eastAsia="id-ID"/>
        </w:rPr>
        <w:t xml:space="preserve"> Sedangkan</w:t>
      </w:r>
      <w:r w:rsidR="00781045">
        <w:rPr>
          <w:rFonts w:eastAsia="Times New Roman" w:cs="Times New Roman"/>
          <w:szCs w:val="24"/>
          <w:lang w:val="en-ID" w:eastAsia="id-ID"/>
        </w:rPr>
        <w:t xml:space="preserve"> aktuator tanpa PID, maka akan bergerak ke arah </w:t>
      </w:r>
      <w:r w:rsidR="00781045" w:rsidRPr="00776AF4">
        <w:rPr>
          <w:rFonts w:eastAsia="Times New Roman" w:cs="Times New Roman"/>
          <w:i/>
          <w:szCs w:val="24"/>
          <w:lang w:val="en-ID" w:eastAsia="id-ID"/>
        </w:rPr>
        <w:t>setpoint</w:t>
      </w:r>
      <w:r w:rsidR="00781045">
        <w:rPr>
          <w:rFonts w:eastAsia="Times New Roman" w:cs="Times New Roman"/>
          <w:i/>
          <w:szCs w:val="24"/>
          <w:lang w:val="en-ID" w:eastAsia="id-ID"/>
        </w:rPr>
        <w:t xml:space="preserve"> </w:t>
      </w:r>
      <w:r w:rsidR="00781045">
        <w:rPr>
          <w:rFonts w:eastAsia="Times New Roman" w:cs="Times New Roman"/>
          <w:szCs w:val="24"/>
          <w:lang w:val="en-ID" w:eastAsia="id-ID"/>
        </w:rPr>
        <w:t xml:space="preserve">tanpa adanya </w:t>
      </w:r>
      <w:r w:rsidR="00781045">
        <w:rPr>
          <w:rFonts w:eastAsia="Times New Roman" w:cs="Times New Roman"/>
          <w:i/>
          <w:szCs w:val="24"/>
          <w:lang w:val="en-ID" w:eastAsia="id-ID"/>
        </w:rPr>
        <w:t xml:space="preserve">feedback </w:t>
      </w:r>
      <w:r w:rsidR="00781045">
        <w:rPr>
          <w:rFonts w:eastAsia="Times New Roman" w:cs="Times New Roman"/>
          <w:szCs w:val="24"/>
          <w:lang w:val="en-ID" w:eastAsia="id-ID"/>
        </w:rPr>
        <w:t xml:space="preserve">sudut sebenarnya seperti pada grafik Gambar 5.19 bagian kiri. </w:t>
      </w:r>
      <w:r>
        <w:rPr>
          <w:rFonts w:eastAsia="Times New Roman" w:cs="Times New Roman"/>
          <w:szCs w:val="24"/>
          <w:lang w:val="en-ID" w:eastAsia="id-ID"/>
        </w:rPr>
        <w:t xml:space="preserve"> </w:t>
      </w:r>
    </w:p>
    <w:p w14:paraId="3EB9FDAB" w14:textId="77777777" w:rsidR="00781045" w:rsidRDefault="00781045" w:rsidP="00781045">
      <w:pPr>
        <w:keepNext/>
      </w:pPr>
      <w:r>
        <w:rPr>
          <w:noProof/>
        </w:rPr>
        <w:drawing>
          <wp:inline distT="0" distB="0" distL="0" distR="0" wp14:anchorId="01E0DE4F" wp14:editId="2ABD32F3">
            <wp:extent cx="4393870" cy="1846787"/>
            <wp:effectExtent l="0" t="0" r="6985"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6727" cy="1847988"/>
                    </a:xfrm>
                    <a:prstGeom prst="rect">
                      <a:avLst/>
                    </a:prstGeom>
                  </pic:spPr>
                </pic:pic>
              </a:graphicData>
            </a:graphic>
          </wp:inline>
        </w:drawing>
      </w:r>
    </w:p>
    <w:p w14:paraId="44B0EA8E" w14:textId="7F830F0B" w:rsidR="000B6C7D" w:rsidRPr="00781045" w:rsidRDefault="00781045" w:rsidP="00781045">
      <w:pPr>
        <w:pStyle w:val="Caption"/>
        <w:rPr>
          <w:i w:val="0"/>
          <w:color w:val="000000" w:themeColor="text1"/>
          <w:sz w:val="22"/>
        </w:rPr>
      </w:pPr>
      <w:bookmarkStart w:id="2817" w:name="_Toc23880272"/>
      <w:r w:rsidRPr="000B6C7D">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5</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20</w:t>
      </w:r>
      <w:r>
        <w:rPr>
          <w:i w:val="0"/>
          <w:color w:val="000000" w:themeColor="text1"/>
          <w:sz w:val="22"/>
        </w:rPr>
        <w:fldChar w:fldCharType="end"/>
      </w:r>
      <w:r w:rsidRPr="000B6C7D">
        <w:rPr>
          <w:i w:val="0"/>
          <w:color w:val="000000" w:themeColor="text1"/>
          <w:sz w:val="22"/>
        </w:rPr>
        <w:t xml:space="preserve"> Baris </w:t>
      </w:r>
      <w:r w:rsidRPr="000B6C7D">
        <w:rPr>
          <w:color w:val="000000" w:themeColor="text1"/>
          <w:sz w:val="22"/>
        </w:rPr>
        <w:t>Code</w:t>
      </w:r>
      <w:r w:rsidRPr="000B6C7D">
        <w:rPr>
          <w:i w:val="0"/>
          <w:color w:val="000000" w:themeColor="text1"/>
          <w:sz w:val="22"/>
        </w:rPr>
        <w:t xml:space="preserve"> PID</w:t>
      </w:r>
      <w:bookmarkEnd w:id="2817"/>
      <w:r w:rsidR="000B6C7D">
        <w:rPr>
          <w:rFonts w:eastAsia="Times New Roman" w:cs="Times New Roman"/>
          <w:szCs w:val="24"/>
          <w:lang w:val="en-ID" w:eastAsia="id-ID"/>
        </w:rPr>
        <w:t xml:space="preserve"> </w:t>
      </w:r>
    </w:p>
    <w:p w14:paraId="2BB495A9" w14:textId="135D5801" w:rsidR="000B6C7D" w:rsidRDefault="000B6C7D" w:rsidP="000B6C7D">
      <w:pPr>
        <w:keepNext/>
      </w:pPr>
      <w:r>
        <w:object w:dxaOrig="15615" w:dyaOrig="8746" w14:anchorId="361055B3">
          <v:shape id="_x0000_i1367" type="#_x0000_t75" style="width:310.45pt;height:173.9pt" o:ole="">
            <v:imagedata r:id="rId58" o:title=""/>
          </v:shape>
          <o:OLEObject Type="Embed" ProgID="Visio.Drawing.15" ShapeID="_x0000_i1367" DrawAspect="Content" ObjectID="_1634493060" r:id="rId59"/>
        </w:object>
      </w:r>
    </w:p>
    <w:p w14:paraId="49DE41DF" w14:textId="77777777" w:rsidR="000B6C7D" w:rsidRPr="000B6C7D" w:rsidRDefault="000B6C7D" w:rsidP="000B6C7D">
      <w:pPr>
        <w:pStyle w:val="Caption"/>
        <w:jc w:val="left"/>
        <w:rPr>
          <w:i w:val="0"/>
          <w:color w:val="000000" w:themeColor="text1"/>
          <w:sz w:val="22"/>
        </w:rPr>
      </w:pPr>
      <w:bookmarkStart w:id="2818" w:name="_Toc23880273"/>
      <w:r w:rsidRPr="000B6C7D">
        <w:rPr>
          <w:i w:val="0"/>
          <w:color w:val="000000" w:themeColor="text1"/>
          <w:sz w:val="22"/>
        </w:rPr>
        <w:t xml:space="preserve">Gambar </w:t>
      </w:r>
      <w:r w:rsidRPr="000B6C7D">
        <w:rPr>
          <w:i w:val="0"/>
          <w:color w:val="000000" w:themeColor="text1"/>
          <w:sz w:val="22"/>
        </w:rPr>
        <w:fldChar w:fldCharType="begin"/>
      </w:r>
      <w:r w:rsidRPr="000B6C7D">
        <w:rPr>
          <w:i w:val="0"/>
          <w:color w:val="000000" w:themeColor="text1"/>
          <w:sz w:val="22"/>
        </w:rPr>
        <w:instrText xml:space="preserve"> STYLEREF 1 \s </w:instrText>
      </w:r>
      <w:r w:rsidRPr="000B6C7D">
        <w:rPr>
          <w:i w:val="0"/>
          <w:color w:val="000000" w:themeColor="text1"/>
          <w:sz w:val="22"/>
        </w:rPr>
        <w:fldChar w:fldCharType="separate"/>
      </w:r>
      <w:r w:rsidRPr="000B6C7D">
        <w:rPr>
          <w:i w:val="0"/>
          <w:noProof/>
          <w:color w:val="000000" w:themeColor="text1"/>
          <w:sz w:val="22"/>
        </w:rPr>
        <w:t>5</w:t>
      </w:r>
      <w:r w:rsidRPr="000B6C7D">
        <w:rPr>
          <w:i w:val="0"/>
          <w:color w:val="000000" w:themeColor="text1"/>
          <w:sz w:val="22"/>
        </w:rPr>
        <w:fldChar w:fldCharType="end"/>
      </w:r>
      <w:r w:rsidRPr="000B6C7D">
        <w:rPr>
          <w:i w:val="0"/>
          <w:color w:val="000000" w:themeColor="text1"/>
          <w:sz w:val="22"/>
        </w:rPr>
        <w:t>.</w:t>
      </w:r>
      <w:r w:rsidRPr="000B6C7D">
        <w:rPr>
          <w:i w:val="0"/>
          <w:color w:val="000000" w:themeColor="text1"/>
          <w:sz w:val="22"/>
        </w:rPr>
        <w:fldChar w:fldCharType="begin"/>
      </w:r>
      <w:r w:rsidRPr="000B6C7D">
        <w:rPr>
          <w:i w:val="0"/>
          <w:color w:val="000000" w:themeColor="text1"/>
          <w:sz w:val="22"/>
        </w:rPr>
        <w:instrText xml:space="preserve"> SEQ Gambar \* ARABIC \s 1 </w:instrText>
      </w:r>
      <w:r w:rsidRPr="000B6C7D">
        <w:rPr>
          <w:i w:val="0"/>
          <w:color w:val="000000" w:themeColor="text1"/>
          <w:sz w:val="22"/>
        </w:rPr>
        <w:fldChar w:fldCharType="separate"/>
      </w:r>
      <w:r w:rsidRPr="000B6C7D">
        <w:rPr>
          <w:i w:val="0"/>
          <w:noProof/>
          <w:color w:val="000000" w:themeColor="text1"/>
          <w:sz w:val="22"/>
        </w:rPr>
        <w:t>21</w:t>
      </w:r>
      <w:r w:rsidRPr="000B6C7D">
        <w:rPr>
          <w:i w:val="0"/>
          <w:color w:val="000000" w:themeColor="text1"/>
          <w:sz w:val="22"/>
        </w:rPr>
        <w:fldChar w:fldCharType="end"/>
      </w:r>
      <w:r w:rsidRPr="000B6C7D">
        <w:rPr>
          <w:i w:val="0"/>
          <w:color w:val="000000" w:themeColor="text1"/>
          <w:sz w:val="22"/>
        </w:rPr>
        <w:t xml:space="preserve"> Grafik Sudut Terhadap Respon PID</w:t>
      </w:r>
      <w:bookmarkEnd w:id="2818"/>
    </w:p>
    <w:p w14:paraId="16EAB127" w14:textId="68C94E65" w:rsidR="00776AF4" w:rsidRPr="00575C62" w:rsidRDefault="00776AF4" w:rsidP="00776AF4">
      <w:pPr>
        <w:rPr>
          <w:rFonts w:eastAsia="Times New Roman" w:cs="Times New Roman"/>
          <w:szCs w:val="24"/>
          <w:lang w:val="en-ID" w:eastAsia="id-ID"/>
        </w:rPr>
      </w:pPr>
      <w:r>
        <w:rPr>
          <w:rFonts w:eastAsia="Times New Roman" w:cs="Times New Roman"/>
          <w:szCs w:val="24"/>
          <w:lang w:val="en-ID" w:eastAsia="id-ID"/>
        </w:rPr>
        <w:t xml:space="preserve"> </w:t>
      </w:r>
    </w:p>
    <w:p w14:paraId="3182431E" w14:textId="77777777" w:rsidR="00575C62" w:rsidRPr="00E65FC6" w:rsidRDefault="00575C62" w:rsidP="00E65FC6"/>
    <w:p w14:paraId="0BDC1300" w14:textId="0D0C57E5" w:rsidR="00E65FC6" w:rsidRDefault="00E65FC6" w:rsidP="004643D5"/>
    <w:p w14:paraId="44F894B4" w14:textId="0742F9F6" w:rsidR="00A5626E" w:rsidRPr="0033182C" w:rsidRDefault="00A5626E" w:rsidP="004643D5">
      <w:pPr>
        <w:rPr>
          <w:rFonts w:cs="Times New Roman"/>
        </w:rPr>
      </w:pPr>
    </w:p>
    <w:p w14:paraId="4AC3EDF2" w14:textId="77777777" w:rsidR="00984DD7" w:rsidRPr="0033182C" w:rsidRDefault="00984DD7">
      <w:pPr>
        <w:spacing w:after="160" w:line="259" w:lineRule="auto"/>
        <w:jc w:val="left"/>
        <w:rPr>
          <w:rFonts w:eastAsia="Times New Roman" w:cs="Times New Roman"/>
          <w:b/>
          <w:sz w:val="28"/>
          <w:szCs w:val="32"/>
          <w:lang w:val="en-ID" w:eastAsia="id-ID"/>
        </w:rPr>
      </w:pPr>
      <w:r w:rsidRPr="0033182C">
        <w:rPr>
          <w:rFonts w:eastAsia="Times New Roman" w:cs="Times New Roman"/>
          <w:b/>
          <w:sz w:val="28"/>
          <w:szCs w:val="32"/>
          <w:lang w:val="en-ID" w:eastAsia="id-ID"/>
        </w:rPr>
        <w:br w:type="page"/>
      </w:r>
    </w:p>
    <w:p w14:paraId="512AA751" w14:textId="29E06AF6" w:rsidR="00750347" w:rsidRPr="0033182C" w:rsidRDefault="00750347" w:rsidP="00750347">
      <w:pPr>
        <w:pStyle w:val="Heading1"/>
        <w:rPr>
          <w:ins w:id="2819" w:author="Windows User" w:date="2019-09-20T01:41:00Z"/>
        </w:rPr>
      </w:pPr>
      <w:bookmarkStart w:id="2820" w:name="_Toc23880435"/>
      <w:ins w:id="2821" w:author="Windows User" w:date="2019-09-20T01:43:00Z">
        <w:r w:rsidRPr="0033182C">
          <w:lastRenderedPageBreak/>
          <w:t>KESIMPULAN</w:t>
        </w:r>
      </w:ins>
      <w:bookmarkEnd w:id="2820"/>
    </w:p>
    <w:p w14:paraId="5FA14C9C" w14:textId="71B1EDE4" w:rsidR="00750347" w:rsidRPr="0033182C" w:rsidRDefault="00750347">
      <w:pPr>
        <w:spacing w:after="160" w:line="259" w:lineRule="auto"/>
        <w:jc w:val="left"/>
        <w:rPr>
          <w:ins w:id="2822" w:author="Windows User" w:date="2019-09-20T01:39:00Z"/>
          <w:rFonts w:cs="Times New Roman"/>
        </w:rPr>
      </w:pPr>
    </w:p>
    <w:p w14:paraId="34AF0321" w14:textId="352095AE" w:rsidR="00497E27" w:rsidRPr="0033182C" w:rsidRDefault="00497E27">
      <w:pPr>
        <w:rPr>
          <w:ins w:id="2823" w:author="Windows User" w:date="2019-09-19T00:36:00Z"/>
          <w:rFonts w:cs="Times New Roman"/>
        </w:rPr>
        <w:pPrChange w:id="2824" w:author="Windows User" w:date="2019-09-19T00:43:00Z">
          <w:pPr>
            <w:spacing w:after="160" w:line="259" w:lineRule="auto"/>
            <w:jc w:val="left"/>
          </w:pPr>
        </w:pPrChange>
      </w:pPr>
    </w:p>
    <w:p w14:paraId="6FA091A2" w14:textId="198F2338" w:rsidR="008955CA" w:rsidRPr="0033182C" w:rsidDel="00750347" w:rsidRDefault="008059A9" w:rsidP="00D66FBD">
      <w:pPr>
        <w:ind w:firstLine="357"/>
        <w:rPr>
          <w:del w:id="2825" w:author="Windows User" w:date="2019-09-20T01:38:00Z"/>
          <w:rFonts w:cs="Times New Roman"/>
          <w:szCs w:val="24"/>
        </w:rPr>
      </w:pPr>
      <w:del w:id="2826" w:author="Windows User" w:date="2019-09-18T14:07:00Z">
        <w:r w:rsidRPr="0033182C" w:rsidDel="00F95759">
          <w:rPr>
            <w:rFonts w:cs="Times New Roman"/>
            <w:noProof/>
          </w:rPr>
          <w:drawing>
            <wp:anchor distT="0" distB="0" distL="114300" distR="114300" simplePos="0" relativeHeight="251657216" behindDoc="0" locked="0" layoutInCell="1" allowOverlap="1" wp14:anchorId="7252E87A" wp14:editId="4A5A7CAC">
              <wp:simplePos x="0" y="0"/>
              <wp:positionH relativeFrom="margin">
                <wp:posOffset>1430611</wp:posOffset>
              </wp:positionH>
              <wp:positionV relativeFrom="paragraph">
                <wp:posOffset>60724</wp:posOffset>
              </wp:positionV>
              <wp:extent cx="1775637" cy="2709536"/>
              <wp:effectExtent l="0" t="0" r="0" b="0"/>
              <wp:wrapNone/>
              <wp:docPr id="16" name="Picture 16" descr="C:\Users\Nila\AppData\Local\Microsoft\Windows\INetCache\Content.Word\a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la\AppData\Local\Microsoft\Windows\INetCache\Content.Word\alur.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3424" cy="2751938"/>
                      </a:xfrm>
                      <a:prstGeom prst="rect">
                        <a:avLst/>
                      </a:prstGeom>
                      <a:noFill/>
                      <a:ln>
                        <a:noFill/>
                      </a:ln>
                    </pic:spPr>
                  </pic:pic>
                </a:graphicData>
              </a:graphic>
              <wp14:sizeRelH relativeFrom="page">
                <wp14:pctWidth>0</wp14:pctWidth>
              </wp14:sizeRelH>
              <wp14:sizeRelV relativeFrom="page">
                <wp14:pctHeight>0</wp14:pctHeight>
              </wp14:sizeRelV>
            </wp:anchor>
          </w:drawing>
        </w:r>
      </w:del>
      <w:bookmarkStart w:id="2827" w:name="_Toc23496236"/>
      <w:bookmarkStart w:id="2828" w:name="_Toc23552420"/>
      <w:bookmarkStart w:id="2829" w:name="_Toc23810773"/>
      <w:bookmarkStart w:id="2830" w:name="_Toc23880436"/>
      <w:bookmarkEnd w:id="2827"/>
      <w:bookmarkEnd w:id="2828"/>
      <w:bookmarkEnd w:id="2829"/>
      <w:bookmarkEnd w:id="2830"/>
    </w:p>
    <w:p w14:paraId="2596A7B0" w14:textId="64760C86" w:rsidR="00691479" w:rsidRPr="0033182C" w:rsidDel="00EC39E5" w:rsidRDefault="00691479">
      <w:pPr>
        <w:numPr>
          <w:ilvl w:val="0"/>
          <w:numId w:val="45"/>
        </w:numPr>
        <w:rPr>
          <w:del w:id="2831" w:author="Windows User" w:date="2019-09-18T14:31:00Z"/>
          <w:rFonts w:cs="Times New Roman"/>
        </w:rPr>
        <w:pPrChange w:id="2832" w:author="Windows User" w:date="2019-09-19T03:35:00Z">
          <w:pPr/>
        </w:pPrChange>
      </w:pPr>
      <w:bookmarkStart w:id="2833" w:name="_Toc23496237"/>
      <w:bookmarkStart w:id="2834" w:name="_Toc23552421"/>
      <w:bookmarkStart w:id="2835" w:name="_Toc23810774"/>
      <w:bookmarkStart w:id="2836" w:name="_Toc23880437"/>
      <w:bookmarkEnd w:id="2833"/>
      <w:bookmarkEnd w:id="2834"/>
      <w:bookmarkEnd w:id="2835"/>
      <w:bookmarkEnd w:id="2836"/>
    </w:p>
    <w:p w14:paraId="79A7C809" w14:textId="67353CB7" w:rsidR="00EA3532" w:rsidRPr="0033182C" w:rsidDel="00EC39E5" w:rsidRDefault="00E31978">
      <w:pPr>
        <w:numPr>
          <w:ilvl w:val="0"/>
          <w:numId w:val="45"/>
        </w:numPr>
        <w:rPr>
          <w:del w:id="2837" w:author="Windows User" w:date="2019-09-18T14:31:00Z"/>
          <w:rFonts w:eastAsia="Times New Roman" w:cs="Times New Roman"/>
          <w:szCs w:val="24"/>
          <w:lang w:val="en-ID" w:eastAsia="id-ID"/>
        </w:rPr>
        <w:pPrChange w:id="2838" w:author="Windows User" w:date="2019-09-19T03:35:00Z">
          <w:pPr>
            <w:ind w:firstLine="567"/>
          </w:pPr>
        </w:pPrChange>
      </w:pPr>
      <w:del w:id="2839" w:author="Windows User" w:date="2019-09-18T14:31:00Z">
        <w:r w:rsidRPr="0033182C" w:rsidDel="00EC39E5">
          <w:rPr>
            <w:rFonts w:cs="Times New Roman"/>
            <w:szCs w:val="24"/>
            <w:lang w:val="id-ID"/>
          </w:rPr>
          <w:delText>.</w:delText>
        </w:r>
        <w:r w:rsidR="00F36997" w:rsidRPr="0033182C" w:rsidDel="00EC39E5">
          <w:rPr>
            <w:rFonts w:cs="Times New Roman"/>
            <w:szCs w:val="24"/>
            <w:lang w:val="en-ID"/>
          </w:rPr>
          <w:delText xml:space="preserve"> </w:delText>
        </w:r>
        <w:bookmarkStart w:id="2840" w:name="_Toc23496238"/>
        <w:bookmarkStart w:id="2841" w:name="_Toc23552422"/>
        <w:bookmarkStart w:id="2842" w:name="_Toc23810775"/>
        <w:bookmarkStart w:id="2843" w:name="_Toc23880438"/>
        <w:bookmarkEnd w:id="2840"/>
        <w:bookmarkEnd w:id="2841"/>
        <w:bookmarkEnd w:id="2842"/>
        <w:bookmarkEnd w:id="2843"/>
      </w:del>
    </w:p>
    <w:p w14:paraId="4588F779" w14:textId="1FCB4F51" w:rsidR="0026356A" w:rsidRPr="0033182C" w:rsidDel="00EC39E5" w:rsidRDefault="008955CA">
      <w:pPr>
        <w:numPr>
          <w:ilvl w:val="0"/>
          <w:numId w:val="45"/>
        </w:numPr>
        <w:rPr>
          <w:del w:id="2844" w:author="Windows User" w:date="2019-09-18T14:31:00Z"/>
          <w:rFonts w:eastAsia="Times New Roman" w:cs="Times New Roman"/>
          <w:szCs w:val="24"/>
          <w:lang w:val="en-ID" w:eastAsia="id-ID"/>
        </w:rPr>
        <w:pPrChange w:id="2845" w:author="Windows User" w:date="2019-09-19T03:35:00Z">
          <w:pPr/>
        </w:pPrChange>
      </w:pPr>
      <w:del w:id="2846" w:author="Windows User" w:date="2019-09-18T14:31:00Z">
        <w:r w:rsidRPr="0033182C" w:rsidDel="00EC39E5">
          <w:rPr>
            <w:rFonts w:cs="Times New Roman"/>
            <w:noProof/>
          </w:rPr>
          <mc:AlternateContent>
            <mc:Choice Requires="wps">
              <w:drawing>
                <wp:anchor distT="0" distB="0" distL="114300" distR="114300" simplePos="0" relativeHeight="251656192" behindDoc="0" locked="0" layoutInCell="1" allowOverlap="1" wp14:anchorId="46E19DE4" wp14:editId="0C6DA822">
                  <wp:simplePos x="0" y="0"/>
                  <wp:positionH relativeFrom="column">
                    <wp:posOffset>1425295</wp:posOffset>
                  </wp:positionH>
                  <wp:positionV relativeFrom="paragraph">
                    <wp:posOffset>1992083</wp:posOffset>
                  </wp:positionV>
                  <wp:extent cx="1857375" cy="635"/>
                  <wp:effectExtent l="0" t="0" r="9525" b="8255"/>
                  <wp:wrapNone/>
                  <wp:docPr id="15" name="Text Box 15"/>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7436163B" w14:textId="15DE0D22" w:rsidR="000B6C7D" w:rsidRPr="008955CA" w:rsidRDefault="000B6C7D" w:rsidP="008955CA">
                              <w:pPr>
                                <w:pStyle w:val="Caption"/>
                                <w:spacing w:line="360" w:lineRule="auto"/>
                                <w:rPr>
                                  <w:rFonts w:cs="Times New Roman"/>
                                  <w:i w:val="0"/>
                                  <w:noProof/>
                                  <w:color w:val="auto"/>
                                  <w:sz w:val="22"/>
                                  <w:szCs w:val="22"/>
                                </w:rPr>
                              </w:pPr>
                              <w:bookmarkStart w:id="2847" w:name="_Toc23880274"/>
                              <w:r w:rsidRPr="008955CA">
                                <w:rPr>
                                  <w:i w:val="0"/>
                                  <w:color w:val="auto"/>
                                  <w:sz w:val="22"/>
                                  <w:szCs w:val="22"/>
                                </w:rPr>
                                <w:t xml:space="preserve">Gambar </w:t>
                              </w:r>
                              <w:r>
                                <w:rPr>
                                  <w:i w:val="0"/>
                                  <w:color w:val="auto"/>
                                  <w:sz w:val="22"/>
                                  <w:szCs w:val="22"/>
                                </w:rPr>
                                <w:fldChar w:fldCharType="begin"/>
                              </w:r>
                              <w:r>
                                <w:rPr>
                                  <w:i w:val="0"/>
                                  <w:color w:val="auto"/>
                                  <w:sz w:val="22"/>
                                  <w:szCs w:val="22"/>
                                </w:rPr>
                                <w:instrText xml:space="preserve"> STYLEREF 1 \s </w:instrText>
                              </w:r>
                              <w:r>
                                <w:rPr>
                                  <w:i w:val="0"/>
                                  <w:color w:val="auto"/>
                                  <w:sz w:val="22"/>
                                  <w:szCs w:val="22"/>
                                </w:rPr>
                                <w:fldChar w:fldCharType="separate"/>
                              </w:r>
                              <w:r>
                                <w:rPr>
                                  <w:i w:val="0"/>
                                  <w:noProof/>
                                  <w:color w:val="auto"/>
                                  <w:sz w:val="22"/>
                                  <w:szCs w:val="22"/>
                                </w:rPr>
                                <w:t>6</w:t>
                              </w:r>
                              <w:r>
                                <w:rPr>
                                  <w:i w:val="0"/>
                                  <w:color w:val="auto"/>
                                  <w:sz w:val="22"/>
                                  <w:szCs w:val="22"/>
                                </w:rPr>
                                <w:fldChar w:fldCharType="end"/>
                              </w:r>
                              <w:r>
                                <w:rPr>
                                  <w:i w:val="0"/>
                                  <w:color w:val="auto"/>
                                  <w:sz w:val="22"/>
                                  <w:szCs w:val="22"/>
                                </w:rPr>
                                <w:t>.</w:t>
                              </w:r>
                              <w:r>
                                <w:rPr>
                                  <w:i w:val="0"/>
                                  <w:color w:val="auto"/>
                                  <w:sz w:val="22"/>
                                  <w:szCs w:val="22"/>
                                </w:rPr>
                                <w:fldChar w:fldCharType="begin"/>
                              </w:r>
                              <w:r>
                                <w:rPr>
                                  <w:i w:val="0"/>
                                  <w:color w:val="auto"/>
                                  <w:sz w:val="22"/>
                                  <w:szCs w:val="22"/>
                                </w:rPr>
                                <w:instrText xml:space="preserve"> SEQ Gambar \* ARABIC \s 1 </w:instrText>
                              </w:r>
                              <w:r>
                                <w:rPr>
                                  <w:i w:val="0"/>
                                  <w:color w:val="auto"/>
                                  <w:sz w:val="22"/>
                                  <w:szCs w:val="22"/>
                                </w:rPr>
                                <w:fldChar w:fldCharType="separate"/>
                              </w:r>
                              <w:r>
                                <w:rPr>
                                  <w:i w:val="0"/>
                                  <w:noProof/>
                                  <w:color w:val="auto"/>
                                  <w:sz w:val="22"/>
                                  <w:szCs w:val="22"/>
                                </w:rPr>
                                <w:t>1</w:t>
                              </w:r>
                              <w:r>
                                <w:rPr>
                                  <w:i w:val="0"/>
                                  <w:color w:val="auto"/>
                                  <w:sz w:val="22"/>
                                  <w:szCs w:val="22"/>
                                </w:rPr>
                                <w:fldChar w:fldCharType="end"/>
                              </w:r>
                              <w:del w:id="2848" w:author="Windows User" w:date="2019-09-18T14:43:00Z">
                                <w:r w:rsidDel="007F4597">
                                  <w:rPr>
                                    <w:i w:val="0"/>
                                    <w:color w:val="auto"/>
                                    <w:sz w:val="22"/>
                                    <w:szCs w:val="22"/>
                                  </w:rPr>
                                  <w:fldChar w:fldCharType="begin"/>
                                </w:r>
                                <w:r w:rsidDel="007F4597">
                                  <w:rPr>
                                    <w:i w:val="0"/>
                                    <w:color w:val="auto"/>
                                    <w:sz w:val="22"/>
                                    <w:szCs w:val="22"/>
                                  </w:rPr>
                                  <w:delInstrText xml:space="preserve"> STYLEREF 1 \s </w:delInstrText>
                                </w:r>
                                <w:r w:rsidDel="007F4597">
                                  <w:rPr>
                                    <w:i w:val="0"/>
                                    <w:color w:val="auto"/>
                                    <w:sz w:val="22"/>
                                    <w:szCs w:val="22"/>
                                  </w:rPr>
                                  <w:fldChar w:fldCharType="separate"/>
                                </w:r>
                                <w:r w:rsidDel="007F4597">
                                  <w:rPr>
                                    <w:i w:val="0"/>
                                    <w:noProof/>
                                    <w:color w:val="auto"/>
                                    <w:sz w:val="22"/>
                                    <w:szCs w:val="22"/>
                                  </w:rPr>
                                  <w:delText>3</w:delText>
                                </w:r>
                                <w:r w:rsidDel="007F4597">
                                  <w:rPr>
                                    <w:i w:val="0"/>
                                    <w:color w:val="auto"/>
                                    <w:sz w:val="22"/>
                                    <w:szCs w:val="22"/>
                                  </w:rPr>
                                  <w:fldChar w:fldCharType="end"/>
                                </w:r>
                                <w:r w:rsidDel="007F4597">
                                  <w:rPr>
                                    <w:i w:val="0"/>
                                    <w:color w:val="auto"/>
                                    <w:sz w:val="22"/>
                                    <w:szCs w:val="22"/>
                                  </w:rPr>
                                  <w:delText>.</w:delText>
                                </w:r>
                                <w:r w:rsidDel="007F4597">
                                  <w:rPr>
                                    <w:i w:val="0"/>
                                    <w:color w:val="auto"/>
                                    <w:sz w:val="22"/>
                                    <w:szCs w:val="22"/>
                                  </w:rPr>
                                  <w:fldChar w:fldCharType="begin"/>
                                </w:r>
                                <w:r w:rsidDel="007F4597">
                                  <w:rPr>
                                    <w:i w:val="0"/>
                                    <w:color w:val="auto"/>
                                    <w:sz w:val="22"/>
                                    <w:szCs w:val="22"/>
                                  </w:rPr>
                                  <w:delInstrText xml:space="preserve"> SEQ Gambar \* ARABIC \s 1 </w:delInstrText>
                                </w:r>
                                <w:r w:rsidDel="007F4597">
                                  <w:rPr>
                                    <w:i w:val="0"/>
                                    <w:color w:val="auto"/>
                                    <w:sz w:val="22"/>
                                    <w:szCs w:val="22"/>
                                  </w:rPr>
                                  <w:fldChar w:fldCharType="separate"/>
                                </w:r>
                                <w:r w:rsidDel="007F4597">
                                  <w:rPr>
                                    <w:i w:val="0"/>
                                    <w:noProof/>
                                    <w:color w:val="auto"/>
                                    <w:sz w:val="22"/>
                                    <w:szCs w:val="22"/>
                                  </w:rPr>
                                  <w:delText>1</w:delText>
                                </w:r>
                                <w:r w:rsidDel="007F4597">
                                  <w:rPr>
                                    <w:i w:val="0"/>
                                    <w:color w:val="auto"/>
                                    <w:sz w:val="22"/>
                                    <w:szCs w:val="22"/>
                                  </w:rPr>
                                  <w:fldChar w:fldCharType="end"/>
                                </w:r>
                              </w:del>
                              <w:r w:rsidRPr="008955CA">
                                <w:rPr>
                                  <w:i w:val="0"/>
                                  <w:color w:val="auto"/>
                                  <w:sz w:val="22"/>
                                  <w:szCs w:val="22"/>
                                </w:rPr>
                                <w:t xml:space="preserve"> Tahapan Penelitian</w:t>
                              </w:r>
                              <w:bookmarkEnd w:id="28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E19DE4" id="Text Box 15" o:spid="_x0000_s1055" type="#_x0000_t202" style="position:absolute;left:0;text-align:left;margin-left:112.25pt;margin-top:156.85pt;width:146.25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" stroked="f">
                  <v:textbox style="mso-fit-shape-to-text:t" inset="0,0,0,0">
                    <w:txbxContent>
                      <w:p w14:paraId="7436163B" w14:textId="15DE0D22" w:rsidR="000B6C7D" w:rsidRPr="008955CA" w:rsidRDefault="000B6C7D" w:rsidP="008955CA">
                        <w:pPr>
                          <w:pStyle w:val="Caption"/>
                          <w:spacing w:line="360" w:lineRule="auto"/>
                          <w:rPr>
                            <w:rFonts w:cs="Times New Roman"/>
                            <w:i w:val="0"/>
                            <w:noProof/>
                            <w:color w:val="auto"/>
                            <w:sz w:val="22"/>
                            <w:szCs w:val="22"/>
                          </w:rPr>
                        </w:pPr>
                        <w:bookmarkStart w:id="2849" w:name="_Toc23880274"/>
                        <w:r w:rsidRPr="008955CA">
                          <w:rPr>
                            <w:i w:val="0"/>
                            <w:color w:val="auto"/>
                            <w:sz w:val="22"/>
                            <w:szCs w:val="22"/>
                          </w:rPr>
                          <w:t xml:space="preserve">Gambar </w:t>
                        </w:r>
                        <w:r>
                          <w:rPr>
                            <w:i w:val="0"/>
                            <w:color w:val="auto"/>
                            <w:sz w:val="22"/>
                            <w:szCs w:val="22"/>
                          </w:rPr>
                          <w:fldChar w:fldCharType="begin"/>
                        </w:r>
                        <w:r>
                          <w:rPr>
                            <w:i w:val="0"/>
                            <w:color w:val="auto"/>
                            <w:sz w:val="22"/>
                            <w:szCs w:val="22"/>
                          </w:rPr>
                          <w:instrText xml:space="preserve"> STYLEREF 1 \s </w:instrText>
                        </w:r>
                        <w:r>
                          <w:rPr>
                            <w:i w:val="0"/>
                            <w:color w:val="auto"/>
                            <w:sz w:val="22"/>
                            <w:szCs w:val="22"/>
                          </w:rPr>
                          <w:fldChar w:fldCharType="separate"/>
                        </w:r>
                        <w:r>
                          <w:rPr>
                            <w:i w:val="0"/>
                            <w:noProof/>
                            <w:color w:val="auto"/>
                            <w:sz w:val="22"/>
                            <w:szCs w:val="22"/>
                          </w:rPr>
                          <w:t>6</w:t>
                        </w:r>
                        <w:r>
                          <w:rPr>
                            <w:i w:val="0"/>
                            <w:color w:val="auto"/>
                            <w:sz w:val="22"/>
                            <w:szCs w:val="22"/>
                          </w:rPr>
                          <w:fldChar w:fldCharType="end"/>
                        </w:r>
                        <w:r>
                          <w:rPr>
                            <w:i w:val="0"/>
                            <w:color w:val="auto"/>
                            <w:sz w:val="22"/>
                            <w:szCs w:val="22"/>
                          </w:rPr>
                          <w:t>.</w:t>
                        </w:r>
                        <w:r>
                          <w:rPr>
                            <w:i w:val="0"/>
                            <w:color w:val="auto"/>
                            <w:sz w:val="22"/>
                            <w:szCs w:val="22"/>
                          </w:rPr>
                          <w:fldChar w:fldCharType="begin"/>
                        </w:r>
                        <w:r>
                          <w:rPr>
                            <w:i w:val="0"/>
                            <w:color w:val="auto"/>
                            <w:sz w:val="22"/>
                            <w:szCs w:val="22"/>
                          </w:rPr>
                          <w:instrText xml:space="preserve"> SEQ Gambar \* ARABIC \s 1 </w:instrText>
                        </w:r>
                        <w:r>
                          <w:rPr>
                            <w:i w:val="0"/>
                            <w:color w:val="auto"/>
                            <w:sz w:val="22"/>
                            <w:szCs w:val="22"/>
                          </w:rPr>
                          <w:fldChar w:fldCharType="separate"/>
                        </w:r>
                        <w:r>
                          <w:rPr>
                            <w:i w:val="0"/>
                            <w:noProof/>
                            <w:color w:val="auto"/>
                            <w:sz w:val="22"/>
                            <w:szCs w:val="22"/>
                          </w:rPr>
                          <w:t>1</w:t>
                        </w:r>
                        <w:r>
                          <w:rPr>
                            <w:i w:val="0"/>
                            <w:color w:val="auto"/>
                            <w:sz w:val="22"/>
                            <w:szCs w:val="22"/>
                          </w:rPr>
                          <w:fldChar w:fldCharType="end"/>
                        </w:r>
                        <w:del w:id="2850" w:author="Windows User" w:date="2019-09-18T14:43:00Z">
                          <w:r w:rsidDel="007F4597">
                            <w:rPr>
                              <w:i w:val="0"/>
                              <w:color w:val="auto"/>
                              <w:sz w:val="22"/>
                              <w:szCs w:val="22"/>
                            </w:rPr>
                            <w:fldChar w:fldCharType="begin"/>
                          </w:r>
                          <w:r w:rsidDel="007F4597">
                            <w:rPr>
                              <w:i w:val="0"/>
                              <w:color w:val="auto"/>
                              <w:sz w:val="22"/>
                              <w:szCs w:val="22"/>
                            </w:rPr>
                            <w:delInstrText xml:space="preserve"> STYLEREF 1 \s </w:delInstrText>
                          </w:r>
                          <w:r w:rsidDel="007F4597">
                            <w:rPr>
                              <w:i w:val="0"/>
                              <w:color w:val="auto"/>
                              <w:sz w:val="22"/>
                              <w:szCs w:val="22"/>
                            </w:rPr>
                            <w:fldChar w:fldCharType="separate"/>
                          </w:r>
                          <w:r w:rsidDel="007F4597">
                            <w:rPr>
                              <w:i w:val="0"/>
                              <w:noProof/>
                              <w:color w:val="auto"/>
                              <w:sz w:val="22"/>
                              <w:szCs w:val="22"/>
                            </w:rPr>
                            <w:delText>3</w:delText>
                          </w:r>
                          <w:r w:rsidDel="007F4597">
                            <w:rPr>
                              <w:i w:val="0"/>
                              <w:color w:val="auto"/>
                              <w:sz w:val="22"/>
                              <w:szCs w:val="22"/>
                            </w:rPr>
                            <w:fldChar w:fldCharType="end"/>
                          </w:r>
                          <w:r w:rsidDel="007F4597">
                            <w:rPr>
                              <w:i w:val="0"/>
                              <w:color w:val="auto"/>
                              <w:sz w:val="22"/>
                              <w:szCs w:val="22"/>
                            </w:rPr>
                            <w:delText>.</w:delText>
                          </w:r>
                          <w:r w:rsidDel="007F4597">
                            <w:rPr>
                              <w:i w:val="0"/>
                              <w:color w:val="auto"/>
                              <w:sz w:val="22"/>
                              <w:szCs w:val="22"/>
                            </w:rPr>
                            <w:fldChar w:fldCharType="begin"/>
                          </w:r>
                          <w:r w:rsidDel="007F4597">
                            <w:rPr>
                              <w:i w:val="0"/>
                              <w:color w:val="auto"/>
                              <w:sz w:val="22"/>
                              <w:szCs w:val="22"/>
                            </w:rPr>
                            <w:delInstrText xml:space="preserve"> SEQ Gambar \* ARABIC \s 1 </w:delInstrText>
                          </w:r>
                          <w:r w:rsidDel="007F4597">
                            <w:rPr>
                              <w:i w:val="0"/>
                              <w:color w:val="auto"/>
                              <w:sz w:val="22"/>
                              <w:szCs w:val="22"/>
                            </w:rPr>
                            <w:fldChar w:fldCharType="separate"/>
                          </w:r>
                          <w:r w:rsidDel="007F4597">
                            <w:rPr>
                              <w:i w:val="0"/>
                              <w:noProof/>
                              <w:color w:val="auto"/>
                              <w:sz w:val="22"/>
                              <w:szCs w:val="22"/>
                            </w:rPr>
                            <w:delText>1</w:delText>
                          </w:r>
                          <w:r w:rsidDel="007F4597">
                            <w:rPr>
                              <w:i w:val="0"/>
                              <w:color w:val="auto"/>
                              <w:sz w:val="22"/>
                              <w:szCs w:val="22"/>
                            </w:rPr>
                            <w:fldChar w:fldCharType="end"/>
                          </w:r>
                        </w:del>
                        <w:r w:rsidRPr="008955CA">
                          <w:rPr>
                            <w:i w:val="0"/>
                            <w:color w:val="auto"/>
                            <w:sz w:val="22"/>
                            <w:szCs w:val="22"/>
                          </w:rPr>
                          <w:t xml:space="preserve"> Tahapan Penelitian</w:t>
                        </w:r>
                        <w:bookmarkEnd w:id="2849"/>
                      </w:p>
                    </w:txbxContent>
                  </v:textbox>
                </v:shape>
              </w:pict>
            </mc:Fallback>
          </mc:AlternateContent>
        </w:r>
        <w:r w:rsidR="0026356A" w:rsidRPr="0033182C" w:rsidDel="00EC39E5">
          <w:rPr>
            <w:rFonts w:eastAsia="Times New Roman" w:cs="Times New Roman"/>
            <w:szCs w:val="24"/>
            <w:lang w:val="en-ID" w:eastAsia="id-ID"/>
          </w:rPr>
          <w:br w:type="page"/>
        </w:r>
        <w:bookmarkStart w:id="2851" w:name="_Toc23496239"/>
        <w:bookmarkStart w:id="2852" w:name="_Toc23552423"/>
        <w:bookmarkStart w:id="2853" w:name="_Toc23810776"/>
        <w:bookmarkStart w:id="2854" w:name="_Toc23880439"/>
        <w:bookmarkEnd w:id="2851"/>
        <w:bookmarkEnd w:id="2852"/>
        <w:bookmarkEnd w:id="2853"/>
        <w:bookmarkEnd w:id="2854"/>
      </w:del>
    </w:p>
    <w:p w14:paraId="3B58F365" w14:textId="55AE99B6" w:rsidR="0010463E" w:rsidRPr="0033182C" w:rsidDel="00EC39E5" w:rsidRDefault="0010463E">
      <w:pPr>
        <w:numPr>
          <w:ilvl w:val="0"/>
          <w:numId w:val="45"/>
        </w:numPr>
        <w:rPr>
          <w:del w:id="2855" w:author="Windows User" w:date="2019-09-18T14:31:00Z"/>
          <w:b/>
        </w:rPr>
        <w:sectPr w:rsidR="0010463E" w:rsidRPr="0033182C" w:rsidDel="00EC39E5" w:rsidSect="00CF5B06">
          <w:pgSz w:w="11906" w:h="16838" w:code="9"/>
          <w:pgMar w:top="2268" w:right="1701" w:bottom="1701" w:left="2268" w:header="720" w:footer="720" w:gutter="0"/>
          <w:cols w:space="720"/>
          <w:titlePg/>
          <w:docGrid w:linePitch="360"/>
        </w:sectPr>
        <w:pPrChange w:id="2856" w:author="Windows User" w:date="2019-09-19T03:35:00Z">
          <w:pPr>
            <w:pStyle w:val="Heading1"/>
          </w:pPr>
        </w:pPrChange>
      </w:pPr>
    </w:p>
    <w:p w14:paraId="7A8CAE63" w14:textId="5ABDE934" w:rsidR="00EE7827" w:rsidRPr="0033182C" w:rsidDel="00750347" w:rsidRDefault="00310DF9">
      <w:pPr>
        <w:pStyle w:val="Heading1"/>
        <w:numPr>
          <w:ilvl w:val="0"/>
          <w:numId w:val="45"/>
        </w:numPr>
        <w:ind w:left="426" w:hanging="426"/>
        <w:rPr>
          <w:del w:id="2857" w:author="Windows User" w:date="2019-09-20T01:38:00Z"/>
        </w:rPr>
        <w:pPrChange w:id="2858" w:author="Windows User" w:date="2019-09-19T03:35:00Z">
          <w:pPr>
            <w:pStyle w:val="Heading1"/>
          </w:pPr>
        </w:pPrChange>
      </w:pPr>
      <w:del w:id="2859" w:author="Windows User" w:date="2019-09-20T01:38:00Z">
        <w:r w:rsidRPr="0033182C" w:rsidDel="00750347">
          <w:delText>ANALISA DAN PENGEMBANGAN</w:delText>
        </w:r>
        <w:r w:rsidR="001A6616" w:rsidRPr="0033182C" w:rsidDel="00750347">
          <w:delText xml:space="preserve"> SISTEM</w:delText>
        </w:r>
        <w:bookmarkStart w:id="2860" w:name="_Toc23496240"/>
        <w:bookmarkStart w:id="2861" w:name="_Toc23552424"/>
        <w:bookmarkStart w:id="2862" w:name="_Toc23810777"/>
        <w:bookmarkStart w:id="2863" w:name="_Toc23880440"/>
        <w:bookmarkEnd w:id="2860"/>
        <w:bookmarkEnd w:id="2861"/>
        <w:bookmarkEnd w:id="2862"/>
        <w:bookmarkEnd w:id="2863"/>
      </w:del>
    </w:p>
    <w:p w14:paraId="41E854C7" w14:textId="14F1CFCB" w:rsidR="008B097C" w:rsidRPr="0033182C" w:rsidDel="00750347" w:rsidRDefault="008B097C" w:rsidP="008B097C">
      <w:pPr>
        <w:rPr>
          <w:del w:id="2864" w:author="Windows User" w:date="2019-09-20T01:38:00Z"/>
          <w:rFonts w:cs="Times New Roman"/>
          <w:lang w:val="en-ID" w:eastAsia="id-ID"/>
        </w:rPr>
      </w:pPr>
      <w:bookmarkStart w:id="2865" w:name="_Toc23496241"/>
      <w:bookmarkStart w:id="2866" w:name="_Toc23552425"/>
      <w:bookmarkStart w:id="2867" w:name="_Toc23810778"/>
      <w:bookmarkStart w:id="2868" w:name="_Toc23880441"/>
      <w:bookmarkEnd w:id="2865"/>
      <w:bookmarkEnd w:id="2866"/>
      <w:bookmarkEnd w:id="2867"/>
      <w:bookmarkEnd w:id="2868"/>
    </w:p>
    <w:p w14:paraId="4E154D1B" w14:textId="459B6801" w:rsidR="007D2B4F" w:rsidRPr="0033182C" w:rsidDel="00470091" w:rsidRDefault="008B097C">
      <w:pPr>
        <w:ind w:firstLine="720"/>
        <w:rPr>
          <w:del w:id="2869" w:author="Windows User" w:date="2019-09-18T15:53:00Z"/>
          <w:rFonts w:cs="Times New Roman"/>
          <w:lang w:eastAsia="id-ID"/>
        </w:rPr>
      </w:pPr>
      <w:del w:id="2870" w:author="Windows User" w:date="2019-09-20T01:38:00Z">
        <w:r w:rsidRPr="0033182C" w:rsidDel="00750347">
          <w:rPr>
            <w:rFonts w:cs="Times New Roman"/>
            <w:lang w:eastAsia="id-ID"/>
          </w:rPr>
          <w:delText xml:space="preserve">Bab  ini merupakan bagian yang membahas tentang pengembangan sistem kontrol posisi berbasis web pada panel surya menggunakan metode </w:delText>
        </w:r>
      </w:del>
      <w:del w:id="2871" w:author="Windows User" w:date="2019-09-14T03:53:00Z">
        <w:r w:rsidRPr="0033182C" w:rsidDel="00451BA0">
          <w:rPr>
            <w:rFonts w:cs="Times New Roman"/>
            <w:lang w:eastAsia="id-ID"/>
          </w:rPr>
          <w:delText>Fuzzy</w:delText>
        </w:r>
      </w:del>
      <w:del w:id="2872" w:author="Windows User" w:date="2019-09-20T01:38:00Z">
        <w:r w:rsidRPr="0033182C" w:rsidDel="00750347">
          <w:rPr>
            <w:rFonts w:cs="Times New Roman"/>
            <w:lang w:eastAsia="id-ID"/>
          </w:rPr>
          <w:delText xml:space="preserve"> PID Pengembangan  sistem  dilakukan  dengan  menggunakan  model waterfall, dengan tahapan yakni analisis kebutuhan fungsional dan non-fungsional sistem, pembuatan desain sistem, penulisan kode program dan pengujian sistem.</w:delText>
        </w:r>
      </w:del>
      <w:bookmarkStart w:id="2873" w:name="_Toc23496242"/>
      <w:bookmarkStart w:id="2874" w:name="_Toc23552426"/>
      <w:bookmarkStart w:id="2875" w:name="_Toc23810779"/>
      <w:bookmarkStart w:id="2876" w:name="_Toc23880442"/>
      <w:bookmarkEnd w:id="2873"/>
      <w:bookmarkEnd w:id="2874"/>
      <w:bookmarkEnd w:id="2875"/>
      <w:bookmarkEnd w:id="2876"/>
    </w:p>
    <w:p w14:paraId="6F044A86" w14:textId="3EB6FD41" w:rsidR="007D2B4F" w:rsidRPr="0033182C" w:rsidDel="00470091" w:rsidRDefault="00EE7827">
      <w:pPr>
        <w:ind w:firstLine="720"/>
        <w:rPr>
          <w:del w:id="2877" w:author="Windows User" w:date="2019-09-18T15:53:00Z"/>
          <w:rFonts w:cs="Times New Roman"/>
        </w:rPr>
        <w:pPrChange w:id="2878" w:author="Windows User" w:date="2019-09-18T15:53:00Z">
          <w:pPr>
            <w:pStyle w:val="Heading2"/>
          </w:pPr>
        </w:pPrChange>
      </w:pPr>
      <w:del w:id="2879" w:author="Windows User" w:date="2019-09-18T15:53:00Z">
        <w:r w:rsidRPr="0033182C" w:rsidDel="00470091">
          <w:rPr>
            <w:rFonts w:cs="Times New Roman"/>
          </w:rPr>
          <w:delText>Kebutuhan Fungsional dan Non</w:delText>
        </w:r>
      </w:del>
      <w:ins w:id="2880" w:author="nova" w:date="2019-09-02T07:45:00Z">
        <w:del w:id="2881" w:author="Windows User" w:date="2019-09-18T15:53:00Z">
          <w:r w:rsidR="005006BA" w:rsidRPr="0033182C" w:rsidDel="00470091">
            <w:rPr>
              <w:rFonts w:cs="Times New Roman"/>
            </w:rPr>
            <w:delText>-</w:delText>
          </w:r>
        </w:del>
      </w:ins>
      <w:del w:id="2882" w:author="Windows User" w:date="2019-09-18T15:53:00Z">
        <w:r w:rsidRPr="0033182C" w:rsidDel="00470091">
          <w:rPr>
            <w:rFonts w:cs="Times New Roman"/>
          </w:rPr>
          <w:delText xml:space="preserve"> Fungsional</w:delText>
        </w:r>
        <w:bookmarkStart w:id="2883" w:name="_Toc23496243"/>
        <w:bookmarkStart w:id="2884" w:name="_Toc23552427"/>
        <w:bookmarkStart w:id="2885" w:name="_Toc23810780"/>
        <w:bookmarkStart w:id="2886" w:name="_Toc23880443"/>
        <w:bookmarkEnd w:id="2883"/>
        <w:bookmarkEnd w:id="2884"/>
        <w:bookmarkEnd w:id="2885"/>
        <w:bookmarkEnd w:id="2886"/>
      </w:del>
    </w:p>
    <w:p w14:paraId="2888B537" w14:textId="6D197048" w:rsidR="00EA179E" w:rsidRPr="0033182C" w:rsidDel="00470091" w:rsidRDefault="00B066AE">
      <w:pPr>
        <w:ind w:firstLine="720"/>
        <w:rPr>
          <w:del w:id="2887" w:author="Windows User" w:date="2019-09-18T15:53:00Z"/>
          <w:rFonts w:cs="Times New Roman"/>
          <w:szCs w:val="24"/>
        </w:rPr>
        <w:pPrChange w:id="2888" w:author="Windows User" w:date="2019-09-18T15:53:00Z">
          <w:pPr>
            <w:ind w:firstLine="567"/>
          </w:pPr>
        </w:pPrChange>
      </w:pPr>
      <w:del w:id="2889" w:author="Windows User" w:date="2019-09-18T15:53:00Z">
        <w:r w:rsidRPr="0033182C" w:rsidDel="00470091">
          <w:rPr>
            <w:rFonts w:cs="Times New Roman"/>
            <w:szCs w:val="24"/>
          </w:rPr>
          <w:delText xml:space="preserve">Jenis kebutuhan </w:delText>
        </w:r>
        <w:r w:rsidR="00A26EDC" w:rsidRPr="0033182C" w:rsidDel="00470091">
          <w:rPr>
            <w:rFonts w:cs="Times New Roman"/>
            <w:szCs w:val="24"/>
          </w:rPr>
          <w:delText>berisi tentang</w:delText>
        </w:r>
        <w:r w:rsidR="00EA179E" w:rsidRPr="0033182C" w:rsidDel="00470091">
          <w:rPr>
            <w:rFonts w:cs="Times New Roman"/>
            <w:szCs w:val="24"/>
          </w:rPr>
          <w:delText xml:space="preserve"> apa saja yang di</w:delText>
        </w:r>
        <w:r w:rsidR="00A26EDC" w:rsidRPr="0033182C" w:rsidDel="00470091">
          <w:rPr>
            <w:rFonts w:cs="Times New Roman"/>
            <w:szCs w:val="24"/>
          </w:rPr>
          <w:delText>butuhkan</w:delText>
        </w:r>
        <w:r w:rsidR="00EA179E" w:rsidRPr="0033182C" w:rsidDel="00470091">
          <w:rPr>
            <w:rFonts w:cs="Times New Roman"/>
            <w:szCs w:val="24"/>
          </w:rPr>
          <w:delText xml:space="preserve"> oleh sistem serta ber</w:delText>
        </w:r>
        <w:r w:rsidRPr="0033182C" w:rsidDel="00470091">
          <w:rPr>
            <w:rFonts w:cs="Times New Roman"/>
            <w:szCs w:val="24"/>
          </w:rPr>
          <w:delText>bagai informasi yang dihasilkan</w:delText>
        </w:r>
        <w:r w:rsidR="00EA179E" w:rsidRPr="0033182C" w:rsidDel="00470091">
          <w:rPr>
            <w:rFonts w:cs="Times New Roman"/>
            <w:szCs w:val="24"/>
          </w:rPr>
          <w:delText xml:space="preserve"> oleh sistem. Berikut merupakan jenis kebutuhan sistem yang telah dibangun oleh pengembang.</w:delText>
        </w:r>
        <w:bookmarkStart w:id="2890" w:name="_Toc23496244"/>
        <w:bookmarkStart w:id="2891" w:name="_Toc23552428"/>
        <w:bookmarkStart w:id="2892" w:name="_Toc23810781"/>
        <w:bookmarkStart w:id="2893" w:name="_Toc23880444"/>
        <w:bookmarkEnd w:id="2890"/>
        <w:bookmarkEnd w:id="2891"/>
        <w:bookmarkEnd w:id="2892"/>
        <w:bookmarkEnd w:id="2893"/>
      </w:del>
    </w:p>
    <w:p w14:paraId="2C5E5A91" w14:textId="03F57352" w:rsidR="00EA179E" w:rsidRPr="0033182C" w:rsidDel="00F10288" w:rsidRDefault="002250E6">
      <w:pPr>
        <w:ind w:firstLine="720"/>
        <w:rPr>
          <w:del w:id="2894" w:author="Windows User" w:date="2019-09-18T15:50:00Z"/>
          <w:rFonts w:cs="Times New Roman"/>
        </w:rPr>
        <w:pPrChange w:id="2895" w:author="Windows User" w:date="2019-09-18T15:53:00Z">
          <w:pPr>
            <w:pStyle w:val="Heading3"/>
          </w:pPr>
        </w:pPrChange>
      </w:pPr>
      <w:del w:id="2896" w:author="Windows User" w:date="2019-09-18T15:53:00Z">
        <w:r w:rsidRPr="0033182C" w:rsidDel="00470091">
          <w:rPr>
            <w:rFonts w:cs="Times New Roman"/>
          </w:rPr>
          <w:delText xml:space="preserve">  </w:delText>
        </w:r>
      </w:del>
      <w:del w:id="2897" w:author="Windows User" w:date="2019-09-18T15:50:00Z">
        <w:r w:rsidR="00EA179E" w:rsidRPr="0033182C" w:rsidDel="00F10288">
          <w:rPr>
            <w:rFonts w:cs="Times New Roman"/>
          </w:rPr>
          <w:delText>Kebutuhan Fumgsional</w:delText>
        </w:r>
        <w:bookmarkStart w:id="2898" w:name="_Toc23496245"/>
        <w:bookmarkStart w:id="2899" w:name="_Toc23552429"/>
        <w:bookmarkStart w:id="2900" w:name="_Toc23810782"/>
        <w:bookmarkStart w:id="2901" w:name="_Toc23880445"/>
        <w:bookmarkEnd w:id="2898"/>
        <w:bookmarkEnd w:id="2899"/>
        <w:bookmarkEnd w:id="2900"/>
        <w:bookmarkEnd w:id="2901"/>
      </w:del>
    </w:p>
    <w:p w14:paraId="0B36F5ED" w14:textId="30B5E166" w:rsidR="001710D6" w:rsidRPr="0033182C" w:rsidDel="0067537E" w:rsidRDefault="00EA179E">
      <w:pPr>
        <w:ind w:firstLine="720"/>
        <w:rPr>
          <w:del w:id="2902" w:author="Windows User" w:date="2019-09-18T15:45:00Z"/>
          <w:rFonts w:cs="Times New Roman"/>
        </w:rPr>
        <w:pPrChange w:id="2903" w:author="Windows User" w:date="2019-09-18T15:53:00Z">
          <w:pPr>
            <w:ind w:firstLine="709"/>
          </w:pPr>
        </w:pPrChange>
      </w:pPr>
      <w:del w:id="2904" w:author="Windows User" w:date="2019-09-18T15:45:00Z">
        <w:r w:rsidRPr="0033182C" w:rsidDel="0067537E">
          <w:rPr>
            <w:rFonts w:cs="Times New Roman"/>
          </w:rPr>
          <w:delText xml:space="preserve">Kebutuhan fungsional adalah kebutuhan utama yang harus dilakukan oleh sistem. Kebutuhan yang berkaitan dengan fungsi sistem pada kebutuhan fungsional </w:delText>
        </w:r>
        <w:r w:rsidR="00895EE8" w:rsidRPr="0033182C" w:rsidDel="0067537E">
          <w:rPr>
            <w:rFonts w:cs="Times New Roman"/>
          </w:rPr>
          <w:delText>atau</w:delText>
        </w:r>
        <w:r w:rsidR="00895EE8" w:rsidRPr="0033182C" w:rsidDel="0067537E">
          <w:rPr>
            <w:rFonts w:cs="Times New Roman"/>
            <w:i/>
          </w:rPr>
          <w:delText xml:space="preserve"> Software Requirement Spesification Functional</w:delText>
        </w:r>
        <w:r w:rsidR="00895EE8" w:rsidRPr="0033182C" w:rsidDel="0067537E">
          <w:rPr>
            <w:rFonts w:cs="Times New Roman"/>
          </w:rPr>
          <w:delText xml:space="preserve"> </w:delText>
        </w:r>
        <w:r w:rsidRPr="0033182C" w:rsidDel="0067537E">
          <w:rPr>
            <w:rFonts w:cs="Times New Roman"/>
          </w:rPr>
          <w:delText xml:space="preserve">untuk dapat menghasilkan keluaran yang diinginkan oleh pengembang </w:delText>
        </w:r>
      </w:del>
      <w:customXmlDelRangeStart w:id="2905" w:author="Windows User" w:date="2019-09-18T15:45:00Z"/>
      <w:sdt>
        <w:sdtPr>
          <w:rPr>
            <w:rFonts w:cs="Times New Roman"/>
          </w:rPr>
          <w:id w:val="21288576"/>
          <w:citation/>
        </w:sdtPr>
        <w:sdtContent>
          <w:customXmlDelRangeEnd w:id="2905"/>
          <w:del w:id="2906" w:author="Windows User" w:date="2019-09-18T15:45:00Z">
            <w:r w:rsidR="00895EE8" w:rsidRPr="0033182C" w:rsidDel="0067537E">
              <w:rPr>
                <w:rFonts w:cs="Times New Roman"/>
              </w:rPr>
              <w:fldChar w:fldCharType="begin"/>
            </w:r>
            <w:r w:rsidR="00895EE8" w:rsidRPr="0033182C" w:rsidDel="0067537E">
              <w:rPr>
                <w:rFonts w:cs="Times New Roman"/>
                <w:lang w:val="en-ID"/>
              </w:rPr>
              <w:delInstrText xml:space="preserve"> CITATION Dwi15 \l 14345 </w:delInstrText>
            </w:r>
            <w:r w:rsidR="00895EE8" w:rsidRPr="0033182C" w:rsidDel="0067537E">
              <w:rPr>
                <w:rFonts w:cs="Times New Roman"/>
              </w:rPr>
              <w:fldChar w:fldCharType="separate"/>
            </w:r>
            <w:r w:rsidR="00895EE8" w:rsidRPr="0033182C" w:rsidDel="0067537E">
              <w:rPr>
                <w:rFonts w:cs="Times New Roman"/>
                <w:noProof/>
                <w:lang w:val="en-ID"/>
              </w:rPr>
              <w:delText>(Febrianto, 2015)</w:delText>
            </w:r>
            <w:r w:rsidR="00895EE8" w:rsidRPr="0033182C" w:rsidDel="0067537E">
              <w:rPr>
                <w:rFonts w:cs="Times New Roman"/>
              </w:rPr>
              <w:fldChar w:fldCharType="end"/>
            </w:r>
          </w:del>
          <w:customXmlDelRangeStart w:id="2907" w:author="Windows User" w:date="2019-09-18T15:45:00Z"/>
        </w:sdtContent>
      </w:sdt>
      <w:customXmlDelRangeEnd w:id="2907"/>
      <w:del w:id="2908" w:author="Windows User" w:date="2019-09-18T15:45:00Z">
        <w:r w:rsidRPr="0033182C" w:rsidDel="0067537E">
          <w:rPr>
            <w:rFonts w:cs="Times New Roman"/>
          </w:rPr>
          <w:delText>.</w:delText>
        </w:r>
        <w:r w:rsidR="007700B3" w:rsidRPr="0033182C" w:rsidDel="0067537E">
          <w:rPr>
            <w:rFonts w:cs="Times New Roman"/>
          </w:rPr>
          <w:delText xml:space="preserve"> Kebutuhan ini dapat dilihat pada </w:delText>
        </w:r>
        <w:r w:rsidR="006343B3" w:rsidRPr="0033182C" w:rsidDel="0067537E">
          <w:rPr>
            <w:rFonts w:cs="Times New Roman"/>
          </w:rPr>
          <w:delText>Tabel</w:delText>
        </w:r>
        <w:r w:rsidR="007700B3" w:rsidRPr="0033182C" w:rsidDel="0067537E">
          <w:rPr>
            <w:rFonts w:cs="Times New Roman"/>
          </w:rPr>
          <w:delText xml:space="preserve"> 4.1.</w:delText>
        </w:r>
        <w:bookmarkStart w:id="2909" w:name="_Toc23496246"/>
        <w:bookmarkStart w:id="2910" w:name="_Toc23552430"/>
        <w:bookmarkStart w:id="2911" w:name="_Toc23810783"/>
        <w:bookmarkStart w:id="2912" w:name="_Toc23880446"/>
        <w:bookmarkEnd w:id="2909"/>
        <w:bookmarkEnd w:id="2910"/>
        <w:bookmarkEnd w:id="2911"/>
        <w:bookmarkEnd w:id="2912"/>
      </w:del>
    </w:p>
    <w:p w14:paraId="2FA28F27" w14:textId="585C6589" w:rsidR="00190ACB" w:rsidRPr="0033182C" w:rsidDel="0067537E" w:rsidRDefault="00190ACB">
      <w:pPr>
        <w:ind w:firstLine="720"/>
        <w:rPr>
          <w:del w:id="2913" w:author="Windows User" w:date="2019-09-18T15:45:00Z"/>
          <w:rFonts w:cs="Times New Roman"/>
        </w:rPr>
        <w:pPrChange w:id="2914" w:author="Windows User" w:date="2019-09-18T15:53:00Z">
          <w:pPr>
            <w:pStyle w:val="Caption"/>
            <w:keepNext/>
            <w:jc w:val="center"/>
          </w:pPr>
        </w:pPrChange>
      </w:pPr>
      <w:del w:id="2915" w:author="Windows User" w:date="2019-09-18T15:45:00Z">
        <w:r w:rsidRPr="0033182C" w:rsidDel="0067537E">
          <w:rPr>
            <w:rFonts w:cs="Times New Roman"/>
            <w:i/>
          </w:rPr>
          <w:delText xml:space="preserve">Tabel </w:delText>
        </w:r>
        <w:r w:rsidR="007E74B5" w:rsidRPr="0033182C" w:rsidDel="0067537E">
          <w:rPr>
            <w:rFonts w:cs="Times New Roman"/>
            <w:i/>
          </w:rPr>
          <w:fldChar w:fldCharType="begin"/>
        </w:r>
        <w:r w:rsidR="007E74B5" w:rsidRPr="0033182C" w:rsidDel="0067537E">
          <w:rPr>
            <w:rFonts w:cs="Times New Roman"/>
            <w:i/>
          </w:rPr>
          <w:delInstrText xml:space="preserve"> STYLEREF 1 \s </w:delInstrText>
        </w:r>
        <w:r w:rsidR="007E74B5" w:rsidRPr="0033182C" w:rsidDel="0067537E">
          <w:rPr>
            <w:rFonts w:cs="Times New Roman"/>
            <w:i/>
          </w:rPr>
          <w:fldChar w:fldCharType="separate"/>
        </w:r>
        <w:r w:rsidR="007E74B5" w:rsidRPr="0033182C" w:rsidDel="0067537E">
          <w:rPr>
            <w:rFonts w:cs="Times New Roman"/>
            <w:i/>
            <w:noProof/>
          </w:rPr>
          <w:delText>4</w:delText>
        </w:r>
        <w:r w:rsidR="007E74B5" w:rsidRPr="0033182C" w:rsidDel="0067537E">
          <w:rPr>
            <w:rFonts w:cs="Times New Roman"/>
            <w:i/>
          </w:rPr>
          <w:fldChar w:fldCharType="end"/>
        </w:r>
        <w:r w:rsidR="007E74B5" w:rsidRPr="0033182C" w:rsidDel="0067537E">
          <w:rPr>
            <w:rFonts w:cs="Times New Roman"/>
            <w:i/>
          </w:rPr>
          <w:delText>.</w:delText>
        </w:r>
        <w:r w:rsidR="007E74B5" w:rsidRPr="0033182C" w:rsidDel="0067537E">
          <w:rPr>
            <w:rFonts w:cs="Times New Roman"/>
            <w:i/>
          </w:rPr>
          <w:fldChar w:fldCharType="begin"/>
        </w:r>
        <w:r w:rsidR="007E74B5" w:rsidRPr="0033182C" w:rsidDel="0067537E">
          <w:rPr>
            <w:rFonts w:cs="Times New Roman"/>
            <w:i/>
          </w:rPr>
          <w:delInstrText xml:space="preserve"> SEQ Tabel \* ARABIC \s 1 </w:delInstrText>
        </w:r>
        <w:r w:rsidR="007E74B5" w:rsidRPr="0033182C" w:rsidDel="0067537E">
          <w:rPr>
            <w:rFonts w:cs="Times New Roman"/>
            <w:i/>
          </w:rPr>
          <w:fldChar w:fldCharType="separate"/>
        </w:r>
        <w:r w:rsidR="007E74B5" w:rsidRPr="0033182C" w:rsidDel="0067537E">
          <w:rPr>
            <w:rFonts w:cs="Times New Roman"/>
            <w:i/>
            <w:noProof/>
          </w:rPr>
          <w:delText>1</w:delText>
        </w:r>
        <w:r w:rsidR="007E74B5" w:rsidRPr="0033182C" w:rsidDel="0067537E">
          <w:rPr>
            <w:rFonts w:cs="Times New Roman"/>
            <w:i/>
          </w:rPr>
          <w:fldChar w:fldCharType="end"/>
        </w:r>
        <w:r w:rsidRPr="0033182C" w:rsidDel="0067537E">
          <w:rPr>
            <w:rFonts w:cs="Times New Roman"/>
            <w:i/>
          </w:rPr>
          <w:delText xml:space="preserve"> Kebutuhan Fungsional</w:delText>
        </w:r>
        <w:bookmarkStart w:id="2916" w:name="_Toc23496247"/>
        <w:bookmarkStart w:id="2917" w:name="_Toc23552431"/>
        <w:bookmarkStart w:id="2918" w:name="_Toc23810784"/>
        <w:bookmarkStart w:id="2919" w:name="_Toc23880447"/>
        <w:bookmarkEnd w:id="2916"/>
        <w:bookmarkEnd w:id="2917"/>
        <w:bookmarkEnd w:id="2918"/>
        <w:bookmarkEnd w:id="2919"/>
      </w:del>
    </w:p>
    <w:tbl>
      <w:tblPr>
        <w:tblStyle w:val="TableGrid"/>
        <w:tblW w:w="0" w:type="auto"/>
        <w:tblLook w:val="04A0" w:firstRow="1" w:lastRow="0" w:firstColumn="1" w:lastColumn="0" w:noHBand="0" w:noVBand="1"/>
      </w:tblPr>
      <w:tblGrid>
        <w:gridCol w:w="2122"/>
        <w:gridCol w:w="5805"/>
      </w:tblGrid>
      <w:tr w:rsidR="00895EE8" w:rsidRPr="0033182C" w:rsidDel="0067537E" w14:paraId="12200049" w14:textId="32022B87" w:rsidTr="00190ACB">
        <w:trPr>
          <w:del w:id="2920" w:author="Windows User" w:date="2019-09-18T15:45:00Z"/>
        </w:trPr>
        <w:tc>
          <w:tcPr>
            <w:tcW w:w="2122" w:type="dxa"/>
          </w:tcPr>
          <w:p w14:paraId="0E1CC114" w14:textId="4FE4BC6F" w:rsidR="00895EE8" w:rsidRPr="0033182C" w:rsidDel="0067537E" w:rsidRDefault="00895EE8">
            <w:pPr>
              <w:ind w:firstLine="720"/>
              <w:rPr>
                <w:del w:id="2921" w:author="Windows User" w:date="2019-09-18T15:45:00Z"/>
                <w:rFonts w:cs="Times New Roman"/>
              </w:rPr>
              <w:pPrChange w:id="2922" w:author="Windows User" w:date="2019-09-18T15:53:00Z">
                <w:pPr>
                  <w:spacing w:line="240" w:lineRule="auto"/>
                  <w:jc w:val="center"/>
                </w:pPr>
              </w:pPrChange>
            </w:pPr>
            <w:del w:id="2923" w:author="Windows User" w:date="2019-09-18T15:45:00Z">
              <w:r w:rsidRPr="0033182C" w:rsidDel="0067537E">
                <w:rPr>
                  <w:rFonts w:cs="Times New Roman"/>
                </w:rPr>
                <w:delText>SRSF ID</w:delText>
              </w:r>
              <w:bookmarkStart w:id="2924" w:name="_Toc23496248"/>
              <w:bookmarkStart w:id="2925" w:name="_Toc23552432"/>
              <w:bookmarkStart w:id="2926" w:name="_Toc23810785"/>
              <w:bookmarkStart w:id="2927" w:name="_Toc23880448"/>
              <w:bookmarkEnd w:id="2924"/>
              <w:bookmarkEnd w:id="2925"/>
              <w:bookmarkEnd w:id="2926"/>
              <w:bookmarkEnd w:id="2927"/>
            </w:del>
          </w:p>
        </w:tc>
        <w:tc>
          <w:tcPr>
            <w:tcW w:w="5805" w:type="dxa"/>
          </w:tcPr>
          <w:p w14:paraId="0027CE3F" w14:textId="151DC458" w:rsidR="00895EE8" w:rsidRPr="0033182C" w:rsidDel="0067537E" w:rsidRDefault="00895EE8">
            <w:pPr>
              <w:ind w:firstLine="720"/>
              <w:rPr>
                <w:del w:id="2928" w:author="Windows User" w:date="2019-09-18T15:45:00Z"/>
                <w:rFonts w:cs="Times New Roman"/>
              </w:rPr>
              <w:pPrChange w:id="2929" w:author="Windows User" w:date="2019-09-18T15:53:00Z">
                <w:pPr>
                  <w:spacing w:line="240" w:lineRule="auto"/>
                  <w:jc w:val="center"/>
                </w:pPr>
              </w:pPrChange>
            </w:pPr>
            <w:del w:id="2930" w:author="Windows User" w:date="2019-09-18T15:45:00Z">
              <w:r w:rsidRPr="0033182C" w:rsidDel="0067537E">
                <w:rPr>
                  <w:rFonts w:cs="Times New Roman"/>
                </w:rPr>
                <w:delText>Identifikasi</w:delText>
              </w:r>
              <w:bookmarkStart w:id="2931" w:name="_Toc23496249"/>
              <w:bookmarkStart w:id="2932" w:name="_Toc23552433"/>
              <w:bookmarkStart w:id="2933" w:name="_Toc23810786"/>
              <w:bookmarkStart w:id="2934" w:name="_Toc23880449"/>
              <w:bookmarkEnd w:id="2931"/>
              <w:bookmarkEnd w:id="2932"/>
              <w:bookmarkEnd w:id="2933"/>
              <w:bookmarkEnd w:id="2934"/>
            </w:del>
          </w:p>
        </w:tc>
        <w:bookmarkStart w:id="2935" w:name="_Toc23496250"/>
        <w:bookmarkStart w:id="2936" w:name="_Toc23552434"/>
        <w:bookmarkStart w:id="2937" w:name="_Toc23810787"/>
        <w:bookmarkStart w:id="2938" w:name="_Toc23880450"/>
        <w:bookmarkEnd w:id="2935"/>
        <w:bookmarkEnd w:id="2936"/>
        <w:bookmarkEnd w:id="2937"/>
        <w:bookmarkEnd w:id="2938"/>
      </w:tr>
      <w:tr w:rsidR="00895EE8" w:rsidRPr="0033182C" w:rsidDel="0067537E" w14:paraId="69C0B6BA" w14:textId="1B0644F1" w:rsidTr="00190ACB">
        <w:trPr>
          <w:del w:id="2939" w:author="Windows User" w:date="2019-09-18T15:45:00Z"/>
        </w:trPr>
        <w:tc>
          <w:tcPr>
            <w:tcW w:w="2122" w:type="dxa"/>
          </w:tcPr>
          <w:p w14:paraId="70B7A93D" w14:textId="184C9F6E" w:rsidR="00895EE8" w:rsidRPr="0033182C" w:rsidDel="0067537E" w:rsidRDefault="00895EE8">
            <w:pPr>
              <w:ind w:firstLine="720"/>
              <w:rPr>
                <w:del w:id="2940" w:author="Windows User" w:date="2019-09-18T15:45:00Z"/>
                <w:rFonts w:cs="Times New Roman"/>
              </w:rPr>
              <w:pPrChange w:id="2941" w:author="Windows User" w:date="2019-09-18T15:53:00Z">
                <w:pPr>
                  <w:spacing w:line="240" w:lineRule="auto"/>
                </w:pPr>
              </w:pPrChange>
            </w:pPr>
            <w:del w:id="2942" w:author="Windows User" w:date="2019-09-18T15:45:00Z">
              <w:r w:rsidRPr="0033182C" w:rsidDel="0067537E">
                <w:rPr>
                  <w:rFonts w:cs="Times New Roman"/>
                </w:rPr>
                <w:delText>SRSF_1</w:delText>
              </w:r>
              <w:bookmarkStart w:id="2943" w:name="_Toc23496251"/>
              <w:bookmarkStart w:id="2944" w:name="_Toc23552435"/>
              <w:bookmarkStart w:id="2945" w:name="_Toc23810788"/>
              <w:bookmarkStart w:id="2946" w:name="_Toc23880451"/>
              <w:bookmarkEnd w:id="2943"/>
              <w:bookmarkEnd w:id="2944"/>
              <w:bookmarkEnd w:id="2945"/>
              <w:bookmarkEnd w:id="2946"/>
            </w:del>
          </w:p>
        </w:tc>
        <w:tc>
          <w:tcPr>
            <w:tcW w:w="5805" w:type="dxa"/>
          </w:tcPr>
          <w:p w14:paraId="50E4849F" w14:textId="28C14F27" w:rsidR="00895EE8" w:rsidRPr="0033182C" w:rsidDel="0067537E" w:rsidRDefault="00CA24FC">
            <w:pPr>
              <w:ind w:firstLine="720"/>
              <w:rPr>
                <w:del w:id="2947" w:author="Windows User" w:date="2019-09-18T15:45:00Z"/>
                <w:rFonts w:cs="Times New Roman"/>
              </w:rPr>
              <w:pPrChange w:id="2948" w:author="Windows User" w:date="2019-09-18T15:53:00Z">
                <w:pPr>
                  <w:spacing w:line="240" w:lineRule="auto"/>
                </w:pPr>
              </w:pPrChange>
            </w:pPr>
            <w:del w:id="2949" w:author="Windows User" w:date="2019-09-18T15:45:00Z">
              <w:r w:rsidRPr="0033182C" w:rsidDel="0067537E">
                <w:rPr>
                  <w:rFonts w:cs="Times New Roman"/>
                </w:rPr>
                <w:delText xml:space="preserve">Dapat memproses metode </w:delText>
              </w:r>
            </w:del>
            <w:del w:id="2950" w:author="Windows User" w:date="2019-09-14T03:53:00Z">
              <w:r w:rsidRPr="0033182C" w:rsidDel="00451BA0">
                <w:rPr>
                  <w:rFonts w:cs="Times New Roman"/>
                </w:rPr>
                <w:delText>fuzzy</w:delText>
              </w:r>
            </w:del>
            <w:del w:id="2951" w:author="Windows User" w:date="2019-09-18T15:45:00Z">
              <w:r w:rsidRPr="0033182C" w:rsidDel="0067537E">
                <w:rPr>
                  <w:rFonts w:cs="Times New Roman"/>
                </w:rPr>
                <w:delText xml:space="preserve"> yang digunakan pada </w:delText>
              </w:r>
              <w:r w:rsidR="00681AEC" w:rsidRPr="0033182C" w:rsidDel="0067537E">
                <w:rPr>
                  <w:rFonts w:cs="Times New Roman"/>
                  <w:i/>
                </w:rPr>
                <w:delText>tracker</w:delText>
              </w:r>
              <w:bookmarkStart w:id="2952" w:name="_Toc23496252"/>
              <w:bookmarkStart w:id="2953" w:name="_Toc23552436"/>
              <w:bookmarkStart w:id="2954" w:name="_Toc23810789"/>
              <w:bookmarkStart w:id="2955" w:name="_Toc23880452"/>
              <w:bookmarkEnd w:id="2952"/>
              <w:bookmarkEnd w:id="2953"/>
              <w:bookmarkEnd w:id="2954"/>
              <w:bookmarkEnd w:id="2955"/>
            </w:del>
          </w:p>
        </w:tc>
        <w:bookmarkStart w:id="2956" w:name="_Toc23496253"/>
        <w:bookmarkStart w:id="2957" w:name="_Toc23552437"/>
        <w:bookmarkStart w:id="2958" w:name="_Toc23810790"/>
        <w:bookmarkStart w:id="2959" w:name="_Toc23880453"/>
        <w:bookmarkEnd w:id="2956"/>
        <w:bookmarkEnd w:id="2957"/>
        <w:bookmarkEnd w:id="2958"/>
        <w:bookmarkEnd w:id="2959"/>
      </w:tr>
      <w:tr w:rsidR="00895EE8" w:rsidRPr="0033182C" w:rsidDel="0067537E" w14:paraId="712F0CC9" w14:textId="49EB9B95" w:rsidTr="00190ACB">
        <w:trPr>
          <w:del w:id="2960" w:author="Windows User" w:date="2019-09-18T15:45:00Z"/>
        </w:trPr>
        <w:tc>
          <w:tcPr>
            <w:tcW w:w="2122" w:type="dxa"/>
          </w:tcPr>
          <w:p w14:paraId="212EFE26" w14:textId="5A8F86C0" w:rsidR="00895EE8" w:rsidRPr="0033182C" w:rsidDel="0067537E" w:rsidRDefault="00895EE8">
            <w:pPr>
              <w:ind w:firstLine="720"/>
              <w:rPr>
                <w:del w:id="2961" w:author="Windows User" w:date="2019-09-18T15:45:00Z"/>
                <w:rFonts w:cs="Times New Roman"/>
              </w:rPr>
              <w:pPrChange w:id="2962" w:author="Windows User" w:date="2019-09-18T15:53:00Z">
                <w:pPr>
                  <w:spacing w:line="240" w:lineRule="auto"/>
                </w:pPr>
              </w:pPrChange>
            </w:pPr>
            <w:del w:id="2963" w:author="Windows User" w:date="2019-09-18T15:45:00Z">
              <w:r w:rsidRPr="0033182C" w:rsidDel="0067537E">
                <w:rPr>
                  <w:rFonts w:cs="Times New Roman"/>
                </w:rPr>
                <w:delText>SRSF_2</w:delText>
              </w:r>
              <w:bookmarkStart w:id="2964" w:name="_Toc23496254"/>
              <w:bookmarkStart w:id="2965" w:name="_Toc23552438"/>
              <w:bookmarkStart w:id="2966" w:name="_Toc23810791"/>
              <w:bookmarkStart w:id="2967" w:name="_Toc23880454"/>
              <w:bookmarkEnd w:id="2964"/>
              <w:bookmarkEnd w:id="2965"/>
              <w:bookmarkEnd w:id="2966"/>
              <w:bookmarkEnd w:id="2967"/>
            </w:del>
          </w:p>
        </w:tc>
        <w:tc>
          <w:tcPr>
            <w:tcW w:w="5805" w:type="dxa"/>
          </w:tcPr>
          <w:p w14:paraId="22D8C5F5" w14:textId="4F389CFE" w:rsidR="00CA24FC" w:rsidRPr="0033182C" w:rsidDel="0067537E" w:rsidRDefault="00CA24FC">
            <w:pPr>
              <w:ind w:firstLine="720"/>
              <w:rPr>
                <w:del w:id="2968" w:author="Windows User" w:date="2019-09-18T15:45:00Z"/>
                <w:rFonts w:cs="Times New Roman"/>
              </w:rPr>
              <w:pPrChange w:id="2969" w:author="Windows User" w:date="2019-09-18T15:53:00Z">
                <w:pPr>
                  <w:spacing w:line="240" w:lineRule="auto"/>
                </w:pPr>
              </w:pPrChange>
            </w:pPr>
            <w:del w:id="2970" w:author="Windows User" w:date="2019-09-18T15:45:00Z">
              <w:r w:rsidRPr="0033182C" w:rsidDel="0067537E">
                <w:rPr>
                  <w:rFonts w:cs="Times New Roman"/>
                </w:rPr>
                <w:delText xml:space="preserve">Dapat </w:delText>
              </w:r>
              <w:r w:rsidR="00681AEC" w:rsidRPr="0033182C" w:rsidDel="0067537E">
                <w:rPr>
                  <w:rFonts w:cs="Times New Roman"/>
                </w:rPr>
                <w:delText xml:space="preserve">memproses PID berdasarkan </w:delText>
              </w:r>
              <w:r w:rsidR="00681AEC" w:rsidRPr="0033182C" w:rsidDel="0067537E">
                <w:rPr>
                  <w:rFonts w:cs="Times New Roman"/>
                  <w:i/>
                </w:rPr>
                <w:delText>setpoint</w:delText>
              </w:r>
              <w:r w:rsidR="00681AEC" w:rsidRPr="0033182C" w:rsidDel="0067537E">
                <w:rPr>
                  <w:rFonts w:cs="Times New Roman"/>
                </w:rPr>
                <w:delText xml:space="preserve"> yang didapatkan oleh </w:delText>
              </w:r>
              <w:r w:rsidR="00681AEC" w:rsidRPr="0033182C" w:rsidDel="0067537E">
                <w:rPr>
                  <w:rFonts w:cs="Times New Roman"/>
                  <w:i/>
                </w:rPr>
                <w:delText>tracker.</w:delText>
              </w:r>
              <w:bookmarkStart w:id="2971" w:name="_Toc23496255"/>
              <w:bookmarkStart w:id="2972" w:name="_Toc23552439"/>
              <w:bookmarkStart w:id="2973" w:name="_Toc23810792"/>
              <w:bookmarkStart w:id="2974" w:name="_Toc23880455"/>
              <w:bookmarkEnd w:id="2971"/>
              <w:bookmarkEnd w:id="2972"/>
              <w:bookmarkEnd w:id="2973"/>
              <w:bookmarkEnd w:id="2974"/>
            </w:del>
          </w:p>
        </w:tc>
        <w:bookmarkStart w:id="2975" w:name="_Toc23496256"/>
        <w:bookmarkStart w:id="2976" w:name="_Toc23552440"/>
        <w:bookmarkStart w:id="2977" w:name="_Toc23810793"/>
        <w:bookmarkStart w:id="2978" w:name="_Toc23880456"/>
        <w:bookmarkEnd w:id="2975"/>
        <w:bookmarkEnd w:id="2976"/>
        <w:bookmarkEnd w:id="2977"/>
        <w:bookmarkEnd w:id="2978"/>
      </w:tr>
      <w:tr w:rsidR="00895EE8" w:rsidRPr="0033182C" w:rsidDel="0067537E" w14:paraId="44D07BB6" w14:textId="551DA7D9" w:rsidTr="00190ACB">
        <w:trPr>
          <w:del w:id="2979" w:author="Windows User" w:date="2019-09-18T15:45:00Z"/>
        </w:trPr>
        <w:tc>
          <w:tcPr>
            <w:tcW w:w="2122" w:type="dxa"/>
          </w:tcPr>
          <w:p w14:paraId="350A717B" w14:textId="6EBC7EC4" w:rsidR="00895EE8" w:rsidRPr="0033182C" w:rsidDel="0067537E" w:rsidRDefault="00895EE8">
            <w:pPr>
              <w:ind w:firstLine="720"/>
              <w:rPr>
                <w:del w:id="2980" w:author="Windows User" w:date="2019-09-18T15:45:00Z"/>
                <w:rFonts w:cs="Times New Roman"/>
              </w:rPr>
              <w:pPrChange w:id="2981" w:author="Windows User" w:date="2019-09-18T15:53:00Z">
                <w:pPr>
                  <w:spacing w:line="240" w:lineRule="auto"/>
                </w:pPr>
              </w:pPrChange>
            </w:pPr>
            <w:del w:id="2982" w:author="Windows User" w:date="2019-09-18T15:45:00Z">
              <w:r w:rsidRPr="0033182C" w:rsidDel="0067537E">
                <w:rPr>
                  <w:rFonts w:cs="Times New Roman"/>
                </w:rPr>
                <w:delText>SRSF_3</w:delText>
              </w:r>
              <w:bookmarkStart w:id="2983" w:name="_Toc23496257"/>
              <w:bookmarkStart w:id="2984" w:name="_Toc23552441"/>
              <w:bookmarkStart w:id="2985" w:name="_Toc23810794"/>
              <w:bookmarkStart w:id="2986" w:name="_Toc23880457"/>
              <w:bookmarkEnd w:id="2983"/>
              <w:bookmarkEnd w:id="2984"/>
              <w:bookmarkEnd w:id="2985"/>
              <w:bookmarkEnd w:id="2986"/>
            </w:del>
          </w:p>
        </w:tc>
        <w:tc>
          <w:tcPr>
            <w:tcW w:w="5805" w:type="dxa"/>
          </w:tcPr>
          <w:p w14:paraId="6CB05C44" w14:textId="683BB1B7" w:rsidR="00895EE8" w:rsidRPr="0033182C" w:rsidDel="0067537E" w:rsidRDefault="00CA24FC">
            <w:pPr>
              <w:ind w:firstLine="720"/>
              <w:rPr>
                <w:del w:id="2987" w:author="Windows User" w:date="2019-09-18T15:45:00Z"/>
                <w:rFonts w:cs="Times New Roman"/>
              </w:rPr>
              <w:pPrChange w:id="2988" w:author="Windows User" w:date="2019-09-18T15:53:00Z">
                <w:pPr>
                  <w:spacing w:line="240" w:lineRule="auto"/>
                </w:pPr>
              </w:pPrChange>
            </w:pPr>
            <w:del w:id="2989" w:author="Windows User" w:date="2019-09-18T15:45:00Z">
              <w:r w:rsidRPr="0033182C" w:rsidDel="0067537E">
                <w:rPr>
                  <w:rFonts w:cs="Times New Roman"/>
                </w:rPr>
                <w:delText>Membaca hasil pembangkitan energ</w:delText>
              </w:r>
              <w:r w:rsidR="001710D6" w:rsidRPr="0033182C" w:rsidDel="0067537E">
                <w:rPr>
                  <w:rFonts w:cs="Times New Roman"/>
                </w:rPr>
                <w:delText>i</w:delText>
              </w:r>
              <w:r w:rsidRPr="0033182C" w:rsidDel="0067537E">
                <w:rPr>
                  <w:rFonts w:cs="Times New Roman"/>
                </w:rPr>
                <w:delText xml:space="preserve"> berupa </w:delText>
              </w:r>
              <w:r w:rsidRPr="0033182C" w:rsidDel="0067537E">
                <w:rPr>
                  <w:rFonts w:cs="Times New Roman"/>
                  <w:i/>
                </w:rPr>
                <w:delText>voltage</w:delText>
              </w:r>
              <w:r w:rsidRPr="0033182C" w:rsidDel="0067537E">
                <w:rPr>
                  <w:rFonts w:cs="Times New Roman"/>
                </w:rPr>
                <w:delText xml:space="preserve"> dan </w:delText>
              </w:r>
              <w:r w:rsidRPr="0033182C" w:rsidDel="0067537E">
                <w:rPr>
                  <w:rFonts w:cs="Times New Roman"/>
                  <w:i/>
                </w:rPr>
                <w:delText>ampere</w:delText>
              </w:r>
              <w:bookmarkStart w:id="2990" w:name="_Toc23496258"/>
              <w:bookmarkStart w:id="2991" w:name="_Toc23552442"/>
              <w:bookmarkStart w:id="2992" w:name="_Toc23810795"/>
              <w:bookmarkStart w:id="2993" w:name="_Toc23880458"/>
              <w:bookmarkEnd w:id="2990"/>
              <w:bookmarkEnd w:id="2991"/>
              <w:bookmarkEnd w:id="2992"/>
              <w:bookmarkEnd w:id="2993"/>
            </w:del>
          </w:p>
        </w:tc>
        <w:bookmarkStart w:id="2994" w:name="_Toc23496259"/>
        <w:bookmarkStart w:id="2995" w:name="_Toc23552443"/>
        <w:bookmarkStart w:id="2996" w:name="_Toc23810796"/>
        <w:bookmarkStart w:id="2997" w:name="_Toc23880459"/>
        <w:bookmarkEnd w:id="2994"/>
        <w:bookmarkEnd w:id="2995"/>
        <w:bookmarkEnd w:id="2996"/>
        <w:bookmarkEnd w:id="2997"/>
      </w:tr>
    </w:tbl>
    <w:p w14:paraId="374BA4F9" w14:textId="4328DC56" w:rsidR="00895EE8" w:rsidRPr="0033182C" w:rsidDel="00470091" w:rsidRDefault="00895EE8">
      <w:pPr>
        <w:ind w:firstLine="720"/>
        <w:rPr>
          <w:del w:id="2998" w:author="Windows User" w:date="2019-09-18T15:53:00Z"/>
          <w:rFonts w:cs="Times New Roman"/>
        </w:rPr>
        <w:pPrChange w:id="2999" w:author="Windows User" w:date="2019-09-18T15:53:00Z">
          <w:pPr/>
        </w:pPrChange>
      </w:pPr>
      <w:bookmarkStart w:id="3000" w:name="_Toc23496260"/>
      <w:bookmarkStart w:id="3001" w:name="_Toc23552444"/>
      <w:bookmarkStart w:id="3002" w:name="_Toc23810797"/>
      <w:bookmarkStart w:id="3003" w:name="_Toc23880460"/>
      <w:bookmarkEnd w:id="3000"/>
      <w:bookmarkEnd w:id="3001"/>
      <w:bookmarkEnd w:id="3002"/>
      <w:bookmarkEnd w:id="3003"/>
    </w:p>
    <w:p w14:paraId="12A6B82C" w14:textId="626B5F92" w:rsidR="001710D6" w:rsidRPr="0033182C" w:rsidDel="00470091" w:rsidRDefault="00EA179E">
      <w:pPr>
        <w:ind w:firstLine="720"/>
        <w:rPr>
          <w:del w:id="3004" w:author="Windows User" w:date="2019-09-18T15:53:00Z"/>
          <w:rFonts w:cs="Times New Roman"/>
        </w:rPr>
        <w:pPrChange w:id="3005" w:author="Windows User" w:date="2019-09-18T15:53:00Z">
          <w:pPr>
            <w:pStyle w:val="Heading3"/>
          </w:pPr>
        </w:pPrChange>
      </w:pPr>
      <w:del w:id="3006" w:author="Windows User" w:date="2019-09-18T15:53:00Z">
        <w:r w:rsidRPr="0033182C" w:rsidDel="00470091">
          <w:rPr>
            <w:rFonts w:cs="Times New Roman"/>
          </w:rPr>
          <w:delText>Kebutuhan Non Fungsional</w:delText>
        </w:r>
        <w:bookmarkStart w:id="3007" w:name="_Toc23496261"/>
        <w:bookmarkStart w:id="3008" w:name="_Toc23552445"/>
        <w:bookmarkStart w:id="3009" w:name="_Toc23810798"/>
        <w:bookmarkStart w:id="3010" w:name="_Toc23880461"/>
        <w:bookmarkEnd w:id="3007"/>
        <w:bookmarkEnd w:id="3008"/>
        <w:bookmarkEnd w:id="3009"/>
        <w:bookmarkEnd w:id="3010"/>
      </w:del>
    </w:p>
    <w:p w14:paraId="716F363C" w14:textId="7EC961D0" w:rsidR="007700B3" w:rsidRPr="0033182C" w:rsidDel="00470091" w:rsidRDefault="001710D6">
      <w:pPr>
        <w:ind w:firstLine="720"/>
        <w:rPr>
          <w:del w:id="3011" w:author="Windows User" w:date="2019-09-18T15:53:00Z"/>
          <w:rFonts w:cs="Times New Roman"/>
        </w:rPr>
        <w:pPrChange w:id="3012" w:author="Windows User" w:date="2019-09-18T15:53:00Z">
          <w:pPr>
            <w:ind w:left="-11" w:firstLine="578"/>
          </w:pPr>
        </w:pPrChange>
      </w:pPr>
      <w:del w:id="3013" w:author="Windows User" w:date="2019-09-18T15:53:00Z">
        <w:r w:rsidRPr="0033182C" w:rsidDel="00470091">
          <w:rPr>
            <w:rFonts w:cs="Times New Roman"/>
          </w:rPr>
          <w:delText xml:space="preserve">Kebutuhan non fungsional adalah kebutuhan sekunder yang dimiliki sistem yang secara tidak langsung berkaitan dengan sistem yang dibangun </w:delText>
        </w:r>
      </w:del>
      <w:customXmlDelRangeStart w:id="3014" w:author="Windows User" w:date="2019-09-18T15:53:00Z"/>
      <w:sdt>
        <w:sdtPr>
          <w:rPr>
            <w:rFonts w:cs="Times New Roman"/>
          </w:rPr>
          <w:id w:val="-527095080"/>
          <w:citation/>
        </w:sdtPr>
        <w:sdtContent>
          <w:customXmlDelRangeEnd w:id="3014"/>
          <w:del w:id="3015" w:author="Windows User" w:date="2019-09-18T15:53:00Z">
            <w:r w:rsidRPr="0033182C" w:rsidDel="00470091">
              <w:rPr>
                <w:rFonts w:cs="Times New Roman"/>
              </w:rPr>
              <w:fldChar w:fldCharType="begin"/>
            </w:r>
            <w:r w:rsidRPr="0033182C" w:rsidDel="00470091">
              <w:rPr>
                <w:rFonts w:cs="Times New Roman"/>
                <w:lang w:val="en-ID"/>
              </w:rPr>
              <w:delInstrText xml:space="preserve"> CITATION Dwi15 \l 14345 </w:delInstrText>
            </w:r>
            <w:r w:rsidRPr="0033182C" w:rsidDel="00470091">
              <w:rPr>
                <w:rFonts w:cs="Times New Roman"/>
              </w:rPr>
              <w:fldChar w:fldCharType="separate"/>
            </w:r>
            <w:r w:rsidRPr="0033182C" w:rsidDel="00470091">
              <w:rPr>
                <w:rFonts w:cs="Times New Roman"/>
                <w:noProof/>
                <w:lang w:val="en-ID"/>
              </w:rPr>
              <w:delText>(Febrianto, 2015)</w:delText>
            </w:r>
            <w:r w:rsidRPr="0033182C" w:rsidDel="00470091">
              <w:rPr>
                <w:rFonts w:cs="Times New Roman"/>
              </w:rPr>
              <w:fldChar w:fldCharType="end"/>
            </w:r>
          </w:del>
          <w:customXmlDelRangeStart w:id="3016" w:author="Windows User" w:date="2019-09-18T15:53:00Z"/>
        </w:sdtContent>
      </w:sdt>
      <w:customXmlDelRangeEnd w:id="3016"/>
      <w:del w:id="3017" w:author="Windows User" w:date="2019-09-18T15:53:00Z">
        <w:r w:rsidRPr="0033182C" w:rsidDel="00470091">
          <w:rPr>
            <w:rFonts w:cs="Times New Roman"/>
          </w:rPr>
          <w:delText xml:space="preserve">. Kebutuhan non fungsional ini akan dijelaskan pada </w:delText>
        </w:r>
        <w:r w:rsidR="006343B3" w:rsidRPr="0033182C" w:rsidDel="00470091">
          <w:rPr>
            <w:rFonts w:cs="Times New Roman"/>
          </w:rPr>
          <w:delText>Tabel</w:delText>
        </w:r>
        <w:r w:rsidR="004B76E2" w:rsidRPr="0033182C" w:rsidDel="00470091">
          <w:rPr>
            <w:rFonts w:cs="Times New Roman"/>
          </w:rPr>
          <w:delText xml:space="preserve"> </w:delText>
        </w:r>
        <w:r w:rsidR="007700B3" w:rsidRPr="0033182C" w:rsidDel="00470091">
          <w:rPr>
            <w:rFonts w:cs="Times New Roman"/>
          </w:rPr>
          <w:delText>4.</w:delText>
        </w:r>
        <w:r w:rsidR="004B76E2" w:rsidRPr="0033182C" w:rsidDel="00470091">
          <w:rPr>
            <w:rFonts w:cs="Times New Roman"/>
          </w:rPr>
          <w:delText xml:space="preserve">5. </w:delText>
        </w:r>
        <w:bookmarkStart w:id="3018" w:name="_Toc23496262"/>
        <w:bookmarkStart w:id="3019" w:name="_Toc23552446"/>
        <w:bookmarkStart w:id="3020" w:name="_Toc23810799"/>
        <w:bookmarkStart w:id="3021" w:name="_Toc23880462"/>
        <w:bookmarkEnd w:id="3018"/>
        <w:bookmarkEnd w:id="3019"/>
        <w:bookmarkEnd w:id="3020"/>
        <w:bookmarkEnd w:id="3021"/>
      </w:del>
    </w:p>
    <w:p w14:paraId="69B2C028" w14:textId="5FF067E0" w:rsidR="005E1D23" w:rsidRPr="0033182C" w:rsidDel="00470091" w:rsidRDefault="005E1D23">
      <w:pPr>
        <w:ind w:firstLine="720"/>
        <w:rPr>
          <w:del w:id="3022" w:author="Windows User" w:date="2019-09-18T15:53:00Z"/>
          <w:rFonts w:cs="Times New Roman"/>
        </w:rPr>
        <w:pPrChange w:id="3023" w:author="Windows User" w:date="2019-09-18T15:53:00Z">
          <w:pPr>
            <w:pStyle w:val="Caption"/>
            <w:keepNext/>
            <w:jc w:val="center"/>
          </w:pPr>
        </w:pPrChange>
      </w:pPr>
      <w:del w:id="3024" w:author="Windows User" w:date="2019-09-18T15:53:00Z">
        <w:r w:rsidRPr="0033182C" w:rsidDel="00470091">
          <w:rPr>
            <w:rFonts w:cs="Times New Roman"/>
            <w:i/>
          </w:rPr>
          <w:delText xml:space="preserve">Tabel </w:delText>
        </w:r>
      </w:del>
      <w:del w:id="3025" w:author="Windows User" w:date="2019-09-18T15:48:00Z">
        <w:r w:rsidR="007E74B5" w:rsidRPr="0033182C" w:rsidDel="00F10288">
          <w:rPr>
            <w:rFonts w:cs="Times New Roman"/>
            <w:i/>
          </w:rPr>
          <w:fldChar w:fldCharType="begin"/>
        </w:r>
        <w:r w:rsidR="007E74B5" w:rsidRPr="0033182C" w:rsidDel="00F10288">
          <w:rPr>
            <w:rFonts w:cs="Times New Roman"/>
            <w:i/>
          </w:rPr>
          <w:delInstrText xml:space="preserve"> STYLEREF 1 \s </w:delInstrText>
        </w:r>
        <w:r w:rsidR="007E74B5" w:rsidRPr="0033182C" w:rsidDel="00F10288">
          <w:rPr>
            <w:rFonts w:cs="Times New Roman"/>
            <w:i/>
          </w:rPr>
          <w:fldChar w:fldCharType="separate"/>
        </w:r>
        <w:r w:rsidR="007E74B5" w:rsidRPr="0033182C" w:rsidDel="00F10288">
          <w:rPr>
            <w:rFonts w:cs="Times New Roman"/>
            <w:i/>
            <w:noProof/>
          </w:rPr>
          <w:delText>4</w:delText>
        </w:r>
        <w:r w:rsidR="007E74B5" w:rsidRPr="0033182C" w:rsidDel="00F10288">
          <w:rPr>
            <w:rFonts w:cs="Times New Roman"/>
            <w:i/>
          </w:rPr>
          <w:fldChar w:fldCharType="end"/>
        </w:r>
        <w:r w:rsidR="007E74B5" w:rsidRPr="0033182C" w:rsidDel="00F10288">
          <w:rPr>
            <w:rFonts w:cs="Times New Roman"/>
            <w:i/>
          </w:rPr>
          <w:delText>.</w:delText>
        </w:r>
        <w:r w:rsidR="007E74B5" w:rsidRPr="0033182C" w:rsidDel="00F10288">
          <w:rPr>
            <w:rFonts w:cs="Times New Roman"/>
            <w:i/>
          </w:rPr>
          <w:fldChar w:fldCharType="begin"/>
        </w:r>
        <w:r w:rsidR="007E74B5" w:rsidRPr="0033182C" w:rsidDel="00F10288">
          <w:rPr>
            <w:rFonts w:cs="Times New Roman"/>
            <w:i/>
          </w:rPr>
          <w:delInstrText xml:space="preserve"> SEQ Tabel \* ARABIC \s 1 </w:delInstrText>
        </w:r>
        <w:r w:rsidR="007E74B5" w:rsidRPr="0033182C" w:rsidDel="00F10288">
          <w:rPr>
            <w:rFonts w:cs="Times New Roman"/>
            <w:i/>
          </w:rPr>
          <w:fldChar w:fldCharType="separate"/>
        </w:r>
        <w:r w:rsidR="007E74B5" w:rsidRPr="0033182C" w:rsidDel="00F10288">
          <w:rPr>
            <w:rFonts w:cs="Times New Roman"/>
            <w:i/>
            <w:noProof/>
          </w:rPr>
          <w:delText>2</w:delText>
        </w:r>
        <w:r w:rsidR="007E74B5" w:rsidRPr="0033182C" w:rsidDel="00F10288">
          <w:rPr>
            <w:rFonts w:cs="Times New Roman"/>
            <w:i/>
          </w:rPr>
          <w:fldChar w:fldCharType="end"/>
        </w:r>
      </w:del>
      <w:del w:id="3026" w:author="Windows User" w:date="2019-09-18T15:53:00Z">
        <w:r w:rsidRPr="0033182C" w:rsidDel="00470091">
          <w:rPr>
            <w:rFonts w:cs="Times New Roman"/>
            <w:i/>
          </w:rPr>
          <w:delText xml:space="preserve"> Kebutuhan Non Fungsional</w:delText>
        </w:r>
        <w:bookmarkStart w:id="3027" w:name="_Toc23496263"/>
        <w:bookmarkStart w:id="3028" w:name="_Toc23552447"/>
        <w:bookmarkStart w:id="3029" w:name="_Toc23810800"/>
        <w:bookmarkStart w:id="3030" w:name="_Toc23880463"/>
        <w:bookmarkEnd w:id="3027"/>
        <w:bookmarkEnd w:id="3028"/>
        <w:bookmarkEnd w:id="3029"/>
        <w:bookmarkEnd w:id="3030"/>
      </w:del>
    </w:p>
    <w:tbl>
      <w:tblPr>
        <w:tblStyle w:val="TableGrid"/>
        <w:tblW w:w="0" w:type="auto"/>
        <w:tblLook w:val="04A0" w:firstRow="1" w:lastRow="0" w:firstColumn="1" w:lastColumn="0" w:noHBand="0" w:noVBand="1"/>
      </w:tblPr>
      <w:tblGrid>
        <w:gridCol w:w="2133"/>
        <w:gridCol w:w="5794"/>
      </w:tblGrid>
      <w:tr w:rsidR="002C6D0C" w:rsidRPr="0033182C" w:rsidDel="00470091" w14:paraId="02212339" w14:textId="1E6CBACC" w:rsidTr="005E1D23">
        <w:trPr>
          <w:del w:id="3031" w:author="Windows User" w:date="2019-09-18T15:53:00Z"/>
        </w:trPr>
        <w:tc>
          <w:tcPr>
            <w:tcW w:w="2133" w:type="dxa"/>
          </w:tcPr>
          <w:p w14:paraId="4C10C0C1" w14:textId="3DF44BD7" w:rsidR="002C6D0C" w:rsidRPr="0033182C" w:rsidDel="00470091" w:rsidRDefault="002C6D0C">
            <w:pPr>
              <w:ind w:firstLine="720"/>
              <w:rPr>
                <w:del w:id="3032" w:author="Windows User" w:date="2019-09-18T15:53:00Z"/>
                <w:rFonts w:cs="Times New Roman"/>
                <w:sz w:val="22"/>
                <w:szCs w:val="24"/>
              </w:rPr>
              <w:pPrChange w:id="3033" w:author="Windows User" w:date="2019-09-18T15:53:00Z">
                <w:pPr>
                  <w:spacing w:line="240" w:lineRule="auto"/>
                  <w:jc w:val="center"/>
                </w:pPr>
              </w:pPrChange>
            </w:pPr>
            <w:del w:id="3034" w:author="Windows User" w:date="2019-09-18T15:53:00Z">
              <w:r w:rsidRPr="0033182C" w:rsidDel="00470091">
                <w:rPr>
                  <w:rFonts w:cs="Times New Roman"/>
                  <w:sz w:val="22"/>
                  <w:szCs w:val="24"/>
                </w:rPr>
                <w:delText>SRSNF ID</w:delText>
              </w:r>
              <w:bookmarkStart w:id="3035" w:name="_Toc23496264"/>
              <w:bookmarkStart w:id="3036" w:name="_Toc23552448"/>
              <w:bookmarkStart w:id="3037" w:name="_Toc23810801"/>
              <w:bookmarkStart w:id="3038" w:name="_Toc23880464"/>
              <w:bookmarkEnd w:id="3035"/>
              <w:bookmarkEnd w:id="3036"/>
              <w:bookmarkEnd w:id="3037"/>
              <w:bookmarkEnd w:id="3038"/>
            </w:del>
          </w:p>
        </w:tc>
        <w:tc>
          <w:tcPr>
            <w:tcW w:w="5794" w:type="dxa"/>
          </w:tcPr>
          <w:p w14:paraId="39BF7CBD" w14:textId="600E44A8" w:rsidR="002C6D0C" w:rsidRPr="0033182C" w:rsidDel="00470091" w:rsidRDefault="002C6D0C">
            <w:pPr>
              <w:ind w:firstLine="720"/>
              <w:rPr>
                <w:del w:id="3039" w:author="Windows User" w:date="2019-09-18T15:53:00Z"/>
                <w:rFonts w:cs="Times New Roman"/>
                <w:sz w:val="22"/>
                <w:szCs w:val="24"/>
              </w:rPr>
              <w:pPrChange w:id="3040" w:author="Windows User" w:date="2019-09-18T15:53:00Z">
                <w:pPr>
                  <w:spacing w:line="240" w:lineRule="auto"/>
                  <w:jc w:val="center"/>
                </w:pPr>
              </w:pPrChange>
            </w:pPr>
            <w:del w:id="3041" w:author="Windows User" w:date="2019-09-18T15:53:00Z">
              <w:r w:rsidRPr="0033182C" w:rsidDel="00470091">
                <w:rPr>
                  <w:rFonts w:cs="Times New Roman"/>
                  <w:sz w:val="22"/>
                  <w:szCs w:val="24"/>
                </w:rPr>
                <w:delText>Identifikasi</w:delText>
              </w:r>
              <w:bookmarkStart w:id="3042" w:name="_Toc23496265"/>
              <w:bookmarkStart w:id="3043" w:name="_Toc23552449"/>
              <w:bookmarkStart w:id="3044" w:name="_Toc23810802"/>
              <w:bookmarkStart w:id="3045" w:name="_Toc23880465"/>
              <w:bookmarkEnd w:id="3042"/>
              <w:bookmarkEnd w:id="3043"/>
              <w:bookmarkEnd w:id="3044"/>
              <w:bookmarkEnd w:id="3045"/>
            </w:del>
          </w:p>
        </w:tc>
        <w:bookmarkStart w:id="3046" w:name="_Toc23496266"/>
        <w:bookmarkStart w:id="3047" w:name="_Toc23552450"/>
        <w:bookmarkStart w:id="3048" w:name="_Toc23810803"/>
        <w:bookmarkStart w:id="3049" w:name="_Toc23880466"/>
        <w:bookmarkEnd w:id="3046"/>
        <w:bookmarkEnd w:id="3047"/>
        <w:bookmarkEnd w:id="3048"/>
        <w:bookmarkEnd w:id="3049"/>
      </w:tr>
      <w:tr w:rsidR="002C6D0C" w:rsidRPr="0033182C" w:rsidDel="00470091" w14:paraId="3DCE7385" w14:textId="1792E144" w:rsidTr="005E1D23">
        <w:trPr>
          <w:del w:id="3050" w:author="Windows User" w:date="2019-09-18T15:53:00Z"/>
        </w:trPr>
        <w:tc>
          <w:tcPr>
            <w:tcW w:w="2133" w:type="dxa"/>
          </w:tcPr>
          <w:p w14:paraId="4C50FCE6" w14:textId="58447F12" w:rsidR="002C6D0C" w:rsidRPr="0033182C" w:rsidDel="00470091" w:rsidRDefault="002C6D0C">
            <w:pPr>
              <w:ind w:firstLine="720"/>
              <w:rPr>
                <w:del w:id="3051" w:author="Windows User" w:date="2019-09-18T15:53:00Z"/>
                <w:rFonts w:cs="Times New Roman"/>
                <w:b/>
                <w:sz w:val="22"/>
                <w:szCs w:val="24"/>
              </w:rPr>
              <w:pPrChange w:id="3052" w:author="Windows User" w:date="2019-09-18T15:53:00Z">
                <w:pPr>
                  <w:spacing w:line="240" w:lineRule="auto"/>
                </w:pPr>
              </w:pPrChange>
            </w:pPr>
            <w:del w:id="3053" w:author="Windows User" w:date="2019-09-18T15:53:00Z">
              <w:r w:rsidRPr="0033182C" w:rsidDel="00470091">
                <w:rPr>
                  <w:rFonts w:cs="Times New Roman"/>
                  <w:sz w:val="22"/>
                  <w:szCs w:val="24"/>
                </w:rPr>
                <w:delText>SRSNF_1</w:delText>
              </w:r>
              <w:bookmarkStart w:id="3054" w:name="_Toc23496267"/>
              <w:bookmarkStart w:id="3055" w:name="_Toc23552451"/>
              <w:bookmarkStart w:id="3056" w:name="_Toc23810804"/>
              <w:bookmarkStart w:id="3057" w:name="_Toc23880467"/>
              <w:bookmarkEnd w:id="3054"/>
              <w:bookmarkEnd w:id="3055"/>
              <w:bookmarkEnd w:id="3056"/>
              <w:bookmarkEnd w:id="3057"/>
            </w:del>
          </w:p>
        </w:tc>
        <w:tc>
          <w:tcPr>
            <w:tcW w:w="5794" w:type="dxa"/>
          </w:tcPr>
          <w:p w14:paraId="5A02F06D" w14:textId="42D2444C" w:rsidR="002C6D0C" w:rsidRPr="0033182C" w:rsidDel="00470091" w:rsidRDefault="002C6D0C">
            <w:pPr>
              <w:ind w:firstLine="720"/>
              <w:rPr>
                <w:del w:id="3058" w:author="Windows User" w:date="2019-09-18T15:53:00Z"/>
                <w:rFonts w:cs="Times New Roman"/>
                <w:sz w:val="22"/>
                <w:szCs w:val="24"/>
              </w:rPr>
              <w:pPrChange w:id="3059" w:author="Windows User" w:date="2019-09-18T15:53:00Z">
                <w:pPr>
                  <w:spacing w:line="240" w:lineRule="auto"/>
                </w:pPr>
              </w:pPrChange>
            </w:pPr>
            <w:del w:id="3060" w:author="Windows User" w:date="2019-09-18T15:53:00Z">
              <w:r w:rsidRPr="0033182C" w:rsidDel="00470091">
                <w:rPr>
                  <w:rFonts w:cs="Times New Roman"/>
                  <w:i/>
                  <w:sz w:val="22"/>
                  <w:szCs w:val="24"/>
                </w:rPr>
                <w:delText>Availability</w:delText>
              </w:r>
              <w:r w:rsidR="004B76E2" w:rsidRPr="0033182C" w:rsidDel="00470091">
                <w:rPr>
                  <w:rFonts w:cs="Times New Roman"/>
                  <w:i/>
                  <w:sz w:val="22"/>
                  <w:szCs w:val="24"/>
                </w:rPr>
                <w:delText>,</w:delText>
              </w:r>
              <w:r w:rsidR="004B76E2" w:rsidRPr="0033182C" w:rsidDel="00470091">
                <w:rPr>
                  <w:rFonts w:cs="Times New Roman"/>
                  <w:sz w:val="22"/>
                  <w:szCs w:val="24"/>
                </w:rPr>
                <w:delText xml:space="preserve"> s</w:delText>
              </w:r>
              <w:r w:rsidRPr="0033182C" w:rsidDel="00470091">
                <w:rPr>
                  <w:rFonts w:cs="Times New Roman"/>
                  <w:sz w:val="22"/>
                  <w:szCs w:val="24"/>
                </w:rPr>
                <w:delText>istem harus dapat diakses selama proses penelitian ini yaitu mulai dari jam 5 p</w:delText>
              </w:r>
              <w:r w:rsidR="00217B12" w:rsidRPr="0033182C" w:rsidDel="00470091">
                <w:rPr>
                  <w:rFonts w:cs="Times New Roman"/>
                  <w:sz w:val="22"/>
                  <w:szCs w:val="24"/>
                </w:rPr>
                <w:delText>agi sampai jam 6  malam selama satu</w:delText>
              </w:r>
              <w:r w:rsidRPr="0033182C" w:rsidDel="00470091">
                <w:rPr>
                  <w:rFonts w:cs="Times New Roman"/>
                  <w:sz w:val="22"/>
                  <w:szCs w:val="24"/>
                </w:rPr>
                <w:delText xml:space="preserve"> hari.</w:delText>
              </w:r>
              <w:bookmarkStart w:id="3061" w:name="_Toc23496268"/>
              <w:bookmarkStart w:id="3062" w:name="_Toc23552452"/>
              <w:bookmarkStart w:id="3063" w:name="_Toc23810805"/>
              <w:bookmarkStart w:id="3064" w:name="_Toc23880468"/>
              <w:bookmarkEnd w:id="3061"/>
              <w:bookmarkEnd w:id="3062"/>
              <w:bookmarkEnd w:id="3063"/>
              <w:bookmarkEnd w:id="3064"/>
            </w:del>
          </w:p>
        </w:tc>
        <w:bookmarkStart w:id="3065" w:name="_Toc23496269"/>
        <w:bookmarkStart w:id="3066" w:name="_Toc23552453"/>
        <w:bookmarkStart w:id="3067" w:name="_Toc23810806"/>
        <w:bookmarkStart w:id="3068" w:name="_Toc23880469"/>
        <w:bookmarkEnd w:id="3065"/>
        <w:bookmarkEnd w:id="3066"/>
        <w:bookmarkEnd w:id="3067"/>
        <w:bookmarkEnd w:id="3068"/>
      </w:tr>
      <w:tr w:rsidR="002C6D0C" w:rsidRPr="0033182C" w:rsidDel="00470091" w14:paraId="22F88F22" w14:textId="1BE33B52" w:rsidTr="005E1D23">
        <w:trPr>
          <w:del w:id="3069" w:author="Windows User" w:date="2019-09-18T15:53:00Z"/>
        </w:trPr>
        <w:tc>
          <w:tcPr>
            <w:tcW w:w="2133" w:type="dxa"/>
          </w:tcPr>
          <w:p w14:paraId="34327AB3" w14:textId="2CD9AEC9" w:rsidR="002C6D0C" w:rsidRPr="0033182C" w:rsidDel="00470091" w:rsidRDefault="002C6D0C">
            <w:pPr>
              <w:ind w:firstLine="720"/>
              <w:rPr>
                <w:del w:id="3070" w:author="Windows User" w:date="2019-09-18T15:53:00Z"/>
                <w:rFonts w:cs="Times New Roman"/>
                <w:b/>
                <w:sz w:val="22"/>
                <w:szCs w:val="24"/>
              </w:rPr>
              <w:pPrChange w:id="3071" w:author="Windows User" w:date="2019-09-18T15:53:00Z">
                <w:pPr>
                  <w:spacing w:line="240" w:lineRule="auto"/>
                </w:pPr>
              </w:pPrChange>
            </w:pPr>
            <w:del w:id="3072" w:author="Windows User" w:date="2019-09-18T15:53:00Z">
              <w:r w:rsidRPr="0033182C" w:rsidDel="00470091">
                <w:rPr>
                  <w:rFonts w:cs="Times New Roman"/>
                  <w:sz w:val="22"/>
                  <w:szCs w:val="24"/>
                </w:rPr>
                <w:delText>SRSNF_2</w:delText>
              </w:r>
              <w:bookmarkStart w:id="3073" w:name="_Toc23496270"/>
              <w:bookmarkStart w:id="3074" w:name="_Toc23552454"/>
              <w:bookmarkStart w:id="3075" w:name="_Toc23810807"/>
              <w:bookmarkStart w:id="3076" w:name="_Toc23880470"/>
              <w:bookmarkEnd w:id="3073"/>
              <w:bookmarkEnd w:id="3074"/>
              <w:bookmarkEnd w:id="3075"/>
              <w:bookmarkEnd w:id="3076"/>
            </w:del>
          </w:p>
        </w:tc>
        <w:tc>
          <w:tcPr>
            <w:tcW w:w="5794" w:type="dxa"/>
          </w:tcPr>
          <w:p w14:paraId="0F9A0683" w14:textId="40DDE692" w:rsidR="002C6D0C" w:rsidRPr="0033182C" w:rsidDel="00470091" w:rsidRDefault="002C6D0C">
            <w:pPr>
              <w:ind w:firstLine="720"/>
              <w:rPr>
                <w:del w:id="3077" w:author="Windows User" w:date="2019-09-18T15:53:00Z"/>
                <w:rFonts w:cs="Times New Roman"/>
                <w:sz w:val="22"/>
                <w:szCs w:val="24"/>
              </w:rPr>
              <w:pPrChange w:id="3078" w:author="Windows User" w:date="2019-09-18T15:53:00Z">
                <w:pPr>
                  <w:spacing w:line="240" w:lineRule="auto"/>
                </w:pPr>
              </w:pPrChange>
            </w:pPr>
            <w:del w:id="3079" w:author="Windows User" w:date="2019-09-18T15:53:00Z">
              <w:r w:rsidRPr="0033182C" w:rsidDel="00470091">
                <w:rPr>
                  <w:rFonts w:cs="Times New Roman"/>
                  <w:i/>
                  <w:sz w:val="22"/>
                  <w:szCs w:val="24"/>
                </w:rPr>
                <w:delText>Response Time</w:delText>
              </w:r>
              <w:r w:rsidR="004B76E2" w:rsidRPr="0033182C" w:rsidDel="00470091">
                <w:rPr>
                  <w:rFonts w:cs="Times New Roman"/>
                  <w:sz w:val="22"/>
                  <w:szCs w:val="24"/>
                </w:rPr>
                <w:delText>, s</w:delText>
              </w:r>
              <w:r w:rsidRPr="0033182C" w:rsidDel="00470091">
                <w:rPr>
                  <w:rFonts w:cs="Times New Roman"/>
                  <w:sz w:val="22"/>
                  <w:szCs w:val="24"/>
                </w:rPr>
                <w:delText>istem harus dapat memproses request data secara real time.</w:delText>
              </w:r>
              <w:bookmarkStart w:id="3080" w:name="_Toc23496271"/>
              <w:bookmarkStart w:id="3081" w:name="_Toc23552455"/>
              <w:bookmarkStart w:id="3082" w:name="_Toc23810808"/>
              <w:bookmarkStart w:id="3083" w:name="_Toc23880471"/>
              <w:bookmarkEnd w:id="3080"/>
              <w:bookmarkEnd w:id="3081"/>
              <w:bookmarkEnd w:id="3082"/>
              <w:bookmarkEnd w:id="3083"/>
            </w:del>
          </w:p>
        </w:tc>
        <w:bookmarkStart w:id="3084" w:name="_Toc23496272"/>
        <w:bookmarkStart w:id="3085" w:name="_Toc23552456"/>
        <w:bookmarkStart w:id="3086" w:name="_Toc23810809"/>
        <w:bookmarkStart w:id="3087" w:name="_Toc23880472"/>
        <w:bookmarkEnd w:id="3084"/>
        <w:bookmarkEnd w:id="3085"/>
        <w:bookmarkEnd w:id="3086"/>
        <w:bookmarkEnd w:id="3087"/>
      </w:tr>
      <w:tr w:rsidR="002C6D0C" w:rsidRPr="0033182C" w:rsidDel="00470091" w14:paraId="116E8395" w14:textId="2E7D53C8" w:rsidTr="005E1D23">
        <w:trPr>
          <w:del w:id="3088" w:author="Windows User" w:date="2019-09-18T15:53:00Z"/>
        </w:trPr>
        <w:tc>
          <w:tcPr>
            <w:tcW w:w="2133" w:type="dxa"/>
          </w:tcPr>
          <w:p w14:paraId="3497C007" w14:textId="3B0BBB4B" w:rsidR="002C6D0C" w:rsidRPr="0033182C" w:rsidDel="00470091" w:rsidRDefault="002C6D0C">
            <w:pPr>
              <w:ind w:firstLine="720"/>
              <w:rPr>
                <w:del w:id="3089" w:author="Windows User" w:date="2019-09-18T15:53:00Z"/>
                <w:rFonts w:cs="Times New Roman"/>
                <w:b/>
                <w:sz w:val="22"/>
                <w:szCs w:val="24"/>
              </w:rPr>
              <w:pPrChange w:id="3090" w:author="Windows User" w:date="2019-09-18T15:53:00Z">
                <w:pPr>
                  <w:spacing w:line="240" w:lineRule="auto"/>
                </w:pPr>
              </w:pPrChange>
            </w:pPr>
            <w:del w:id="3091" w:author="Windows User" w:date="2019-09-18T15:53:00Z">
              <w:r w:rsidRPr="0033182C" w:rsidDel="00470091">
                <w:rPr>
                  <w:rFonts w:cs="Times New Roman"/>
                  <w:sz w:val="22"/>
                  <w:szCs w:val="24"/>
                </w:rPr>
                <w:delText>SRSNF_3</w:delText>
              </w:r>
              <w:bookmarkStart w:id="3092" w:name="_Toc23496273"/>
              <w:bookmarkStart w:id="3093" w:name="_Toc23552457"/>
              <w:bookmarkStart w:id="3094" w:name="_Toc23810810"/>
              <w:bookmarkStart w:id="3095" w:name="_Toc23880473"/>
              <w:bookmarkEnd w:id="3092"/>
              <w:bookmarkEnd w:id="3093"/>
              <w:bookmarkEnd w:id="3094"/>
              <w:bookmarkEnd w:id="3095"/>
            </w:del>
          </w:p>
        </w:tc>
        <w:tc>
          <w:tcPr>
            <w:tcW w:w="5794" w:type="dxa"/>
          </w:tcPr>
          <w:p w14:paraId="3CAE9A9E" w14:textId="33751A43" w:rsidR="002C6D0C" w:rsidRPr="0033182C" w:rsidDel="00470091" w:rsidRDefault="004B76E2">
            <w:pPr>
              <w:ind w:firstLine="720"/>
              <w:rPr>
                <w:del w:id="3096" w:author="Windows User" w:date="2019-09-18T15:53:00Z"/>
                <w:rFonts w:cs="Times New Roman"/>
                <w:sz w:val="22"/>
                <w:szCs w:val="24"/>
              </w:rPr>
              <w:pPrChange w:id="3097" w:author="Windows User" w:date="2019-09-18T15:53:00Z">
                <w:pPr>
                  <w:spacing w:line="240" w:lineRule="auto"/>
                </w:pPr>
              </w:pPrChange>
            </w:pPr>
            <w:del w:id="3098" w:author="Windows User" w:date="2019-09-18T15:53:00Z">
              <w:r w:rsidRPr="0033182C" w:rsidDel="00470091">
                <w:rPr>
                  <w:rFonts w:cs="Times New Roman"/>
                  <w:sz w:val="22"/>
                  <w:szCs w:val="24"/>
                </w:rPr>
                <w:delText>Security, s</w:delText>
              </w:r>
              <w:r w:rsidR="00504626" w:rsidRPr="0033182C" w:rsidDel="00470091">
                <w:rPr>
                  <w:rFonts w:cs="Times New Roman"/>
                  <w:sz w:val="22"/>
                  <w:szCs w:val="24"/>
                </w:rPr>
                <w:delText>istem harus memiliki hak akses dalam pengaksesan sistem.</w:delText>
              </w:r>
              <w:bookmarkStart w:id="3099" w:name="_Toc23496274"/>
              <w:bookmarkStart w:id="3100" w:name="_Toc23552458"/>
              <w:bookmarkStart w:id="3101" w:name="_Toc23810811"/>
              <w:bookmarkStart w:id="3102" w:name="_Toc23880474"/>
              <w:bookmarkEnd w:id="3099"/>
              <w:bookmarkEnd w:id="3100"/>
              <w:bookmarkEnd w:id="3101"/>
              <w:bookmarkEnd w:id="3102"/>
            </w:del>
          </w:p>
        </w:tc>
        <w:bookmarkStart w:id="3103" w:name="_Toc23496275"/>
        <w:bookmarkStart w:id="3104" w:name="_Toc23552459"/>
        <w:bookmarkStart w:id="3105" w:name="_Toc23810812"/>
        <w:bookmarkStart w:id="3106" w:name="_Toc23880475"/>
        <w:bookmarkEnd w:id="3103"/>
        <w:bookmarkEnd w:id="3104"/>
        <w:bookmarkEnd w:id="3105"/>
        <w:bookmarkEnd w:id="3106"/>
      </w:tr>
      <w:tr w:rsidR="002C6D0C" w:rsidRPr="0033182C" w:rsidDel="00470091" w14:paraId="0C777DC7" w14:textId="1766ADAB" w:rsidTr="005E1D23">
        <w:trPr>
          <w:del w:id="3107" w:author="Windows User" w:date="2019-09-18T15:53:00Z"/>
        </w:trPr>
        <w:tc>
          <w:tcPr>
            <w:tcW w:w="2133" w:type="dxa"/>
          </w:tcPr>
          <w:p w14:paraId="57BA98FC" w14:textId="4861F07D" w:rsidR="002C6D0C" w:rsidRPr="0033182C" w:rsidDel="00470091" w:rsidRDefault="002C6D0C">
            <w:pPr>
              <w:ind w:firstLine="720"/>
              <w:rPr>
                <w:del w:id="3108" w:author="Windows User" w:date="2019-09-18T15:53:00Z"/>
                <w:rFonts w:cs="Times New Roman"/>
                <w:b/>
                <w:sz w:val="22"/>
                <w:szCs w:val="24"/>
              </w:rPr>
              <w:pPrChange w:id="3109" w:author="Windows User" w:date="2019-09-18T15:53:00Z">
                <w:pPr>
                  <w:spacing w:line="240" w:lineRule="auto"/>
                </w:pPr>
              </w:pPrChange>
            </w:pPr>
            <w:del w:id="3110" w:author="Windows User" w:date="2019-09-18T15:53:00Z">
              <w:r w:rsidRPr="0033182C" w:rsidDel="00470091">
                <w:rPr>
                  <w:rFonts w:cs="Times New Roman"/>
                  <w:sz w:val="22"/>
                  <w:szCs w:val="24"/>
                </w:rPr>
                <w:delText>SRSNF_4</w:delText>
              </w:r>
              <w:bookmarkStart w:id="3111" w:name="_Toc23496276"/>
              <w:bookmarkStart w:id="3112" w:name="_Toc23552460"/>
              <w:bookmarkStart w:id="3113" w:name="_Toc23810813"/>
              <w:bookmarkStart w:id="3114" w:name="_Toc23880476"/>
              <w:bookmarkEnd w:id="3111"/>
              <w:bookmarkEnd w:id="3112"/>
              <w:bookmarkEnd w:id="3113"/>
              <w:bookmarkEnd w:id="3114"/>
            </w:del>
          </w:p>
        </w:tc>
        <w:tc>
          <w:tcPr>
            <w:tcW w:w="5794" w:type="dxa"/>
          </w:tcPr>
          <w:p w14:paraId="2C8BDBAE" w14:textId="272A28A9" w:rsidR="002C6D0C" w:rsidRPr="0033182C" w:rsidDel="00470091" w:rsidRDefault="004B76E2">
            <w:pPr>
              <w:ind w:firstLine="720"/>
              <w:rPr>
                <w:del w:id="3115" w:author="Windows User" w:date="2019-09-18T15:53:00Z"/>
                <w:rFonts w:cs="Times New Roman"/>
                <w:sz w:val="22"/>
                <w:szCs w:val="24"/>
              </w:rPr>
              <w:pPrChange w:id="3116" w:author="Windows User" w:date="2019-09-18T15:53:00Z">
                <w:pPr>
                  <w:spacing w:line="240" w:lineRule="auto"/>
                </w:pPr>
              </w:pPrChange>
            </w:pPr>
            <w:del w:id="3117" w:author="Windows User" w:date="2019-09-18T15:53:00Z">
              <w:r w:rsidRPr="0033182C" w:rsidDel="00470091">
                <w:rPr>
                  <w:rFonts w:cs="Times New Roman"/>
                  <w:i/>
                  <w:sz w:val="22"/>
                  <w:szCs w:val="24"/>
                </w:rPr>
                <w:delText xml:space="preserve">User Friendly, </w:delText>
              </w:r>
              <w:r w:rsidRPr="0033182C" w:rsidDel="00470091">
                <w:rPr>
                  <w:rFonts w:cs="Times New Roman"/>
                  <w:sz w:val="22"/>
                  <w:szCs w:val="24"/>
                </w:rPr>
                <w:delText>sistem harus didesain untuk memudahkan pengguna.</w:delText>
              </w:r>
              <w:bookmarkStart w:id="3118" w:name="_Toc23496277"/>
              <w:bookmarkStart w:id="3119" w:name="_Toc23552461"/>
              <w:bookmarkStart w:id="3120" w:name="_Toc23810814"/>
              <w:bookmarkStart w:id="3121" w:name="_Toc23880477"/>
              <w:bookmarkEnd w:id="3118"/>
              <w:bookmarkEnd w:id="3119"/>
              <w:bookmarkEnd w:id="3120"/>
              <w:bookmarkEnd w:id="3121"/>
            </w:del>
          </w:p>
        </w:tc>
        <w:bookmarkStart w:id="3122" w:name="_Toc23496278"/>
        <w:bookmarkStart w:id="3123" w:name="_Toc23552462"/>
        <w:bookmarkStart w:id="3124" w:name="_Toc23810815"/>
        <w:bookmarkStart w:id="3125" w:name="_Toc23880478"/>
        <w:bookmarkEnd w:id="3122"/>
        <w:bookmarkEnd w:id="3123"/>
        <w:bookmarkEnd w:id="3124"/>
        <w:bookmarkEnd w:id="3125"/>
      </w:tr>
      <w:tr w:rsidR="002C6D0C" w:rsidRPr="0033182C" w:rsidDel="00470091" w14:paraId="7D797C11" w14:textId="4EFC47F2" w:rsidTr="005E1D23">
        <w:trPr>
          <w:del w:id="3126" w:author="Windows User" w:date="2019-09-18T15:53:00Z"/>
        </w:trPr>
        <w:tc>
          <w:tcPr>
            <w:tcW w:w="2133" w:type="dxa"/>
          </w:tcPr>
          <w:p w14:paraId="6CA784A3" w14:textId="59213D88" w:rsidR="002C6D0C" w:rsidRPr="0033182C" w:rsidDel="00470091" w:rsidRDefault="002C6D0C">
            <w:pPr>
              <w:ind w:firstLine="720"/>
              <w:rPr>
                <w:del w:id="3127" w:author="Windows User" w:date="2019-09-18T15:53:00Z"/>
                <w:rFonts w:cs="Times New Roman"/>
                <w:sz w:val="22"/>
                <w:szCs w:val="24"/>
              </w:rPr>
              <w:pPrChange w:id="3128" w:author="Windows User" w:date="2019-09-18T15:53:00Z">
                <w:pPr>
                  <w:spacing w:line="240" w:lineRule="auto"/>
                </w:pPr>
              </w:pPrChange>
            </w:pPr>
            <w:del w:id="3129" w:author="Windows User" w:date="2019-09-18T15:53:00Z">
              <w:r w:rsidRPr="0033182C" w:rsidDel="00470091">
                <w:rPr>
                  <w:rFonts w:cs="Times New Roman"/>
                  <w:sz w:val="22"/>
                  <w:szCs w:val="24"/>
                </w:rPr>
                <w:delText>SRSNF_5</w:delText>
              </w:r>
              <w:bookmarkStart w:id="3130" w:name="_Toc23496279"/>
              <w:bookmarkStart w:id="3131" w:name="_Toc23552463"/>
              <w:bookmarkStart w:id="3132" w:name="_Toc23810816"/>
              <w:bookmarkStart w:id="3133" w:name="_Toc23880479"/>
              <w:bookmarkEnd w:id="3130"/>
              <w:bookmarkEnd w:id="3131"/>
              <w:bookmarkEnd w:id="3132"/>
              <w:bookmarkEnd w:id="3133"/>
            </w:del>
          </w:p>
        </w:tc>
        <w:tc>
          <w:tcPr>
            <w:tcW w:w="5794" w:type="dxa"/>
          </w:tcPr>
          <w:p w14:paraId="71985ECB" w14:textId="5624707D" w:rsidR="002C6D0C" w:rsidRPr="0033182C" w:rsidDel="00470091" w:rsidRDefault="004B76E2">
            <w:pPr>
              <w:ind w:firstLine="720"/>
              <w:rPr>
                <w:del w:id="3134" w:author="Windows User" w:date="2019-09-18T15:53:00Z"/>
                <w:rFonts w:cs="Times New Roman"/>
                <w:i/>
                <w:sz w:val="22"/>
                <w:szCs w:val="24"/>
              </w:rPr>
              <w:pPrChange w:id="3135" w:author="Windows User" w:date="2019-09-18T15:53:00Z">
                <w:pPr>
                  <w:spacing w:line="240" w:lineRule="auto"/>
                </w:pPr>
              </w:pPrChange>
            </w:pPr>
            <w:del w:id="3136" w:author="Windows User" w:date="2019-09-18T15:53:00Z">
              <w:r w:rsidRPr="0033182C" w:rsidDel="00470091">
                <w:rPr>
                  <w:rFonts w:cs="Times New Roman"/>
                  <w:i/>
                  <w:sz w:val="22"/>
                  <w:szCs w:val="24"/>
                </w:rPr>
                <w:delText xml:space="preserve">Realibility. </w:delText>
              </w:r>
              <w:r w:rsidRPr="0033182C" w:rsidDel="00470091">
                <w:rPr>
                  <w:rFonts w:cs="Times New Roman"/>
                  <w:sz w:val="22"/>
                  <w:szCs w:val="24"/>
                </w:rPr>
                <w:delText>sistem harus berjalan sesuai kebutuhan pengguna</w:delText>
              </w:r>
              <w:bookmarkStart w:id="3137" w:name="_Toc23496280"/>
              <w:bookmarkStart w:id="3138" w:name="_Toc23552464"/>
              <w:bookmarkStart w:id="3139" w:name="_Toc23810817"/>
              <w:bookmarkStart w:id="3140" w:name="_Toc23880480"/>
              <w:bookmarkEnd w:id="3137"/>
              <w:bookmarkEnd w:id="3138"/>
              <w:bookmarkEnd w:id="3139"/>
              <w:bookmarkEnd w:id="3140"/>
            </w:del>
          </w:p>
        </w:tc>
        <w:bookmarkStart w:id="3141" w:name="_Toc23496281"/>
        <w:bookmarkStart w:id="3142" w:name="_Toc23552465"/>
        <w:bookmarkStart w:id="3143" w:name="_Toc23810818"/>
        <w:bookmarkStart w:id="3144" w:name="_Toc23880481"/>
        <w:bookmarkEnd w:id="3141"/>
        <w:bookmarkEnd w:id="3142"/>
        <w:bookmarkEnd w:id="3143"/>
        <w:bookmarkEnd w:id="3144"/>
      </w:tr>
    </w:tbl>
    <w:p w14:paraId="43BE68FC" w14:textId="299D8FDF" w:rsidR="001710D6" w:rsidRPr="0033182C" w:rsidDel="00470091" w:rsidRDefault="001710D6">
      <w:pPr>
        <w:rPr>
          <w:del w:id="3145" w:author="Windows User" w:date="2019-09-18T15:53:00Z"/>
          <w:rFonts w:cs="Times New Roman"/>
          <w:szCs w:val="24"/>
        </w:rPr>
        <w:pPrChange w:id="3146" w:author="Windows User" w:date="2019-09-18T15:54:00Z">
          <w:pPr>
            <w:pStyle w:val="Heading2"/>
          </w:pPr>
        </w:pPrChange>
      </w:pPr>
      <w:bookmarkStart w:id="3147" w:name="_Toc23496282"/>
      <w:bookmarkStart w:id="3148" w:name="_Toc23552466"/>
      <w:bookmarkStart w:id="3149" w:name="_Toc23810819"/>
      <w:bookmarkStart w:id="3150" w:name="_Toc23880482"/>
      <w:bookmarkEnd w:id="3147"/>
      <w:bookmarkEnd w:id="3148"/>
      <w:bookmarkEnd w:id="3149"/>
      <w:bookmarkEnd w:id="3150"/>
    </w:p>
    <w:p w14:paraId="11F18272" w14:textId="13592303" w:rsidR="00415F4D" w:rsidRPr="0033182C" w:rsidDel="00750347" w:rsidRDefault="00415F4D">
      <w:pPr>
        <w:pStyle w:val="Heading2"/>
        <w:numPr>
          <w:ilvl w:val="1"/>
          <w:numId w:val="45"/>
        </w:numPr>
        <w:ind w:left="357" w:hanging="357"/>
        <w:rPr>
          <w:del w:id="3151" w:author="Windows User" w:date="2019-09-20T01:38:00Z"/>
          <w:rFonts w:cs="Times New Roman"/>
        </w:rPr>
        <w:pPrChange w:id="3152" w:author="Windows User" w:date="2019-09-19T03:35:00Z">
          <w:pPr>
            <w:pStyle w:val="Heading2"/>
          </w:pPr>
        </w:pPrChange>
      </w:pPr>
      <w:del w:id="3153" w:author="Windows User" w:date="2019-09-20T01:38:00Z">
        <w:r w:rsidRPr="0033182C" w:rsidDel="00750347">
          <w:rPr>
            <w:rFonts w:cs="Times New Roman"/>
          </w:rPr>
          <w:delText>Business Process</w:delText>
        </w:r>
        <w:bookmarkStart w:id="3154" w:name="_Toc23496283"/>
        <w:bookmarkStart w:id="3155" w:name="_Toc23552467"/>
        <w:bookmarkStart w:id="3156" w:name="_Toc23810820"/>
        <w:bookmarkStart w:id="3157" w:name="_Toc23880483"/>
        <w:bookmarkEnd w:id="3154"/>
        <w:bookmarkEnd w:id="3155"/>
        <w:bookmarkEnd w:id="3156"/>
        <w:bookmarkEnd w:id="3157"/>
      </w:del>
    </w:p>
    <w:p w14:paraId="0BBA3418" w14:textId="51D8B5C8" w:rsidR="003D60DB" w:rsidRPr="0033182C" w:rsidDel="00750347" w:rsidRDefault="003D60DB">
      <w:pPr>
        <w:spacing w:after="0"/>
        <w:ind w:firstLine="567"/>
        <w:rPr>
          <w:del w:id="3158" w:author="Windows User" w:date="2019-09-20T01:38:00Z"/>
          <w:rFonts w:cs="Times New Roman"/>
          <w:szCs w:val="24"/>
        </w:rPr>
        <w:pPrChange w:id="3159" w:author="Windows User" w:date="2019-09-19T00:56:00Z">
          <w:pPr>
            <w:ind w:firstLine="567"/>
          </w:pPr>
        </w:pPrChange>
      </w:pPr>
      <w:del w:id="3160" w:author="Windows User" w:date="2019-09-20T01:38:00Z">
        <w:r w:rsidRPr="0033182C" w:rsidDel="00750347">
          <w:rPr>
            <w:rFonts w:cs="Times New Roman"/>
            <w:i/>
            <w:szCs w:val="24"/>
          </w:rPr>
          <w:delText>Business process</w:delText>
        </w:r>
        <w:r w:rsidRPr="0033182C" w:rsidDel="00750347">
          <w:rPr>
            <w:rFonts w:cs="Times New Roman"/>
            <w:szCs w:val="24"/>
          </w:rPr>
          <w:delText xml:space="preserve"> merupakan kumpulan proses yang berisi aktifitas yang saling berelasi yang menghasilkan keluaran dari suatu proses dengan adanya data masukan guna men</w:delText>
        </w:r>
        <w:r w:rsidR="00F96B08" w:rsidRPr="0033182C" w:rsidDel="00750347">
          <w:rPr>
            <w:rFonts w:cs="Times New Roman"/>
            <w:szCs w:val="24"/>
          </w:rPr>
          <w:delText xml:space="preserve">capai suatu tujuan </w:delText>
        </w:r>
      </w:del>
      <w:customXmlDelRangeStart w:id="3161" w:author="Windows User" w:date="2019-09-20T01:38:00Z"/>
      <w:sdt>
        <w:sdtPr>
          <w:rPr>
            <w:rFonts w:cs="Times New Roman"/>
            <w:szCs w:val="24"/>
          </w:rPr>
          <w:id w:val="1995839862"/>
          <w:citation/>
        </w:sdtPr>
        <w:sdtContent>
          <w:customXmlDelRangeEnd w:id="3161"/>
          <w:del w:id="3162" w:author="Windows User" w:date="2019-09-20T01:38:00Z">
            <w:r w:rsidR="00F96B08" w:rsidRPr="0033182C" w:rsidDel="00750347">
              <w:rPr>
                <w:rFonts w:cs="Times New Roman"/>
                <w:szCs w:val="24"/>
              </w:rPr>
              <w:fldChar w:fldCharType="begin"/>
            </w:r>
            <w:r w:rsidR="00F96B08" w:rsidRPr="0033182C" w:rsidDel="00750347">
              <w:rPr>
                <w:rFonts w:cs="Times New Roman"/>
                <w:szCs w:val="24"/>
                <w:lang w:val="en-ID"/>
              </w:rPr>
              <w:delInstrText xml:space="preserve"> CITATION Dwi15 \l 14345 </w:delInstrText>
            </w:r>
            <w:r w:rsidR="00F96B08" w:rsidRPr="0033182C" w:rsidDel="00750347">
              <w:rPr>
                <w:rFonts w:cs="Times New Roman"/>
                <w:szCs w:val="24"/>
              </w:rPr>
              <w:fldChar w:fldCharType="separate"/>
            </w:r>
            <w:r w:rsidR="00F96B08" w:rsidRPr="0033182C" w:rsidDel="00750347">
              <w:rPr>
                <w:rFonts w:cs="Times New Roman"/>
                <w:noProof/>
                <w:szCs w:val="24"/>
                <w:lang w:val="en-ID"/>
              </w:rPr>
              <w:delText>(Febrianto, 2015)</w:delText>
            </w:r>
            <w:r w:rsidR="00F96B08" w:rsidRPr="0033182C" w:rsidDel="00750347">
              <w:rPr>
                <w:rFonts w:cs="Times New Roman"/>
                <w:szCs w:val="24"/>
              </w:rPr>
              <w:fldChar w:fldCharType="end"/>
            </w:r>
          </w:del>
          <w:customXmlDelRangeStart w:id="3163" w:author="Windows User" w:date="2019-09-20T01:38:00Z"/>
        </w:sdtContent>
      </w:sdt>
      <w:customXmlDelRangeEnd w:id="3163"/>
      <w:del w:id="3164" w:author="Windows User" w:date="2019-09-20T01:38:00Z">
        <w:r w:rsidR="00F96B08" w:rsidRPr="0033182C" w:rsidDel="00750347">
          <w:rPr>
            <w:rFonts w:cs="Times New Roman"/>
            <w:szCs w:val="24"/>
          </w:rPr>
          <w:delText>. Pada gambar</w:delText>
        </w:r>
        <w:r w:rsidR="00354093" w:rsidRPr="0033182C" w:rsidDel="00750347">
          <w:rPr>
            <w:rFonts w:cs="Times New Roman"/>
            <w:szCs w:val="24"/>
          </w:rPr>
          <w:delText xml:space="preserve"> </w:delText>
        </w:r>
      </w:del>
      <w:commentRangeStart w:id="3165"/>
      <w:ins w:id="3166" w:author="nova" w:date="2019-09-02T07:46:00Z">
        <w:del w:id="3167" w:author="Windows User" w:date="2019-09-20T01:38:00Z">
          <w:r w:rsidR="005006BA" w:rsidRPr="0033182C" w:rsidDel="00750347">
            <w:rPr>
              <w:rFonts w:cs="Times New Roman"/>
              <w:szCs w:val="24"/>
            </w:rPr>
            <w:delText xml:space="preserve">Gambar </w:delText>
          </w:r>
          <w:commentRangeEnd w:id="3165"/>
          <w:r w:rsidR="005006BA" w:rsidRPr="0033182C" w:rsidDel="00750347">
            <w:rPr>
              <w:rStyle w:val="CommentReference"/>
              <w:rFonts w:cs="Times New Roman"/>
            </w:rPr>
            <w:commentReference w:id="3165"/>
          </w:r>
        </w:del>
      </w:ins>
      <w:del w:id="3168" w:author="Windows User" w:date="2019-09-20T01:38:00Z">
        <w:r w:rsidR="00354093" w:rsidRPr="0033182C" w:rsidDel="00750347">
          <w:rPr>
            <w:rFonts w:cs="Times New Roman"/>
            <w:szCs w:val="24"/>
          </w:rPr>
          <w:delText>4</w:delText>
        </w:r>
        <w:r w:rsidR="007700B3" w:rsidRPr="0033182C" w:rsidDel="00750347">
          <w:rPr>
            <w:rFonts w:cs="Times New Roman"/>
            <w:szCs w:val="24"/>
          </w:rPr>
          <w:delText>.1</w:delText>
        </w:r>
        <w:r w:rsidR="00F96B08" w:rsidRPr="0033182C" w:rsidDel="00750347">
          <w:rPr>
            <w:rFonts w:cs="Times New Roman"/>
            <w:szCs w:val="24"/>
          </w:rPr>
          <w:delText xml:space="preserve"> business process </w:delText>
        </w:r>
        <w:r w:rsidR="00F96B08" w:rsidRPr="0033182C" w:rsidDel="00750347">
          <w:rPr>
            <w:rFonts w:cs="Times New Roman"/>
            <w:szCs w:val="24"/>
            <w:lang w:val="en-ID"/>
          </w:rPr>
          <w:delText xml:space="preserve">kontrol posisi berbasis web pada panel surya menggunakan metode </w:delText>
        </w:r>
      </w:del>
      <w:del w:id="3169" w:author="Windows User" w:date="2019-09-14T03:53:00Z">
        <w:r w:rsidR="00F96B08" w:rsidRPr="0033182C" w:rsidDel="00451BA0">
          <w:rPr>
            <w:rFonts w:cs="Times New Roman"/>
            <w:szCs w:val="24"/>
            <w:lang w:val="en-ID"/>
          </w:rPr>
          <w:delText>fuzzy</w:delText>
        </w:r>
      </w:del>
      <w:del w:id="3170" w:author="Windows User" w:date="2019-09-20T01:38:00Z">
        <w:r w:rsidR="00F96B08" w:rsidRPr="0033182C" w:rsidDel="00750347">
          <w:rPr>
            <w:rFonts w:cs="Times New Roman"/>
            <w:szCs w:val="24"/>
            <w:lang w:val="en-ID"/>
          </w:rPr>
          <w:delText xml:space="preserve"> PID memiliki masukan data berupa data user, data sudut x dan y pada </w:delText>
        </w:r>
        <w:r w:rsidR="00F96B08" w:rsidRPr="0033182C" w:rsidDel="00750347">
          <w:rPr>
            <w:rFonts w:cs="Times New Roman"/>
            <w:i/>
            <w:szCs w:val="24"/>
            <w:lang w:val="en-ID"/>
          </w:rPr>
          <w:delText>actuator</w:delText>
        </w:r>
        <w:r w:rsidR="00F96B08" w:rsidRPr="0033182C" w:rsidDel="00750347">
          <w:rPr>
            <w:rFonts w:cs="Times New Roman"/>
            <w:szCs w:val="24"/>
            <w:lang w:val="en-ID"/>
          </w:rPr>
          <w:delText xml:space="preserve">, data sudut x dan y pada </w:delText>
        </w:r>
        <w:r w:rsidR="00F96B08" w:rsidRPr="0033182C" w:rsidDel="00750347">
          <w:rPr>
            <w:rFonts w:cs="Times New Roman"/>
            <w:i/>
            <w:szCs w:val="24"/>
            <w:lang w:val="en-ID"/>
          </w:rPr>
          <w:delText>tracker</w:delText>
        </w:r>
        <w:r w:rsidR="00F96B08" w:rsidRPr="0033182C" w:rsidDel="00750347">
          <w:rPr>
            <w:rFonts w:cs="Times New Roman"/>
            <w:szCs w:val="24"/>
            <w:lang w:val="en-ID"/>
          </w:rPr>
          <w:delText xml:space="preserve">, data arus, dan data tegangan. Sedangkan untuk keluaran nya berupa grafik x, grafik y, history login, history sudut x, history sudut y, grafik tegangan, grafik arus, dan hasil perhitungan </w:delText>
        </w:r>
      </w:del>
      <w:del w:id="3171" w:author="Windows User" w:date="2019-09-14T03:53:00Z">
        <w:r w:rsidR="00F96B08" w:rsidRPr="0033182C" w:rsidDel="00451BA0">
          <w:rPr>
            <w:rFonts w:cs="Times New Roman"/>
            <w:szCs w:val="24"/>
            <w:lang w:val="en-ID"/>
          </w:rPr>
          <w:delText>fuzzy</w:delText>
        </w:r>
      </w:del>
      <w:del w:id="3172" w:author="Windows User" w:date="2019-09-20T01:38:00Z">
        <w:r w:rsidR="00F96B08" w:rsidRPr="0033182C" w:rsidDel="00750347">
          <w:rPr>
            <w:rFonts w:cs="Times New Roman"/>
            <w:szCs w:val="24"/>
            <w:lang w:val="en-ID"/>
          </w:rPr>
          <w:delText>.</w:delText>
        </w:r>
        <w:bookmarkStart w:id="3173" w:name="_Toc23496284"/>
        <w:bookmarkStart w:id="3174" w:name="_Toc23552468"/>
        <w:bookmarkStart w:id="3175" w:name="_Toc23810821"/>
        <w:bookmarkStart w:id="3176" w:name="_Toc23880484"/>
        <w:bookmarkEnd w:id="3173"/>
        <w:bookmarkEnd w:id="3174"/>
        <w:bookmarkEnd w:id="3175"/>
        <w:bookmarkEnd w:id="3176"/>
      </w:del>
    </w:p>
    <w:p w14:paraId="4F45385F" w14:textId="2483D410" w:rsidR="007700B3" w:rsidRPr="0033182C" w:rsidDel="00750347" w:rsidRDefault="00354093">
      <w:pPr>
        <w:keepNext/>
        <w:spacing w:after="0"/>
        <w:rPr>
          <w:del w:id="3177" w:author="Windows User" w:date="2019-09-20T01:38:00Z"/>
          <w:rFonts w:cs="Times New Roman"/>
        </w:rPr>
        <w:pPrChange w:id="3178" w:author="Windows User" w:date="2019-09-19T00:56:00Z">
          <w:pPr>
            <w:keepNext/>
          </w:pPr>
        </w:pPrChange>
      </w:pPr>
      <w:del w:id="3179" w:author="Windows User" w:date="2019-09-20T01:38:00Z">
        <w:r w:rsidRPr="0033182C" w:rsidDel="00750347">
          <w:rPr>
            <w:rFonts w:cs="Times New Roman"/>
            <w:noProof/>
          </w:rPr>
          <w:drawing>
            <wp:inline distT="0" distB="0" distL="0" distR="0" wp14:anchorId="7C73DBA2" wp14:editId="65D7C510">
              <wp:extent cx="5040987" cy="2481943"/>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spr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82758" cy="2502509"/>
                      </a:xfrm>
                      <a:prstGeom prst="rect">
                        <a:avLst/>
                      </a:prstGeom>
                    </pic:spPr>
                  </pic:pic>
                </a:graphicData>
              </a:graphic>
            </wp:inline>
          </w:drawing>
        </w:r>
        <w:bookmarkStart w:id="3180" w:name="_Toc23496285"/>
        <w:bookmarkStart w:id="3181" w:name="_Toc23552469"/>
        <w:bookmarkStart w:id="3182" w:name="_Toc23810822"/>
        <w:bookmarkStart w:id="3183" w:name="_Toc23880485"/>
        <w:bookmarkEnd w:id="3180"/>
        <w:bookmarkEnd w:id="3181"/>
        <w:bookmarkEnd w:id="3182"/>
        <w:bookmarkEnd w:id="3183"/>
      </w:del>
    </w:p>
    <w:p w14:paraId="5160DFD1" w14:textId="7CDB3157" w:rsidR="003D60DB" w:rsidRPr="0033182C" w:rsidDel="00750347" w:rsidRDefault="007700B3">
      <w:pPr>
        <w:pStyle w:val="Caption"/>
        <w:spacing w:after="0"/>
        <w:jc w:val="center"/>
        <w:rPr>
          <w:del w:id="3184" w:author="Windows User" w:date="2019-09-20T01:38:00Z"/>
          <w:rFonts w:cs="Times New Roman"/>
          <w:i w:val="0"/>
          <w:color w:val="auto"/>
          <w:sz w:val="22"/>
        </w:rPr>
        <w:pPrChange w:id="3185" w:author="Windows User" w:date="2019-09-19T00:56:00Z">
          <w:pPr>
            <w:pStyle w:val="Caption"/>
            <w:jc w:val="center"/>
          </w:pPr>
        </w:pPrChange>
      </w:pPr>
      <w:del w:id="3186" w:author="Windows User" w:date="2019-09-20T01:38:00Z">
        <w:r w:rsidRPr="0033182C" w:rsidDel="00750347">
          <w:rPr>
            <w:rFonts w:cs="Times New Roman"/>
            <w:i w:val="0"/>
            <w:color w:val="auto"/>
            <w:sz w:val="22"/>
          </w:rPr>
          <w:delText xml:space="preserve">Gambar </w:delText>
        </w:r>
      </w:del>
      <w:del w:id="3187"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1</w:delText>
        </w:r>
        <w:r w:rsidR="00F25887" w:rsidRPr="0033182C" w:rsidDel="007F4597">
          <w:rPr>
            <w:rFonts w:cs="Times New Roman"/>
            <w:iCs w:val="0"/>
            <w:sz w:val="22"/>
          </w:rPr>
          <w:fldChar w:fldCharType="end"/>
        </w:r>
      </w:del>
      <w:del w:id="3188" w:author="Windows User" w:date="2019-09-20T01:38:00Z">
        <w:r w:rsidRPr="0033182C" w:rsidDel="00750347">
          <w:rPr>
            <w:rFonts w:cs="Times New Roman"/>
            <w:i w:val="0"/>
            <w:color w:val="auto"/>
            <w:sz w:val="22"/>
          </w:rPr>
          <w:delText xml:space="preserve"> </w:delText>
        </w:r>
        <w:r w:rsidRPr="0033182C" w:rsidDel="00750347">
          <w:rPr>
            <w:rFonts w:cs="Times New Roman"/>
            <w:color w:val="auto"/>
            <w:sz w:val="22"/>
          </w:rPr>
          <w:delText>Business Process</w:delText>
        </w:r>
        <w:bookmarkStart w:id="3189" w:name="_Toc23496286"/>
        <w:bookmarkStart w:id="3190" w:name="_Toc23552470"/>
        <w:bookmarkStart w:id="3191" w:name="_Toc23810823"/>
        <w:bookmarkStart w:id="3192" w:name="_Toc23880486"/>
        <w:bookmarkEnd w:id="3189"/>
        <w:bookmarkEnd w:id="3190"/>
        <w:bookmarkEnd w:id="3191"/>
        <w:bookmarkEnd w:id="3192"/>
      </w:del>
    </w:p>
    <w:p w14:paraId="53AED13B" w14:textId="060D00D1" w:rsidR="00415F4D" w:rsidRPr="0033182C" w:rsidDel="00750347" w:rsidRDefault="00415F4D">
      <w:pPr>
        <w:pStyle w:val="Heading2"/>
        <w:numPr>
          <w:ilvl w:val="1"/>
          <w:numId w:val="45"/>
        </w:numPr>
        <w:ind w:left="357" w:hanging="357"/>
        <w:rPr>
          <w:del w:id="3193" w:author="Windows User" w:date="2019-09-20T01:38:00Z"/>
          <w:rFonts w:cs="Times New Roman"/>
        </w:rPr>
        <w:pPrChange w:id="3194" w:author="Windows User" w:date="2019-09-19T03:35:00Z">
          <w:pPr>
            <w:pStyle w:val="Heading2"/>
          </w:pPr>
        </w:pPrChange>
      </w:pPr>
      <w:del w:id="3195" w:author="Windows User" w:date="2019-09-20T01:38:00Z">
        <w:r w:rsidRPr="0033182C" w:rsidDel="00750347">
          <w:rPr>
            <w:rFonts w:cs="Times New Roman"/>
          </w:rPr>
          <w:delText>Usecase Diagram</w:delText>
        </w:r>
        <w:bookmarkStart w:id="3196" w:name="_Toc23496287"/>
        <w:bookmarkStart w:id="3197" w:name="_Toc23552471"/>
        <w:bookmarkStart w:id="3198" w:name="_Toc23810824"/>
        <w:bookmarkStart w:id="3199" w:name="_Toc23880487"/>
        <w:bookmarkEnd w:id="3196"/>
        <w:bookmarkEnd w:id="3197"/>
        <w:bookmarkEnd w:id="3198"/>
        <w:bookmarkEnd w:id="3199"/>
      </w:del>
    </w:p>
    <w:p w14:paraId="1B392FBD" w14:textId="0D5FB73F" w:rsidR="00354093" w:rsidRPr="0033182C" w:rsidDel="00750347" w:rsidRDefault="00354093" w:rsidP="00354093">
      <w:pPr>
        <w:ind w:firstLine="567"/>
        <w:rPr>
          <w:del w:id="3200" w:author="Windows User" w:date="2019-09-20T01:38:00Z"/>
          <w:rFonts w:cs="Times New Roman"/>
          <w:szCs w:val="24"/>
        </w:rPr>
      </w:pPr>
      <w:del w:id="3201" w:author="Windows User" w:date="2019-09-20T01:38:00Z">
        <w:r w:rsidRPr="0033182C" w:rsidDel="00750347">
          <w:rPr>
            <w:rFonts w:cs="Times New Roman"/>
            <w:szCs w:val="24"/>
          </w:rPr>
          <w:delText>Usecase diagram pada sistem berguna untuk menggambarkan fitur-fitur yang akan dibuat pada sistem. Selain itu juga berguna untuk menggambarkan interaksi antara aktor dengan sistem. Usecase pada sistem ini sesuai pada gambar 4.</w:delText>
        </w:r>
        <w:r w:rsidR="007700B3" w:rsidRPr="0033182C" w:rsidDel="00750347">
          <w:rPr>
            <w:rFonts w:cs="Times New Roman"/>
            <w:szCs w:val="24"/>
          </w:rPr>
          <w:delText>3</w:delText>
        </w:r>
        <w:r w:rsidRPr="0033182C" w:rsidDel="00750347">
          <w:rPr>
            <w:rFonts w:cs="Times New Roman"/>
            <w:szCs w:val="24"/>
          </w:rPr>
          <w:delText xml:space="preserve">. </w:delText>
        </w:r>
        <w:bookmarkStart w:id="3202" w:name="_Toc23496288"/>
        <w:bookmarkStart w:id="3203" w:name="_Toc23552472"/>
        <w:bookmarkStart w:id="3204" w:name="_Toc23810825"/>
        <w:bookmarkStart w:id="3205" w:name="_Toc23880488"/>
        <w:bookmarkEnd w:id="3202"/>
        <w:bookmarkEnd w:id="3203"/>
        <w:bookmarkEnd w:id="3204"/>
        <w:bookmarkEnd w:id="3205"/>
      </w:del>
    </w:p>
    <w:p w14:paraId="526C4E9D" w14:textId="63FC3127" w:rsidR="007700B3" w:rsidRPr="0033182C" w:rsidDel="00750347" w:rsidRDefault="00184207" w:rsidP="00190ACB">
      <w:pPr>
        <w:ind w:firstLine="567"/>
        <w:rPr>
          <w:del w:id="3206" w:author="Windows User" w:date="2019-09-20T01:38:00Z"/>
          <w:rFonts w:cs="Times New Roman"/>
          <w:szCs w:val="24"/>
        </w:rPr>
      </w:pPr>
      <w:del w:id="3207" w:author="Windows User" w:date="2019-09-20T01:38:00Z">
        <w:r w:rsidRPr="0033182C" w:rsidDel="00750347">
          <w:rPr>
            <w:rFonts w:cs="Times New Roman"/>
            <w:szCs w:val="24"/>
          </w:rPr>
          <w:delText xml:space="preserve">Usecase diagram pada penelitian ini memiliki 2 aktor yaitu admin dan user. Definisi untuk setiap actor dapat dilihat pada </w:delText>
        </w:r>
        <w:r w:rsidR="006343B3" w:rsidRPr="0033182C" w:rsidDel="00750347">
          <w:rPr>
            <w:rFonts w:cs="Times New Roman"/>
            <w:szCs w:val="24"/>
          </w:rPr>
          <w:delText>Tabel</w:delText>
        </w:r>
      </w:del>
      <w:ins w:id="3208" w:author="nova" w:date="2019-09-02T07:50:00Z">
        <w:del w:id="3209" w:author="Windows User" w:date="2019-09-20T01:38:00Z">
          <w:r w:rsidR="005006BA" w:rsidRPr="0033182C" w:rsidDel="00750347">
            <w:rPr>
              <w:rFonts w:cs="Times New Roman"/>
              <w:szCs w:val="24"/>
            </w:rPr>
            <w:delText xml:space="preserve"> 4.3.</w:delText>
          </w:r>
        </w:del>
      </w:ins>
      <w:bookmarkStart w:id="3210" w:name="_Toc23496289"/>
      <w:bookmarkStart w:id="3211" w:name="_Toc23552473"/>
      <w:bookmarkStart w:id="3212" w:name="_Toc23810826"/>
      <w:bookmarkStart w:id="3213" w:name="_Toc23880489"/>
      <w:bookmarkEnd w:id="3210"/>
      <w:bookmarkEnd w:id="3211"/>
      <w:bookmarkEnd w:id="3212"/>
      <w:bookmarkEnd w:id="3213"/>
    </w:p>
    <w:p w14:paraId="2E697F21" w14:textId="0CECA320" w:rsidR="00190ACB" w:rsidRPr="0033182C" w:rsidDel="00750347" w:rsidRDefault="00190ACB" w:rsidP="00190ACB">
      <w:pPr>
        <w:pStyle w:val="Caption"/>
        <w:keepNext/>
        <w:jc w:val="center"/>
        <w:rPr>
          <w:del w:id="3214" w:author="Windows User" w:date="2019-09-20T01:38:00Z"/>
          <w:rFonts w:cs="Times New Roman"/>
          <w:i w:val="0"/>
          <w:color w:val="auto"/>
          <w:sz w:val="24"/>
        </w:rPr>
      </w:pPr>
      <w:del w:id="3215" w:author="Windows User" w:date="2019-09-20T01:38:00Z">
        <w:r w:rsidRPr="0033182C" w:rsidDel="00750347">
          <w:rPr>
            <w:rFonts w:cs="Times New Roman"/>
            <w:i w:val="0"/>
            <w:color w:val="auto"/>
            <w:sz w:val="24"/>
          </w:rPr>
          <w:delText xml:space="preserve">Tabel </w:delText>
        </w:r>
      </w:del>
      <w:del w:id="3216" w:author="Windows User" w:date="2019-09-18T15:48:00Z">
        <w:r w:rsidR="007E74B5" w:rsidRPr="0033182C" w:rsidDel="00F10288">
          <w:rPr>
            <w:rFonts w:cs="Times New Roman"/>
            <w:iCs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Cs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Cs w:val="0"/>
          </w:rPr>
          <w:fldChar w:fldCharType="end"/>
        </w:r>
        <w:r w:rsidR="007E74B5" w:rsidRPr="0033182C" w:rsidDel="00F10288">
          <w:rPr>
            <w:rFonts w:cs="Times New Roman"/>
            <w:i w:val="0"/>
            <w:color w:val="auto"/>
            <w:sz w:val="24"/>
          </w:rPr>
          <w:delText>.</w:delText>
        </w:r>
        <w:r w:rsidR="007E74B5" w:rsidRPr="0033182C" w:rsidDel="00F10288">
          <w:rPr>
            <w:rFonts w:cs="Times New Roman"/>
            <w:iCs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Cs w:val="0"/>
          </w:rPr>
          <w:fldChar w:fldCharType="separate"/>
        </w:r>
        <w:r w:rsidR="007E74B5" w:rsidRPr="0033182C" w:rsidDel="00F10288">
          <w:rPr>
            <w:rFonts w:cs="Times New Roman"/>
            <w:i w:val="0"/>
            <w:noProof/>
            <w:color w:val="auto"/>
            <w:sz w:val="24"/>
          </w:rPr>
          <w:delText>3</w:delText>
        </w:r>
        <w:r w:rsidR="007E74B5" w:rsidRPr="0033182C" w:rsidDel="00F10288">
          <w:rPr>
            <w:rFonts w:cs="Times New Roman"/>
            <w:iCs w:val="0"/>
          </w:rPr>
          <w:fldChar w:fldCharType="end"/>
        </w:r>
      </w:del>
      <w:del w:id="3217" w:author="Windows User" w:date="2019-09-20T01:38:00Z">
        <w:r w:rsidRPr="0033182C" w:rsidDel="00750347">
          <w:rPr>
            <w:rFonts w:cs="Times New Roman"/>
            <w:i w:val="0"/>
            <w:color w:val="auto"/>
            <w:sz w:val="24"/>
          </w:rPr>
          <w:delText xml:space="preserve"> Definisi Tugas</w:delText>
        </w:r>
        <w:bookmarkStart w:id="3218" w:name="_Toc23496290"/>
        <w:bookmarkStart w:id="3219" w:name="_Toc23552474"/>
        <w:bookmarkStart w:id="3220" w:name="_Toc23810827"/>
        <w:bookmarkStart w:id="3221" w:name="_Toc23880490"/>
        <w:bookmarkEnd w:id="3218"/>
        <w:bookmarkEnd w:id="3219"/>
        <w:bookmarkEnd w:id="3220"/>
        <w:bookmarkEnd w:id="3221"/>
      </w:del>
    </w:p>
    <w:tbl>
      <w:tblPr>
        <w:tblStyle w:val="TableGrid"/>
        <w:tblW w:w="0" w:type="auto"/>
        <w:tblLook w:val="04A0" w:firstRow="1" w:lastRow="0" w:firstColumn="1" w:lastColumn="0" w:noHBand="0" w:noVBand="1"/>
      </w:tblPr>
      <w:tblGrid>
        <w:gridCol w:w="704"/>
        <w:gridCol w:w="992"/>
        <w:gridCol w:w="6231"/>
      </w:tblGrid>
      <w:tr w:rsidR="00184207" w:rsidRPr="0033182C" w:rsidDel="00750347" w14:paraId="79D80CD0" w14:textId="4ADDD293" w:rsidTr="00190ACB">
        <w:trPr>
          <w:del w:id="3222" w:author="Windows User" w:date="2019-09-20T01:38:00Z"/>
        </w:trPr>
        <w:tc>
          <w:tcPr>
            <w:tcW w:w="704" w:type="dxa"/>
          </w:tcPr>
          <w:p w14:paraId="592FB0CC" w14:textId="1CFDAE5C" w:rsidR="00184207" w:rsidRPr="0033182C" w:rsidDel="00750347" w:rsidRDefault="00184207" w:rsidP="00190ACB">
            <w:pPr>
              <w:spacing w:line="240" w:lineRule="auto"/>
              <w:jc w:val="center"/>
              <w:rPr>
                <w:del w:id="3223" w:author="Windows User" w:date="2019-09-20T01:38:00Z"/>
                <w:rFonts w:cs="Times New Roman"/>
                <w:sz w:val="22"/>
                <w:szCs w:val="24"/>
              </w:rPr>
            </w:pPr>
            <w:del w:id="3224" w:author="Windows User" w:date="2019-09-20T01:38:00Z">
              <w:r w:rsidRPr="0033182C" w:rsidDel="00750347">
                <w:rPr>
                  <w:rFonts w:cs="Times New Roman"/>
                  <w:sz w:val="22"/>
                  <w:szCs w:val="24"/>
                </w:rPr>
                <w:delText>No</w:delText>
              </w:r>
              <w:bookmarkStart w:id="3225" w:name="_Toc23496291"/>
              <w:bookmarkStart w:id="3226" w:name="_Toc23552475"/>
              <w:bookmarkStart w:id="3227" w:name="_Toc23810828"/>
              <w:bookmarkStart w:id="3228" w:name="_Toc23880491"/>
              <w:bookmarkEnd w:id="3225"/>
              <w:bookmarkEnd w:id="3226"/>
              <w:bookmarkEnd w:id="3227"/>
              <w:bookmarkEnd w:id="3228"/>
            </w:del>
          </w:p>
        </w:tc>
        <w:tc>
          <w:tcPr>
            <w:tcW w:w="992" w:type="dxa"/>
          </w:tcPr>
          <w:p w14:paraId="6855CDB6" w14:textId="4B16C135" w:rsidR="00184207" w:rsidRPr="0033182C" w:rsidDel="00750347" w:rsidRDefault="00184207" w:rsidP="00190ACB">
            <w:pPr>
              <w:spacing w:line="240" w:lineRule="auto"/>
              <w:jc w:val="center"/>
              <w:rPr>
                <w:del w:id="3229" w:author="Windows User" w:date="2019-09-20T01:38:00Z"/>
                <w:rFonts w:cs="Times New Roman"/>
                <w:sz w:val="22"/>
                <w:szCs w:val="24"/>
              </w:rPr>
            </w:pPr>
            <w:del w:id="3230" w:author="Windows User" w:date="2019-09-20T01:38:00Z">
              <w:r w:rsidRPr="0033182C" w:rsidDel="00750347">
                <w:rPr>
                  <w:rFonts w:cs="Times New Roman"/>
                  <w:sz w:val="22"/>
                  <w:szCs w:val="24"/>
                </w:rPr>
                <w:delText>Aktor</w:delText>
              </w:r>
              <w:bookmarkStart w:id="3231" w:name="_Toc23496292"/>
              <w:bookmarkStart w:id="3232" w:name="_Toc23552476"/>
              <w:bookmarkStart w:id="3233" w:name="_Toc23810829"/>
              <w:bookmarkStart w:id="3234" w:name="_Toc23880492"/>
              <w:bookmarkEnd w:id="3231"/>
              <w:bookmarkEnd w:id="3232"/>
              <w:bookmarkEnd w:id="3233"/>
              <w:bookmarkEnd w:id="3234"/>
            </w:del>
          </w:p>
        </w:tc>
        <w:tc>
          <w:tcPr>
            <w:tcW w:w="6231" w:type="dxa"/>
          </w:tcPr>
          <w:p w14:paraId="159E6D69" w14:textId="42FEFA87" w:rsidR="00184207" w:rsidRPr="0033182C" w:rsidDel="00750347" w:rsidRDefault="00184207" w:rsidP="00190ACB">
            <w:pPr>
              <w:spacing w:line="240" w:lineRule="auto"/>
              <w:jc w:val="center"/>
              <w:rPr>
                <w:del w:id="3235" w:author="Windows User" w:date="2019-09-20T01:38:00Z"/>
                <w:rFonts w:cs="Times New Roman"/>
                <w:sz w:val="22"/>
                <w:szCs w:val="24"/>
              </w:rPr>
            </w:pPr>
            <w:del w:id="3236" w:author="Windows User" w:date="2019-09-20T01:38:00Z">
              <w:r w:rsidRPr="0033182C" w:rsidDel="00750347">
                <w:rPr>
                  <w:rFonts w:cs="Times New Roman"/>
                  <w:sz w:val="22"/>
                  <w:szCs w:val="24"/>
                </w:rPr>
                <w:delText>Definisi Tugas</w:delText>
              </w:r>
              <w:bookmarkStart w:id="3237" w:name="_Toc23496293"/>
              <w:bookmarkStart w:id="3238" w:name="_Toc23552477"/>
              <w:bookmarkStart w:id="3239" w:name="_Toc23810830"/>
              <w:bookmarkStart w:id="3240" w:name="_Toc23880493"/>
              <w:bookmarkEnd w:id="3237"/>
              <w:bookmarkEnd w:id="3238"/>
              <w:bookmarkEnd w:id="3239"/>
              <w:bookmarkEnd w:id="3240"/>
            </w:del>
          </w:p>
        </w:tc>
        <w:bookmarkStart w:id="3241" w:name="_Toc23496294"/>
        <w:bookmarkStart w:id="3242" w:name="_Toc23552478"/>
        <w:bookmarkStart w:id="3243" w:name="_Toc23810831"/>
        <w:bookmarkStart w:id="3244" w:name="_Toc23880494"/>
        <w:bookmarkEnd w:id="3241"/>
        <w:bookmarkEnd w:id="3242"/>
        <w:bookmarkEnd w:id="3243"/>
        <w:bookmarkEnd w:id="3244"/>
      </w:tr>
      <w:tr w:rsidR="00184207" w:rsidRPr="0033182C" w:rsidDel="00750347" w14:paraId="45E5E9E0" w14:textId="005EBE36" w:rsidTr="00190ACB">
        <w:trPr>
          <w:del w:id="3245" w:author="Windows User" w:date="2019-09-20T01:38:00Z"/>
        </w:trPr>
        <w:tc>
          <w:tcPr>
            <w:tcW w:w="704" w:type="dxa"/>
          </w:tcPr>
          <w:p w14:paraId="70708630" w14:textId="3AE440D2" w:rsidR="00184207" w:rsidRPr="0033182C" w:rsidDel="00750347" w:rsidRDefault="00184207" w:rsidP="00190ACB">
            <w:pPr>
              <w:spacing w:line="240" w:lineRule="auto"/>
              <w:jc w:val="center"/>
              <w:rPr>
                <w:del w:id="3246" w:author="Windows User" w:date="2019-09-20T01:38:00Z"/>
                <w:rFonts w:cs="Times New Roman"/>
                <w:sz w:val="22"/>
                <w:szCs w:val="24"/>
              </w:rPr>
            </w:pPr>
            <w:del w:id="3247" w:author="Windows User" w:date="2019-09-20T01:38:00Z">
              <w:r w:rsidRPr="0033182C" w:rsidDel="00750347">
                <w:rPr>
                  <w:rFonts w:cs="Times New Roman"/>
                  <w:sz w:val="22"/>
                  <w:szCs w:val="24"/>
                </w:rPr>
                <w:delText>1</w:delText>
              </w:r>
              <w:bookmarkStart w:id="3248" w:name="_Toc23496295"/>
              <w:bookmarkStart w:id="3249" w:name="_Toc23552479"/>
              <w:bookmarkStart w:id="3250" w:name="_Toc23810832"/>
              <w:bookmarkStart w:id="3251" w:name="_Toc23880495"/>
              <w:bookmarkEnd w:id="3248"/>
              <w:bookmarkEnd w:id="3249"/>
              <w:bookmarkEnd w:id="3250"/>
              <w:bookmarkEnd w:id="3251"/>
            </w:del>
          </w:p>
        </w:tc>
        <w:tc>
          <w:tcPr>
            <w:tcW w:w="992" w:type="dxa"/>
          </w:tcPr>
          <w:p w14:paraId="27461BF3" w14:textId="619795F3" w:rsidR="00184207" w:rsidRPr="0033182C" w:rsidDel="00750347" w:rsidRDefault="00184207" w:rsidP="00190ACB">
            <w:pPr>
              <w:spacing w:line="240" w:lineRule="auto"/>
              <w:rPr>
                <w:del w:id="3252" w:author="Windows User" w:date="2019-09-20T01:38:00Z"/>
                <w:rFonts w:cs="Times New Roman"/>
                <w:sz w:val="22"/>
                <w:szCs w:val="24"/>
              </w:rPr>
            </w:pPr>
            <w:del w:id="3253" w:author="Windows User" w:date="2019-09-20T01:38:00Z">
              <w:r w:rsidRPr="0033182C" w:rsidDel="00750347">
                <w:rPr>
                  <w:rFonts w:cs="Times New Roman"/>
                  <w:sz w:val="22"/>
                  <w:szCs w:val="24"/>
                </w:rPr>
                <w:delText>Admin</w:delText>
              </w:r>
              <w:bookmarkStart w:id="3254" w:name="_Toc23496296"/>
              <w:bookmarkStart w:id="3255" w:name="_Toc23552480"/>
              <w:bookmarkStart w:id="3256" w:name="_Toc23810833"/>
              <w:bookmarkStart w:id="3257" w:name="_Toc23880496"/>
              <w:bookmarkEnd w:id="3254"/>
              <w:bookmarkEnd w:id="3255"/>
              <w:bookmarkEnd w:id="3256"/>
              <w:bookmarkEnd w:id="3257"/>
            </w:del>
          </w:p>
        </w:tc>
        <w:tc>
          <w:tcPr>
            <w:tcW w:w="6231" w:type="dxa"/>
          </w:tcPr>
          <w:p w14:paraId="27D8DEBE" w14:textId="0F606711" w:rsidR="00184207" w:rsidRPr="0033182C" w:rsidDel="00750347" w:rsidRDefault="00184207" w:rsidP="00190ACB">
            <w:pPr>
              <w:spacing w:line="240" w:lineRule="auto"/>
              <w:rPr>
                <w:del w:id="3258" w:author="Windows User" w:date="2019-09-20T01:38:00Z"/>
                <w:rFonts w:cs="Times New Roman"/>
                <w:sz w:val="22"/>
                <w:szCs w:val="24"/>
              </w:rPr>
            </w:pPr>
            <w:del w:id="3259" w:author="Windows User" w:date="2019-09-20T01:38:00Z">
              <w:r w:rsidRPr="0033182C" w:rsidDel="00750347">
                <w:rPr>
                  <w:rFonts w:cs="Times New Roman"/>
                  <w:sz w:val="22"/>
                  <w:szCs w:val="24"/>
                </w:rPr>
                <w:delText>Dapat melakukan semua proses mulai dari penambahan user sampai simulasi</w:delText>
              </w:r>
              <w:bookmarkStart w:id="3260" w:name="_Toc23496297"/>
              <w:bookmarkStart w:id="3261" w:name="_Toc23552481"/>
              <w:bookmarkStart w:id="3262" w:name="_Toc23810834"/>
              <w:bookmarkStart w:id="3263" w:name="_Toc23880497"/>
              <w:bookmarkEnd w:id="3260"/>
              <w:bookmarkEnd w:id="3261"/>
              <w:bookmarkEnd w:id="3262"/>
              <w:bookmarkEnd w:id="3263"/>
            </w:del>
          </w:p>
        </w:tc>
        <w:bookmarkStart w:id="3264" w:name="_Toc23496298"/>
        <w:bookmarkStart w:id="3265" w:name="_Toc23552482"/>
        <w:bookmarkStart w:id="3266" w:name="_Toc23810835"/>
        <w:bookmarkStart w:id="3267" w:name="_Toc23880498"/>
        <w:bookmarkEnd w:id="3264"/>
        <w:bookmarkEnd w:id="3265"/>
        <w:bookmarkEnd w:id="3266"/>
        <w:bookmarkEnd w:id="3267"/>
      </w:tr>
      <w:tr w:rsidR="00184207" w:rsidRPr="0033182C" w:rsidDel="00750347" w14:paraId="44A0175D" w14:textId="74073290" w:rsidTr="00190ACB">
        <w:trPr>
          <w:del w:id="3268" w:author="Windows User" w:date="2019-09-20T01:38:00Z"/>
        </w:trPr>
        <w:tc>
          <w:tcPr>
            <w:tcW w:w="704" w:type="dxa"/>
          </w:tcPr>
          <w:p w14:paraId="204A21D3" w14:textId="4DB3D896" w:rsidR="00184207" w:rsidRPr="0033182C" w:rsidDel="00750347" w:rsidRDefault="00184207" w:rsidP="00190ACB">
            <w:pPr>
              <w:spacing w:line="240" w:lineRule="auto"/>
              <w:jc w:val="center"/>
              <w:rPr>
                <w:del w:id="3269" w:author="Windows User" w:date="2019-09-20T01:38:00Z"/>
                <w:rFonts w:cs="Times New Roman"/>
                <w:sz w:val="22"/>
                <w:szCs w:val="24"/>
              </w:rPr>
            </w:pPr>
            <w:del w:id="3270" w:author="Windows User" w:date="2019-09-20T01:38:00Z">
              <w:r w:rsidRPr="0033182C" w:rsidDel="00750347">
                <w:rPr>
                  <w:rFonts w:cs="Times New Roman"/>
                  <w:sz w:val="22"/>
                  <w:szCs w:val="24"/>
                </w:rPr>
                <w:delText>2</w:delText>
              </w:r>
              <w:bookmarkStart w:id="3271" w:name="_Toc23496299"/>
              <w:bookmarkStart w:id="3272" w:name="_Toc23552483"/>
              <w:bookmarkStart w:id="3273" w:name="_Toc23810836"/>
              <w:bookmarkStart w:id="3274" w:name="_Toc23880499"/>
              <w:bookmarkEnd w:id="3271"/>
              <w:bookmarkEnd w:id="3272"/>
              <w:bookmarkEnd w:id="3273"/>
              <w:bookmarkEnd w:id="3274"/>
            </w:del>
          </w:p>
        </w:tc>
        <w:tc>
          <w:tcPr>
            <w:tcW w:w="992" w:type="dxa"/>
          </w:tcPr>
          <w:p w14:paraId="060C99FA" w14:textId="0788CA77" w:rsidR="00184207" w:rsidRPr="0033182C" w:rsidDel="00750347" w:rsidRDefault="00184207" w:rsidP="00190ACB">
            <w:pPr>
              <w:spacing w:line="240" w:lineRule="auto"/>
              <w:rPr>
                <w:del w:id="3275" w:author="Windows User" w:date="2019-09-20T01:38:00Z"/>
                <w:rFonts w:cs="Times New Roman"/>
                <w:sz w:val="22"/>
                <w:szCs w:val="24"/>
              </w:rPr>
            </w:pPr>
            <w:del w:id="3276" w:author="Windows User" w:date="2019-09-20T01:38:00Z">
              <w:r w:rsidRPr="0033182C" w:rsidDel="00750347">
                <w:rPr>
                  <w:rFonts w:cs="Times New Roman"/>
                  <w:sz w:val="22"/>
                  <w:szCs w:val="24"/>
                </w:rPr>
                <w:delText>User</w:delText>
              </w:r>
              <w:bookmarkStart w:id="3277" w:name="_Toc23496300"/>
              <w:bookmarkStart w:id="3278" w:name="_Toc23552484"/>
              <w:bookmarkStart w:id="3279" w:name="_Toc23810837"/>
              <w:bookmarkStart w:id="3280" w:name="_Toc23880500"/>
              <w:bookmarkEnd w:id="3277"/>
              <w:bookmarkEnd w:id="3278"/>
              <w:bookmarkEnd w:id="3279"/>
              <w:bookmarkEnd w:id="3280"/>
            </w:del>
          </w:p>
        </w:tc>
        <w:tc>
          <w:tcPr>
            <w:tcW w:w="6231" w:type="dxa"/>
          </w:tcPr>
          <w:p w14:paraId="57006142" w14:textId="4ED8F3A0" w:rsidR="00184207" w:rsidRPr="0033182C" w:rsidDel="00750347" w:rsidRDefault="006B3D88" w:rsidP="00190ACB">
            <w:pPr>
              <w:keepNext/>
              <w:spacing w:line="240" w:lineRule="auto"/>
              <w:rPr>
                <w:del w:id="3281" w:author="Windows User" w:date="2019-09-20T01:38:00Z"/>
                <w:rFonts w:cs="Times New Roman"/>
                <w:sz w:val="22"/>
                <w:szCs w:val="24"/>
              </w:rPr>
            </w:pPr>
            <w:del w:id="3282" w:author="Windows User" w:date="2019-09-20T01:38:00Z">
              <w:r w:rsidRPr="0033182C" w:rsidDel="00750347">
                <w:rPr>
                  <w:rFonts w:cs="Times New Roman"/>
                  <w:sz w:val="22"/>
                  <w:szCs w:val="24"/>
                </w:rPr>
                <w:delText xml:space="preserve">Memantau grafik perolehan </w:delText>
              </w:r>
              <w:r w:rsidR="00E404DF" w:rsidRPr="0033182C" w:rsidDel="00750347">
                <w:rPr>
                  <w:rFonts w:cs="Times New Roman"/>
                  <w:sz w:val="22"/>
                  <w:szCs w:val="24"/>
                </w:rPr>
                <w:delText>energi</w:delText>
              </w:r>
              <w:r w:rsidRPr="0033182C" w:rsidDel="00750347">
                <w:rPr>
                  <w:rFonts w:cs="Times New Roman"/>
                  <w:sz w:val="22"/>
                  <w:szCs w:val="24"/>
                </w:rPr>
                <w:delText xml:space="preserve"> (arus dan tegangan), posisi </w:delText>
              </w:r>
              <w:r w:rsidRPr="0033182C" w:rsidDel="00750347">
                <w:rPr>
                  <w:rFonts w:cs="Times New Roman"/>
                  <w:i/>
                  <w:sz w:val="22"/>
                  <w:szCs w:val="24"/>
                </w:rPr>
                <w:delText>tracker</w:delText>
              </w:r>
              <w:r w:rsidRPr="0033182C" w:rsidDel="00750347">
                <w:rPr>
                  <w:rFonts w:cs="Times New Roman"/>
                  <w:sz w:val="22"/>
                  <w:szCs w:val="24"/>
                </w:rPr>
                <w:delText>, posisi aktuator  dan melakukan simulasi</w:delText>
              </w:r>
              <w:bookmarkStart w:id="3283" w:name="_Toc23496301"/>
              <w:bookmarkStart w:id="3284" w:name="_Toc23552485"/>
              <w:bookmarkStart w:id="3285" w:name="_Toc23810838"/>
              <w:bookmarkStart w:id="3286" w:name="_Toc23880501"/>
              <w:bookmarkEnd w:id="3283"/>
              <w:bookmarkEnd w:id="3284"/>
              <w:bookmarkEnd w:id="3285"/>
              <w:bookmarkEnd w:id="3286"/>
            </w:del>
          </w:p>
        </w:tc>
        <w:bookmarkStart w:id="3287" w:name="_Toc23496302"/>
        <w:bookmarkStart w:id="3288" w:name="_Toc23552486"/>
        <w:bookmarkStart w:id="3289" w:name="_Toc23810839"/>
        <w:bookmarkStart w:id="3290" w:name="_Toc23880502"/>
        <w:bookmarkEnd w:id="3287"/>
        <w:bookmarkEnd w:id="3288"/>
        <w:bookmarkEnd w:id="3289"/>
        <w:bookmarkEnd w:id="3290"/>
      </w:tr>
    </w:tbl>
    <w:p w14:paraId="1454BC58" w14:textId="532BBEAA" w:rsidR="00354093" w:rsidRPr="0033182C" w:rsidDel="00750347" w:rsidRDefault="00354093" w:rsidP="00354093">
      <w:pPr>
        <w:ind w:firstLine="567"/>
        <w:rPr>
          <w:del w:id="3291" w:author="Windows User" w:date="2019-09-20T01:38:00Z"/>
          <w:rFonts w:cs="Times New Roman"/>
          <w:szCs w:val="24"/>
        </w:rPr>
      </w:pPr>
      <w:bookmarkStart w:id="3292" w:name="_Toc23496303"/>
      <w:bookmarkStart w:id="3293" w:name="_Toc23552487"/>
      <w:bookmarkStart w:id="3294" w:name="_Toc23810840"/>
      <w:bookmarkStart w:id="3295" w:name="_Toc23880503"/>
      <w:bookmarkEnd w:id="3292"/>
      <w:bookmarkEnd w:id="3293"/>
      <w:bookmarkEnd w:id="3294"/>
      <w:bookmarkEnd w:id="3295"/>
    </w:p>
    <w:p w14:paraId="680FDA06" w14:textId="6C0E3976" w:rsidR="007700B3" w:rsidRPr="0033182C" w:rsidDel="00750347" w:rsidRDefault="00885ECE" w:rsidP="00EB6254">
      <w:pPr>
        <w:ind w:firstLine="567"/>
        <w:rPr>
          <w:del w:id="3296" w:author="Windows User" w:date="2019-09-20T01:38:00Z"/>
          <w:rFonts w:cs="Times New Roman"/>
          <w:szCs w:val="24"/>
        </w:rPr>
      </w:pPr>
      <w:commentRangeStart w:id="3297"/>
      <w:del w:id="3298" w:author="Windows User" w:date="2019-09-14T04:29:00Z">
        <w:r w:rsidRPr="0033182C" w:rsidDel="008059A9">
          <w:rPr>
            <w:rFonts w:cs="Times New Roman"/>
            <w:i/>
            <w:szCs w:val="24"/>
            <w:rPrChange w:id="3299" w:author="Windows User" w:date="2019-09-14T04:29:00Z">
              <w:rPr>
                <w:rFonts w:cs="Times New Roman"/>
                <w:szCs w:val="24"/>
              </w:rPr>
            </w:rPrChange>
          </w:rPr>
          <w:delText>Pada</w:delText>
        </w:r>
        <w:commentRangeEnd w:id="3297"/>
        <w:r w:rsidR="005006BA" w:rsidRPr="0033182C" w:rsidDel="008059A9">
          <w:rPr>
            <w:rStyle w:val="CommentReference"/>
            <w:rFonts w:cs="Times New Roman"/>
            <w:i/>
            <w:rPrChange w:id="3300" w:author="Windows User" w:date="2019-09-14T04:29:00Z">
              <w:rPr>
                <w:rStyle w:val="CommentReference"/>
              </w:rPr>
            </w:rPrChange>
          </w:rPr>
          <w:commentReference w:id="3297"/>
        </w:r>
        <w:r w:rsidRPr="0033182C" w:rsidDel="008059A9">
          <w:rPr>
            <w:rFonts w:cs="Times New Roman"/>
            <w:szCs w:val="24"/>
          </w:rPr>
          <w:delText xml:space="preserve"> </w:delText>
        </w:r>
        <w:r w:rsidRPr="0033182C" w:rsidDel="008059A9">
          <w:rPr>
            <w:rFonts w:cs="Times New Roman"/>
            <w:i/>
            <w:szCs w:val="24"/>
          </w:rPr>
          <w:delText>u</w:delText>
        </w:r>
      </w:del>
      <w:del w:id="3301" w:author="Windows User" w:date="2019-09-20T01:38:00Z">
        <w:r w:rsidRPr="0033182C" w:rsidDel="00750347">
          <w:rPr>
            <w:rFonts w:cs="Times New Roman"/>
            <w:i/>
            <w:szCs w:val="24"/>
          </w:rPr>
          <w:delText xml:space="preserve">secase </w:delText>
        </w:r>
      </w:del>
      <w:del w:id="3302" w:author="Windows User" w:date="2019-09-14T04:30:00Z">
        <w:r w:rsidRPr="0033182C" w:rsidDel="008059A9">
          <w:rPr>
            <w:rFonts w:cs="Times New Roman"/>
            <w:szCs w:val="24"/>
          </w:rPr>
          <w:delText>terdapat</w:delText>
        </w:r>
      </w:del>
      <w:del w:id="3303" w:author="Windows User" w:date="2019-09-20T01:38:00Z">
        <w:r w:rsidRPr="0033182C" w:rsidDel="00750347">
          <w:rPr>
            <w:rFonts w:cs="Times New Roman"/>
            <w:szCs w:val="24"/>
          </w:rPr>
          <w:delText xml:space="preserve"> fitur-fitur pada sistem yang akan diakses oleh aktor dengan hak akses masing-masing. Berikut adalah definisi dari masing-masing usecase yang dapat dilihat pada </w:delText>
        </w:r>
        <w:r w:rsidR="006343B3" w:rsidRPr="0033182C" w:rsidDel="00750347">
          <w:rPr>
            <w:rFonts w:cs="Times New Roman"/>
            <w:szCs w:val="24"/>
          </w:rPr>
          <w:delText>Tabel</w:delText>
        </w:r>
        <w:r w:rsidRPr="0033182C" w:rsidDel="00750347">
          <w:rPr>
            <w:rFonts w:cs="Times New Roman"/>
            <w:szCs w:val="24"/>
          </w:rPr>
          <w:delText xml:space="preserve"> </w:delText>
        </w:r>
      </w:del>
      <w:ins w:id="3304" w:author="nova" w:date="2019-09-02T07:49:00Z">
        <w:del w:id="3305" w:author="Windows User" w:date="2019-09-20T01:38:00Z">
          <w:r w:rsidR="005006BA" w:rsidRPr="0033182C" w:rsidDel="00750347">
            <w:rPr>
              <w:rFonts w:cs="Times New Roman"/>
              <w:szCs w:val="24"/>
            </w:rPr>
            <w:delText>4.4.</w:delText>
          </w:r>
        </w:del>
      </w:ins>
      <w:bookmarkStart w:id="3306" w:name="_Toc23496304"/>
      <w:bookmarkStart w:id="3307" w:name="_Toc23552488"/>
      <w:bookmarkStart w:id="3308" w:name="_Toc23810841"/>
      <w:bookmarkStart w:id="3309" w:name="_Toc23880504"/>
      <w:bookmarkEnd w:id="3306"/>
      <w:bookmarkEnd w:id="3307"/>
      <w:bookmarkEnd w:id="3308"/>
      <w:bookmarkEnd w:id="3309"/>
    </w:p>
    <w:p w14:paraId="4C5845D2" w14:textId="62AAF9A2" w:rsidR="00EB6254" w:rsidRPr="0033182C" w:rsidDel="00750347" w:rsidRDefault="00EB6254" w:rsidP="00EB6254">
      <w:pPr>
        <w:pStyle w:val="Caption"/>
        <w:keepNext/>
        <w:jc w:val="center"/>
        <w:rPr>
          <w:del w:id="3310" w:author="Windows User" w:date="2019-09-20T01:38:00Z"/>
          <w:rFonts w:cs="Times New Roman"/>
          <w:i w:val="0"/>
          <w:color w:val="auto"/>
          <w:sz w:val="24"/>
        </w:rPr>
      </w:pPr>
      <w:del w:id="3311" w:author="Windows User" w:date="2019-09-20T01:38:00Z">
        <w:r w:rsidRPr="0033182C" w:rsidDel="00750347">
          <w:rPr>
            <w:rFonts w:cs="Times New Roman"/>
            <w:i w:val="0"/>
            <w:color w:val="auto"/>
            <w:sz w:val="24"/>
          </w:rPr>
          <w:delText xml:space="preserve">Tabel </w:delText>
        </w:r>
      </w:del>
      <w:del w:id="3312" w:author="Windows User" w:date="2019-09-18T15:48:00Z">
        <w:r w:rsidR="007E74B5" w:rsidRPr="0033182C" w:rsidDel="00F10288">
          <w:rPr>
            <w:rFonts w:cs="Times New Roman"/>
            <w:iCs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Cs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Cs w:val="0"/>
          </w:rPr>
          <w:fldChar w:fldCharType="end"/>
        </w:r>
        <w:r w:rsidR="007E74B5" w:rsidRPr="0033182C" w:rsidDel="00F10288">
          <w:rPr>
            <w:rFonts w:cs="Times New Roman"/>
            <w:i w:val="0"/>
            <w:color w:val="auto"/>
            <w:sz w:val="24"/>
          </w:rPr>
          <w:delText>.</w:delText>
        </w:r>
        <w:r w:rsidR="007E74B5" w:rsidRPr="0033182C" w:rsidDel="00F10288">
          <w:rPr>
            <w:rFonts w:cs="Times New Roman"/>
            <w:iCs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Cs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Cs w:val="0"/>
          </w:rPr>
          <w:fldChar w:fldCharType="end"/>
        </w:r>
      </w:del>
      <w:del w:id="3313" w:author="Windows User" w:date="2019-09-20T01:38:00Z">
        <w:r w:rsidRPr="0033182C" w:rsidDel="00750347">
          <w:rPr>
            <w:rFonts w:cs="Times New Roman"/>
            <w:i w:val="0"/>
            <w:color w:val="auto"/>
            <w:sz w:val="24"/>
          </w:rPr>
          <w:delText xml:space="preserve"> Deskripsi Usecase</w:delText>
        </w:r>
        <w:bookmarkStart w:id="3314" w:name="_Toc23496305"/>
        <w:bookmarkStart w:id="3315" w:name="_Toc23552489"/>
        <w:bookmarkStart w:id="3316" w:name="_Toc23810842"/>
        <w:bookmarkStart w:id="3317" w:name="_Toc23880505"/>
        <w:bookmarkEnd w:id="3314"/>
        <w:bookmarkEnd w:id="3315"/>
        <w:bookmarkEnd w:id="3316"/>
        <w:bookmarkEnd w:id="3317"/>
      </w:del>
    </w:p>
    <w:tbl>
      <w:tblPr>
        <w:tblStyle w:val="TableGrid"/>
        <w:tblW w:w="0" w:type="auto"/>
        <w:tblLook w:val="04A0" w:firstRow="1" w:lastRow="0" w:firstColumn="1" w:lastColumn="0" w:noHBand="0" w:noVBand="1"/>
      </w:tblPr>
      <w:tblGrid>
        <w:gridCol w:w="704"/>
        <w:gridCol w:w="2268"/>
        <w:gridCol w:w="4955"/>
      </w:tblGrid>
      <w:tr w:rsidR="00885ECE" w:rsidRPr="0033182C" w:rsidDel="00750347" w14:paraId="038D9542" w14:textId="1F6F3B6A" w:rsidTr="00DB0096">
        <w:trPr>
          <w:del w:id="3318" w:author="Windows User" w:date="2019-09-20T01:38:00Z"/>
        </w:trPr>
        <w:tc>
          <w:tcPr>
            <w:tcW w:w="704" w:type="dxa"/>
          </w:tcPr>
          <w:p w14:paraId="748555A1" w14:textId="0A050F35" w:rsidR="00885ECE" w:rsidRPr="0033182C" w:rsidDel="00750347" w:rsidRDefault="00885ECE" w:rsidP="00EB6254">
            <w:pPr>
              <w:spacing w:line="240" w:lineRule="auto"/>
              <w:jc w:val="center"/>
              <w:rPr>
                <w:del w:id="3319" w:author="Windows User" w:date="2019-09-20T01:38:00Z"/>
                <w:rFonts w:cs="Times New Roman"/>
                <w:szCs w:val="24"/>
              </w:rPr>
            </w:pPr>
            <w:del w:id="3320" w:author="Windows User" w:date="2019-09-20T01:38:00Z">
              <w:r w:rsidRPr="0033182C" w:rsidDel="00750347">
                <w:rPr>
                  <w:rFonts w:cs="Times New Roman"/>
                  <w:szCs w:val="24"/>
                </w:rPr>
                <w:delText>No</w:delText>
              </w:r>
              <w:bookmarkStart w:id="3321" w:name="_Toc23496306"/>
              <w:bookmarkStart w:id="3322" w:name="_Toc23552490"/>
              <w:bookmarkStart w:id="3323" w:name="_Toc23810843"/>
              <w:bookmarkStart w:id="3324" w:name="_Toc23880506"/>
              <w:bookmarkEnd w:id="3321"/>
              <w:bookmarkEnd w:id="3322"/>
              <w:bookmarkEnd w:id="3323"/>
              <w:bookmarkEnd w:id="3324"/>
            </w:del>
          </w:p>
        </w:tc>
        <w:tc>
          <w:tcPr>
            <w:tcW w:w="2268" w:type="dxa"/>
          </w:tcPr>
          <w:p w14:paraId="3A330A3C" w14:textId="7F250B96" w:rsidR="00885ECE" w:rsidRPr="0033182C" w:rsidDel="00750347" w:rsidRDefault="00885ECE" w:rsidP="00EB6254">
            <w:pPr>
              <w:spacing w:line="240" w:lineRule="auto"/>
              <w:rPr>
                <w:del w:id="3325" w:author="Windows User" w:date="2019-09-20T01:38:00Z"/>
                <w:rFonts w:cs="Times New Roman"/>
                <w:szCs w:val="24"/>
              </w:rPr>
            </w:pPr>
            <w:del w:id="3326" w:author="Windows User" w:date="2019-09-20T01:38:00Z">
              <w:r w:rsidRPr="0033182C" w:rsidDel="00750347">
                <w:rPr>
                  <w:rFonts w:cs="Times New Roman"/>
                  <w:szCs w:val="24"/>
                </w:rPr>
                <w:delText>Nama</w:delText>
              </w:r>
              <w:bookmarkStart w:id="3327" w:name="_Toc23496307"/>
              <w:bookmarkStart w:id="3328" w:name="_Toc23552491"/>
              <w:bookmarkStart w:id="3329" w:name="_Toc23810844"/>
              <w:bookmarkStart w:id="3330" w:name="_Toc23880507"/>
              <w:bookmarkEnd w:id="3327"/>
              <w:bookmarkEnd w:id="3328"/>
              <w:bookmarkEnd w:id="3329"/>
              <w:bookmarkEnd w:id="3330"/>
            </w:del>
          </w:p>
        </w:tc>
        <w:tc>
          <w:tcPr>
            <w:tcW w:w="4955" w:type="dxa"/>
          </w:tcPr>
          <w:p w14:paraId="531C664E" w14:textId="4B3A878E" w:rsidR="00885ECE" w:rsidRPr="0033182C" w:rsidDel="00750347" w:rsidRDefault="00885ECE" w:rsidP="00EB6254">
            <w:pPr>
              <w:spacing w:line="240" w:lineRule="auto"/>
              <w:rPr>
                <w:del w:id="3331" w:author="Windows User" w:date="2019-09-20T01:38:00Z"/>
                <w:rFonts w:cs="Times New Roman"/>
                <w:szCs w:val="24"/>
              </w:rPr>
            </w:pPr>
            <w:del w:id="3332" w:author="Windows User" w:date="2019-09-20T01:38:00Z">
              <w:r w:rsidRPr="0033182C" w:rsidDel="00750347">
                <w:rPr>
                  <w:rFonts w:cs="Times New Roman"/>
                  <w:szCs w:val="24"/>
                </w:rPr>
                <w:delText>Definisi</w:delText>
              </w:r>
              <w:bookmarkStart w:id="3333" w:name="_Toc23496308"/>
              <w:bookmarkStart w:id="3334" w:name="_Toc23552492"/>
              <w:bookmarkStart w:id="3335" w:name="_Toc23810845"/>
              <w:bookmarkStart w:id="3336" w:name="_Toc23880508"/>
              <w:bookmarkEnd w:id="3333"/>
              <w:bookmarkEnd w:id="3334"/>
              <w:bookmarkEnd w:id="3335"/>
              <w:bookmarkEnd w:id="3336"/>
            </w:del>
          </w:p>
        </w:tc>
        <w:bookmarkStart w:id="3337" w:name="_Toc23496309"/>
        <w:bookmarkStart w:id="3338" w:name="_Toc23552493"/>
        <w:bookmarkStart w:id="3339" w:name="_Toc23810846"/>
        <w:bookmarkStart w:id="3340" w:name="_Toc23880509"/>
        <w:bookmarkEnd w:id="3337"/>
        <w:bookmarkEnd w:id="3338"/>
        <w:bookmarkEnd w:id="3339"/>
        <w:bookmarkEnd w:id="3340"/>
      </w:tr>
      <w:tr w:rsidR="00885ECE" w:rsidRPr="0033182C" w:rsidDel="00750347" w14:paraId="50C6D70B" w14:textId="0CEE7CFC" w:rsidTr="00DB0096">
        <w:trPr>
          <w:del w:id="3341" w:author="Windows User" w:date="2019-09-20T01:38:00Z"/>
        </w:trPr>
        <w:tc>
          <w:tcPr>
            <w:tcW w:w="704" w:type="dxa"/>
          </w:tcPr>
          <w:p w14:paraId="69A3AD10" w14:textId="09470968" w:rsidR="00885ECE" w:rsidRPr="0033182C" w:rsidDel="00750347" w:rsidRDefault="00885ECE" w:rsidP="00EB6254">
            <w:pPr>
              <w:spacing w:line="240" w:lineRule="auto"/>
              <w:jc w:val="center"/>
              <w:rPr>
                <w:del w:id="3342" w:author="Windows User" w:date="2019-09-20T01:38:00Z"/>
                <w:rFonts w:cs="Times New Roman"/>
                <w:szCs w:val="24"/>
              </w:rPr>
            </w:pPr>
            <w:del w:id="3343" w:author="Windows User" w:date="2019-09-20T01:38:00Z">
              <w:r w:rsidRPr="0033182C" w:rsidDel="00750347">
                <w:rPr>
                  <w:rFonts w:cs="Times New Roman"/>
                  <w:szCs w:val="24"/>
                </w:rPr>
                <w:delText>1</w:delText>
              </w:r>
              <w:bookmarkStart w:id="3344" w:name="_Toc23496310"/>
              <w:bookmarkStart w:id="3345" w:name="_Toc23552494"/>
              <w:bookmarkStart w:id="3346" w:name="_Toc23810847"/>
              <w:bookmarkStart w:id="3347" w:name="_Toc23880510"/>
              <w:bookmarkEnd w:id="3344"/>
              <w:bookmarkEnd w:id="3345"/>
              <w:bookmarkEnd w:id="3346"/>
              <w:bookmarkEnd w:id="3347"/>
            </w:del>
          </w:p>
        </w:tc>
        <w:tc>
          <w:tcPr>
            <w:tcW w:w="2268" w:type="dxa"/>
          </w:tcPr>
          <w:p w14:paraId="47331F78" w14:textId="0540A198" w:rsidR="00264191" w:rsidRPr="0033182C" w:rsidDel="00750347" w:rsidRDefault="00264191" w:rsidP="00EB6254">
            <w:pPr>
              <w:spacing w:line="240" w:lineRule="auto"/>
              <w:rPr>
                <w:del w:id="3348" w:author="Windows User" w:date="2019-09-20T01:38:00Z"/>
                <w:rFonts w:cs="Times New Roman"/>
                <w:szCs w:val="24"/>
              </w:rPr>
            </w:pPr>
            <w:del w:id="3349" w:author="Windows User" w:date="2019-09-20T01:38:00Z">
              <w:r w:rsidRPr="0033182C" w:rsidDel="00750347">
                <w:rPr>
                  <w:rFonts w:cs="Times New Roman"/>
                  <w:szCs w:val="24"/>
                </w:rPr>
                <w:delText>Login</w:delText>
              </w:r>
              <w:bookmarkStart w:id="3350" w:name="_Toc23496311"/>
              <w:bookmarkStart w:id="3351" w:name="_Toc23552495"/>
              <w:bookmarkStart w:id="3352" w:name="_Toc23810848"/>
              <w:bookmarkStart w:id="3353" w:name="_Toc23880511"/>
              <w:bookmarkEnd w:id="3350"/>
              <w:bookmarkEnd w:id="3351"/>
              <w:bookmarkEnd w:id="3352"/>
              <w:bookmarkEnd w:id="3353"/>
            </w:del>
          </w:p>
        </w:tc>
        <w:tc>
          <w:tcPr>
            <w:tcW w:w="4955" w:type="dxa"/>
          </w:tcPr>
          <w:p w14:paraId="0F4B2493" w14:textId="2DEA348B" w:rsidR="00885ECE" w:rsidRPr="0033182C" w:rsidDel="00750347" w:rsidRDefault="00264191" w:rsidP="00EB6254">
            <w:pPr>
              <w:spacing w:line="240" w:lineRule="auto"/>
              <w:rPr>
                <w:del w:id="3354" w:author="Windows User" w:date="2019-09-20T01:38:00Z"/>
                <w:rFonts w:cs="Times New Roman"/>
                <w:szCs w:val="24"/>
              </w:rPr>
            </w:pPr>
            <w:del w:id="3355" w:author="Windows User" w:date="2019-09-20T01:38:00Z">
              <w:r w:rsidRPr="0033182C" w:rsidDel="00750347">
                <w:rPr>
                  <w:rFonts w:cs="Times New Roman"/>
                  <w:szCs w:val="24"/>
                </w:rPr>
                <w:delText xml:space="preserve">Fitur untuk user login yang </w:delText>
              </w:r>
              <w:r w:rsidR="002B7274" w:rsidRPr="0033182C" w:rsidDel="00750347">
                <w:rPr>
                  <w:rFonts w:cs="Times New Roman"/>
                  <w:szCs w:val="24"/>
                </w:rPr>
                <w:delText>bi</w:delText>
              </w:r>
              <w:r w:rsidRPr="0033182C" w:rsidDel="00750347">
                <w:rPr>
                  <w:rFonts w:cs="Times New Roman"/>
                  <w:szCs w:val="24"/>
                </w:rPr>
                <w:delText>s</w:delText>
              </w:r>
              <w:r w:rsidR="002B7274" w:rsidRPr="0033182C" w:rsidDel="00750347">
                <w:rPr>
                  <w:rFonts w:cs="Times New Roman"/>
                  <w:szCs w:val="24"/>
                </w:rPr>
                <w:delText>a</w:delText>
              </w:r>
              <w:r w:rsidRPr="0033182C" w:rsidDel="00750347">
                <w:rPr>
                  <w:rFonts w:cs="Times New Roman"/>
                  <w:szCs w:val="24"/>
                </w:rPr>
                <w:delText xml:space="preserve"> diakses oleh semua aktor</w:delText>
              </w:r>
              <w:bookmarkStart w:id="3356" w:name="_Toc23496312"/>
              <w:bookmarkStart w:id="3357" w:name="_Toc23552496"/>
              <w:bookmarkStart w:id="3358" w:name="_Toc23810849"/>
              <w:bookmarkStart w:id="3359" w:name="_Toc23880512"/>
              <w:bookmarkEnd w:id="3356"/>
              <w:bookmarkEnd w:id="3357"/>
              <w:bookmarkEnd w:id="3358"/>
              <w:bookmarkEnd w:id="3359"/>
            </w:del>
          </w:p>
        </w:tc>
        <w:bookmarkStart w:id="3360" w:name="_Toc23496313"/>
        <w:bookmarkStart w:id="3361" w:name="_Toc23552497"/>
        <w:bookmarkStart w:id="3362" w:name="_Toc23810850"/>
        <w:bookmarkStart w:id="3363" w:name="_Toc23880513"/>
        <w:bookmarkEnd w:id="3360"/>
        <w:bookmarkEnd w:id="3361"/>
        <w:bookmarkEnd w:id="3362"/>
        <w:bookmarkEnd w:id="3363"/>
      </w:tr>
      <w:tr w:rsidR="00885ECE" w:rsidRPr="0033182C" w:rsidDel="00750347" w14:paraId="47012E5A" w14:textId="40F7B4D1" w:rsidTr="00DB0096">
        <w:trPr>
          <w:del w:id="3364" w:author="Windows User" w:date="2019-09-20T01:38:00Z"/>
        </w:trPr>
        <w:tc>
          <w:tcPr>
            <w:tcW w:w="704" w:type="dxa"/>
          </w:tcPr>
          <w:p w14:paraId="7734B150" w14:textId="343D83C6" w:rsidR="00885ECE" w:rsidRPr="0033182C" w:rsidDel="00750347" w:rsidRDefault="00885ECE" w:rsidP="00EB6254">
            <w:pPr>
              <w:spacing w:line="240" w:lineRule="auto"/>
              <w:jc w:val="center"/>
              <w:rPr>
                <w:del w:id="3365" w:author="Windows User" w:date="2019-09-20T01:38:00Z"/>
                <w:rFonts w:cs="Times New Roman"/>
                <w:szCs w:val="24"/>
              </w:rPr>
            </w:pPr>
            <w:del w:id="3366" w:author="Windows User" w:date="2019-09-20T01:38:00Z">
              <w:r w:rsidRPr="0033182C" w:rsidDel="00750347">
                <w:rPr>
                  <w:rFonts w:cs="Times New Roman"/>
                  <w:szCs w:val="24"/>
                </w:rPr>
                <w:delText>2</w:delText>
              </w:r>
              <w:bookmarkStart w:id="3367" w:name="_Toc23496314"/>
              <w:bookmarkStart w:id="3368" w:name="_Toc23552498"/>
              <w:bookmarkStart w:id="3369" w:name="_Toc23810851"/>
              <w:bookmarkStart w:id="3370" w:name="_Toc23880514"/>
              <w:bookmarkEnd w:id="3367"/>
              <w:bookmarkEnd w:id="3368"/>
              <w:bookmarkEnd w:id="3369"/>
              <w:bookmarkEnd w:id="3370"/>
            </w:del>
          </w:p>
        </w:tc>
        <w:tc>
          <w:tcPr>
            <w:tcW w:w="2268" w:type="dxa"/>
          </w:tcPr>
          <w:p w14:paraId="3B832E9E" w14:textId="7215FD7D" w:rsidR="00885ECE" w:rsidRPr="0033182C" w:rsidDel="00750347" w:rsidRDefault="00264191" w:rsidP="00EB6254">
            <w:pPr>
              <w:spacing w:line="240" w:lineRule="auto"/>
              <w:rPr>
                <w:del w:id="3371" w:author="Windows User" w:date="2019-09-20T01:38:00Z"/>
                <w:rFonts w:cs="Times New Roman"/>
                <w:szCs w:val="24"/>
              </w:rPr>
            </w:pPr>
            <w:del w:id="3372" w:author="Windows User" w:date="2019-09-20T01:38:00Z">
              <w:r w:rsidRPr="0033182C" w:rsidDel="00750347">
                <w:rPr>
                  <w:rFonts w:cs="Times New Roman"/>
                  <w:szCs w:val="24"/>
                </w:rPr>
                <w:delText>Tambah user</w:delText>
              </w:r>
              <w:bookmarkStart w:id="3373" w:name="_Toc23496315"/>
              <w:bookmarkStart w:id="3374" w:name="_Toc23552499"/>
              <w:bookmarkStart w:id="3375" w:name="_Toc23810852"/>
              <w:bookmarkStart w:id="3376" w:name="_Toc23880515"/>
              <w:bookmarkEnd w:id="3373"/>
              <w:bookmarkEnd w:id="3374"/>
              <w:bookmarkEnd w:id="3375"/>
              <w:bookmarkEnd w:id="3376"/>
            </w:del>
          </w:p>
        </w:tc>
        <w:tc>
          <w:tcPr>
            <w:tcW w:w="4955" w:type="dxa"/>
          </w:tcPr>
          <w:p w14:paraId="32A0343F" w14:textId="6917612C" w:rsidR="00885ECE" w:rsidRPr="0033182C" w:rsidDel="00750347" w:rsidRDefault="000C585D" w:rsidP="00EB6254">
            <w:pPr>
              <w:spacing w:line="240" w:lineRule="auto"/>
              <w:rPr>
                <w:del w:id="3377" w:author="Windows User" w:date="2019-09-20T01:38:00Z"/>
                <w:rFonts w:cs="Times New Roman"/>
                <w:szCs w:val="24"/>
              </w:rPr>
            </w:pPr>
            <w:del w:id="3378" w:author="Windows User" w:date="2019-09-20T01:38:00Z">
              <w:r w:rsidRPr="0033182C" w:rsidDel="00750347">
                <w:rPr>
                  <w:rFonts w:cs="Times New Roman"/>
                  <w:szCs w:val="24"/>
                </w:rPr>
                <w:delText xml:space="preserve">Fitur untuk menambah data user yang </w:delText>
              </w:r>
              <w:r w:rsidR="002B7274" w:rsidRPr="0033182C" w:rsidDel="00750347">
                <w:rPr>
                  <w:rFonts w:cs="Times New Roman"/>
                  <w:szCs w:val="24"/>
                </w:rPr>
                <w:delText>bi</w:delText>
              </w:r>
              <w:r w:rsidRPr="0033182C" w:rsidDel="00750347">
                <w:rPr>
                  <w:rFonts w:cs="Times New Roman"/>
                  <w:szCs w:val="24"/>
                </w:rPr>
                <w:delText>s</w:delText>
              </w:r>
              <w:r w:rsidR="002B7274" w:rsidRPr="0033182C" w:rsidDel="00750347">
                <w:rPr>
                  <w:rFonts w:cs="Times New Roman"/>
                  <w:szCs w:val="24"/>
                </w:rPr>
                <w:delText>a</w:delText>
              </w:r>
              <w:r w:rsidRPr="0033182C" w:rsidDel="00750347">
                <w:rPr>
                  <w:rFonts w:cs="Times New Roman"/>
                  <w:szCs w:val="24"/>
                </w:rPr>
                <w:delText xml:space="preserve"> dilakukan oleh admin</w:delText>
              </w:r>
              <w:bookmarkStart w:id="3379" w:name="_Toc23496316"/>
              <w:bookmarkStart w:id="3380" w:name="_Toc23552500"/>
              <w:bookmarkStart w:id="3381" w:name="_Toc23810853"/>
              <w:bookmarkStart w:id="3382" w:name="_Toc23880516"/>
              <w:bookmarkEnd w:id="3379"/>
              <w:bookmarkEnd w:id="3380"/>
              <w:bookmarkEnd w:id="3381"/>
              <w:bookmarkEnd w:id="3382"/>
            </w:del>
          </w:p>
        </w:tc>
        <w:bookmarkStart w:id="3383" w:name="_Toc23496317"/>
        <w:bookmarkStart w:id="3384" w:name="_Toc23552501"/>
        <w:bookmarkStart w:id="3385" w:name="_Toc23810854"/>
        <w:bookmarkStart w:id="3386" w:name="_Toc23880517"/>
        <w:bookmarkEnd w:id="3383"/>
        <w:bookmarkEnd w:id="3384"/>
        <w:bookmarkEnd w:id="3385"/>
        <w:bookmarkEnd w:id="3386"/>
      </w:tr>
      <w:tr w:rsidR="00885ECE" w:rsidRPr="0033182C" w:rsidDel="00750347" w14:paraId="153415B5" w14:textId="3375E77D" w:rsidTr="00DB0096">
        <w:trPr>
          <w:del w:id="3387" w:author="Windows User" w:date="2019-09-20T01:38:00Z"/>
        </w:trPr>
        <w:tc>
          <w:tcPr>
            <w:tcW w:w="704" w:type="dxa"/>
          </w:tcPr>
          <w:p w14:paraId="135C07E4" w14:textId="79E09BFA" w:rsidR="00885ECE" w:rsidRPr="0033182C" w:rsidDel="00750347" w:rsidRDefault="00885ECE" w:rsidP="00EB6254">
            <w:pPr>
              <w:spacing w:line="240" w:lineRule="auto"/>
              <w:jc w:val="center"/>
              <w:rPr>
                <w:del w:id="3388" w:author="Windows User" w:date="2019-09-20T01:38:00Z"/>
                <w:rFonts w:cs="Times New Roman"/>
                <w:szCs w:val="24"/>
              </w:rPr>
            </w:pPr>
            <w:del w:id="3389" w:author="Windows User" w:date="2019-09-20T01:38:00Z">
              <w:r w:rsidRPr="0033182C" w:rsidDel="00750347">
                <w:rPr>
                  <w:rFonts w:cs="Times New Roman"/>
                  <w:szCs w:val="24"/>
                </w:rPr>
                <w:delText>3</w:delText>
              </w:r>
              <w:bookmarkStart w:id="3390" w:name="_Toc23496318"/>
              <w:bookmarkStart w:id="3391" w:name="_Toc23552502"/>
              <w:bookmarkStart w:id="3392" w:name="_Toc23810855"/>
              <w:bookmarkStart w:id="3393" w:name="_Toc23880518"/>
              <w:bookmarkEnd w:id="3390"/>
              <w:bookmarkEnd w:id="3391"/>
              <w:bookmarkEnd w:id="3392"/>
              <w:bookmarkEnd w:id="3393"/>
            </w:del>
          </w:p>
        </w:tc>
        <w:tc>
          <w:tcPr>
            <w:tcW w:w="2268" w:type="dxa"/>
          </w:tcPr>
          <w:p w14:paraId="4CA77D76" w14:textId="1F5A8E05" w:rsidR="00885ECE" w:rsidRPr="0033182C" w:rsidDel="00750347" w:rsidRDefault="00264191" w:rsidP="00EB6254">
            <w:pPr>
              <w:spacing w:line="240" w:lineRule="auto"/>
              <w:rPr>
                <w:del w:id="3394" w:author="Windows User" w:date="2019-09-20T01:38:00Z"/>
                <w:rFonts w:cs="Times New Roman"/>
                <w:szCs w:val="24"/>
              </w:rPr>
            </w:pPr>
            <w:del w:id="3395" w:author="Windows User" w:date="2019-09-20T01:38:00Z">
              <w:r w:rsidRPr="0033182C" w:rsidDel="00750347">
                <w:rPr>
                  <w:rFonts w:cs="Times New Roman"/>
                  <w:szCs w:val="24"/>
                </w:rPr>
                <w:delText>Edit user</w:delText>
              </w:r>
              <w:bookmarkStart w:id="3396" w:name="_Toc23496319"/>
              <w:bookmarkStart w:id="3397" w:name="_Toc23552503"/>
              <w:bookmarkStart w:id="3398" w:name="_Toc23810856"/>
              <w:bookmarkStart w:id="3399" w:name="_Toc23880519"/>
              <w:bookmarkEnd w:id="3396"/>
              <w:bookmarkEnd w:id="3397"/>
              <w:bookmarkEnd w:id="3398"/>
              <w:bookmarkEnd w:id="3399"/>
            </w:del>
          </w:p>
        </w:tc>
        <w:tc>
          <w:tcPr>
            <w:tcW w:w="4955" w:type="dxa"/>
          </w:tcPr>
          <w:p w14:paraId="5084E438" w14:textId="5BB114C0" w:rsidR="00885ECE" w:rsidRPr="0033182C" w:rsidDel="00750347" w:rsidRDefault="000C585D" w:rsidP="00EB6254">
            <w:pPr>
              <w:spacing w:line="240" w:lineRule="auto"/>
              <w:rPr>
                <w:del w:id="3400" w:author="Windows User" w:date="2019-09-20T01:38:00Z"/>
                <w:rFonts w:cs="Times New Roman"/>
                <w:szCs w:val="24"/>
              </w:rPr>
            </w:pPr>
            <w:del w:id="3401" w:author="Windows User" w:date="2019-09-20T01:38:00Z">
              <w:r w:rsidRPr="0033182C" w:rsidDel="00750347">
                <w:rPr>
                  <w:rFonts w:cs="Times New Roman"/>
                  <w:szCs w:val="24"/>
                </w:rPr>
                <w:delText>Fitur ubah data user yang bias dilakukan oleh admin</w:delText>
              </w:r>
              <w:bookmarkStart w:id="3402" w:name="_Toc23496320"/>
              <w:bookmarkStart w:id="3403" w:name="_Toc23552504"/>
              <w:bookmarkStart w:id="3404" w:name="_Toc23810857"/>
              <w:bookmarkStart w:id="3405" w:name="_Toc23880520"/>
              <w:bookmarkEnd w:id="3402"/>
              <w:bookmarkEnd w:id="3403"/>
              <w:bookmarkEnd w:id="3404"/>
              <w:bookmarkEnd w:id="3405"/>
            </w:del>
          </w:p>
        </w:tc>
        <w:bookmarkStart w:id="3406" w:name="_Toc23496321"/>
        <w:bookmarkStart w:id="3407" w:name="_Toc23552505"/>
        <w:bookmarkStart w:id="3408" w:name="_Toc23810858"/>
        <w:bookmarkStart w:id="3409" w:name="_Toc23880521"/>
        <w:bookmarkEnd w:id="3406"/>
        <w:bookmarkEnd w:id="3407"/>
        <w:bookmarkEnd w:id="3408"/>
        <w:bookmarkEnd w:id="3409"/>
      </w:tr>
      <w:tr w:rsidR="00885ECE" w:rsidRPr="0033182C" w:rsidDel="00750347" w14:paraId="600F9A69" w14:textId="0CEAFA07" w:rsidTr="00DB0096">
        <w:trPr>
          <w:del w:id="3410" w:author="Windows User" w:date="2019-09-20T01:38:00Z"/>
        </w:trPr>
        <w:tc>
          <w:tcPr>
            <w:tcW w:w="704" w:type="dxa"/>
          </w:tcPr>
          <w:p w14:paraId="0A3180AC" w14:textId="4D3E62CD" w:rsidR="00885ECE" w:rsidRPr="0033182C" w:rsidDel="00750347" w:rsidRDefault="00885ECE" w:rsidP="00EB6254">
            <w:pPr>
              <w:spacing w:line="240" w:lineRule="auto"/>
              <w:jc w:val="center"/>
              <w:rPr>
                <w:del w:id="3411" w:author="Windows User" w:date="2019-09-20T01:38:00Z"/>
                <w:rFonts w:cs="Times New Roman"/>
                <w:szCs w:val="24"/>
              </w:rPr>
            </w:pPr>
            <w:del w:id="3412" w:author="Windows User" w:date="2019-09-20T01:38:00Z">
              <w:r w:rsidRPr="0033182C" w:rsidDel="00750347">
                <w:rPr>
                  <w:rFonts w:cs="Times New Roman"/>
                  <w:szCs w:val="24"/>
                </w:rPr>
                <w:delText>4</w:delText>
              </w:r>
              <w:bookmarkStart w:id="3413" w:name="_Toc23496322"/>
              <w:bookmarkStart w:id="3414" w:name="_Toc23552506"/>
              <w:bookmarkStart w:id="3415" w:name="_Toc23810859"/>
              <w:bookmarkStart w:id="3416" w:name="_Toc23880522"/>
              <w:bookmarkEnd w:id="3413"/>
              <w:bookmarkEnd w:id="3414"/>
              <w:bookmarkEnd w:id="3415"/>
              <w:bookmarkEnd w:id="3416"/>
            </w:del>
          </w:p>
        </w:tc>
        <w:tc>
          <w:tcPr>
            <w:tcW w:w="2268" w:type="dxa"/>
          </w:tcPr>
          <w:p w14:paraId="2821F7A4" w14:textId="463DF018" w:rsidR="00885ECE" w:rsidRPr="0033182C" w:rsidDel="00750347" w:rsidRDefault="00264191" w:rsidP="00EB6254">
            <w:pPr>
              <w:spacing w:line="240" w:lineRule="auto"/>
              <w:rPr>
                <w:del w:id="3417" w:author="Windows User" w:date="2019-09-20T01:38:00Z"/>
                <w:rFonts w:cs="Times New Roman"/>
                <w:szCs w:val="24"/>
              </w:rPr>
            </w:pPr>
            <w:del w:id="3418" w:author="Windows User" w:date="2019-09-20T01:38:00Z">
              <w:r w:rsidRPr="0033182C" w:rsidDel="00750347">
                <w:rPr>
                  <w:rFonts w:cs="Times New Roman"/>
                  <w:szCs w:val="24"/>
                </w:rPr>
                <w:delText>History login</w:delText>
              </w:r>
              <w:bookmarkStart w:id="3419" w:name="_Toc23496323"/>
              <w:bookmarkStart w:id="3420" w:name="_Toc23552507"/>
              <w:bookmarkStart w:id="3421" w:name="_Toc23810860"/>
              <w:bookmarkStart w:id="3422" w:name="_Toc23880523"/>
              <w:bookmarkEnd w:id="3419"/>
              <w:bookmarkEnd w:id="3420"/>
              <w:bookmarkEnd w:id="3421"/>
              <w:bookmarkEnd w:id="3422"/>
            </w:del>
          </w:p>
        </w:tc>
        <w:tc>
          <w:tcPr>
            <w:tcW w:w="4955" w:type="dxa"/>
          </w:tcPr>
          <w:p w14:paraId="3A26080C" w14:textId="510A22EF" w:rsidR="00885ECE" w:rsidRPr="0033182C" w:rsidDel="00750347" w:rsidRDefault="000C585D" w:rsidP="00EB6254">
            <w:pPr>
              <w:spacing w:line="240" w:lineRule="auto"/>
              <w:rPr>
                <w:del w:id="3423" w:author="Windows User" w:date="2019-09-20T01:38:00Z"/>
                <w:rFonts w:cs="Times New Roman"/>
                <w:szCs w:val="24"/>
              </w:rPr>
            </w:pPr>
            <w:del w:id="3424" w:author="Windows User" w:date="2019-09-20T01:38:00Z">
              <w:r w:rsidRPr="0033182C" w:rsidDel="00750347">
                <w:rPr>
                  <w:rFonts w:cs="Times New Roman"/>
                  <w:szCs w:val="24"/>
                </w:rPr>
                <w:delText>Fitur yang berisi detail login (nama aktor dan tanggal login) yang bias diakses oleh admin</w:delText>
              </w:r>
              <w:bookmarkStart w:id="3425" w:name="_Toc23496324"/>
              <w:bookmarkStart w:id="3426" w:name="_Toc23552508"/>
              <w:bookmarkStart w:id="3427" w:name="_Toc23810861"/>
              <w:bookmarkStart w:id="3428" w:name="_Toc23880524"/>
              <w:bookmarkEnd w:id="3425"/>
              <w:bookmarkEnd w:id="3426"/>
              <w:bookmarkEnd w:id="3427"/>
              <w:bookmarkEnd w:id="3428"/>
            </w:del>
          </w:p>
        </w:tc>
        <w:bookmarkStart w:id="3429" w:name="_Toc23496325"/>
        <w:bookmarkStart w:id="3430" w:name="_Toc23552509"/>
        <w:bookmarkStart w:id="3431" w:name="_Toc23810862"/>
        <w:bookmarkStart w:id="3432" w:name="_Toc23880525"/>
        <w:bookmarkEnd w:id="3429"/>
        <w:bookmarkEnd w:id="3430"/>
        <w:bookmarkEnd w:id="3431"/>
        <w:bookmarkEnd w:id="3432"/>
      </w:tr>
      <w:tr w:rsidR="00885ECE" w:rsidRPr="0033182C" w:rsidDel="00750347" w14:paraId="2F870C7B" w14:textId="30872BA4" w:rsidTr="00DB0096">
        <w:trPr>
          <w:del w:id="3433" w:author="Windows User" w:date="2019-09-20T01:38:00Z"/>
        </w:trPr>
        <w:tc>
          <w:tcPr>
            <w:tcW w:w="704" w:type="dxa"/>
          </w:tcPr>
          <w:p w14:paraId="51A3971E" w14:textId="2D8691CC" w:rsidR="00885ECE" w:rsidRPr="0033182C" w:rsidDel="00750347" w:rsidRDefault="00885ECE" w:rsidP="00EB6254">
            <w:pPr>
              <w:spacing w:line="240" w:lineRule="auto"/>
              <w:jc w:val="center"/>
              <w:rPr>
                <w:del w:id="3434" w:author="Windows User" w:date="2019-09-20T01:38:00Z"/>
                <w:rFonts w:cs="Times New Roman"/>
                <w:szCs w:val="24"/>
              </w:rPr>
            </w:pPr>
            <w:del w:id="3435" w:author="Windows User" w:date="2019-09-20T01:38:00Z">
              <w:r w:rsidRPr="0033182C" w:rsidDel="00750347">
                <w:rPr>
                  <w:rFonts w:cs="Times New Roman"/>
                  <w:szCs w:val="24"/>
                </w:rPr>
                <w:delText>5</w:delText>
              </w:r>
              <w:bookmarkStart w:id="3436" w:name="_Toc23496326"/>
              <w:bookmarkStart w:id="3437" w:name="_Toc23552510"/>
              <w:bookmarkStart w:id="3438" w:name="_Toc23810863"/>
              <w:bookmarkStart w:id="3439" w:name="_Toc23880526"/>
              <w:bookmarkEnd w:id="3436"/>
              <w:bookmarkEnd w:id="3437"/>
              <w:bookmarkEnd w:id="3438"/>
              <w:bookmarkEnd w:id="3439"/>
            </w:del>
          </w:p>
        </w:tc>
        <w:tc>
          <w:tcPr>
            <w:tcW w:w="2268" w:type="dxa"/>
          </w:tcPr>
          <w:p w14:paraId="0BE94619" w14:textId="2E32A621" w:rsidR="00885ECE" w:rsidRPr="0033182C" w:rsidDel="00750347" w:rsidRDefault="00264191" w:rsidP="00EB6254">
            <w:pPr>
              <w:spacing w:line="240" w:lineRule="auto"/>
              <w:rPr>
                <w:del w:id="3440" w:author="Windows User" w:date="2019-09-20T01:38:00Z"/>
                <w:rFonts w:cs="Times New Roman"/>
                <w:szCs w:val="24"/>
              </w:rPr>
            </w:pPr>
            <w:del w:id="3441" w:author="Windows User" w:date="2019-09-20T01:38:00Z">
              <w:r w:rsidRPr="0033182C" w:rsidDel="00750347">
                <w:rPr>
                  <w:rFonts w:cs="Times New Roman"/>
                  <w:szCs w:val="24"/>
                </w:rPr>
                <w:delText>Lihat data sudut x,y (aktuator)</w:delText>
              </w:r>
              <w:bookmarkStart w:id="3442" w:name="_Toc23496327"/>
              <w:bookmarkStart w:id="3443" w:name="_Toc23552511"/>
              <w:bookmarkStart w:id="3444" w:name="_Toc23810864"/>
              <w:bookmarkStart w:id="3445" w:name="_Toc23880527"/>
              <w:bookmarkEnd w:id="3442"/>
              <w:bookmarkEnd w:id="3443"/>
              <w:bookmarkEnd w:id="3444"/>
              <w:bookmarkEnd w:id="3445"/>
            </w:del>
          </w:p>
        </w:tc>
        <w:tc>
          <w:tcPr>
            <w:tcW w:w="4955" w:type="dxa"/>
          </w:tcPr>
          <w:p w14:paraId="0F32EBA7" w14:textId="0B5AAC0D" w:rsidR="00885ECE" w:rsidRPr="0033182C" w:rsidDel="00750347" w:rsidRDefault="000C585D" w:rsidP="00EB6254">
            <w:pPr>
              <w:spacing w:line="240" w:lineRule="auto"/>
              <w:rPr>
                <w:del w:id="3446" w:author="Windows User" w:date="2019-09-20T01:38:00Z"/>
                <w:rFonts w:cs="Times New Roman"/>
                <w:szCs w:val="24"/>
              </w:rPr>
            </w:pPr>
            <w:del w:id="3447" w:author="Windows User" w:date="2019-09-20T01:38:00Z">
              <w:r w:rsidRPr="0033182C" w:rsidDel="00750347">
                <w:rPr>
                  <w:rFonts w:cs="Times New Roman"/>
                  <w:szCs w:val="24"/>
                </w:rPr>
                <w:delText xml:space="preserve">Fitur yang berisi data sudut x,y yang akan digunakan untuk perhitungan </w:delText>
              </w:r>
            </w:del>
            <w:del w:id="3448" w:author="Windows User" w:date="2019-09-14T03:53:00Z">
              <w:r w:rsidRPr="0033182C" w:rsidDel="00451BA0">
                <w:rPr>
                  <w:rFonts w:cs="Times New Roman"/>
                  <w:szCs w:val="24"/>
                </w:rPr>
                <w:delText>fuzzy</w:delText>
              </w:r>
            </w:del>
            <w:del w:id="3449" w:author="Windows User" w:date="2019-09-20T01:38:00Z">
              <w:r w:rsidRPr="0033182C" w:rsidDel="00750347">
                <w:rPr>
                  <w:rFonts w:cs="Times New Roman"/>
                  <w:szCs w:val="24"/>
                </w:rPr>
                <w:delText xml:space="preserve"> dapat diakses oleh semua aktor</w:delText>
              </w:r>
              <w:bookmarkStart w:id="3450" w:name="_Toc23496328"/>
              <w:bookmarkStart w:id="3451" w:name="_Toc23552512"/>
              <w:bookmarkStart w:id="3452" w:name="_Toc23810865"/>
              <w:bookmarkStart w:id="3453" w:name="_Toc23880528"/>
              <w:bookmarkEnd w:id="3450"/>
              <w:bookmarkEnd w:id="3451"/>
              <w:bookmarkEnd w:id="3452"/>
              <w:bookmarkEnd w:id="3453"/>
            </w:del>
          </w:p>
        </w:tc>
        <w:bookmarkStart w:id="3454" w:name="_Toc23496329"/>
        <w:bookmarkStart w:id="3455" w:name="_Toc23552513"/>
        <w:bookmarkStart w:id="3456" w:name="_Toc23810866"/>
        <w:bookmarkStart w:id="3457" w:name="_Toc23880529"/>
        <w:bookmarkEnd w:id="3454"/>
        <w:bookmarkEnd w:id="3455"/>
        <w:bookmarkEnd w:id="3456"/>
        <w:bookmarkEnd w:id="3457"/>
      </w:tr>
      <w:tr w:rsidR="00885ECE" w:rsidRPr="0033182C" w:rsidDel="00750347" w14:paraId="17AF8B8C" w14:textId="139817C4" w:rsidTr="00DB0096">
        <w:trPr>
          <w:del w:id="3458" w:author="Windows User" w:date="2019-09-20T01:38:00Z"/>
        </w:trPr>
        <w:tc>
          <w:tcPr>
            <w:tcW w:w="704" w:type="dxa"/>
          </w:tcPr>
          <w:p w14:paraId="6AF6A7F8" w14:textId="4CA1FFE7" w:rsidR="00885ECE" w:rsidRPr="0033182C" w:rsidDel="00750347" w:rsidRDefault="00885ECE" w:rsidP="00EB6254">
            <w:pPr>
              <w:spacing w:line="240" w:lineRule="auto"/>
              <w:jc w:val="center"/>
              <w:rPr>
                <w:del w:id="3459" w:author="Windows User" w:date="2019-09-20T01:38:00Z"/>
                <w:rFonts w:cs="Times New Roman"/>
                <w:szCs w:val="24"/>
              </w:rPr>
            </w:pPr>
            <w:del w:id="3460" w:author="Windows User" w:date="2019-09-20T01:38:00Z">
              <w:r w:rsidRPr="0033182C" w:rsidDel="00750347">
                <w:rPr>
                  <w:rFonts w:cs="Times New Roman"/>
                  <w:szCs w:val="24"/>
                </w:rPr>
                <w:delText>6</w:delText>
              </w:r>
              <w:bookmarkStart w:id="3461" w:name="_Toc23496330"/>
              <w:bookmarkStart w:id="3462" w:name="_Toc23552514"/>
              <w:bookmarkStart w:id="3463" w:name="_Toc23810867"/>
              <w:bookmarkStart w:id="3464" w:name="_Toc23880530"/>
              <w:bookmarkEnd w:id="3461"/>
              <w:bookmarkEnd w:id="3462"/>
              <w:bookmarkEnd w:id="3463"/>
              <w:bookmarkEnd w:id="3464"/>
            </w:del>
          </w:p>
        </w:tc>
        <w:tc>
          <w:tcPr>
            <w:tcW w:w="2268" w:type="dxa"/>
          </w:tcPr>
          <w:p w14:paraId="1396B468" w14:textId="5B98C02C" w:rsidR="00885ECE" w:rsidRPr="0033182C" w:rsidDel="00750347" w:rsidRDefault="00264191" w:rsidP="00EB6254">
            <w:pPr>
              <w:spacing w:line="240" w:lineRule="auto"/>
              <w:rPr>
                <w:del w:id="3465" w:author="Windows User" w:date="2019-09-20T01:38:00Z"/>
                <w:rFonts w:cs="Times New Roman"/>
                <w:szCs w:val="24"/>
              </w:rPr>
            </w:pPr>
            <w:del w:id="3466" w:author="Windows User" w:date="2019-09-20T01:38:00Z">
              <w:r w:rsidRPr="0033182C" w:rsidDel="00750347">
                <w:rPr>
                  <w:rFonts w:cs="Times New Roman"/>
                  <w:szCs w:val="24"/>
                </w:rPr>
                <w:delText>Lihat data sudut x,y (</w:delText>
              </w:r>
              <w:r w:rsidRPr="0033182C" w:rsidDel="00750347">
                <w:rPr>
                  <w:rFonts w:cs="Times New Roman"/>
                  <w:i/>
                  <w:szCs w:val="24"/>
                </w:rPr>
                <w:delText>tracker</w:delText>
              </w:r>
              <w:r w:rsidRPr="0033182C" w:rsidDel="00750347">
                <w:rPr>
                  <w:rFonts w:cs="Times New Roman"/>
                  <w:szCs w:val="24"/>
                </w:rPr>
                <w:delText>)</w:delText>
              </w:r>
              <w:bookmarkStart w:id="3467" w:name="_Toc23496331"/>
              <w:bookmarkStart w:id="3468" w:name="_Toc23552515"/>
              <w:bookmarkStart w:id="3469" w:name="_Toc23810868"/>
              <w:bookmarkStart w:id="3470" w:name="_Toc23880531"/>
              <w:bookmarkEnd w:id="3467"/>
              <w:bookmarkEnd w:id="3468"/>
              <w:bookmarkEnd w:id="3469"/>
              <w:bookmarkEnd w:id="3470"/>
            </w:del>
          </w:p>
        </w:tc>
        <w:tc>
          <w:tcPr>
            <w:tcW w:w="4955" w:type="dxa"/>
          </w:tcPr>
          <w:p w14:paraId="1793AF0F" w14:textId="4563754E" w:rsidR="00885ECE" w:rsidRPr="0033182C" w:rsidDel="00750347" w:rsidRDefault="000C585D" w:rsidP="00EB6254">
            <w:pPr>
              <w:spacing w:line="240" w:lineRule="auto"/>
              <w:rPr>
                <w:del w:id="3471" w:author="Windows User" w:date="2019-09-20T01:38:00Z"/>
                <w:rFonts w:cs="Times New Roman"/>
                <w:szCs w:val="24"/>
              </w:rPr>
            </w:pPr>
            <w:del w:id="3472" w:author="Windows User" w:date="2019-09-20T01:38:00Z">
              <w:r w:rsidRPr="0033182C" w:rsidDel="00750347">
                <w:rPr>
                  <w:rFonts w:cs="Times New Roman"/>
                  <w:szCs w:val="24"/>
                </w:rPr>
                <w:delText>Fitur yang berisi data sudut x,y yang akan digunakan untuk perhitungan setpoint dapat diakses oleh semua aktor</w:delText>
              </w:r>
              <w:bookmarkStart w:id="3473" w:name="_Toc23496332"/>
              <w:bookmarkStart w:id="3474" w:name="_Toc23552516"/>
              <w:bookmarkStart w:id="3475" w:name="_Toc23810869"/>
              <w:bookmarkStart w:id="3476" w:name="_Toc23880532"/>
              <w:bookmarkEnd w:id="3473"/>
              <w:bookmarkEnd w:id="3474"/>
              <w:bookmarkEnd w:id="3475"/>
              <w:bookmarkEnd w:id="3476"/>
            </w:del>
          </w:p>
        </w:tc>
        <w:bookmarkStart w:id="3477" w:name="_Toc23496333"/>
        <w:bookmarkStart w:id="3478" w:name="_Toc23552517"/>
        <w:bookmarkStart w:id="3479" w:name="_Toc23810870"/>
        <w:bookmarkStart w:id="3480" w:name="_Toc23880533"/>
        <w:bookmarkEnd w:id="3477"/>
        <w:bookmarkEnd w:id="3478"/>
        <w:bookmarkEnd w:id="3479"/>
        <w:bookmarkEnd w:id="3480"/>
      </w:tr>
      <w:tr w:rsidR="00885ECE" w:rsidRPr="0033182C" w:rsidDel="00750347" w14:paraId="72C218DC" w14:textId="5CEBE011" w:rsidTr="00DB0096">
        <w:trPr>
          <w:del w:id="3481" w:author="Windows User" w:date="2019-09-20T01:38:00Z"/>
        </w:trPr>
        <w:tc>
          <w:tcPr>
            <w:tcW w:w="704" w:type="dxa"/>
          </w:tcPr>
          <w:p w14:paraId="44893D12" w14:textId="4CD4794B" w:rsidR="00885ECE" w:rsidRPr="0033182C" w:rsidDel="00750347" w:rsidRDefault="00885ECE" w:rsidP="00EB6254">
            <w:pPr>
              <w:spacing w:line="240" w:lineRule="auto"/>
              <w:jc w:val="center"/>
              <w:rPr>
                <w:del w:id="3482" w:author="Windows User" w:date="2019-09-20T01:38:00Z"/>
                <w:rFonts w:cs="Times New Roman"/>
                <w:szCs w:val="24"/>
              </w:rPr>
            </w:pPr>
            <w:del w:id="3483" w:author="Windows User" w:date="2019-09-20T01:38:00Z">
              <w:r w:rsidRPr="0033182C" w:rsidDel="00750347">
                <w:rPr>
                  <w:rFonts w:cs="Times New Roman"/>
                  <w:szCs w:val="24"/>
                </w:rPr>
                <w:delText>7</w:delText>
              </w:r>
              <w:bookmarkStart w:id="3484" w:name="_Toc23496334"/>
              <w:bookmarkStart w:id="3485" w:name="_Toc23552518"/>
              <w:bookmarkStart w:id="3486" w:name="_Toc23810871"/>
              <w:bookmarkStart w:id="3487" w:name="_Toc23880534"/>
              <w:bookmarkEnd w:id="3484"/>
              <w:bookmarkEnd w:id="3485"/>
              <w:bookmarkEnd w:id="3486"/>
              <w:bookmarkEnd w:id="3487"/>
            </w:del>
          </w:p>
        </w:tc>
        <w:tc>
          <w:tcPr>
            <w:tcW w:w="2268" w:type="dxa"/>
          </w:tcPr>
          <w:p w14:paraId="5FF8B2C1" w14:textId="7D0C3D8A" w:rsidR="00885ECE" w:rsidRPr="0033182C" w:rsidDel="00750347" w:rsidRDefault="00264191" w:rsidP="00EB6254">
            <w:pPr>
              <w:spacing w:line="240" w:lineRule="auto"/>
              <w:rPr>
                <w:del w:id="3488" w:author="Windows User" w:date="2019-09-20T01:38:00Z"/>
                <w:rFonts w:cs="Times New Roman"/>
                <w:szCs w:val="24"/>
              </w:rPr>
            </w:pPr>
            <w:del w:id="3489" w:author="Windows User" w:date="2019-09-20T01:38:00Z">
              <w:r w:rsidRPr="0033182C" w:rsidDel="00750347">
                <w:rPr>
                  <w:rFonts w:cs="Times New Roman"/>
                  <w:szCs w:val="24"/>
                </w:rPr>
                <w:delText>Lihat Data Arus</w:delText>
              </w:r>
              <w:bookmarkStart w:id="3490" w:name="_Toc23496335"/>
              <w:bookmarkStart w:id="3491" w:name="_Toc23552519"/>
              <w:bookmarkStart w:id="3492" w:name="_Toc23810872"/>
              <w:bookmarkStart w:id="3493" w:name="_Toc23880535"/>
              <w:bookmarkEnd w:id="3490"/>
              <w:bookmarkEnd w:id="3491"/>
              <w:bookmarkEnd w:id="3492"/>
              <w:bookmarkEnd w:id="3493"/>
            </w:del>
          </w:p>
        </w:tc>
        <w:tc>
          <w:tcPr>
            <w:tcW w:w="4955" w:type="dxa"/>
          </w:tcPr>
          <w:p w14:paraId="62EE806F" w14:textId="0EC2A976" w:rsidR="00885ECE" w:rsidRPr="0033182C" w:rsidDel="00750347" w:rsidRDefault="000C585D" w:rsidP="00EB6254">
            <w:pPr>
              <w:spacing w:line="240" w:lineRule="auto"/>
              <w:rPr>
                <w:del w:id="3494" w:author="Windows User" w:date="2019-09-20T01:38:00Z"/>
                <w:rFonts w:cs="Times New Roman"/>
                <w:szCs w:val="24"/>
              </w:rPr>
            </w:pPr>
            <w:del w:id="3495" w:author="Windows User" w:date="2019-09-20T01:38:00Z">
              <w:r w:rsidRPr="0033182C" w:rsidDel="00750347">
                <w:rPr>
                  <w:rFonts w:cs="Times New Roman"/>
                  <w:szCs w:val="24"/>
                </w:rPr>
                <w:delText>Fitur yang berisi data arus yang diperoleh selama periode tertentu, dapat diakses oleh semua aktor</w:delText>
              </w:r>
              <w:bookmarkStart w:id="3496" w:name="_Toc23496336"/>
              <w:bookmarkStart w:id="3497" w:name="_Toc23552520"/>
              <w:bookmarkStart w:id="3498" w:name="_Toc23810873"/>
              <w:bookmarkStart w:id="3499" w:name="_Toc23880536"/>
              <w:bookmarkEnd w:id="3496"/>
              <w:bookmarkEnd w:id="3497"/>
              <w:bookmarkEnd w:id="3498"/>
              <w:bookmarkEnd w:id="3499"/>
            </w:del>
          </w:p>
        </w:tc>
        <w:bookmarkStart w:id="3500" w:name="_Toc23496337"/>
        <w:bookmarkStart w:id="3501" w:name="_Toc23552521"/>
        <w:bookmarkStart w:id="3502" w:name="_Toc23810874"/>
        <w:bookmarkStart w:id="3503" w:name="_Toc23880537"/>
        <w:bookmarkEnd w:id="3500"/>
        <w:bookmarkEnd w:id="3501"/>
        <w:bookmarkEnd w:id="3502"/>
        <w:bookmarkEnd w:id="3503"/>
      </w:tr>
      <w:tr w:rsidR="00885ECE" w:rsidRPr="0033182C" w:rsidDel="00750347" w14:paraId="29667519" w14:textId="489938A7" w:rsidTr="00DB0096">
        <w:trPr>
          <w:del w:id="3504" w:author="Windows User" w:date="2019-09-20T01:38:00Z"/>
        </w:trPr>
        <w:tc>
          <w:tcPr>
            <w:tcW w:w="704" w:type="dxa"/>
          </w:tcPr>
          <w:p w14:paraId="66D22C18" w14:textId="768C88E2" w:rsidR="00885ECE" w:rsidRPr="0033182C" w:rsidDel="00750347" w:rsidRDefault="00264191" w:rsidP="00EB6254">
            <w:pPr>
              <w:spacing w:line="240" w:lineRule="auto"/>
              <w:jc w:val="center"/>
              <w:rPr>
                <w:del w:id="3505" w:author="Windows User" w:date="2019-09-20T01:38:00Z"/>
                <w:rFonts w:cs="Times New Roman"/>
                <w:szCs w:val="24"/>
              </w:rPr>
            </w:pPr>
            <w:del w:id="3506" w:author="Windows User" w:date="2019-09-20T01:38:00Z">
              <w:r w:rsidRPr="0033182C" w:rsidDel="00750347">
                <w:rPr>
                  <w:rFonts w:cs="Times New Roman"/>
                  <w:szCs w:val="24"/>
                </w:rPr>
                <w:delText>8</w:delText>
              </w:r>
              <w:bookmarkStart w:id="3507" w:name="_Toc23496338"/>
              <w:bookmarkStart w:id="3508" w:name="_Toc23552522"/>
              <w:bookmarkStart w:id="3509" w:name="_Toc23810875"/>
              <w:bookmarkStart w:id="3510" w:name="_Toc23880538"/>
              <w:bookmarkEnd w:id="3507"/>
              <w:bookmarkEnd w:id="3508"/>
              <w:bookmarkEnd w:id="3509"/>
              <w:bookmarkEnd w:id="3510"/>
            </w:del>
          </w:p>
        </w:tc>
        <w:tc>
          <w:tcPr>
            <w:tcW w:w="2268" w:type="dxa"/>
          </w:tcPr>
          <w:p w14:paraId="27F27A40" w14:textId="3C5C1576" w:rsidR="00885ECE" w:rsidRPr="0033182C" w:rsidDel="00750347" w:rsidRDefault="00264191" w:rsidP="00EB6254">
            <w:pPr>
              <w:spacing w:line="240" w:lineRule="auto"/>
              <w:rPr>
                <w:del w:id="3511" w:author="Windows User" w:date="2019-09-20T01:38:00Z"/>
                <w:rFonts w:cs="Times New Roman"/>
                <w:szCs w:val="24"/>
              </w:rPr>
            </w:pPr>
            <w:del w:id="3512" w:author="Windows User" w:date="2019-09-20T01:38:00Z">
              <w:r w:rsidRPr="0033182C" w:rsidDel="00750347">
                <w:rPr>
                  <w:rFonts w:cs="Times New Roman"/>
                  <w:szCs w:val="24"/>
                </w:rPr>
                <w:delText>Lihat Data Tegangan</w:delText>
              </w:r>
              <w:bookmarkStart w:id="3513" w:name="_Toc23496339"/>
              <w:bookmarkStart w:id="3514" w:name="_Toc23552523"/>
              <w:bookmarkStart w:id="3515" w:name="_Toc23810876"/>
              <w:bookmarkStart w:id="3516" w:name="_Toc23880539"/>
              <w:bookmarkEnd w:id="3513"/>
              <w:bookmarkEnd w:id="3514"/>
              <w:bookmarkEnd w:id="3515"/>
              <w:bookmarkEnd w:id="3516"/>
            </w:del>
          </w:p>
        </w:tc>
        <w:tc>
          <w:tcPr>
            <w:tcW w:w="4955" w:type="dxa"/>
          </w:tcPr>
          <w:p w14:paraId="1C48A173" w14:textId="06D58698" w:rsidR="00885ECE" w:rsidRPr="0033182C" w:rsidDel="00750347" w:rsidRDefault="000C585D" w:rsidP="00EB6254">
            <w:pPr>
              <w:spacing w:line="240" w:lineRule="auto"/>
              <w:rPr>
                <w:del w:id="3517" w:author="Windows User" w:date="2019-09-20T01:38:00Z"/>
                <w:rFonts w:cs="Times New Roman"/>
                <w:szCs w:val="24"/>
              </w:rPr>
            </w:pPr>
            <w:del w:id="3518" w:author="Windows User" w:date="2019-09-20T01:38:00Z">
              <w:r w:rsidRPr="0033182C" w:rsidDel="00750347">
                <w:rPr>
                  <w:rFonts w:cs="Times New Roman"/>
                  <w:szCs w:val="24"/>
                </w:rPr>
                <w:delText>Fitur yang berisi data tegangan yang diperoleh selama periode tertentu dapat diakses oleh semua aktir</w:delText>
              </w:r>
              <w:bookmarkStart w:id="3519" w:name="_Toc23496340"/>
              <w:bookmarkStart w:id="3520" w:name="_Toc23552524"/>
              <w:bookmarkStart w:id="3521" w:name="_Toc23810877"/>
              <w:bookmarkStart w:id="3522" w:name="_Toc23880540"/>
              <w:bookmarkEnd w:id="3519"/>
              <w:bookmarkEnd w:id="3520"/>
              <w:bookmarkEnd w:id="3521"/>
              <w:bookmarkEnd w:id="3522"/>
            </w:del>
          </w:p>
        </w:tc>
        <w:bookmarkStart w:id="3523" w:name="_Toc23496341"/>
        <w:bookmarkStart w:id="3524" w:name="_Toc23552525"/>
        <w:bookmarkStart w:id="3525" w:name="_Toc23810878"/>
        <w:bookmarkStart w:id="3526" w:name="_Toc23880541"/>
        <w:bookmarkEnd w:id="3523"/>
        <w:bookmarkEnd w:id="3524"/>
        <w:bookmarkEnd w:id="3525"/>
        <w:bookmarkEnd w:id="3526"/>
      </w:tr>
      <w:tr w:rsidR="00264191" w:rsidRPr="0033182C" w:rsidDel="00750347" w14:paraId="3C8660EF" w14:textId="1A4FBEAE" w:rsidTr="00DB0096">
        <w:trPr>
          <w:del w:id="3527" w:author="Windows User" w:date="2019-09-20T01:38:00Z"/>
        </w:trPr>
        <w:tc>
          <w:tcPr>
            <w:tcW w:w="704" w:type="dxa"/>
          </w:tcPr>
          <w:p w14:paraId="4FEF8B8C" w14:textId="391F4ACA" w:rsidR="00264191" w:rsidRPr="0033182C" w:rsidDel="00750347" w:rsidRDefault="00264191" w:rsidP="00EB6254">
            <w:pPr>
              <w:spacing w:line="240" w:lineRule="auto"/>
              <w:jc w:val="center"/>
              <w:rPr>
                <w:del w:id="3528" w:author="Windows User" w:date="2019-09-20T01:38:00Z"/>
                <w:rFonts w:cs="Times New Roman"/>
                <w:szCs w:val="24"/>
              </w:rPr>
            </w:pPr>
            <w:del w:id="3529" w:author="Windows User" w:date="2019-09-20T01:38:00Z">
              <w:r w:rsidRPr="0033182C" w:rsidDel="00750347">
                <w:rPr>
                  <w:rFonts w:cs="Times New Roman"/>
                  <w:szCs w:val="24"/>
                </w:rPr>
                <w:delText>9</w:delText>
              </w:r>
              <w:bookmarkStart w:id="3530" w:name="_Toc23496342"/>
              <w:bookmarkStart w:id="3531" w:name="_Toc23552526"/>
              <w:bookmarkStart w:id="3532" w:name="_Toc23810879"/>
              <w:bookmarkStart w:id="3533" w:name="_Toc23880542"/>
              <w:bookmarkEnd w:id="3530"/>
              <w:bookmarkEnd w:id="3531"/>
              <w:bookmarkEnd w:id="3532"/>
              <w:bookmarkEnd w:id="3533"/>
            </w:del>
          </w:p>
        </w:tc>
        <w:tc>
          <w:tcPr>
            <w:tcW w:w="2268" w:type="dxa"/>
          </w:tcPr>
          <w:p w14:paraId="33C956C6" w14:textId="00850559" w:rsidR="00264191" w:rsidRPr="0033182C" w:rsidDel="00750347" w:rsidRDefault="00264191" w:rsidP="00EB6254">
            <w:pPr>
              <w:spacing w:line="240" w:lineRule="auto"/>
              <w:rPr>
                <w:del w:id="3534" w:author="Windows User" w:date="2019-09-20T01:38:00Z"/>
                <w:rFonts w:cs="Times New Roman"/>
                <w:szCs w:val="24"/>
              </w:rPr>
            </w:pPr>
            <w:del w:id="3535" w:author="Windows User" w:date="2019-09-20T01:38:00Z">
              <w:r w:rsidRPr="0033182C" w:rsidDel="00750347">
                <w:rPr>
                  <w:rFonts w:cs="Times New Roman"/>
                  <w:szCs w:val="24"/>
                </w:rPr>
                <w:delText>Grafik Arus</w:delText>
              </w:r>
              <w:bookmarkStart w:id="3536" w:name="_Toc23496343"/>
              <w:bookmarkStart w:id="3537" w:name="_Toc23552527"/>
              <w:bookmarkStart w:id="3538" w:name="_Toc23810880"/>
              <w:bookmarkStart w:id="3539" w:name="_Toc23880543"/>
              <w:bookmarkEnd w:id="3536"/>
              <w:bookmarkEnd w:id="3537"/>
              <w:bookmarkEnd w:id="3538"/>
              <w:bookmarkEnd w:id="3539"/>
            </w:del>
          </w:p>
        </w:tc>
        <w:tc>
          <w:tcPr>
            <w:tcW w:w="4955" w:type="dxa"/>
          </w:tcPr>
          <w:p w14:paraId="4E12A665" w14:textId="251B105E" w:rsidR="00264191" w:rsidRPr="0033182C" w:rsidDel="00750347" w:rsidRDefault="000C585D" w:rsidP="00EB6254">
            <w:pPr>
              <w:spacing w:line="240" w:lineRule="auto"/>
              <w:rPr>
                <w:del w:id="3540" w:author="Windows User" w:date="2019-09-20T01:38:00Z"/>
                <w:rFonts w:cs="Times New Roman"/>
                <w:szCs w:val="24"/>
              </w:rPr>
            </w:pPr>
            <w:del w:id="3541" w:author="Windows User" w:date="2019-09-20T01:38:00Z">
              <w:r w:rsidRPr="0033182C" w:rsidDel="00750347">
                <w:rPr>
                  <w:rFonts w:cs="Times New Roman"/>
                  <w:szCs w:val="24"/>
                </w:rPr>
                <w:delText>Fitur yang menampilkan grafik arus secara real time yang dapat dilihat oleh semua aktor</w:delText>
              </w:r>
              <w:bookmarkStart w:id="3542" w:name="_Toc23496344"/>
              <w:bookmarkStart w:id="3543" w:name="_Toc23552528"/>
              <w:bookmarkStart w:id="3544" w:name="_Toc23810881"/>
              <w:bookmarkStart w:id="3545" w:name="_Toc23880544"/>
              <w:bookmarkEnd w:id="3542"/>
              <w:bookmarkEnd w:id="3543"/>
              <w:bookmarkEnd w:id="3544"/>
              <w:bookmarkEnd w:id="3545"/>
            </w:del>
          </w:p>
        </w:tc>
        <w:bookmarkStart w:id="3546" w:name="_Toc23496345"/>
        <w:bookmarkStart w:id="3547" w:name="_Toc23552529"/>
        <w:bookmarkStart w:id="3548" w:name="_Toc23810882"/>
        <w:bookmarkStart w:id="3549" w:name="_Toc23880545"/>
        <w:bookmarkEnd w:id="3546"/>
        <w:bookmarkEnd w:id="3547"/>
        <w:bookmarkEnd w:id="3548"/>
        <w:bookmarkEnd w:id="3549"/>
      </w:tr>
      <w:tr w:rsidR="00264191" w:rsidRPr="0033182C" w:rsidDel="00750347" w14:paraId="232AC982" w14:textId="144E488E" w:rsidTr="00DB0096">
        <w:trPr>
          <w:del w:id="3550" w:author="Windows User" w:date="2019-09-20T01:38:00Z"/>
        </w:trPr>
        <w:tc>
          <w:tcPr>
            <w:tcW w:w="704" w:type="dxa"/>
          </w:tcPr>
          <w:p w14:paraId="444AF9F0" w14:textId="0052D0D9" w:rsidR="00264191" w:rsidRPr="0033182C" w:rsidDel="00750347" w:rsidRDefault="00264191" w:rsidP="00EB6254">
            <w:pPr>
              <w:spacing w:line="240" w:lineRule="auto"/>
              <w:jc w:val="center"/>
              <w:rPr>
                <w:del w:id="3551" w:author="Windows User" w:date="2019-09-20T01:38:00Z"/>
                <w:rFonts w:cs="Times New Roman"/>
                <w:szCs w:val="24"/>
              </w:rPr>
            </w:pPr>
            <w:del w:id="3552" w:author="Windows User" w:date="2019-09-20T01:38:00Z">
              <w:r w:rsidRPr="0033182C" w:rsidDel="00750347">
                <w:rPr>
                  <w:rFonts w:cs="Times New Roman"/>
                  <w:szCs w:val="24"/>
                </w:rPr>
                <w:delText>10</w:delText>
              </w:r>
              <w:bookmarkStart w:id="3553" w:name="_Toc23496346"/>
              <w:bookmarkStart w:id="3554" w:name="_Toc23552530"/>
              <w:bookmarkStart w:id="3555" w:name="_Toc23810883"/>
              <w:bookmarkStart w:id="3556" w:name="_Toc23880546"/>
              <w:bookmarkEnd w:id="3553"/>
              <w:bookmarkEnd w:id="3554"/>
              <w:bookmarkEnd w:id="3555"/>
              <w:bookmarkEnd w:id="3556"/>
            </w:del>
          </w:p>
        </w:tc>
        <w:tc>
          <w:tcPr>
            <w:tcW w:w="2268" w:type="dxa"/>
          </w:tcPr>
          <w:p w14:paraId="0B633DB7" w14:textId="0422D670" w:rsidR="00264191" w:rsidRPr="0033182C" w:rsidDel="00750347" w:rsidRDefault="00264191" w:rsidP="00EB6254">
            <w:pPr>
              <w:spacing w:line="240" w:lineRule="auto"/>
              <w:rPr>
                <w:del w:id="3557" w:author="Windows User" w:date="2019-09-20T01:38:00Z"/>
                <w:rFonts w:cs="Times New Roman"/>
                <w:szCs w:val="24"/>
              </w:rPr>
            </w:pPr>
            <w:del w:id="3558" w:author="Windows User" w:date="2019-09-20T01:38:00Z">
              <w:r w:rsidRPr="0033182C" w:rsidDel="00750347">
                <w:rPr>
                  <w:rFonts w:cs="Times New Roman"/>
                  <w:szCs w:val="24"/>
                </w:rPr>
                <w:delText>Grafik Tegangan</w:delText>
              </w:r>
              <w:bookmarkStart w:id="3559" w:name="_Toc23496347"/>
              <w:bookmarkStart w:id="3560" w:name="_Toc23552531"/>
              <w:bookmarkStart w:id="3561" w:name="_Toc23810884"/>
              <w:bookmarkStart w:id="3562" w:name="_Toc23880547"/>
              <w:bookmarkEnd w:id="3559"/>
              <w:bookmarkEnd w:id="3560"/>
              <w:bookmarkEnd w:id="3561"/>
              <w:bookmarkEnd w:id="3562"/>
            </w:del>
          </w:p>
        </w:tc>
        <w:tc>
          <w:tcPr>
            <w:tcW w:w="4955" w:type="dxa"/>
          </w:tcPr>
          <w:p w14:paraId="79433A91" w14:textId="73D02CA9" w:rsidR="00264191" w:rsidRPr="0033182C" w:rsidDel="00750347" w:rsidRDefault="000C585D" w:rsidP="00EB6254">
            <w:pPr>
              <w:spacing w:line="240" w:lineRule="auto"/>
              <w:rPr>
                <w:del w:id="3563" w:author="Windows User" w:date="2019-09-20T01:38:00Z"/>
                <w:rFonts w:cs="Times New Roman"/>
                <w:szCs w:val="24"/>
              </w:rPr>
            </w:pPr>
            <w:del w:id="3564" w:author="Windows User" w:date="2019-09-20T01:38:00Z">
              <w:r w:rsidRPr="0033182C" w:rsidDel="00750347">
                <w:rPr>
                  <w:rFonts w:cs="Times New Roman"/>
                  <w:szCs w:val="24"/>
                </w:rPr>
                <w:delText>Fitur yang menampilkan grafik tegangan secara real time yang dapat dilihat oleh semua aktor</w:delText>
              </w:r>
              <w:bookmarkStart w:id="3565" w:name="_Toc23496348"/>
              <w:bookmarkStart w:id="3566" w:name="_Toc23552532"/>
              <w:bookmarkStart w:id="3567" w:name="_Toc23810885"/>
              <w:bookmarkStart w:id="3568" w:name="_Toc23880548"/>
              <w:bookmarkEnd w:id="3565"/>
              <w:bookmarkEnd w:id="3566"/>
              <w:bookmarkEnd w:id="3567"/>
              <w:bookmarkEnd w:id="3568"/>
            </w:del>
          </w:p>
        </w:tc>
        <w:bookmarkStart w:id="3569" w:name="_Toc23496349"/>
        <w:bookmarkStart w:id="3570" w:name="_Toc23552533"/>
        <w:bookmarkStart w:id="3571" w:name="_Toc23810886"/>
        <w:bookmarkStart w:id="3572" w:name="_Toc23880549"/>
        <w:bookmarkEnd w:id="3569"/>
        <w:bookmarkEnd w:id="3570"/>
        <w:bookmarkEnd w:id="3571"/>
        <w:bookmarkEnd w:id="3572"/>
      </w:tr>
      <w:tr w:rsidR="00264191" w:rsidRPr="0033182C" w:rsidDel="00750347" w14:paraId="362BD0BE" w14:textId="13B03C78" w:rsidTr="00DB0096">
        <w:trPr>
          <w:del w:id="3573" w:author="Windows User" w:date="2019-09-20T01:38:00Z"/>
        </w:trPr>
        <w:tc>
          <w:tcPr>
            <w:tcW w:w="704" w:type="dxa"/>
          </w:tcPr>
          <w:p w14:paraId="0C839916" w14:textId="1A423E7D" w:rsidR="00264191" w:rsidRPr="0033182C" w:rsidDel="00750347" w:rsidRDefault="00264191" w:rsidP="00EB6254">
            <w:pPr>
              <w:spacing w:line="240" w:lineRule="auto"/>
              <w:jc w:val="center"/>
              <w:rPr>
                <w:del w:id="3574" w:author="Windows User" w:date="2019-09-20T01:38:00Z"/>
                <w:rFonts w:cs="Times New Roman"/>
                <w:szCs w:val="24"/>
              </w:rPr>
            </w:pPr>
            <w:del w:id="3575" w:author="Windows User" w:date="2019-09-20T01:38:00Z">
              <w:r w:rsidRPr="0033182C" w:rsidDel="00750347">
                <w:rPr>
                  <w:rFonts w:cs="Times New Roman"/>
                  <w:szCs w:val="24"/>
                </w:rPr>
                <w:delText>11</w:delText>
              </w:r>
              <w:bookmarkStart w:id="3576" w:name="_Toc23496350"/>
              <w:bookmarkStart w:id="3577" w:name="_Toc23552534"/>
              <w:bookmarkStart w:id="3578" w:name="_Toc23810887"/>
              <w:bookmarkStart w:id="3579" w:name="_Toc23880550"/>
              <w:bookmarkEnd w:id="3576"/>
              <w:bookmarkEnd w:id="3577"/>
              <w:bookmarkEnd w:id="3578"/>
              <w:bookmarkEnd w:id="3579"/>
            </w:del>
          </w:p>
        </w:tc>
        <w:tc>
          <w:tcPr>
            <w:tcW w:w="2268" w:type="dxa"/>
          </w:tcPr>
          <w:p w14:paraId="2F9485A2" w14:textId="7A63FF26" w:rsidR="00264191" w:rsidRPr="0033182C" w:rsidDel="00750347" w:rsidRDefault="00264191" w:rsidP="00EB6254">
            <w:pPr>
              <w:spacing w:line="240" w:lineRule="auto"/>
              <w:rPr>
                <w:del w:id="3580" w:author="Windows User" w:date="2019-09-20T01:38:00Z"/>
                <w:rFonts w:cs="Times New Roman"/>
                <w:szCs w:val="24"/>
              </w:rPr>
            </w:pPr>
            <w:del w:id="3581" w:author="Windows User" w:date="2019-09-20T01:38:00Z">
              <w:r w:rsidRPr="0033182C" w:rsidDel="00750347">
                <w:rPr>
                  <w:rFonts w:cs="Times New Roman"/>
                  <w:szCs w:val="24"/>
                </w:rPr>
                <w:delText>History Sudut x</w:delText>
              </w:r>
              <w:bookmarkStart w:id="3582" w:name="_Toc23496351"/>
              <w:bookmarkStart w:id="3583" w:name="_Toc23552535"/>
              <w:bookmarkStart w:id="3584" w:name="_Toc23810888"/>
              <w:bookmarkStart w:id="3585" w:name="_Toc23880551"/>
              <w:bookmarkEnd w:id="3582"/>
              <w:bookmarkEnd w:id="3583"/>
              <w:bookmarkEnd w:id="3584"/>
              <w:bookmarkEnd w:id="3585"/>
            </w:del>
          </w:p>
        </w:tc>
        <w:tc>
          <w:tcPr>
            <w:tcW w:w="4955" w:type="dxa"/>
          </w:tcPr>
          <w:p w14:paraId="6FD76ADF" w14:textId="106527B0" w:rsidR="00264191" w:rsidRPr="0033182C" w:rsidDel="00750347" w:rsidRDefault="000C585D" w:rsidP="00EB6254">
            <w:pPr>
              <w:spacing w:line="240" w:lineRule="auto"/>
              <w:rPr>
                <w:del w:id="3586" w:author="Windows User" w:date="2019-09-20T01:38:00Z"/>
                <w:rFonts w:cs="Times New Roman"/>
                <w:szCs w:val="24"/>
              </w:rPr>
            </w:pPr>
            <w:del w:id="3587" w:author="Windows User" w:date="2019-09-20T01:38:00Z">
              <w:r w:rsidRPr="0033182C" w:rsidDel="00750347">
                <w:rPr>
                  <w:rFonts w:cs="Times New Roman"/>
                  <w:szCs w:val="24"/>
                </w:rPr>
                <w:delText>Fitur yang menampilkan data history sudut x yang dilalui yang dapat dilihat oleh semua aktor</w:delText>
              </w:r>
              <w:bookmarkStart w:id="3588" w:name="_Toc23496352"/>
              <w:bookmarkStart w:id="3589" w:name="_Toc23552536"/>
              <w:bookmarkStart w:id="3590" w:name="_Toc23810889"/>
              <w:bookmarkStart w:id="3591" w:name="_Toc23880552"/>
              <w:bookmarkEnd w:id="3588"/>
              <w:bookmarkEnd w:id="3589"/>
              <w:bookmarkEnd w:id="3590"/>
              <w:bookmarkEnd w:id="3591"/>
            </w:del>
          </w:p>
        </w:tc>
        <w:bookmarkStart w:id="3592" w:name="_Toc23496353"/>
        <w:bookmarkStart w:id="3593" w:name="_Toc23552537"/>
        <w:bookmarkStart w:id="3594" w:name="_Toc23810890"/>
        <w:bookmarkStart w:id="3595" w:name="_Toc23880553"/>
        <w:bookmarkEnd w:id="3592"/>
        <w:bookmarkEnd w:id="3593"/>
        <w:bookmarkEnd w:id="3594"/>
        <w:bookmarkEnd w:id="3595"/>
      </w:tr>
      <w:tr w:rsidR="000C585D" w:rsidRPr="0033182C" w:rsidDel="00750347" w14:paraId="6E2031AC" w14:textId="6240E983" w:rsidTr="00DB0096">
        <w:trPr>
          <w:del w:id="3596" w:author="Windows User" w:date="2019-09-20T01:38:00Z"/>
        </w:trPr>
        <w:tc>
          <w:tcPr>
            <w:tcW w:w="704" w:type="dxa"/>
          </w:tcPr>
          <w:p w14:paraId="4E05EAD4" w14:textId="6B0C7D8A" w:rsidR="000C585D" w:rsidRPr="0033182C" w:rsidDel="00750347" w:rsidRDefault="000C585D" w:rsidP="00EB6254">
            <w:pPr>
              <w:spacing w:line="240" w:lineRule="auto"/>
              <w:jc w:val="center"/>
              <w:rPr>
                <w:del w:id="3597" w:author="Windows User" w:date="2019-09-20T01:38:00Z"/>
                <w:rFonts w:cs="Times New Roman"/>
                <w:szCs w:val="24"/>
              </w:rPr>
            </w:pPr>
            <w:del w:id="3598" w:author="Windows User" w:date="2019-09-20T01:38:00Z">
              <w:r w:rsidRPr="0033182C" w:rsidDel="00750347">
                <w:rPr>
                  <w:rFonts w:cs="Times New Roman"/>
                  <w:szCs w:val="24"/>
                </w:rPr>
                <w:delText>12</w:delText>
              </w:r>
              <w:bookmarkStart w:id="3599" w:name="_Toc23496354"/>
              <w:bookmarkStart w:id="3600" w:name="_Toc23552538"/>
              <w:bookmarkStart w:id="3601" w:name="_Toc23810891"/>
              <w:bookmarkStart w:id="3602" w:name="_Toc23880554"/>
              <w:bookmarkEnd w:id="3599"/>
              <w:bookmarkEnd w:id="3600"/>
              <w:bookmarkEnd w:id="3601"/>
              <w:bookmarkEnd w:id="3602"/>
            </w:del>
          </w:p>
        </w:tc>
        <w:tc>
          <w:tcPr>
            <w:tcW w:w="2268" w:type="dxa"/>
          </w:tcPr>
          <w:p w14:paraId="540EAD4B" w14:textId="59390EF1" w:rsidR="000C585D" w:rsidRPr="0033182C" w:rsidDel="00750347" w:rsidRDefault="000C585D" w:rsidP="00EB6254">
            <w:pPr>
              <w:spacing w:line="240" w:lineRule="auto"/>
              <w:rPr>
                <w:del w:id="3603" w:author="Windows User" w:date="2019-09-20T01:38:00Z"/>
                <w:rFonts w:cs="Times New Roman"/>
                <w:szCs w:val="24"/>
              </w:rPr>
            </w:pPr>
            <w:del w:id="3604" w:author="Windows User" w:date="2019-09-20T01:38:00Z">
              <w:r w:rsidRPr="0033182C" w:rsidDel="00750347">
                <w:rPr>
                  <w:rFonts w:cs="Times New Roman"/>
                  <w:szCs w:val="24"/>
                </w:rPr>
                <w:delText>History sudut y</w:delText>
              </w:r>
              <w:bookmarkStart w:id="3605" w:name="_Toc23496355"/>
              <w:bookmarkStart w:id="3606" w:name="_Toc23552539"/>
              <w:bookmarkStart w:id="3607" w:name="_Toc23810892"/>
              <w:bookmarkStart w:id="3608" w:name="_Toc23880555"/>
              <w:bookmarkEnd w:id="3605"/>
              <w:bookmarkEnd w:id="3606"/>
              <w:bookmarkEnd w:id="3607"/>
              <w:bookmarkEnd w:id="3608"/>
            </w:del>
          </w:p>
        </w:tc>
        <w:tc>
          <w:tcPr>
            <w:tcW w:w="4955" w:type="dxa"/>
          </w:tcPr>
          <w:p w14:paraId="521AEDC3" w14:textId="7CFF1E78" w:rsidR="000C585D" w:rsidRPr="0033182C" w:rsidDel="00750347" w:rsidRDefault="000C585D" w:rsidP="00EB6254">
            <w:pPr>
              <w:spacing w:line="240" w:lineRule="auto"/>
              <w:rPr>
                <w:del w:id="3609" w:author="Windows User" w:date="2019-09-20T01:38:00Z"/>
                <w:rFonts w:cs="Times New Roman"/>
                <w:szCs w:val="24"/>
              </w:rPr>
            </w:pPr>
            <w:del w:id="3610" w:author="Windows User" w:date="2019-09-20T01:38:00Z">
              <w:r w:rsidRPr="0033182C" w:rsidDel="00750347">
                <w:rPr>
                  <w:rFonts w:cs="Times New Roman"/>
                  <w:szCs w:val="24"/>
                </w:rPr>
                <w:delText>Fitur yang menampilkan data history sudut y yang dilalui yang dapat dilihat oleh semua aktor</w:delText>
              </w:r>
              <w:bookmarkStart w:id="3611" w:name="_Toc23496356"/>
              <w:bookmarkStart w:id="3612" w:name="_Toc23552540"/>
              <w:bookmarkStart w:id="3613" w:name="_Toc23810893"/>
              <w:bookmarkStart w:id="3614" w:name="_Toc23880556"/>
              <w:bookmarkEnd w:id="3611"/>
              <w:bookmarkEnd w:id="3612"/>
              <w:bookmarkEnd w:id="3613"/>
              <w:bookmarkEnd w:id="3614"/>
            </w:del>
          </w:p>
        </w:tc>
        <w:bookmarkStart w:id="3615" w:name="_Toc23496357"/>
        <w:bookmarkStart w:id="3616" w:name="_Toc23552541"/>
        <w:bookmarkStart w:id="3617" w:name="_Toc23810894"/>
        <w:bookmarkStart w:id="3618" w:name="_Toc23880557"/>
        <w:bookmarkEnd w:id="3615"/>
        <w:bookmarkEnd w:id="3616"/>
        <w:bookmarkEnd w:id="3617"/>
        <w:bookmarkEnd w:id="3618"/>
      </w:tr>
      <w:tr w:rsidR="000C585D" w:rsidRPr="0033182C" w:rsidDel="00750347" w14:paraId="20770920" w14:textId="48DA3CBF" w:rsidTr="00DB0096">
        <w:trPr>
          <w:del w:id="3619" w:author="Windows User" w:date="2019-09-20T01:38:00Z"/>
        </w:trPr>
        <w:tc>
          <w:tcPr>
            <w:tcW w:w="704" w:type="dxa"/>
          </w:tcPr>
          <w:p w14:paraId="6FC04E80" w14:textId="6F4B339C" w:rsidR="000C585D" w:rsidRPr="0033182C" w:rsidDel="00750347" w:rsidRDefault="000C585D" w:rsidP="00EB6254">
            <w:pPr>
              <w:spacing w:line="240" w:lineRule="auto"/>
              <w:jc w:val="center"/>
              <w:rPr>
                <w:del w:id="3620" w:author="Windows User" w:date="2019-09-20T01:38:00Z"/>
                <w:rFonts w:cs="Times New Roman"/>
                <w:szCs w:val="24"/>
              </w:rPr>
            </w:pPr>
            <w:del w:id="3621" w:author="Windows User" w:date="2019-09-20T01:38:00Z">
              <w:r w:rsidRPr="0033182C" w:rsidDel="00750347">
                <w:rPr>
                  <w:rFonts w:cs="Times New Roman"/>
                  <w:szCs w:val="24"/>
                </w:rPr>
                <w:delText>13</w:delText>
              </w:r>
              <w:bookmarkStart w:id="3622" w:name="_Toc23496358"/>
              <w:bookmarkStart w:id="3623" w:name="_Toc23552542"/>
              <w:bookmarkStart w:id="3624" w:name="_Toc23810895"/>
              <w:bookmarkStart w:id="3625" w:name="_Toc23880558"/>
              <w:bookmarkEnd w:id="3622"/>
              <w:bookmarkEnd w:id="3623"/>
              <w:bookmarkEnd w:id="3624"/>
              <w:bookmarkEnd w:id="3625"/>
            </w:del>
          </w:p>
        </w:tc>
        <w:tc>
          <w:tcPr>
            <w:tcW w:w="2268" w:type="dxa"/>
          </w:tcPr>
          <w:p w14:paraId="3F906F6C" w14:textId="3307CC87" w:rsidR="000C585D" w:rsidRPr="0033182C" w:rsidDel="00750347" w:rsidRDefault="000C585D" w:rsidP="00EB6254">
            <w:pPr>
              <w:spacing w:line="240" w:lineRule="auto"/>
              <w:rPr>
                <w:del w:id="3626" w:author="Windows User" w:date="2019-09-20T01:38:00Z"/>
                <w:rFonts w:cs="Times New Roman"/>
                <w:szCs w:val="24"/>
              </w:rPr>
            </w:pPr>
            <w:del w:id="3627" w:author="Windows User" w:date="2019-09-20T01:38:00Z">
              <w:r w:rsidRPr="0033182C" w:rsidDel="00750347">
                <w:rPr>
                  <w:rFonts w:cs="Times New Roman"/>
                  <w:szCs w:val="24"/>
                </w:rPr>
                <w:delText>Grafik sudut x</w:delText>
              </w:r>
              <w:bookmarkStart w:id="3628" w:name="_Toc23496359"/>
              <w:bookmarkStart w:id="3629" w:name="_Toc23552543"/>
              <w:bookmarkStart w:id="3630" w:name="_Toc23810896"/>
              <w:bookmarkStart w:id="3631" w:name="_Toc23880559"/>
              <w:bookmarkEnd w:id="3628"/>
              <w:bookmarkEnd w:id="3629"/>
              <w:bookmarkEnd w:id="3630"/>
              <w:bookmarkEnd w:id="3631"/>
            </w:del>
          </w:p>
        </w:tc>
        <w:tc>
          <w:tcPr>
            <w:tcW w:w="4955" w:type="dxa"/>
          </w:tcPr>
          <w:p w14:paraId="230F63DE" w14:textId="62FAC165" w:rsidR="000C585D" w:rsidRPr="0033182C" w:rsidDel="00750347" w:rsidRDefault="000C585D" w:rsidP="00EB6254">
            <w:pPr>
              <w:spacing w:line="240" w:lineRule="auto"/>
              <w:rPr>
                <w:del w:id="3632" w:author="Windows User" w:date="2019-09-20T01:38:00Z"/>
                <w:rFonts w:cs="Times New Roman"/>
                <w:szCs w:val="24"/>
              </w:rPr>
            </w:pPr>
            <w:del w:id="3633" w:author="Windows User" w:date="2019-09-20T01:38:00Z">
              <w:r w:rsidRPr="0033182C" w:rsidDel="00750347">
                <w:rPr>
                  <w:rFonts w:cs="Times New Roman"/>
                  <w:szCs w:val="24"/>
                </w:rPr>
                <w:delText>Fitur yang menampilkan grafik perpindahan sudut x secara real time yang dapat dilihat oleh semua aktor</w:delText>
              </w:r>
              <w:bookmarkStart w:id="3634" w:name="_Toc23496360"/>
              <w:bookmarkStart w:id="3635" w:name="_Toc23552544"/>
              <w:bookmarkStart w:id="3636" w:name="_Toc23810897"/>
              <w:bookmarkStart w:id="3637" w:name="_Toc23880560"/>
              <w:bookmarkEnd w:id="3634"/>
              <w:bookmarkEnd w:id="3635"/>
              <w:bookmarkEnd w:id="3636"/>
              <w:bookmarkEnd w:id="3637"/>
            </w:del>
          </w:p>
        </w:tc>
        <w:bookmarkStart w:id="3638" w:name="_Toc23496361"/>
        <w:bookmarkStart w:id="3639" w:name="_Toc23552545"/>
        <w:bookmarkStart w:id="3640" w:name="_Toc23810898"/>
        <w:bookmarkStart w:id="3641" w:name="_Toc23880561"/>
        <w:bookmarkEnd w:id="3638"/>
        <w:bookmarkEnd w:id="3639"/>
        <w:bookmarkEnd w:id="3640"/>
        <w:bookmarkEnd w:id="3641"/>
      </w:tr>
      <w:tr w:rsidR="000C585D" w:rsidRPr="0033182C" w:rsidDel="00750347" w14:paraId="10083F37" w14:textId="3AF72607" w:rsidTr="00DB0096">
        <w:trPr>
          <w:del w:id="3642" w:author="Windows User" w:date="2019-09-20T01:38:00Z"/>
        </w:trPr>
        <w:tc>
          <w:tcPr>
            <w:tcW w:w="704" w:type="dxa"/>
          </w:tcPr>
          <w:p w14:paraId="0A8097C9" w14:textId="77594B4B" w:rsidR="000C585D" w:rsidRPr="0033182C" w:rsidDel="00750347" w:rsidRDefault="000C585D" w:rsidP="00EB6254">
            <w:pPr>
              <w:spacing w:line="240" w:lineRule="auto"/>
              <w:jc w:val="center"/>
              <w:rPr>
                <w:del w:id="3643" w:author="Windows User" w:date="2019-09-20T01:38:00Z"/>
                <w:rFonts w:cs="Times New Roman"/>
                <w:szCs w:val="24"/>
              </w:rPr>
            </w:pPr>
            <w:del w:id="3644" w:author="Windows User" w:date="2019-09-20T01:38:00Z">
              <w:r w:rsidRPr="0033182C" w:rsidDel="00750347">
                <w:rPr>
                  <w:rFonts w:cs="Times New Roman"/>
                  <w:szCs w:val="24"/>
                </w:rPr>
                <w:delText>14</w:delText>
              </w:r>
              <w:bookmarkStart w:id="3645" w:name="_Toc23496362"/>
              <w:bookmarkStart w:id="3646" w:name="_Toc23552546"/>
              <w:bookmarkStart w:id="3647" w:name="_Toc23810899"/>
              <w:bookmarkStart w:id="3648" w:name="_Toc23880562"/>
              <w:bookmarkEnd w:id="3645"/>
              <w:bookmarkEnd w:id="3646"/>
              <w:bookmarkEnd w:id="3647"/>
              <w:bookmarkEnd w:id="3648"/>
            </w:del>
          </w:p>
        </w:tc>
        <w:tc>
          <w:tcPr>
            <w:tcW w:w="2268" w:type="dxa"/>
          </w:tcPr>
          <w:p w14:paraId="024BC301" w14:textId="37AA6945" w:rsidR="000C585D" w:rsidRPr="0033182C" w:rsidDel="00750347" w:rsidRDefault="000C585D" w:rsidP="00EB6254">
            <w:pPr>
              <w:spacing w:line="240" w:lineRule="auto"/>
              <w:rPr>
                <w:del w:id="3649" w:author="Windows User" w:date="2019-09-20T01:38:00Z"/>
                <w:rFonts w:cs="Times New Roman"/>
                <w:szCs w:val="24"/>
              </w:rPr>
            </w:pPr>
            <w:del w:id="3650" w:author="Windows User" w:date="2019-09-20T01:38:00Z">
              <w:r w:rsidRPr="0033182C" w:rsidDel="00750347">
                <w:rPr>
                  <w:rFonts w:cs="Times New Roman"/>
                  <w:szCs w:val="24"/>
                </w:rPr>
                <w:delText>Grafik sudut y</w:delText>
              </w:r>
              <w:bookmarkStart w:id="3651" w:name="_Toc23496363"/>
              <w:bookmarkStart w:id="3652" w:name="_Toc23552547"/>
              <w:bookmarkStart w:id="3653" w:name="_Toc23810900"/>
              <w:bookmarkStart w:id="3654" w:name="_Toc23880563"/>
              <w:bookmarkEnd w:id="3651"/>
              <w:bookmarkEnd w:id="3652"/>
              <w:bookmarkEnd w:id="3653"/>
              <w:bookmarkEnd w:id="3654"/>
            </w:del>
          </w:p>
        </w:tc>
        <w:tc>
          <w:tcPr>
            <w:tcW w:w="4955" w:type="dxa"/>
          </w:tcPr>
          <w:p w14:paraId="2F84ADB2" w14:textId="1F953AA2" w:rsidR="000C585D" w:rsidRPr="0033182C" w:rsidDel="00750347" w:rsidRDefault="000C585D" w:rsidP="00EB6254">
            <w:pPr>
              <w:spacing w:line="240" w:lineRule="auto"/>
              <w:rPr>
                <w:del w:id="3655" w:author="Windows User" w:date="2019-09-20T01:38:00Z"/>
                <w:rFonts w:cs="Times New Roman"/>
                <w:szCs w:val="24"/>
              </w:rPr>
            </w:pPr>
            <w:del w:id="3656" w:author="Windows User" w:date="2019-09-20T01:38:00Z">
              <w:r w:rsidRPr="0033182C" w:rsidDel="00750347">
                <w:rPr>
                  <w:rFonts w:cs="Times New Roman"/>
                  <w:szCs w:val="24"/>
                </w:rPr>
                <w:delText>Fitur yang menampilkan grafik perpindahan sudut y secara real time yang dapat dilihat oleh semua aktor</w:delText>
              </w:r>
              <w:bookmarkStart w:id="3657" w:name="_Toc23496364"/>
              <w:bookmarkStart w:id="3658" w:name="_Toc23552548"/>
              <w:bookmarkStart w:id="3659" w:name="_Toc23810901"/>
              <w:bookmarkStart w:id="3660" w:name="_Toc23880564"/>
              <w:bookmarkEnd w:id="3657"/>
              <w:bookmarkEnd w:id="3658"/>
              <w:bookmarkEnd w:id="3659"/>
              <w:bookmarkEnd w:id="3660"/>
            </w:del>
          </w:p>
        </w:tc>
        <w:bookmarkStart w:id="3661" w:name="_Toc23496365"/>
        <w:bookmarkStart w:id="3662" w:name="_Toc23552549"/>
        <w:bookmarkStart w:id="3663" w:name="_Toc23810902"/>
        <w:bookmarkStart w:id="3664" w:name="_Toc23880565"/>
        <w:bookmarkEnd w:id="3661"/>
        <w:bookmarkEnd w:id="3662"/>
        <w:bookmarkEnd w:id="3663"/>
        <w:bookmarkEnd w:id="3664"/>
      </w:tr>
      <w:tr w:rsidR="000C585D" w:rsidRPr="0033182C" w:rsidDel="00750347" w14:paraId="478EE1B2" w14:textId="2A03F08F" w:rsidTr="00DB0096">
        <w:trPr>
          <w:del w:id="3665" w:author="Windows User" w:date="2019-09-20T01:38:00Z"/>
        </w:trPr>
        <w:tc>
          <w:tcPr>
            <w:tcW w:w="704" w:type="dxa"/>
          </w:tcPr>
          <w:p w14:paraId="0EF4E58E" w14:textId="367AB7D4" w:rsidR="000C585D" w:rsidRPr="0033182C" w:rsidDel="00750347" w:rsidRDefault="000C585D" w:rsidP="00EB6254">
            <w:pPr>
              <w:spacing w:line="240" w:lineRule="auto"/>
              <w:jc w:val="center"/>
              <w:rPr>
                <w:del w:id="3666" w:author="Windows User" w:date="2019-09-20T01:38:00Z"/>
                <w:rFonts w:cs="Times New Roman"/>
                <w:szCs w:val="24"/>
              </w:rPr>
            </w:pPr>
            <w:del w:id="3667" w:author="Windows User" w:date="2019-09-20T01:38:00Z">
              <w:r w:rsidRPr="0033182C" w:rsidDel="00750347">
                <w:rPr>
                  <w:rFonts w:cs="Times New Roman"/>
                  <w:szCs w:val="24"/>
                </w:rPr>
                <w:delText>15</w:delText>
              </w:r>
              <w:bookmarkStart w:id="3668" w:name="_Toc23496366"/>
              <w:bookmarkStart w:id="3669" w:name="_Toc23552550"/>
              <w:bookmarkStart w:id="3670" w:name="_Toc23810903"/>
              <w:bookmarkStart w:id="3671" w:name="_Toc23880566"/>
              <w:bookmarkEnd w:id="3668"/>
              <w:bookmarkEnd w:id="3669"/>
              <w:bookmarkEnd w:id="3670"/>
              <w:bookmarkEnd w:id="3671"/>
            </w:del>
          </w:p>
        </w:tc>
        <w:tc>
          <w:tcPr>
            <w:tcW w:w="2268" w:type="dxa"/>
          </w:tcPr>
          <w:p w14:paraId="64171F8C" w14:textId="1FFBBAD8" w:rsidR="000C585D" w:rsidRPr="0033182C" w:rsidDel="00750347" w:rsidRDefault="000C585D" w:rsidP="00EB6254">
            <w:pPr>
              <w:spacing w:line="240" w:lineRule="auto"/>
              <w:rPr>
                <w:del w:id="3672" w:author="Windows User" w:date="2019-09-20T01:38:00Z"/>
                <w:rFonts w:cs="Times New Roman"/>
                <w:szCs w:val="24"/>
              </w:rPr>
            </w:pPr>
            <w:del w:id="3673" w:author="Windows User" w:date="2019-09-20T01:38:00Z">
              <w:r w:rsidRPr="0033182C" w:rsidDel="00750347">
                <w:rPr>
                  <w:rFonts w:cs="Times New Roman"/>
                  <w:szCs w:val="24"/>
                </w:rPr>
                <w:delText xml:space="preserve">Simulasi penggunaan </w:delText>
              </w:r>
              <w:r w:rsidR="00335BD4" w:rsidRPr="0033182C" w:rsidDel="00750347">
                <w:rPr>
                  <w:rFonts w:cs="Times New Roman"/>
                  <w:szCs w:val="24"/>
                </w:rPr>
                <w:delText>energy</w:delText>
              </w:r>
              <w:bookmarkStart w:id="3674" w:name="_Toc23496367"/>
              <w:bookmarkStart w:id="3675" w:name="_Toc23552551"/>
              <w:bookmarkStart w:id="3676" w:name="_Toc23810904"/>
              <w:bookmarkStart w:id="3677" w:name="_Toc23880567"/>
              <w:bookmarkEnd w:id="3674"/>
              <w:bookmarkEnd w:id="3675"/>
              <w:bookmarkEnd w:id="3676"/>
              <w:bookmarkEnd w:id="3677"/>
            </w:del>
          </w:p>
        </w:tc>
        <w:tc>
          <w:tcPr>
            <w:tcW w:w="4955" w:type="dxa"/>
          </w:tcPr>
          <w:p w14:paraId="66222914" w14:textId="112A9788" w:rsidR="000C585D" w:rsidRPr="0033182C" w:rsidDel="00750347" w:rsidRDefault="000C585D" w:rsidP="00EB6254">
            <w:pPr>
              <w:spacing w:line="240" w:lineRule="auto"/>
              <w:rPr>
                <w:del w:id="3678" w:author="Windows User" w:date="2019-09-20T01:38:00Z"/>
                <w:rFonts w:cs="Times New Roman"/>
                <w:szCs w:val="24"/>
              </w:rPr>
            </w:pPr>
            <w:del w:id="3679" w:author="Windows User" w:date="2019-09-20T01:38:00Z">
              <w:r w:rsidRPr="0033182C" w:rsidDel="00750347">
                <w:rPr>
                  <w:rFonts w:cs="Times New Roman"/>
                  <w:szCs w:val="24"/>
                </w:rPr>
                <w:delText xml:space="preserve">Fitur ini berfungsi untuk mensimulasikan total </w:delText>
              </w:r>
              <w:r w:rsidR="00E404DF" w:rsidRPr="0033182C" w:rsidDel="00750347">
                <w:rPr>
                  <w:rFonts w:cs="Times New Roman"/>
                  <w:szCs w:val="24"/>
                </w:rPr>
                <w:delText>energi</w:delText>
              </w:r>
              <w:r w:rsidRPr="0033182C" w:rsidDel="00750347">
                <w:rPr>
                  <w:rFonts w:cs="Times New Roman"/>
                  <w:szCs w:val="24"/>
                </w:rPr>
                <w:delText xml:space="preserve"> yang di</w:delText>
              </w:r>
              <w:r w:rsidR="00900272" w:rsidRPr="0033182C" w:rsidDel="00750347">
                <w:rPr>
                  <w:rFonts w:cs="Times New Roman"/>
                  <w:szCs w:val="24"/>
                </w:rPr>
                <w:delText xml:space="preserve">miliki dapat digunakan untuk mengaliri </w:delText>
              </w:r>
              <w:r w:rsidR="00E404DF" w:rsidRPr="0033182C" w:rsidDel="00750347">
                <w:rPr>
                  <w:rFonts w:cs="Times New Roman"/>
                  <w:szCs w:val="24"/>
                </w:rPr>
                <w:delText>energi</w:delText>
              </w:r>
              <w:r w:rsidR="00900272" w:rsidRPr="0033182C" w:rsidDel="00750347">
                <w:rPr>
                  <w:rFonts w:cs="Times New Roman"/>
                  <w:szCs w:val="24"/>
                </w:rPr>
                <w:delText xml:space="preserve"> pada benda dengan jumlah tertentu dan selama waktu tertentu. Fitur ini bias digunakan oleh semua aktor</w:delText>
              </w:r>
              <w:bookmarkStart w:id="3680" w:name="_Toc23496368"/>
              <w:bookmarkStart w:id="3681" w:name="_Toc23552552"/>
              <w:bookmarkStart w:id="3682" w:name="_Toc23810905"/>
              <w:bookmarkStart w:id="3683" w:name="_Toc23880568"/>
              <w:bookmarkEnd w:id="3680"/>
              <w:bookmarkEnd w:id="3681"/>
              <w:bookmarkEnd w:id="3682"/>
              <w:bookmarkEnd w:id="3683"/>
            </w:del>
          </w:p>
        </w:tc>
        <w:bookmarkStart w:id="3684" w:name="_Toc23496369"/>
        <w:bookmarkStart w:id="3685" w:name="_Toc23552553"/>
        <w:bookmarkStart w:id="3686" w:name="_Toc23810906"/>
        <w:bookmarkStart w:id="3687" w:name="_Toc23880569"/>
        <w:bookmarkEnd w:id="3684"/>
        <w:bookmarkEnd w:id="3685"/>
        <w:bookmarkEnd w:id="3686"/>
        <w:bookmarkEnd w:id="3687"/>
      </w:tr>
      <w:tr w:rsidR="000C585D" w:rsidRPr="0033182C" w:rsidDel="00750347" w14:paraId="4095A64C" w14:textId="7CEF0F0A" w:rsidTr="00DB0096">
        <w:trPr>
          <w:del w:id="3688" w:author="Windows User" w:date="2019-09-20T01:38:00Z"/>
        </w:trPr>
        <w:tc>
          <w:tcPr>
            <w:tcW w:w="704" w:type="dxa"/>
          </w:tcPr>
          <w:p w14:paraId="46669F20" w14:textId="7430619B" w:rsidR="000C585D" w:rsidRPr="0033182C" w:rsidDel="00750347" w:rsidRDefault="000C585D" w:rsidP="00EB6254">
            <w:pPr>
              <w:spacing w:line="240" w:lineRule="auto"/>
              <w:jc w:val="center"/>
              <w:rPr>
                <w:del w:id="3689" w:author="Windows User" w:date="2019-09-20T01:38:00Z"/>
                <w:rFonts w:cs="Times New Roman"/>
                <w:szCs w:val="24"/>
              </w:rPr>
            </w:pPr>
            <w:del w:id="3690" w:author="Windows User" w:date="2019-09-20T01:38:00Z">
              <w:r w:rsidRPr="0033182C" w:rsidDel="00750347">
                <w:rPr>
                  <w:rFonts w:cs="Times New Roman"/>
                  <w:szCs w:val="24"/>
                </w:rPr>
                <w:delText>16</w:delText>
              </w:r>
              <w:bookmarkStart w:id="3691" w:name="_Toc23496370"/>
              <w:bookmarkStart w:id="3692" w:name="_Toc23552554"/>
              <w:bookmarkStart w:id="3693" w:name="_Toc23810907"/>
              <w:bookmarkStart w:id="3694" w:name="_Toc23880570"/>
              <w:bookmarkEnd w:id="3691"/>
              <w:bookmarkEnd w:id="3692"/>
              <w:bookmarkEnd w:id="3693"/>
              <w:bookmarkEnd w:id="3694"/>
            </w:del>
          </w:p>
        </w:tc>
        <w:tc>
          <w:tcPr>
            <w:tcW w:w="2268" w:type="dxa"/>
          </w:tcPr>
          <w:p w14:paraId="69F37161" w14:textId="7F1D7855" w:rsidR="000C585D" w:rsidRPr="0033182C" w:rsidDel="00750347" w:rsidRDefault="000C585D" w:rsidP="00EB6254">
            <w:pPr>
              <w:spacing w:line="240" w:lineRule="auto"/>
              <w:rPr>
                <w:del w:id="3695" w:author="Windows User" w:date="2019-09-20T01:38:00Z"/>
                <w:rFonts w:cs="Times New Roman"/>
                <w:szCs w:val="24"/>
              </w:rPr>
            </w:pPr>
            <w:del w:id="3696" w:author="Windows User" w:date="2019-09-20T01:38:00Z">
              <w:r w:rsidRPr="0033182C" w:rsidDel="00750347">
                <w:rPr>
                  <w:rFonts w:cs="Times New Roman"/>
                  <w:szCs w:val="24"/>
                </w:rPr>
                <w:delText>Logout</w:delText>
              </w:r>
              <w:bookmarkStart w:id="3697" w:name="_Toc23496371"/>
              <w:bookmarkStart w:id="3698" w:name="_Toc23552555"/>
              <w:bookmarkStart w:id="3699" w:name="_Toc23810908"/>
              <w:bookmarkStart w:id="3700" w:name="_Toc23880571"/>
              <w:bookmarkEnd w:id="3697"/>
              <w:bookmarkEnd w:id="3698"/>
              <w:bookmarkEnd w:id="3699"/>
              <w:bookmarkEnd w:id="3700"/>
            </w:del>
          </w:p>
        </w:tc>
        <w:tc>
          <w:tcPr>
            <w:tcW w:w="4955" w:type="dxa"/>
          </w:tcPr>
          <w:p w14:paraId="3B517F83" w14:textId="5BFC6657" w:rsidR="000C585D" w:rsidRPr="0033182C" w:rsidDel="00750347" w:rsidRDefault="00900272" w:rsidP="00EB6254">
            <w:pPr>
              <w:spacing w:line="240" w:lineRule="auto"/>
              <w:rPr>
                <w:del w:id="3701" w:author="Windows User" w:date="2019-09-20T01:38:00Z"/>
                <w:rFonts w:cs="Times New Roman"/>
                <w:szCs w:val="24"/>
              </w:rPr>
            </w:pPr>
            <w:del w:id="3702" w:author="Windows User" w:date="2019-09-20T01:38:00Z">
              <w:r w:rsidRPr="0033182C" w:rsidDel="00750347">
                <w:rPr>
                  <w:rFonts w:cs="Times New Roman"/>
                  <w:szCs w:val="24"/>
                </w:rPr>
                <w:delText>Fitur untuk keluar dari sistem. Fitur ini bias diakses oleh semua aktor</w:delText>
              </w:r>
              <w:bookmarkStart w:id="3703" w:name="_Toc23496372"/>
              <w:bookmarkStart w:id="3704" w:name="_Toc23552556"/>
              <w:bookmarkStart w:id="3705" w:name="_Toc23810909"/>
              <w:bookmarkStart w:id="3706" w:name="_Toc23880572"/>
              <w:bookmarkEnd w:id="3703"/>
              <w:bookmarkEnd w:id="3704"/>
              <w:bookmarkEnd w:id="3705"/>
              <w:bookmarkEnd w:id="3706"/>
            </w:del>
          </w:p>
        </w:tc>
        <w:bookmarkStart w:id="3707" w:name="_Toc23496373"/>
        <w:bookmarkStart w:id="3708" w:name="_Toc23552557"/>
        <w:bookmarkStart w:id="3709" w:name="_Toc23810910"/>
        <w:bookmarkStart w:id="3710" w:name="_Toc23880573"/>
        <w:bookmarkEnd w:id="3707"/>
        <w:bookmarkEnd w:id="3708"/>
        <w:bookmarkEnd w:id="3709"/>
        <w:bookmarkEnd w:id="3710"/>
      </w:tr>
    </w:tbl>
    <w:p w14:paraId="32611C05" w14:textId="32B257F3" w:rsidR="00885ECE" w:rsidRPr="0033182C" w:rsidDel="007316B8" w:rsidRDefault="00885ECE" w:rsidP="00354093">
      <w:pPr>
        <w:ind w:firstLine="567"/>
        <w:rPr>
          <w:ins w:id="3711" w:author="nova" w:date="2019-09-02T07:49:00Z"/>
          <w:del w:id="3712" w:author="Windows User" w:date="2019-09-19T02:16:00Z"/>
          <w:rFonts w:cs="Times New Roman"/>
          <w:szCs w:val="24"/>
        </w:rPr>
      </w:pPr>
      <w:bookmarkStart w:id="3713" w:name="_Toc23496374"/>
      <w:bookmarkStart w:id="3714" w:name="_Toc23552558"/>
      <w:bookmarkStart w:id="3715" w:name="_Toc23810911"/>
      <w:bookmarkStart w:id="3716" w:name="_Toc23880574"/>
      <w:bookmarkEnd w:id="3713"/>
      <w:bookmarkEnd w:id="3714"/>
      <w:bookmarkEnd w:id="3715"/>
      <w:bookmarkEnd w:id="3716"/>
    </w:p>
    <w:p w14:paraId="4CC7B844" w14:textId="2D67528A" w:rsidR="005006BA" w:rsidRPr="0033182C" w:rsidDel="007316B8" w:rsidRDefault="005006BA" w:rsidP="00354093">
      <w:pPr>
        <w:ind w:firstLine="567"/>
        <w:rPr>
          <w:ins w:id="3717" w:author="nova" w:date="2019-09-02T07:50:00Z"/>
          <w:del w:id="3718" w:author="Windows User" w:date="2019-09-19T02:16:00Z"/>
          <w:rFonts w:cs="Times New Roman"/>
          <w:szCs w:val="24"/>
        </w:rPr>
      </w:pPr>
      <w:ins w:id="3719" w:author="nova" w:date="2019-09-02T07:49:00Z">
        <w:del w:id="3720" w:author="Windows User" w:date="2019-09-19T02:16:00Z">
          <w:r w:rsidRPr="0033182C" w:rsidDel="007316B8">
            <w:rPr>
              <w:rFonts w:cs="Times New Roman"/>
              <w:szCs w:val="24"/>
            </w:rPr>
            <w:delText>Halaman ini jangan dibiarkan kosong. Anda bisa menulis bagian 4.4. ada halaman ini.</w:delText>
          </w:r>
        </w:del>
      </w:ins>
      <w:bookmarkStart w:id="3721" w:name="_Toc23496375"/>
      <w:bookmarkStart w:id="3722" w:name="_Toc23552559"/>
      <w:bookmarkStart w:id="3723" w:name="_Toc23810912"/>
      <w:bookmarkStart w:id="3724" w:name="_Toc23880575"/>
      <w:bookmarkEnd w:id="3721"/>
      <w:bookmarkEnd w:id="3722"/>
      <w:bookmarkEnd w:id="3723"/>
      <w:bookmarkEnd w:id="3724"/>
    </w:p>
    <w:p w14:paraId="57017A04" w14:textId="23471713" w:rsidR="005006BA" w:rsidRPr="0033182C" w:rsidDel="007316B8" w:rsidRDefault="005006BA" w:rsidP="00354093">
      <w:pPr>
        <w:ind w:firstLine="567"/>
        <w:rPr>
          <w:del w:id="3725" w:author="Windows User" w:date="2019-09-19T02:16:00Z"/>
          <w:rFonts w:cs="Times New Roman"/>
          <w:szCs w:val="24"/>
        </w:rPr>
      </w:pPr>
      <w:ins w:id="3726" w:author="nova" w:date="2019-09-02T07:50:00Z">
        <w:del w:id="3727" w:author="Windows User" w:date="2019-09-19T02:16:00Z">
          <w:r w:rsidRPr="0033182C" w:rsidDel="007316B8">
            <w:rPr>
              <w:rFonts w:cs="Times New Roman"/>
              <w:szCs w:val="24"/>
            </w:rPr>
            <w:delText xml:space="preserve">Gambar 4.2. tidak diacu </w:delText>
          </w:r>
        </w:del>
      </w:ins>
      <w:ins w:id="3728" w:author="nova" w:date="2019-09-02T07:51:00Z">
        <w:del w:id="3729" w:author="Windows User" w:date="2019-09-19T02:16:00Z">
          <w:r w:rsidRPr="0033182C" w:rsidDel="007316B8">
            <w:rPr>
              <w:rFonts w:cs="Times New Roman"/>
              <w:szCs w:val="24"/>
            </w:rPr>
            <w:delText>dan tidak diceritakan.</w:delText>
          </w:r>
        </w:del>
      </w:ins>
      <w:bookmarkStart w:id="3730" w:name="_Toc23496376"/>
      <w:bookmarkStart w:id="3731" w:name="_Toc23552560"/>
      <w:bookmarkStart w:id="3732" w:name="_Toc23810913"/>
      <w:bookmarkStart w:id="3733" w:name="_Toc23880576"/>
      <w:bookmarkEnd w:id="3730"/>
      <w:bookmarkEnd w:id="3731"/>
      <w:bookmarkEnd w:id="3732"/>
      <w:bookmarkEnd w:id="3733"/>
    </w:p>
    <w:p w14:paraId="75BC4CEE" w14:textId="5A64AC44" w:rsidR="007700B3" w:rsidRPr="0033182C" w:rsidDel="00750347" w:rsidRDefault="00264191" w:rsidP="007700B3">
      <w:pPr>
        <w:keepNext/>
        <w:rPr>
          <w:del w:id="3734" w:author="Windows User" w:date="2019-09-20T01:38:00Z"/>
          <w:rFonts w:cs="Times New Roman"/>
        </w:rPr>
      </w:pPr>
      <w:del w:id="3735" w:author="Windows User" w:date="2019-09-20T01:38:00Z">
        <w:r w:rsidRPr="0033182C" w:rsidDel="00750347">
          <w:rPr>
            <w:rFonts w:cs="Times New Roman"/>
            <w:noProof/>
          </w:rPr>
          <w:drawing>
            <wp:inline distT="0" distB="0" distL="0" distR="0" wp14:anchorId="656AB8EC" wp14:editId="21AFF72B">
              <wp:extent cx="3514725" cy="7403994"/>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19192" cy="7413405"/>
                      </a:xfrm>
                      <a:prstGeom prst="rect">
                        <a:avLst/>
                      </a:prstGeom>
                    </pic:spPr>
                  </pic:pic>
                </a:graphicData>
              </a:graphic>
            </wp:inline>
          </w:drawing>
        </w:r>
        <w:bookmarkStart w:id="3736" w:name="_Toc23496377"/>
        <w:bookmarkStart w:id="3737" w:name="_Toc23552561"/>
        <w:bookmarkStart w:id="3738" w:name="_Toc23810914"/>
        <w:bookmarkStart w:id="3739" w:name="_Toc23880577"/>
        <w:bookmarkEnd w:id="3736"/>
        <w:bookmarkEnd w:id="3737"/>
        <w:bookmarkEnd w:id="3738"/>
        <w:bookmarkEnd w:id="3739"/>
      </w:del>
    </w:p>
    <w:p w14:paraId="56C80751" w14:textId="3766C397" w:rsidR="00370B95" w:rsidRPr="0033182C" w:rsidDel="00750347" w:rsidRDefault="007700B3" w:rsidP="007700B3">
      <w:pPr>
        <w:pStyle w:val="Caption"/>
        <w:jc w:val="center"/>
        <w:rPr>
          <w:del w:id="3740" w:author="Windows User" w:date="2019-09-20T01:38:00Z"/>
          <w:rFonts w:cs="Times New Roman"/>
          <w:i w:val="0"/>
          <w:color w:val="auto"/>
          <w:sz w:val="22"/>
        </w:rPr>
      </w:pPr>
      <w:del w:id="3741" w:author="Windows User" w:date="2019-09-20T01:38:00Z">
        <w:r w:rsidRPr="0033182C" w:rsidDel="00750347">
          <w:rPr>
            <w:rFonts w:cs="Times New Roman"/>
            <w:i w:val="0"/>
            <w:color w:val="auto"/>
            <w:sz w:val="22"/>
          </w:rPr>
          <w:delText xml:space="preserve">Gambar </w:delText>
        </w:r>
      </w:del>
      <w:del w:id="3742"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2</w:delText>
        </w:r>
        <w:r w:rsidR="00F25887" w:rsidRPr="0033182C" w:rsidDel="007F4597">
          <w:rPr>
            <w:rFonts w:cs="Times New Roman"/>
            <w:iCs w:val="0"/>
            <w:sz w:val="22"/>
          </w:rPr>
          <w:fldChar w:fldCharType="end"/>
        </w:r>
      </w:del>
      <w:del w:id="3743" w:author="Windows User" w:date="2019-09-20T01:38:00Z">
        <w:r w:rsidRPr="0033182C" w:rsidDel="00750347">
          <w:rPr>
            <w:rFonts w:cs="Times New Roman"/>
            <w:i w:val="0"/>
            <w:color w:val="auto"/>
            <w:sz w:val="22"/>
          </w:rPr>
          <w:delText xml:space="preserve"> Usecase</w:delText>
        </w:r>
        <w:bookmarkStart w:id="3744" w:name="_Toc23496378"/>
        <w:bookmarkStart w:id="3745" w:name="_Toc23552562"/>
        <w:bookmarkStart w:id="3746" w:name="_Toc23810915"/>
        <w:bookmarkStart w:id="3747" w:name="_Toc23880578"/>
        <w:bookmarkEnd w:id="3744"/>
        <w:bookmarkEnd w:id="3745"/>
        <w:bookmarkEnd w:id="3746"/>
        <w:bookmarkEnd w:id="3747"/>
      </w:del>
    </w:p>
    <w:p w14:paraId="6397CA96" w14:textId="5F82871F" w:rsidR="00415F4D" w:rsidRPr="0033182C" w:rsidDel="00F7680F" w:rsidRDefault="002B7274">
      <w:pPr>
        <w:pStyle w:val="Heading2"/>
        <w:numPr>
          <w:ilvl w:val="1"/>
          <w:numId w:val="43"/>
        </w:numPr>
        <w:ind w:left="357" w:hanging="357"/>
        <w:rPr>
          <w:del w:id="3748" w:author="Windows User" w:date="2019-09-19T03:29:00Z"/>
          <w:rFonts w:cs="Times New Roman"/>
        </w:rPr>
        <w:pPrChange w:id="3749" w:author="Windows User" w:date="2019-09-19T02:40:00Z">
          <w:pPr>
            <w:pStyle w:val="Heading2"/>
          </w:pPr>
        </w:pPrChange>
      </w:pPr>
      <w:commentRangeStart w:id="3750"/>
      <w:del w:id="3751" w:author="Windows User" w:date="2019-09-19T03:29:00Z">
        <w:r w:rsidRPr="0033182C" w:rsidDel="00F7680F">
          <w:rPr>
            <w:rFonts w:cs="Times New Roman"/>
          </w:rPr>
          <w:delText>Sk</w:delText>
        </w:r>
        <w:r w:rsidR="00415F4D" w:rsidRPr="0033182C" w:rsidDel="00F7680F">
          <w:rPr>
            <w:rFonts w:cs="Times New Roman"/>
          </w:rPr>
          <w:delText>enario</w:delText>
        </w:r>
        <w:commentRangeEnd w:id="3750"/>
        <w:r w:rsidR="005006BA" w:rsidRPr="0033182C" w:rsidDel="00F7680F">
          <w:rPr>
            <w:rStyle w:val="CommentReference"/>
            <w:rFonts w:eastAsiaTheme="minorHAnsi" w:cs="Times New Roman"/>
            <w:b w:val="0"/>
          </w:rPr>
          <w:commentReference w:id="3750"/>
        </w:r>
        <w:bookmarkStart w:id="3752" w:name="_Toc23496379"/>
        <w:bookmarkStart w:id="3753" w:name="_Toc23552563"/>
        <w:bookmarkStart w:id="3754" w:name="_Toc23810916"/>
        <w:bookmarkStart w:id="3755" w:name="_Toc23880579"/>
        <w:bookmarkEnd w:id="3752"/>
        <w:bookmarkEnd w:id="3753"/>
        <w:bookmarkEnd w:id="3754"/>
        <w:bookmarkEnd w:id="3755"/>
      </w:del>
    </w:p>
    <w:p w14:paraId="380CBA7D" w14:textId="5B71B88B" w:rsidR="00F60A17" w:rsidRPr="0033182C" w:rsidDel="00F7680F" w:rsidRDefault="00F60A17" w:rsidP="00370B95">
      <w:pPr>
        <w:rPr>
          <w:del w:id="3756" w:author="Windows User" w:date="2019-09-19T03:29:00Z"/>
          <w:rFonts w:cs="Times New Roman"/>
          <w:szCs w:val="24"/>
          <w:lang w:val="en-ID"/>
        </w:rPr>
      </w:pPr>
      <w:del w:id="3757" w:author="Windows User" w:date="2019-09-19T03:29:00Z">
        <w:r w:rsidRPr="0033182C" w:rsidDel="00F7680F">
          <w:rPr>
            <w:rFonts w:cs="Times New Roman"/>
            <w:szCs w:val="24"/>
            <w:lang w:val="en-ID"/>
          </w:rPr>
          <w:delText>Skenario merupakan alur yang menjelaskan proses pada setiap usecase. Skenario berisi nama usecase, aktor, pre-condition. Post condition, scenario utama dan scenario</w:delText>
        </w:r>
        <w:r w:rsidR="00370B95" w:rsidRPr="0033182C" w:rsidDel="00F7680F">
          <w:rPr>
            <w:rFonts w:cs="Times New Roman"/>
            <w:szCs w:val="24"/>
            <w:lang w:val="en-ID"/>
          </w:rPr>
          <w:delText xml:space="preserve"> alternatif</w:delText>
        </w:r>
        <w:r w:rsidRPr="0033182C" w:rsidDel="00F7680F">
          <w:rPr>
            <w:rFonts w:cs="Times New Roman"/>
            <w:szCs w:val="24"/>
            <w:lang w:val="en-ID"/>
          </w:rPr>
          <w:delText>.</w:delText>
        </w:r>
        <w:bookmarkStart w:id="3758" w:name="_Toc23496380"/>
        <w:bookmarkStart w:id="3759" w:name="_Toc23552564"/>
        <w:bookmarkStart w:id="3760" w:name="_Toc23810917"/>
        <w:bookmarkStart w:id="3761" w:name="_Toc23880580"/>
        <w:bookmarkEnd w:id="3758"/>
        <w:bookmarkEnd w:id="3759"/>
        <w:bookmarkEnd w:id="3760"/>
        <w:bookmarkEnd w:id="3761"/>
      </w:del>
    </w:p>
    <w:p w14:paraId="71F36AD0" w14:textId="01CC6614" w:rsidR="00370B95" w:rsidRPr="0033182C" w:rsidDel="00F7680F" w:rsidRDefault="002B7274">
      <w:pPr>
        <w:pStyle w:val="Heading3"/>
        <w:numPr>
          <w:ilvl w:val="2"/>
          <w:numId w:val="43"/>
        </w:numPr>
        <w:ind w:left="357" w:hanging="357"/>
        <w:rPr>
          <w:del w:id="3762" w:author="Windows User" w:date="2019-09-19T03:29:00Z"/>
          <w:rFonts w:cs="Times New Roman"/>
          <w:lang w:val="en-ID"/>
        </w:rPr>
        <w:pPrChange w:id="3763" w:author="Windows User" w:date="2019-09-19T02:40:00Z">
          <w:pPr>
            <w:pStyle w:val="Heading3"/>
          </w:pPr>
        </w:pPrChange>
      </w:pPr>
      <w:del w:id="3764" w:author="Windows User" w:date="2019-09-19T03:29:00Z">
        <w:r w:rsidRPr="0033182C" w:rsidDel="00F7680F">
          <w:rPr>
            <w:rFonts w:cs="Times New Roman"/>
            <w:lang w:val="en-ID"/>
          </w:rPr>
          <w:delText>Log in</w:delText>
        </w:r>
        <w:bookmarkStart w:id="3765" w:name="_Toc23496381"/>
        <w:bookmarkStart w:id="3766" w:name="_Toc23552565"/>
        <w:bookmarkStart w:id="3767" w:name="_Toc23810918"/>
        <w:bookmarkStart w:id="3768" w:name="_Toc23880581"/>
        <w:bookmarkEnd w:id="3765"/>
        <w:bookmarkEnd w:id="3766"/>
        <w:bookmarkEnd w:id="3767"/>
        <w:bookmarkEnd w:id="3768"/>
      </w:del>
    </w:p>
    <w:p w14:paraId="010E5686" w14:textId="0CC8EEDC" w:rsidR="007700B3" w:rsidRPr="0033182C" w:rsidDel="00F7680F" w:rsidRDefault="002B7274" w:rsidP="00EB6254">
      <w:pPr>
        <w:ind w:left="66" w:firstLine="501"/>
        <w:rPr>
          <w:del w:id="3769" w:author="Windows User" w:date="2019-09-19T03:29:00Z"/>
          <w:rFonts w:cs="Times New Roman"/>
          <w:b/>
          <w:szCs w:val="24"/>
          <w:lang w:val="en-ID"/>
        </w:rPr>
      </w:pPr>
      <w:del w:id="3770" w:author="Windows User" w:date="2019-09-19T03:29:00Z">
        <w:r w:rsidRPr="0033182C" w:rsidDel="00F7680F">
          <w:rPr>
            <w:rFonts w:cs="Times New Roman"/>
            <w:szCs w:val="24"/>
          </w:rPr>
          <w:delText>Skenario ini menjelaskan alur masuk ke dalam sistem. Fitur untuk user login yang bisa diakses oleh semua aktor.  Skenario lo</w:delText>
        </w:r>
        <w:r w:rsidR="007700B3" w:rsidRPr="0033182C" w:rsidDel="00F7680F">
          <w:rPr>
            <w:rFonts w:cs="Times New Roman"/>
            <w:szCs w:val="24"/>
          </w:rPr>
          <w:delText xml:space="preserve">gin dapat dilihat pada </w:delText>
        </w:r>
        <w:r w:rsidR="006343B3" w:rsidRPr="0033182C" w:rsidDel="00F7680F">
          <w:rPr>
            <w:rFonts w:cs="Times New Roman"/>
            <w:szCs w:val="24"/>
          </w:rPr>
          <w:delText>Tabel</w:delText>
        </w:r>
        <w:r w:rsidR="007700B3" w:rsidRPr="0033182C" w:rsidDel="00F7680F">
          <w:rPr>
            <w:rFonts w:cs="Times New Roman"/>
            <w:szCs w:val="24"/>
          </w:rPr>
          <w:delText xml:space="preserve"> 4.5</w:delText>
        </w:r>
        <w:r w:rsidRPr="0033182C" w:rsidDel="00F7680F">
          <w:rPr>
            <w:rFonts w:cs="Times New Roman"/>
            <w:szCs w:val="24"/>
          </w:rPr>
          <w:delText xml:space="preserve">. </w:delText>
        </w:r>
        <w:bookmarkStart w:id="3771" w:name="_Toc23496382"/>
        <w:bookmarkStart w:id="3772" w:name="_Toc23552566"/>
        <w:bookmarkStart w:id="3773" w:name="_Toc23810919"/>
        <w:bookmarkStart w:id="3774" w:name="_Toc23880582"/>
        <w:bookmarkEnd w:id="3771"/>
        <w:bookmarkEnd w:id="3772"/>
        <w:bookmarkEnd w:id="3773"/>
        <w:bookmarkEnd w:id="3774"/>
      </w:del>
    </w:p>
    <w:p w14:paraId="613320CB" w14:textId="026845ED" w:rsidR="00EB6254" w:rsidRPr="0033182C" w:rsidDel="00F7680F" w:rsidRDefault="00EB6254" w:rsidP="00EB6254">
      <w:pPr>
        <w:pStyle w:val="Caption"/>
        <w:keepNext/>
        <w:jc w:val="center"/>
        <w:rPr>
          <w:del w:id="3775" w:author="Windows User" w:date="2019-09-19T03:29:00Z"/>
          <w:rFonts w:cs="Times New Roman"/>
          <w:i w:val="0"/>
          <w:color w:val="auto"/>
          <w:sz w:val="24"/>
        </w:rPr>
      </w:pPr>
      <w:commentRangeStart w:id="3776"/>
      <w:del w:id="3777" w:author="Windows User" w:date="2019-09-19T03:29:00Z">
        <w:r w:rsidRPr="0033182C" w:rsidDel="00F7680F">
          <w:rPr>
            <w:rFonts w:cs="Times New Roman"/>
            <w:i w:val="0"/>
            <w:color w:val="auto"/>
            <w:sz w:val="24"/>
          </w:rPr>
          <w:delText xml:space="preserve">Tabel </w:delText>
        </w:r>
      </w:del>
      <w:del w:id="3778" w:author="Windows User" w:date="2019-09-18T15:48:00Z">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 w:val="0"/>
          </w:rPr>
          <w:fldChar w:fldCharType="end"/>
        </w:r>
        <w:r w:rsidR="007E74B5" w:rsidRPr="0033182C" w:rsidDel="00F10288">
          <w:rPr>
            <w:rFonts w:cs="Times New Roman"/>
            <w:i w:val="0"/>
            <w:color w:val="auto"/>
            <w:sz w:val="24"/>
          </w:rPr>
          <w:delText>.</w:delText>
        </w:r>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5</w:delText>
        </w:r>
        <w:r w:rsidR="007E74B5" w:rsidRPr="0033182C" w:rsidDel="00F10288">
          <w:rPr>
            <w:rFonts w:cs="Times New Roman"/>
            <w:i w:val="0"/>
          </w:rPr>
          <w:fldChar w:fldCharType="end"/>
        </w:r>
      </w:del>
      <w:del w:id="3779" w:author="Windows User" w:date="2019-09-19T03:29:00Z">
        <w:r w:rsidRPr="0033182C" w:rsidDel="00F7680F">
          <w:rPr>
            <w:rFonts w:cs="Times New Roman"/>
            <w:i w:val="0"/>
            <w:color w:val="auto"/>
            <w:sz w:val="24"/>
          </w:rPr>
          <w:delText xml:space="preserve"> Skenario login</w:delText>
        </w:r>
        <w:commentRangeEnd w:id="3776"/>
        <w:r w:rsidR="005006BA" w:rsidRPr="0033182C" w:rsidDel="00F7680F">
          <w:rPr>
            <w:rStyle w:val="CommentReference"/>
            <w:rFonts w:cs="Times New Roman"/>
            <w:i w:val="0"/>
            <w:iCs w:val="0"/>
            <w:color w:val="auto"/>
          </w:rPr>
          <w:commentReference w:id="3776"/>
        </w:r>
        <w:bookmarkStart w:id="3780" w:name="_Toc23496383"/>
        <w:bookmarkStart w:id="3781" w:name="_Toc23552567"/>
        <w:bookmarkStart w:id="3782" w:name="_Toc23810920"/>
        <w:bookmarkStart w:id="3783" w:name="_Toc23880583"/>
        <w:bookmarkEnd w:id="3780"/>
        <w:bookmarkEnd w:id="3781"/>
        <w:bookmarkEnd w:id="3782"/>
        <w:bookmarkEnd w:id="3783"/>
      </w:del>
    </w:p>
    <w:tbl>
      <w:tblPr>
        <w:tblStyle w:val="TableGrid"/>
        <w:tblW w:w="8217" w:type="dxa"/>
        <w:tblLook w:val="04A0" w:firstRow="1" w:lastRow="0" w:firstColumn="1" w:lastColumn="0" w:noHBand="0" w:noVBand="1"/>
      </w:tblPr>
      <w:tblGrid>
        <w:gridCol w:w="4531"/>
        <w:gridCol w:w="73"/>
        <w:gridCol w:w="3613"/>
      </w:tblGrid>
      <w:tr w:rsidR="00370B95" w:rsidRPr="0033182C" w:rsidDel="00F7680F" w14:paraId="23EB2396" w14:textId="572563FC" w:rsidTr="00335BD4">
        <w:trPr>
          <w:del w:id="3784" w:author="Windows User" w:date="2019-09-19T03:29:00Z"/>
        </w:trPr>
        <w:tc>
          <w:tcPr>
            <w:tcW w:w="4531" w:type="dxa"/>
          </w:tcPr>
          <w:p w14:paraId="0A7C761D" w14:textId="1AAD7B2D" w:rsidR="00370B95" w:rsidRPr="0033182C" w:rsidDel="00F7680F" w:rsidRDefault="00370B95" w:rsidP="00EB6254">
            <w:pPr>
              <w:spacing w:after="0" w:line="240" w:lineRule="auto"/>
              <w:rPr>
                <w:del w:id="3785" w:author="Windows User" w:date="2019-09-19T03:29:00Z"/>
                <w:rFonts w:cs="Times New Roman"/>
                <w:sz w:val="22"/>
                <w:lang w:val="en-ID"/>
              </w:rPr>
            </w:pPr>
            <w:del w:id="3786" w:author="Windows User" w:date="2019-09-19T03:29:00Z">
              <w:r w:rsidRPr="0033182C" w:rsidDel="00F7680F">
                <w:rPr>
                  <w:rFonts w:cs="Times New Roman"/>
                  <w:b/>
                  <w:sz w:val="22"/>
                </w:rPr>
                <w:delText>Nama Usecase</w:delText>
              </w:r>
              <w:bookmarkStart w:id="3787" w:name="_Toc23496384"/>
              <w:bookmarkStart w:id="3788" w:name="_Toc23552568"/>
              <w:bookmarkStart w:id="3789" w:name="_Toc23810921"/>
              <w:bookmarkStart w:id="3790" w:name="_Toc23880584"/>
              <w:bookmarkEnd w:id="3787"/>
              <w:bookmarkEnd w:id="3788"/>
              <w:bookmarkEnd w:id="3789"/>
              <w:bookmarkEnd w:id="3790"/>
            </w:del>
          </w:p>
        </w:tc>
        <w:tc>
          <w:tcPr>
            <w:tcW w:w="3686" w:type="dxa"/>
            <w:gridSpan w:val="2"/>
          </w:tcPr>
          <w:p w14:paraId="63CBFE64" w14:textId="206B804A" w:rsidR="00370B95" w:rsidRPr="0033182C" w:rsidDel="00F7680F" w:rsidRDefault="00370B95" w:rsidP="00EB6254">
            <w:pPr>
              <w:spacing w:after="0" w:line="240" w:lineRule="auto"/>
              <w:rPr>
                <w:del w:id="3791" w:author="Windows User" w:date="2019-09-19T03:29:00Z"/>
                <w:rFonts w:cs="Times New Roman"/>
                <w:sz w:val="22"/>
                <w:lang w:val="en-ID"/>
              </w:rPr>
            </w:pPr>
            <w:del w:id="3792" w:author="Windows User" w:date="2019-09-19T03:29:00Z">
              <w:r w:rsidRPr="0033182C" w:rsidDel="00F7680F">
                <w:rPr>
                  <w:rFonts w:cs="Times New Roman"/>
                  <w:sz w:val="22"/>
                </w:rPr>
                <w:delText>Log In</w:delText>
              </w:r>
              <w:bookmarkStart w:id="3793" w:name="_Toc23496385"/>
              <w:bookmarkStart w:id="3794" w:name="_Toc23552569"/>
              <w:bookmarkStart w:id="3795" w:name="_Toc23810922"/>
              <w:bookmarkStart w:id="3796" w:name="_Toc23880585"/>
              <w:bookmarkEnd w:id="3793"/>
              <w:bookmarkEnd w:id="3794"/>
              <w:bookmarkEnd w:id="3795"/>
              <w:bookmarkEnd w:id="3796"/>
            </w:del>
          </w:p>
        </w:tc>
        <w:bookmarkStart w:id="3797" w:name="_Toc23496386"/>
        <w:bookmarkStart w:id="3798" w:name="_Toc23552570"/>
        <w:bookmarkStart w:id="3799" w:name="_Toc23810923"/>
        <w:bookmarkStart w:id="3800" w:name="_Toc23880586"/>
        <w:bookmarkEnd w:id="3797"/>
        <w:bookmarkEnd w:id="3798"/>
        <w:bookmarkEnd w:id="3799"/>
        <w:bookmarkEnd w:id="3800"/>
      </w:tr>
      <w:tr w:rsidR="00370B95" w:rsidRPr="0033182C" w:rsidDel="00F7680F" w14:paraId="39BA6484" w14:textId="0CA2BE2F" w:rsidTr="00335BD4">
        <w:trPr>
          <w:del w:id="3801" w:author="Windows User" w:date="2019-09-19T03:29:00Z"/>
        </w:trPr>
        <w:tc>
          <w:tcPr>
            <w:tcW w:w="4531" w:type="dxa"/>
          </w:tcPr>
          <w:p w14:paraId="0EC1027E" w14:textId="62B751B7" w:rsidR="00370B95" w:rsidRPr="0033182C" w:rsidDel="00F7680F" w:rsidRDefault="00370B95" w:rsidP="00EB6254">
            <w:pPr>
              <w:spacing w:after="0" w:line="240" w:lineRule="auto"/>
              <w:rPr>
                <w:del w:id="3802" w:author="Windows User" w:date="2019-09-19T03:29:00Z"/>
                <w:rFonts w:cs="Times New Roman"/>
                <w:sz w:val="22"/>
                <w:lang w:val="en-ID"/>
              </w:rPr>
            </w:pPr>
            <w:del w:id="3803" w:author="Windows User" w:date="2019-09-19T03:29:00Z">
              <w:r w:rsidRPr="0033182C" w:rsidDel="00F7680F">
                <w:rPr>
                  <w:rFonts w:cs="Times New Roman"/>
                  <w:b/>
                  <w:sz w:val="22"/>
                </w:rPr>
                <w:delText>Aktor</w:delText>
              </w:r>
              <w:bookmarkStart w:id="3804" w:name="_Toc23496387"/>
              <w:bookmarkStart w:id="3805" w:name="_Toc23552571"/>
              <w:bookmarkStart w:id="3806" w:name="_Toc23810924"/>
              <w:bookmarkStart w:id="3807" w:name="_Toc23880587"/>
              <w:bookmarkEnd w:id="3804"/>
              <w:bookmarkEnd w:id="3805"/>
              <w:bookmarkEnd w:id="3806"/>
              <w:bookmarkEnd w:id="3807"/>
            </w:del>
          </w:p>
        </w:tc>
        <w:tc>
          <w:tcPr>
            <w:tcW w:w="3686" w:type="dxa"/>
            <w:gridSpan w:val="2"/>
          </w:tcPr>
          <w:p w14:paraId="1D895CD0" w14:textId="3B10C001" w:rsidR="00370B95" w:rsidRPr="0033182C" w:rsidDel="00F7680F" w:rsidRDefault="00370B95" w:rsidP="00EB6254">
            <w:pPr>
              <w:spacing w:after="0" w:line="240" w:lineRule="auto"/>
              <w:rPr>
                <w:del w:id="3808" w:author="Windows User" w:date="2019-09-19T03:29:00Z"/>
                <w:rFonts w:cs="Times New Roman"/>
                <w:sz w:val="22"/>
                <w:lang w:val="en-ID"/>
              </w:rPr>
            </w:pPr>
            <w:del w:id="3809" w:author="Windows User" w:date="2019-09-19T03:29:00Z">
              <w:r w:rsidRPr="0033182C" w:rsidDel="00F7680F">
                <w:rPr>
                  <w:rFonts w:cs="Times New Roman"/>
                  <w:sz w:val="22"/>
                </w:rPr>
                <w:delText>Seluruh aktor</w:delText>
              </w:r>
              <w:bookmarkStart w:id="3810" w:name="_Toc23496388"/>
              <w:bookmarkStart w:id="3811" w:name="_Toc23552572"/>
              <w:bookmarkStart w:id="3812" w:name="_Toc23810925"/>
              <w:bookmarkStart w:id="3813" w:name="_Toc23880588"/>
              <w:bookmarkEnd w:id="3810"/>
              <w:bookmarkEnd w:id="3811"/>
              <w:bookmarkEnd w:id="3812"/>
              <w:bookmarkEnd w:id="3813"/>
            </w:del>
          </w:p>
        </w:tc>
        <w:bookmarkStart w:id="3814" w:name="_Toc23496389"/>
        <w:bookmarkStart w:id="3815" w:name="_Toc23552573"/>
        <w:bookmarkStart w:id="3816" w:name="_Toc23810926"/>
        <w:bookmarkStart w:id="3817" w:name="_Toc23880589"/>
        <w:bookmarkEnd w:id="3814"/>
        <w:bookmarkEnd w:id="3815"/>
        <w:bookmarkEnd w:id="3816"/>
        <w:bookmarkEnd w:id="3817"/>
      </w:tr>
      <w:tr w:rsidR="00370B95" w:rsidRPr="0033182C" w:rsidDel="00F7680F" w14:paraId="340907BD" w14:textId="73B5C927" w:rsidTr="00335BD4">
        <w:trPr>
          <w:del w:id="3818" w:author="Windows User" w:date="2019-09-19T03:29:00Z"/>
        </w:trPr>
        <w:tc>
          <w:tcPr>
            <w:tcW w:w="4531" w:type="dxa"/>
          </w:tcPr>
          <w:p w14:paraId="3EAEE456" w14:textId="32E2AEA8" w:rsidR="00370B95" w:rsidRPr="0033182C" w:rsidDel="00F7680F" w:rsidRDefault="00370B95" w:rsidP="00EB6254">
            <w:pPr>
              <w:spacing w:after="0" w:line="240" w:lineRule="auto"/>
              <w:rPr>
                <w:del w:id="3819" w:author="Windows User" w:date="2019-09-19T03:29:00Z"/>
                <w:rFonts w:cs="Times New Roman"/>
                <w:sz w:val="22"/>
                <w:lang w:val="en-ID"/>
              </w:rPr>
            </w:pPr>
            <w:del w:id="3820" w:author="Windows User" w:date="2019-09-19T03:29:00Z">
              <w:r w:rsidRPr="0033182C" w:rsidDel="00F7680F">
                <w:rPr>
                  <w:rFonts w:cs="Times New Roman"/>
                  <w:b/>
                  <w:sz w:val="22"/>
                </w:rPr>
                <w:delText>Deskripsi Singkat</w:delText>
              </w:r>
              <w:bookmarkStart w:id="3821" w:name="_Toc23496390"/>
              <w:bookmarkStart w:id="3822" w:name="_Toc23552574"/>
              <w:bookmarkStart w:id="3823" w:name="_Toc23810927"/>
              <w:bookmarkStart w:id="3824" w:name="_Toc23880590"/>
              <w:bookmarkEnd w:id="3821"/>
              <w:bookmarkEnd w:id="3822"/>
              <w:bookmarkEnd w:id="3823"/>
              <w:bookmarkEnd w:id="3824"/>
            </w:del>
          </w:p>
        </w:tc>
        <w:tc>
          <w:tcPr>
            <w:tcW w:w="3686" w:type="dxa"/>
            <w:gridSpan w:val="2"/>
          </w:tcPr>
          <w:p w14:paraId="567A7C8D" w14:textId="49BD06AC" w:rsidR="00370B95" w:rsidRPr="0033182C" w:rsidDel="00F7680F" w:rsidRDefault="00370B95" w:rsidP="00EB6254">
            <w:pPr>
              <w:spacing w:after="0" w:line="240" w:lineRule="auto"/>
              <w:rPr>
                <w:del w:id="3825" w:author="Windows User" w:date="2019-09-19T03:29:00Z"/>
                <w:rFonts w:cs="Times New Roman"/>
                <w:sz w:val="22"/>
                <w:lang w:val="en-ID"/>
              </w:rPr>
            </w:pPr>
            <w:del w:id="3826" w:author="Windows User" w:date="2019-09-19T03:29:00Z">
              <w:r w:rsidRPr="0033182C" w:rsidDel="00F7680F">
                <w:rPr>
                  <w:rFonts w:cs="Times New Roman"/>
                  <w:sz w:val="22"/>
                </w:rPr>
                <w:delText>Aktor memasukkan username dan password</w:delText>
              </w:r>
              <w:bookmarkStart w:id="3827" w:name="_Toc23496391"/>
              <w:bookmarkStart w:id="3828" w:name="_Toc23552575"/>
              <w:bookmarkStart w:id="3829" w:name="_Toc23810928"/>
              <w:bookmarkStart w:id="3830" w:name="_Toc23880591"/>
              <w:bookmarkEnd w:id="3827"/>
              <w:bookmarkEnd w:id="3828"/>
              <w:bookmarkEnd w:id="3829"/>
              <w:bookmarkEnd w:id="3830"/>
            </w:del>
          </w:p>
        </w:tc>
        <w:bookmarkStart w:id="3831" w:name="_Toc23496392"/>
        <w:bookmarkStart w:id="3832" w:name="_Toc23552576"/>
        <w:bookmarkStart w:id="3833" w:name="_Toc23810929"/>
        <w:bookmarkStart w:id="3834" w:name="_Toc23880592"/>
        <w:bookmarkEnd w:id="3831"/>
        <w:bookmarkEnd w:id="3832"/>
        <w:bookmarkEnd w:id="3833"/>
        <w:bookmarkEnd w:id="3834"/>
      </w:tr>
      <w:tr w:rsidR="00370B95" w:rsidRPr="0033182C" w:rsidDel="00F7680F" w14:paraId="17BDB0BE" w14:textId="4F573381" w:rsidTr="00335BD4">
        <w:trPr>
          <w:del w:id="3835" w:author="Windows User" w:date="2019-09-19T03:29:00Z"/>
        </w:trPr>
        <w:tc>
          <w:tcPr>
            <w:tcW w:w="4531" w:type="dxa"/>
          </w:tcPr>
          <w:p w14:paraId="597AA152" w14:textId="3ED948A9" w:rsidR="00370B95" w:rsidRPr="0033182C" w:rsidDel="00F7680F" w:rsidRDefault="00370B95" w:rsidP="00EB6254">
            <w:pPr>
              <w:spacing w:after="0" w:line="240" w:lineRule="auto"/>
              <w:rPr>
                <w:del w:id="3836" w:author="Windows User" w:date="2019-09-19T03:29:00Z"/>
                <w:rFonts w:cs="Times New Roman"/>
                <w:sz w:val="22"/>
                <w:lang w:val="en-ID"/>
              </w:rPr>
            </w:pPr>
            <w:del w:id="3837" w:author="Windows User" w:date="2019-09-19T03:29:00Z">
              <w:r w:rsidRPr="0033182C" w:rsidDel="00F7680F">
                <w:rPr>
                  <w:rFonts w:cs="Times New Roman"/>
                  <w:b/>
                  <w:sz w:val="22"/>
                </w:rPr>
                <w:delText>Prekondisi</w:delText>
              </w:r>
              <w:bookmarkStart w:id="3838" w:name="_Toc23496393"/>
              <w:bookmarkStart w:id="3839" w:name="_Toc23552577"/>
              <w:bookmarkStart w:id="3840" w:name="_Toc23810930"/>
              <w:bookmarkStart w:id="3841" w:name="_Toc23880593"/>
              <w:bookmarkEnd w:id="3838"/>
              <w:bookmarkEnd w:id="3839"/>
              <w:bookmarkEnd w:id="3840"/>
              <w:bookmarkEnd w:id="3841"/>
            </w:del>
          </w:p>
        </w:tc>
        <w:tc>
          <w:tcPr>
            <w:tcW w:w="3686" w:type="dxa"/>
            <w:gridSpan w:val="2"/>
          </w:tcPr>
          <w:p w14:paraId="508BA174" w14:textId="1E9182E4" w:rsidR="00370B95" w:rsidRPr="0033182C" w:rsidDel="00F7680F" w:rsidRDefault="00370B95" w:rsidP="00EB6254">
            <w:pPr>
              <w:spacing w:after="0" w:line="240" w:lineRule="auto"/>
              <w:rPr>
                <w:del w:id="3842" w:author="Windows User" w:date="2019-09-19T03:29:00Z"/>
                <w:rFonts w:cs="Times New Roman"/>
                <w:sz w:val="22"/>
                <w:lang w:val="en-ID"/>
              </w:rPr>
            </w:pPr>
            <w:del w:id="3843" w:author="Windows User" w:date="2019-09-19T03:29:00Z">
              <w:r w:rsidRPr="0033182C" w:rsidDel="00F7680F">
                <w:rPr>
                  <w:rFonts w:cs="Times New Roman"/>
                  <w:sz w:val="22"/>
                </w:rPr>
                <w:delText>Aktor masuk halaman utama Login</w:delText>
              </w:r>
              <w:bookmarkStart w:id="3844" w:name="_Toc23496394"/>
              <w:bookmarkStart w:id="3845" w:name="_Toc23552578"/>
              <w:bookmarkStart w:id="3846" w:name="_Toc23810931"/>
              <w:bookmarkStart w:id="3847" w:name="_Toc23880594"/>
              <w:bookmarkEnd w:id="3844"/>
              <w:bookmarkEnd w:id="3845"/>
              <w:bookmarkEnd w:id="3846"/>
              <w:bookmarkEnd w:id="3847"/>
            </w:del>
          </w:p>
        </w:tc>
        <w:bookmarkStart w:id="3848" w:name="_Toc23496395"/>
        <w:bookmarkStart w:id="3849" w:name="_Toc23552579"/>
        <w:bookmarkStart w:id="3850" w:name="_Toc23810932"/>
        <w:bookmarkStart w:id="3851" w:name="_Toc23880595"/>
        <w:bookmarkEnd w:id="3848"/>
        <w:bookmarkEnd w:id="3849"/>
        <w:bookmarkEnd w:id="3850"/>
        <w:bookmarkEnd w:id="3851"/>
      </w:tr>
      <w:tr w:rsidR="00370B95" w:rsidRPr="0033182C" w:rsidDel="00F7680F" w14:paraId="557C7A32" w14:textId="42DE7C20" w:rsidTr="00335BD4">
        <w:trPr>
          <w:del w:id="3852" w:author="Windows User" w:date="2019-09-19T03:29:00Z"/>
        </w:trPr>
        <w:tc>
          <w:tcPr>
            <w:tcW w:w="4531" w:type="dxa"/>
          </w:tcPr>
          <w:p w14:paraId="63321514" w14:textId="74325E6D" w:rsidR="00370B95" w:rsidRPr="0033182C" w:rsidDel="00F7680F" w:rsidRDefault="00370B95" w:rsidP="00EB6254">
            <w:pPr>
              <w:spacing w:after="0" w:line="240" w:lineRule="auto"/>
              <w:rPr>
                <w:del w:id="3853" w:author="Windows User" w:date="2019-09-19T03:29:00Z"/>
                <w:rFonts w:cs="Times New Roman"/>
                <w:sz w:val="22"/>
                <w:lang w:val="en-ID"/>
              </w:rPr>
            </w:pPr>
            <w:del w:id="3854" w:author="Windows User" w:date="2019-09-19T03:29:00Z">
              <w:r w:rsidRPr="0033182C" w:rsidDel="00F7680F">
                <w:rPr>
                  <w:rFonts w:cs="Times New Roman"/>
                  <w:b/>
                  <w:sz w:val="22"/>
                </w:rPr>
                <w:delText>Pascakondisi</w:delText>
              </w:r>
              <w:bookmarkStart w:id="3855" w:name="_Toc23496396"/>
              <w:bookmarkStart w:id="3856" w:name="_Toc23552580"/>
              <w:bookmarkStart w:id="3857" w:name="_Toc23810933"/>
              <w:bookmarkStart w:id="3858" w:name="_Toc23880596"/>
              <w:bookmarkEnd w:id="3855"/>
              <w:bookmarkEnd w:id="3856"/>
              <w:bookmarkEnd w:id="3857"/>
              <w:bookmarkEnd w:id="3858"/>
            </w:del>
          </w:p>
        </w:tc>
        <w:tc>
          <w:tcPr>
            <w:tcW w:w="3686" w:type="dxa"/>
            <w:gridSpan w:val="2"/>
          </w:tcPr>
          <w:p w14:paraId="135F98FA" w14:textId="5807EB66" w:rsidR="00370B95" w:rsidRPr="0033182C" w:rsidDel="00F7680F" w:rsidRDefault="00370B95" w:rsidP="00EB6254">
            <w:pPr>
              <w:spacing w:after="0" w:line="240" w:lineRule="auto"/>
              <w:rPr>
                <w:del w:id="3859" w:author="Windows User" w:date="2019-09-19T03:29:00Z"/>
                <w:rFonts w:cs="Times New Roman"/>
                <w:sz w:val="22"/>
                <w:lang w:val="en-ID"/>
              </w:rPr>
            </w:pPr>
            <w:del w:id="3860" w:author="Windows User" w:date="2019-09-19T03:29:00Z">
              <w:r w:rsidRPr="0033182C" w:rsidDel="00F7680F">
                <w:rPr>
                  <w:rFonts w:cs="Times New Roman"/>
                  <w:sz w:val="22"/>
                </w:rPr>
                <w:delText>Aktor masuk halaman utama sesuai aktor</w:delText>
              </w:r>
              <w:bookmarkStart w:id="3861" w:name="_Toc23496397"/>
              <w:bookmarkStart w:id="3862" w:name="_Toc23552581"/>
              <w:bookmarkStart w:id="3863" w:name="_Toc23810934"/>
              <w:bookmarkStart w:id="3864" w:name="_Toc23880597"/>
              <w:bookmarkEnd w:id="3861"/>
              <w:bookmarkEnd w:id="3862"/>
              <w:bookmarkEnd w:id="3863"/>
              <w:bookmarkEnd w:id="3864"/>
            </w:del>
          </w:p>
        </w:tc>
        <w:bookmarkStart w:id="3865" w:name="_Toc23496398"/>
        <w:bookmarkStart w:id="3866" w:name="_Toc23552582"/>
        <w:bookmarkStart w:id="3867" w:name="_Toc23810935"/>
        <w:bookmarkStart w:id="3868" w:name="_Toc23880598"/>
        <w:bookmarkEnd w:id="3865"/>
        <w:bookmarkEnd w:id="3866"/>
        <w:bookmarkEnd w:id="3867"/>
        <w:bookmarkEnd w:id="3868"/>
      </w:tr>
      <w:tr w:rsidR="00370B95" w:rsidRPr="0033182C" w:rsidDel="00F7680F" w14:paraId="265B5CCD" w14:textId="47CB8D76" w:rsidTr="00335BD4">
        <w:trPr>
          <w:del w:id="3869" w:author="Windows User" w:date="2019-09-19T03:29:00Z"/>
        </w:trPr>
        <w:tc>
          <w:tcPr>
            <w:tcW w:w="8217" w:type="dxa"/>
            <w:gridSpan w:val="3"/>
          </w:tcPr>
          <w:p w14:paraId="581E882F" w14:textId="541BC118" w:rsidR="00370B95" w:rsidRPr="0033182C" w:rsidDel="00F7680F" w:rsidRDefault="00370B95" w:rsidP="00EB6254">
            <w:pPr>
              <w:spacing w:after="0" w:line="240" w:lineRule="auto"/>
              <w:jc w:val="center"/>
              <w:rPr>
                <w:del w:id="3870" w:author="Windows User" w:date="2019-09-19T03:29:00Z"/>
                <w:rFonts w:cs="Times New Roman"/>
                <w:sz w:val="22"/>
              </w:rPr>
            </w:pPr>
            <w:del w:id="3871" w:author="Windows User" w:date="2019-09-19T03:29:00Z">
              <w:r w:rsidRPr="0033182C" w:rsidDel="00F7680F">
                <w:rPr>
                  <w:rFonts w:cs="Times New Roman"/>
                  <w:b/>
                  <w:bCs/>
                  <w:sz w:val="22"/>
                </w:rPr>
                <w:delText>Flow Event</w:delText>
              </w:r>
              <w:bookmarkStart w:id="3872" w:name="_Toc23496399"/>
              <w:bookmarkStart w:id="3873" w:name="_Toc23552583"/>
              <w:bookmarkStart w:id="3874" w:name="_Toc23810936"/>
              <w:bookmarkStart w:id="3875" w:name="_Toc23880599"/>
              <w:bookmarkEnd w:id="3872"/>
              <w:bookmarkEnd w:id="3873"/>
              <w:bookmarkEnd w:id="3874"/>
              <w:bookmarkEnd w:id="3875"/>
            </w:del>
          </w:p>
        </w:tc>
        <w:bookmarkStart w:id="3876" w:name="_Toc23496400"/>
        <w:bookmarkStart w:id="3877" w:name="_Toc23552584"/>
        <w:bookmarkStart w:id="3878" w:name="_Toc23810937"/>
        <w:bookmarkStart w:id="3879" w:name="_Toc23880600"/>
        <w:bookmarkEnd w:id="3876"/>
        <w:bookmarkEnd w:id="3877"/>
        <w:bookmarkEnd w:id="3878"/>
        <w:bookmarkEnd w:id="3879"/>
      </w:tr>
      <w:tr w:rsidR="00370B95" w:rsidRPr="0033182C" w:rsidDel="00F7680F" w14:paraId="121969CF" w14:textId="6FD2FBB7" w:rsidTr="00335BD4">
        <w:trPr>
          <w:del w:id="3880" w:author="Windows User" w:date="2019-09-19T03:29:00Z"/>
        </w:trPr>
        <w:tc>
          <w:tcPr>
            <w:tcW w:w="8217" w:type="dxa"/>
            <w:gridSpan w:val="3"/>
          </w:tcPr>
          <w:p w14:paraId="2C4299F7" w14:textId="54A24236" w:rsidR="00370B95" w:rsidRPr="0033182C" w:rsidDel="00F7680F" w:rsidRDefault="00370B95" w:rsidP="00EB6254">
            <w:pPr>
              <w:spacing w:after="0" w:line="240" w:lineRule="auto"/>
              <w:jc w:val="center"/>
              <w:rPr>
                <w:del w:id="3881" w:author="Windows User" w:date="2019-09-19T03:29:00Z"/>
                <w:rFonts w:cs="Times New Roman"/>
                <w:sz w:val="22"/>
              </w:rPr>
            </w:pPr>
            <w:del w:id="3882" w:author="Windows User" w:date="2019-09-19T03:29:00Z">
              <w:r w:rsidRPr="0033182C" w:rsidDel="00F7680F">
                <w:rPr>
                  <w:rFonts w:cs="Times New Roman"/>
                  <w:b/>
                  <w:sz w:val="22"/>
                </w:rPr>
                <w:delText>Normal Flow : Log In</w:delText>
              </w:r>
              <w:bookmarkStart w:id="3883" w:name="_Toc23496401"/>
              <w:bookmarkStart w:id="3884" w:name="_Toc23552585"/>
              <w:bookmarkStart w:id="3885" w:name="_Toc23810938"/>
              <w:bookmarkStart w:id="3886" w:name="_Toc23880601"/>
              <w:bookmarkEnd w:id="3883"/>
              <w:bookmarkEnd w:id="3884"/>
              <w:bookmarkEnd w:id="3885"/>
              <w:bookmarkEnd w:id="3886"/>
            </w:del>
          </w:p>
        </w:tc>
        <w:bookmarkStart w:id="3887" w:name="_Toc23496402"/>
        <w:bookmarkStart w:id="3888" w:name="_Toc23552586"/>
        <w:bookmarkStart w:id="3889" w:name="_Toc23810939"/>
        <w:bookmarkStart w:id="3890" w:name="_Toc23880602"/>
        <w:bookmarkEnd w:id="3887"/>
        <w:bookmarkEnd w:id="3888"/>
        <w:bookmarkEnd w:id="3889"/>
        <w:bookmarkEnd w:id="3890"/>
      </w:tr>
      <w:tr w:rsidR="00370B95" w:rsidRPr="0033182C" w:rsidDel="00F7680F" w14:paraId="0DD0AA97" w14:textId="690AE338" w:rsidTr="00335BD4">
        <w:trPr>
          <w:trHeight w:val="371"/>
          <w:del w:id="3891" w:author="Windows User" w:date="2019-09-19T03:29:00Z"/>
        </w:trPr>
        <w:tc>
          <w:tcPr>
            <w:tcW w:w="4604" w:type="dxa"/>
            <w:gridSpan w:val="2"/>
          </w:tcPr>
          <w:p w14:paraId="4A6AC731" w14:textId="493F8F16" w:rsidR="00370B95" w:rsidRPr="0033182C" w:rsidDel="00F7680F" w:rsidRDefault="00370B95" w:rsidP="00EB6254">
            <w:pPr>
              <w:spacing w:after="0" w:line="240" w:lineRule="auto"/>
              <w:rPr>
                <w:del w:id="3892" w:author="Windows User" w:date="2019-09-19T03:29:00Z"/>
                <w:rFonts w:cs="Times New Roman"/>
                <w:b/>
                <w:sz w:val="22"/>
              </w:rPr>
            </w:pPr>
            <w:del w:id="3893" w:author="Windows User" w:date="2019-09-19T03:29:00Z">
              <w:r w:rsidRPr="0033182C" w:rsidDel="00F7680F">
                <w:rPr>
                  <w:rFonts w:cs="Times New Roman"/>
                  <w:sz w:val="22"/>
                </w:rPr>
                <w:delText>Aksi Aktor</w:delText>
              </w:r>
              <w:bookmarkStart w:id="3894" w:name="_Toc23496403"/>
              <w:bookmarkStart w:id="3895" w:name="_Toc23552587"/>
              <w:bookmarkStart w:id="3896" w:name="_Toc23810940"/>
              <w:bookmarkStart w:id="3897" w:name="_Toc23880603"/>
              <w:bookmarkEnd w:id="3894"/>
              <w:bookmarkEnd w:id="3895"/>
              <w:bookmarkEnd w:id="3896"/>
              <w:bookmarkEnd w:id="3897"/>
            </w:del>
          </w:p>
        </w:tc>
        <w:tc>
          <w:tcPr>
            <w:tcW w:w="3613" w:type="dxa"/>
          </w:tcPr>
          <w:p w14:paraId="07316A88" w14:textId="75FF952D" w:rsidR="00370B95" w:rsidRPr="0033182C" w:rsidDel="00F7680F" w:rsidRDefault="00370B95" w:rsidP="00EB6254">
            <w:pPr>
              <w:spacing w:after="0" w:line="240" w:lineRule="auto"/>
              <w:rPr>
                <w:del w:id="3898" w:author="Windows User" w:date="2019-09-19T03:29:00Z"/>
                <w:rFonts w:cs="Times New Roman"/>
                <w:b/>
                <w:sz w:val="22"/>
              </w:rPr>
            </w:pPr>
            <w:del w:id="3899" w:author="Windows User" w:date="2019-09-19T03:29:00Z">
              <w:r w:rsidRPr="0033182C" w:rsidDel="00F7680F">
                <w:rPr>
                  <w:rFonts w:cs="Times New Roman"/>
                  <w:sz w:val="22"/>
                </w:rPr>
                <w:delText>Reaksi Sistem</w:delText>
              </w:r>
              <w:bookmarkStart w:id="3900" w:name="_Toc23496404"/>
              <w:bookmarkStart w:id="3901" w:name="_Toc23552588"/>
              <w:bookmarkStart w:id="3902" w:name="_Toc23810941"/>
              <w:bookmarkStart w:id="3903" w:name="_Toc23880604"/>
              <w:bookmarkEnd w:id="3900"/>
              <w:bookmarkEnd w:id="3901"/>
              <w:bookmarkEnd w:id="3902"/>
              <w:bookmarkEnd w:id="3903"/>
            </w:del>
          </w:p>
        </w:tc>
        <w:bookmarkStart w:id="3904" w:name="_Toc23496405"/>
        <w:bookmarkStart w:id="3905" w:name="_Toc23552589"/>
        <w:bookmarkStart w:id="3906" w:name="_Toc23810942"/>
        <w:bookmarkStart w:id="3907" w:name="_Toc23880605"/>
        <w:bookmarkEnd w:id="3904"/>
        <w:bookmarkEnd w:id="3905"/>
        <w:bookmarkEnd w:id="3906"/>
        <w:bookmarkEnd w:id="3907"/>
      </w:tr>
      <w:tr w:rsidR="00711C6A" w:rsidRPr="0033182C" w:rsidDel="00F7680F" w14:paraId="17C007C9" w14:textId="60DC1B4A" w:rsidTr="00335BD4">
        <w:trPr>
          <w:trHeight w:val="371"/>
          <w:del w:id="3908" w:author="Windows User" w:date="2019-09-19T03:29:00Z"/>
        </w:trPr>
        <w:tc>
          <w:tcPr>
            <w:tcW w:w="4604" w:type="dxa"/>
            <w:gridSpan w:val="2"/>
          </w:tcPr>
          <w:p w14:paraId="2AE35AB6" w14:textId="61BBCF8E" w:rsidR="00711C6A" w:rsidRPr="0033182C" w:rsidDel="00F7680F" w:rsidRDefault="00711C6A" w:rsidP="00EB6254">
            <w:pPr>
              <w:pStyle w:val="ListParagraph"/>
              <w:numPr>
                <w:ilvl w:val="0"/>
                <w:numId w:val="6"/>
              </w:numPr>
              <w:spacing w:after="0" w:line="240" w:lineRule="auto"/>
              <w:rPr>
                <w:del w:id="3909" w:author="Windows User" w:date="2019-09-19T03:29:00Z"/>
                <w:rFonts w:cs="Times New Roman"/>
                <w:sz w:val="22"/>
              </w:rPr>
            </w:pPr>
            <w:del w:id="3910" w:author="Windows User" w:date="2019-09-19T03:29:00Z">
              <w:r w:rsidRPr="0033182C" w:rsidDel="00F7680F">
                <w:rPr>
                  <w:rFonts w:cs="Times New Roman"/>
                  <w:sz w:val="22"/>
                </w:rPr>
                <w:delText>Masuk ke halaman login</w:delText>
              </w:r>
              <w:bookmarkStart w:id="3911" w:name="_Toc23496406"/>
              <w:bookmarkStart w:id="3912" w:name="_Toc23552590"/>
              <w:bookmarkStart w:id="3913" w:name="_Toc23810943"/>
              <w:bookmarkStart w:id="3914" w:name="_Toc23880606"/>
              <w:bookmarkEnd w:id="3911"/>
              <w:bookmarkEnd w:id="3912"/>
              <w:bookmarkEnd w:id="3913"/>
              <w:bookmarkEnd w:id="3914"/>
            </w:del>
          </w:p>
        </w:tc>
        <w:tc>
          <w:tcPr>
            <w:tcW w:w="3613" w:type="dxa"/>
          </w:tcPr>
          <w:p w14:paraId="6F1BC777" w14:textId="7D167038" w:rsidR="00711C6A" w:rsidRPr="0033182C" w:rsidDel="00F7680F" w:rsidRDefault="00711C6A" w:rsidP="00EB6254">
            <w:pPr>
              <w:spacing w:after="0" w:line="240" w:lineRule="auto"/>
              <w:rPr>
                <w:del w:id="3915" w:author="Windows User" w:date="2019-09-19T03:29:00Z"/>
                <w:rFonts w:cs="Times New Roman"/>
                <w:sz w:val="22"/>
              </w:rPr>
            </w:pPr>
            <w:bookmarkStart w:id="3916" w:name="_Toc23496407"/>
            <w:bookmarkStart w:id="3917" w:name="_Toc23552591"/>
            <w:bookmarkStart w:id="3918" w:name="_Toc23810944"/>
            <w:bookmarkStart w:id="3919" w:name="_Toc23880607"/>
            <w:bookmarkEnd w:id="3916"/>
            <w:bookmarkEnd w:id="3917"/>
            <w:bookmarkEnd w:id="3918"/>
            <w:bookmarkEnd w:id="3919"/>
          </w:p>
        </w:tc>
        <w:bookmarkStart w:id="3920" w:name="_Toc23496408"/>
        <w:bookmarkStart w:id="3921" w:name="_Toc23552592"/>
        <w:bookmarkStart w:id="3922" w:name="_Toc23810945"/>
        <w:bookmarkStart w:id="3923" w:name="_Toc23880608"/>
        <w:bookmarkEnd w:id="3920"/>
        <w:bookmarkEnd w:id="3921"/>
        <w:bookmarkEnd w:id="3922"/>
        <w:bookmarkEnd w:id="3923"/>
      </w:tr>
      <w:tr w:rsidR="00370B95" w:rsidRPr="0033182C" w:rsidDel="00F7680F" w14:paraId="593D3615" w14:textId="71FABF03" w:rsidTr="00335BD4">
        <w:trPr>
          <w:trHeight w:val="370"/>
          <w:del w:id="3924" w:author="Windows User" w:date="2019-09-19T03:29:00Z"/>
        </w:trPr>
        <w:tc>
          <w:tcPr>
            <w:tcW w:w="4604" w:type="dxa"/>
            <w:gridSpan w:val="2"/>
          </w:tcPr>
          <w:p w14:paraId="2490DB53" w14:textId="770FC4F7" w:rsidR="00370B95" w:rsidRPr="0033182C" w:rsidDel="00F7680F" w:rsidRDefault="00370B95" w:rsidP="00EB6254">
            <w:pPr>
              <w:pStyle w:val="ListParagraph"/>
              <w:spacing w:after="0" w:line="240" w:lineRule="auto"/>
              <w:rPr>
                <w:del w:id="3925" w:author="Windows User" w:date="2019-09-19T03:29:00Z"/>
                <w:rFonts w:cs="Times New Roman"/>
                <w:sz w:val="22"/>
              </w:rPr>
            </w:pPr>
            <w:bookmarkStart w:id="3926" w:name="_Toc23496409"/>
            <w:bookmarkStart w:id="3927" w:name="_Toc23552593"/>
            <w:bookmarkStart w:id="3928" w:name="_Toc23810946"/>
            <w:bookmarkStart w:id="3929" w:name="_Toc23880609"/>
            <w:bookmarkEnd w:id="3926"/>
            <w:bookmarkEnd w:id="3927"/>
            <w:bookmarkEnd w:id="3928"/>
            <w:bookmarkEnd w:id="3929"/>
          </w:p>
          <w:p w14:paraId="643AC56F" w14:textId="330424D4" w:rsidR="00370B95" w:rsidRPr="0033182C" w:rsidDel="00F7680F" w:rsidRDefault="00370B95" w:rsidP="00EB6254">
            <w:pPr>
              <w:pStyle w:val="ListParagraph"/>
              <w:spacing w:after="0" w:line="240" w:lineRule="auto"/>
              <w:rPr>
                <w:del w:id="3930" w:author="Windows User" w:date="2019-09-19T03:29:00Z"/>
                <w:rFonts w:cs="Times New Roman"/>
                <w:sz w:val="22"/>
              </w:rPr>
            </w:pPr>
            <w:bookmarkStart w:id="3931" w:name="_Toc23496410"/>
            <w:bookmarkStart w:id="3932" w:name="_Toc23552594"/>
            <w:bookmarkStart w:id="3933" w:name="_Toc23810947"/>
            <w:bookmarkStart w:id="3934" w:name="_Toc23880610"/>
            <w:bookmarkEnd w:id="3931"/>
            <w:bookmarkEnd w:id="3932"/>
            <w:bookmarkEnd w:id="3933"/>
            <w:bookmarkEnd w:id="3934"/>
          </w:p>
          <w:p w14:paraId="64707CA6" w14:textId="41059E79" w:rsidR="00370B95" w:rsidRPr="0033182C" w:rsidDel="00F7680F" w:rsidRDefault="00370B95" w:rsidP="00EB6254">
            <w:pPr>
              <w:spacing w:after="0" w:line="240" w:lineRule="auto"/>
              <w:rPr>
                <w:del w:id="3935" w:author="Windows User" w:date="2019-09-19T03:29:00Z"/>
                <w:rFonts w:cs="Times New Roman"/>
                <w:b/>
                <w:sz w:val="22"/>
              </w:rPr>
            </w:pPr>
            <w:bookmarkStart w:id="3936" w:name="_Toc23496411"/>
            <w:bookmarkStart w:id="3937" w:name="_Toc23552595"/>
            <w:bookmarkStart w:id="3938" w:name="_Toc23810948"/>
            <w:bookmarkStart w:id="3939" w:name="_Toc23880611"/>
            <w:bookmarkEnd w:id="3936"/>
            <w:bookmarkEnd w:id="3937"/>
            <w:bookmarkEnd w:id="3938"/>
            <w:bookmarkEnd w:id="3939"/>
          </w:p>
        </w:tc>
        <w:tc>
          <w:tcPr>
            <w:tcW w:w="3613" w:type="dxa"/>
          </w:tcPr>
          <w:p w14:paraId="3DB51BB3" w14:textId="25EE2791" w:rsidR="00370B95" w:rsidRPr="0033182C" w:rsidDel="00F7680F" w:rsidRDefault="00370B95" w:rsidP="00EB6254">
            <w:pPr>
              <w:pStyle w:val="ListParagraph"/>
              <w:numPr>
                <w:ilvl w:val="0"/>
                <w:numId w:val="6"/>
              </w:numPr>
              <w:spacing w:after="0" w:line="240" w:lineRule="auto"/>
              <w:rPr>
                <w:del w:id="3940" w:author="Windows User" w:date="2019-09-19T03:29:00Z"/>
                <w:rFonts w:cs="Times New Roman"/>
                <w:sz w:val="22"/>
              </w:rPr>
            </w:pPr>
            <w:del w:id="3941" w:author="Windows User" w:date="2019-09-19T03:29:00Z">
              <w:r w:rsidRPr="0033182C" w:rsidDel="00F7680F">
                <w:rPr>
                  <w:rFonts w:cs="Times New Roman"/>
                  <w:sz w:val="22"/>
                </w:rPr>
                <w:delText>Sistem menampilkan halaman login yang berisi form, sebagai berikut :</w:delText>
              </w:r>
              <w:bookmarkStart w:id="3942" w:name="_Toc23496412"/>
              <w:bookmarkStart w:id="3943" w:name="_Toc23552596"/>
              <w:bookmarkStart w:id="3944" w:name="_Toc23810949"/>
              <w:bookmarkStart w:id="3945" w:name="_Toc23880612"/>
              <w:bookmarkEnd w:id="3942"/>
              <w:bookmarkEnd w:id="3943"/>
              <w:bookmarkEnd w:id="3944"/>
              <w:bookmarkEnd w:id="3945"/>
            </w:del>
          </w:p>
          <w:p w14:paraId="67F47CD7" w14:textId="7E2E4732" w:rsidR="00370B95" w:rsidRPr="0033182C" w:rsidDel="00F7680F" w:rsidRDefault="00370B95" w:rsidP="00EB6254">
            <w:pPr>
              <w:spacing w:after="0" w:line="240" w:lineRule="auto"/>
              <w:rPr>
                <w:del w:id="3946" w:author="Windows User" w:date="2019-09-19T03:29:00Z"/>
                <w:rFonts w:cs="Times New Roman"/>
                <w:sz w:val="22"/>
              </w:rPr>
            </w:pPr>
            <w:del w:id="3947" w:author="Windows User" w:date="2019-09-19T03:29:00Z">
              <w:r w:rsidRPr="0033182C" w:rsidDel="00F7680F">
                <w:rPr>
                  <w:rFonts w:cs="Times New Roman"/>
                  <w:sz w:val="22"/>
                </w:rPr>
                <w:delText xml:space="preserve"> a. </w:delText>
              </w:r>
              <w:r w:rsidR="004A1011" w:rsidRPr="0033182C" w:rsidDel="00F7680F">
                <w:rPr>
                  <w:rFonts w:cs="Times New Roman"/>
                  <w:sz w:val="22"/>
                </w:rPr>
                <w:delText>Username</w:delText>
              </w:r>
              <w:r w:rsidRPr="0033182C" w:rsidDel="00F7680F">
                <w:rPr>
                  <w:rFonts w:cs="Times New Roman"/>
                  <w:sz w:val="22"/>
                </w:rPr>
                <w:delText>(varchar 20)</w:delText>
              </w:r>
              <w:bookmarkStart w:id="3948" w:name="_Toc23496413"/>
              <w:bookmarkStart w:id="3949" w:name="_Toc23552597"/>
              <w:bookmarkStart w:id="3950" w:name="_Toc23810950"/>
              <w:bookmarkStart w:id="3951" w:name="_Toc23880613"/>
              <w:bookmarkEnd w:id="3948"/>
              <w:bookmarkEnd w:id="3949"/>
              <w:bookmarkEnd w:id="3950"/>
              <w:bookmarkEnd w:id="3951"/>
            </w:del>
          </w:p>
          <w:p w14:paraId="296623A4" w14:textId="506E459F" w:rsidR="00370B95" w:rsidRPr="0033182C" w:rsidDel="00F7680F" w:rsidRDefault="00370B95" w:rsidP="00EB6254">
            <w:pPr>
              <w:spacing w:after="0" w:line="240" w:lineRule="auto"/>
              <w:rPr>
                <w:del w:id="3952" w:author="Windows User" w:date="2019-09-19T03:29:00Z"/>
                <w:rFonts w:cs="Times New Roman"/>
                <w:sz w:val="22"/>
              </w:rPr>
            </w:pPr>
            <w:del w:id="3953" w:author="Windows User" w:date="2019-09-19T03:29:00Z">
              <w:r w:rsidRPr="0033182C" w:rsidDel="00F7680F">
                <w:rPr>
                  <w:rFonts w:cs="Times New Roman"/>
                  <w:sz w:val="22"/>
                </w:rPr>
                <w:delText>b. Password (varchar 20 )</w:delText>
              </w:r>
              <w:bookmarkStart w:id="3954" w:name="_Toc23496414"/>
              <w:bookmarkStart w:id="3955" w:name="_Toc23552598"/>
              <w:bookmarkStart w:id="3956" w:name="_Toc23810951"/>
              <w:bookmarkStart w:id="3957" w:name="_Toc23880614"/>
              <w:bookmarkEnd w:id="3954"/>
              <w:bookmarkEnd w:id="3955"/>
              <w:bookmarkEnd w:id="3956"/>
              <w:bookmarkEnd w:id="3957"/>
            </w:del>
          </w:p>
          <w:p w14:paraId="4B857097" w14:textId="3171B35D" w:rsidR="00370B95" w:rsidRPr="0033182C" w:rsidDel="00F7680F" w:rsidRDefault="00370B95" w:rsidP="00EB6254">
            <w:pPr>
              <w:spacing w:after="0" w:line="240" w:lineRule="auto"/>
              <w:rPr>
                <w:del w:id="3958" w:author="Windows User" w:date="2019-09-19T03:29:00Z"/>
                <w:rFonts w:cs="Times New Roman"/>
                <w:b/>
                <w:sz w:val="22"/>
              </w:rPr>
            </w:pPr>
            <w:bookmarkStart w:id="3959" w:name="_Toc23496415"/>
            <w:bookmarkStart w:id="3960" w:name="_Toc23552599"/>
            <w:bookmarkStart w:id="3961" w:name="_Toc23810952"/>
            <w:bookmarkStart w:id="3962" w:name="_Toc23880615"/>
            <w:bookmarkEnd w:id="3959"/>
            <w:bookmarkEnd w:id="3960"/>
            <w:bookmarkEnd w:id="3961"/>
            <w:bookmarkEnd w:id="3962"/>
          </w:p>
        </w:tc>
        <w:bookmarkStart w:id="3963" w:name="_Toc23496416"/>
        <w:bookmarkStart w:id="3964" w:name="_Toc23552600"/>
        <w:bookmarkStart w:id="3965" w:name="_Toc23810953"/>
        <w:bookmarkStart w:id="3966" w:name="_Toc23880616"/>
        <w:bookmarkEnd w:id="3963"/>
        <w:bookmarkEnd w:id="3964"/>
        <w:bookmarkEnd w:id="3965"/>
        <w:bookmarkEnd w:id="3966"/>
      </w:tr>
      <w:tr w:rsidR="00370B95" w:rsidRPr="0033182C" w:rsidDel="00F7680F" w14:paraId="5DFD5C03" w14:textId="6FE58EF1" w:rsidTr="00335BD4">
        <w:trPr>
          <w:trHeight w:val="370"/>
          <w:del w:id="3967" w:author="Windows User" w:date="2019-09-19T03:29:00Z"/>
        </w:trPr>
        <w:tc>
          <w:tcPr>
            <w:tcW w:w="4604" w:type="dxa"/>
            <w:gridSpan w:val="2"/>
          </w:tcPr>
          <w:p w14:paraId="06933FA5" w14:textId="3B7EDA30" w:rsidR="00370B95" w:rsidRPr="0033182C" w:rsidDel="00F7680F" w:rsidRDefault="00370B95" w:rsidP="00EB6254">
            <w:pPr>
              <w:pStyle w:val="ListParagraph"/>
              <w:numPr>
                <w:ilvl w:val="0"/>
                <w:numId w:val="6"/>
              </w:numPr>
              <w:spacing w:after="0" w:line="240" w:lineRule="auto"/>
              <w:rPr>
                <w:del w:id="3968" w:author="Windows User" w:date="2019-09-19T03:29:00Z"/>
                <w:rFonts w:cs="Times New Roman"/>
                <w:sz w:val="22"/>
              </w:rPr>
            </w:pPr>
            <w:del w:id="3969" w:author="Windows User" w:date="2019-09-19T03:29:00Z">
              <w:r w:rsidRPr="0033182C" w:rsidDel="00F7680F">
                <w:rPr>
                  <w:rFonts w:cs="Times New Roman"/>
                  <w:sz w:val="22"/>
                </w:rPr>
                <w:delText>Aktor mengisi username dan password</w:delText>
              </w:r>
              <w:bookmarkStart w:id="3970" w:name="_Toc23496417"/>
              <w:bookmarkStart w:id="3971" w:name="_Toc23552601"/>
              <w:bookmarkStart w:id="3972" w:name="_Toc23810954"/>
              <w:bookmarkStart w:id="3973" w:name="_Toc23880617"/>
              <w:bookmarkEnd w:id="3970"/>
              <w:bookmarkEnd w:id="3971"/>
              <w:bookmarkEnd w:id="3972"/>
              <w:bookmarkEnd w:id="3973"/>
            </w:del>
          </w:p>
        </w:tc>
        <w:tc>
          <w:tcPr>
            <w:tcW w:w="3613" w:type="dxa"/>
          </w:tcPr>
          <w:p w14:paraId="1C50ACAE" w14:textId="0C854645" w:rsidR="00370B95" w:rsidRPr="0033182C" w:rsidDel="00F7680F" w:rsidRDefault="00370B95" w:rsidP="00EB6254">
            <w:pPr>
              <w:spacing w:after="0" w:line="240" w:lineRule="auto"/>
              <w:rPr>
                <w:del w:id="3974" w:author="Windows User" w:date="2019-09-19T03:29:00Z"/>
                <w:rFonts w:cs="Times New Roman"/>
                <w:b/>
                <w:sz w:val="22"/>
              </w:rPr>
            </w:pPr>
            <w:bookmarkStart w:id="3975" w:name="_Toc23496418"/>
            <w:bookmarkStart w:id="3976" w:name="_Toc23552602"/>
            <w:bookmarkStart w:id="3977" w:name="_Toc23810955"/>
            <w:bookmarkStart w:id="3978" w:name="_Toc23880618"/>
            <w:bookmarkEnd w:id="3975"/>
            <w:bookmarkEnd w:id="3976"/>
            <w:bookmarkEnd w:id="3977"/>
            <w:bookmarkEnd w:id="3978"/>
          </w:p>
        </w:tc>
        <w:bookmarkStart w:id="3979" w:name="_Toc23496419"/>
        <w:bookmarkStart w:id="3980" w:name="_Toc23552603"/>
        <w:bookmarkStart w:id="3981" w:name="_Toc23810956"/>
        <w:bookmarkStart w:id="3982" w:name="_Toc23880619"/>
        <w:bookmarkEnd w:id="3979"/>
        <w:bookmarkEnd w:id="3980"/>
        <w:bookmarkEnd w:id="3981"/>
        <w:bookmarkEnd w:id="3982"/>
      </w:tr>
      <w:tr w:rsidR="00370B95" w:rsidRPr="0033182C" w:rsidDel="00F7680F" w14:paraId="2006807D" w14:textId="048ABAD1" w:rsidTr="00335BD4">
        <w:trPr>
          <w:trHeight w:val="370"/>
          <w:del w:id="3983" w:author="Windows User" w:date="2019-09-19T03:29:00Z"/>
        </w:trPr>
        <w:tc>
          <w:tcPr>
            <w:tcW w:w="4604" w:type="dxa"/>
            <w:gridSpan w:val="2"/>
          </w:tcPr>
          <w:p w14:paraId="61BF0F4F" w14:textId="54A9B780" w:rsidR="00370B95" w:rsidRPr="0033182C" w:rsidDel="00F7680F" w:rsidRDefault="00370B95" w:rsidP="00EB6254">
            <w:pPr>
              <w:pStyle w:val="ListParagraph"/>
              <w:numPr>
                <w:ilvl w:val="0"/>
                <w:numId w:val="6"/>
              </w:numPr>
              <w:spacing w:after="0" w:line="240" w:lineRule="auto"/>
              <w:rPr>
                <w:del w:id="3984" w:author="Windows User" w:date="2019-09-19T03:29:00Z"/>
                <w:rFonts w:cs="Times New Roman"/>
                <w:sz w:val="22"/>
              </w:rPr>
            </w:pPr>
            <w:del w:id="3985" w:author="Windows User" w:date="2019-09-19T03:29:00Z">
              <w:r w:rsidRPr="0033182C" w:rsidDel="00F7680F">
                <w:rPr>
                  <w:rFonts w:cs="Times New Roman"/>
                  <w:sz w:val="22"/>
                </w:rPr>
                <w:delText>Klik ‘Login’</w:delText>
              </w:r>
              <w:bookmarkStart w:id="3986" w:name="_Toc23496420"/>
              <w:bookmarkStart w:id="3987" w:name="_Toc23552604"/>
              <w:bookmarkStart w:id="3988" w:name="_Toc23810957"/>
              <w:bookmarkStart w:id="3989" w:name="_Toc23880620"/>
              <w:bookmarkEnd w:id="3986"/>
              <w:bookmarkEnd w:id="3987"/>
              <w:bookmarkEnd w:id="3988"/>
              <w:bookmarkEnd w:id="3989"/>
            </w:del>
          </w:p>
        </w:tc>
        <w:tc>
          <w:tcPr>
            <w:tcW w:w="3613" w:type="dxa"/>
          </w:tcPr>
          <w:p w14:paraId="79BB4301" w14:textId="0DF17E66" w:rsidR="00370B95" w:rsidRPr="0033182C" w:rsidDel="00F7680F" w:rsidRDefault="00370B95" w:rsidP="00EB6254">
            <w:pPr>
              <w:spacing w:after="0" w:line="240" w:lineRule="auto"/>
              <w:rPr>
                <w:del w:id="3990" w:author="Windows User" w:date="2019-09-19T03:29:00Z"/>
                <w:rFonts w:cs="Times New Roman"/>
                <w:b/>
                <w:sz w:val="22"/>
              </w:rPr>
            </w:pPr>
            <w:bookmarkStart w:id="3991" w:name="_Toc23496421"/>
            <w:bookmarkStart w:id="3992" w:name="_Toc23552605"/>
            <w:bookmarkStart w:id="3993" w:name="_Toc23810958"/>
            <w:bookmarkStart w:id="3994" w:name="_Toc23880621"/>
            <w:bookmarkEnd w:id="3991"/>
            <w:bookmarkEnd w:id="3992"/>
            <w:bookmarkEnd w:id="3993"/>
            <w:bookmarkEnd w:id="3994"/>
          </w:p>
        </w:tc>
        <w:bookmarkStart w:id="3995" w:name="_Toc23496422"/>
        <w:bookmarkStart w:id="3996" w:name="_Toc23552606"/>
        <w:bookmarkStart w:id="3997" w:name="_Toc23810959"/>
        <w:bookmarkStart w:id="3998" w:name="_Toc23880622"/>
        <w:bookmarkEnd w:id="3995"/>
        <w:bookmarkEnd w:id="3996"/>
        <w:bookmarkEnd w:id="3997"/>
        <w:bookmarkEnd w:id="3998"/>
      </w:tr>
      <w:tr w:rsidR="00370B95" w:rsidRPr="0033182C" w:rsidDel="00F7680F" w14:paraId="2BC5E752" w14:textId="542B30B9" w:rsidTr="00335BD4">
        <w:trPr>
          <w:trHeight w:val="370"/>
          <w:del w:id="3999" w:author="Windows User" w:date="2019-09-19T03:29:00Z"/>
        </w:trPr>
        <w:tc>
          <w:tcPr>
            <w:tcW w:w="4604" w:type="dxa"/>
            <w:gridSpan w:val="2"/>
          </w:tcPr>
          <w:p w14:paraId="7DDF98DF" w14:textId="592D9A66" w:rsidR="00370B95" w:rsidRPr="0033182C" w:rsidDel="00F7680F" w:rsidRDefault="00370B95" w:rsidP="00EB6254">
            <w:pPr>
              <w:spacing w:after="0" w:line="240" w:lineRule="auto"/>
              <w:rPr>
                <w:del w:id="4000" w:author="Windows User" w:date="2019-09-19T03:29:00Z"/>
                <w:rFonts w:cs="Times New Roman"/>
                <w:sz w:val="22"/>
              </w:rPr>
            </w:pPr>
            <w:bookmarkStart w:id="4001" w:name="_Toc23496423"/>
            <w:bookmarkStart w:id="4002" w:name="_Toc23552607"/>
            <w:bookmarkStart w:id="4003" w:name="_Toc23810960"/>
            <w:bookmarkStart w:id="4004" w:name="_Toc23880623"/>
            <w:bookmarkEnd w:id="4001"/>
            <w:bookmarkEnd w:id="4002"/>
            <w:bookmarkEnd w:id="4003"/>
            <w:bookmarkEnd w:id="4004"/>
          </w:p>
        </w:tc>
        <w:tc>
          <w:tcPr>
            <w:tcW w:w="3613" w:type="dxa"/>
          </w:tcPr>
          <w:p w14:paraId="05F89056" w14:textId="3741035F" w:rsidR="00370B95" w:rsidRPr="0033182C" w:rsidDel="00F7680F" w:rsidRDefault="00370B95" w:rsidP="00EB6254">
            <w:pPr>
              <w:pStyle w:val="ListParagraph"/>
              <w:numPr>
                <w:ilvl w:val="0"/>
                <w:numId w:val="6"/>
              </w:numPr>
              <w:spacing w:after="0" w:line="240" w:lineRule="auto"/>
              <w:rPr>
                <w:del w:id="4005" w:author="Windows User" w:date="2019-09-19T03:29:00Z"/>
                <w:rFonts w:cs="Times New Roman"/>
                <w:b/>
                <w:sz w:val="22"/>
              </w:rPr>
            </w:pPr>
            <w:del w:id="4006" w:author="Windows User" w:date="2019-09-19T03:29:00Z">
              <w:r w:rsidRPr="0033182C" w:rsidDel="00F7680F">
                <w:rPr>
                  <w:rFonts w:cs="Times New Roman"/>
                  <w:sz w:val="22"/>
                </w:rPr>
                <w:delText>Sistem mengecek inputan dan mencocokkan dengan data yang ada di database</w:delText>
              </w:r>
              <w:bookmarkStart w:id="4007" w:name="_Toc23496424"/>
              <w:bookmarkStart w:id="4008" w:name="_Toc23552608"/>
              <w:bookmarkStart w:id="4009" w:name="_Toc23810961"/>
              <w:bookmarkStart w:id="4010" w:name="_Toc23880624"/>
              <w:bookmarkEnd w:id="4007"/>
              <w:bookmarkEnd w:id="4008"/>
              <w:bookmarkEnd w:id="4009"/>
              <w:bookmarkEnd w:id="4010"/>
            </w:del>
          </w:p>
        </w:tc>
        <w:bookmarkStart w:id="4011" w:name="_Toc23496425"/>
        <w:bookmarkStart w:id="4012" w:name="_Toc23552609"/>
        <w:bookmarkStart w:id="4013" w:name="_Toc23810962"/>
        <w:bookmarkStart w:id="4014" w:name="_Toc23880625"/>
        <w:bookmarkEnd w:id="4011"/>
        <w:bookmarkEnd w:id="4012"/>
        <w:bookmarkEnd w:id="4013"/>
        <w:bookmarkEnd w:id="4014"/>
      </w:tr>
      <w:tr w:rsidR="00370B95" w:rsidRPr="0033182C" w:rsidDel="00F7680F" w14:paraId="41550334" w14:textId="640B877B" w:rsidTr="00335BD4">
        <w:trPr>
          <w:trHeight w:val="370"/>
          <w:del w:id="4015" w:author="Windows User" w:date="2019-09-19T03:29:00Z"/>
        </w:trPr>
        <w:tc>
          <w:tcPr>
            <w:tcW w:w="4604" w:type="dxa"/>
            <w:gridSpan w:val="2"/>
          </w:tcPr>
          <w:p w14:paraId="69AA5C5A" w14:textId="17F9018D" w:rsidR="00370B95" w:rsidRPr="0033182C" w:rsidDel="00F7680F" w:rsidRDefault="00370B95" w:rsidP="00EB6254">
            <w:pPr>
              <w:spacing w:after="0" w:line="240" w:lineRule="auto"/>
              <w:rPr>
                <w:del w:id="4016" w:author="Windows User" w:date="2019-09-19T03:29:00Z"/>
                <w:rFonts w:cs="Times New Roman"/>
                <w:sz w:val="22"/>
              </w:rPr>
            </w:pPr>
            <w:bookmarkStart w:id="4017" w:name="_Toc23496426"/>
            <w:bookmarkStart w:id="4018" w:name="_Toc23552610"/>
            <w:bookmarkStart w:id="4019" w:name="_Toc23810963"/>
            <w:bookmarkStart w:id="4020" w:name="_Toc23880626"/>
            <w:bookmarkEnd w:id="4017"/>
            <w:bookmarkEnd w:id="4018"/>
            <w:bookmarkEnd w:id="4019"/>
            <w:bookmarkEnd w:id="4020"/>
          </w:p>
        </w:tc>
        <w:tc>
          <w:tcPr>
            <w:tcW w:w="3613" w:type="dxa"/>
          </w:tcPr>
          <w:p w14:paraId="47A5DE7C" w14:textId="46BD379E" w:rsidR="00370B95" w:rsidRPr="0033182C" w:rsidDel="00F7680F" w:rsidRDefault="00370B95" w:rsidP="00EB6254">
            <w:pPr>
              <w:pStyle w:val="ListParagraph"/>
              <w:numPr>
                <w:ilvl w:val="0"/>
                <w:numId w:val="6"/>
              </w:numPr>
              <w:spacing w:after="0" w:line="240" w:lineRule="auto"/>
              <w:rPr>
                <w:del w:id="4021" w:author="Windows User" w:date="2019-09-19T03:29:00Z"/>
                <w:rFonts w:cs="Times New Roman"/>
                <w:sz w:val="22"/>
              </w:rPr>
            </w:pPr>
            <w:del w:id="4022" w:author="Windows User" w:date="2019-09-19T03:29:00Z">
              <w:r w:rsidRPr="0033182C" w:rsidDel="00F7680F">
                <w:rPr>
                  <w:rFonts w:cs="Times New Roman"/>
                  <w:sz w:val="22"/>
                </w:rPr>
                <w:delText>Sistem menampilkan dashboard sesuai level user</w:delText>
              </w:r>
              <w:bookmarkStart w:id="4023" w:name="_Toc23496427"/>
              <w:bookmarkStart w:id="4024" w:name="_Toc23552611"/>
              <w:bookmarkStart w:id="4025" w:name="_Toc23810964"/>
              <w:bookmarkStart w:id="4026" w:name="_Toc23880627"/>
              <w:bookmarkEnd w:id="4023"/>
              <w:bookmarkEnd w:id="4024"/>
              <w:bookmarkEnd w:id="4025"/>
              <w:bookmarkEnd w:id="4026"/>
            </w:del>
          </w:p>
        </w:tc>
        <w:bookmarkStart w:id="4027" w:name="_Toc23496428"/>
        <w:bookmarkStart w:id="4028" w:name="_Toc23552612"/>
        <w:bookmarkStart w:id="4029" w:name="_Toc23810965"/>
        <w:bookmarkStart w:id="4030" w:name="_Toc23880628"/>
        <w:bookmarkEnd w:id="4027"/>
        <w:bookmarkEnd w:id="4028"/>
        <w:bookmarkEnd w:id="4029"/>
        <w:bookmarkEnd w:id="4030"/>
      </w:tr>
      <w:tr w:rsidR="00370B95" w:rsidRPr="0033182C" w:rsidDel="00F7680F" w14:paraId="7834AE3C" w14:textId="634B5CFC" w:rsidTr="00335BD4">
        <w:trPr>
          <w:trHeight w:val="370"/>
          <w:del w:id="4031" w:author="Windows User" w:date="2019-09-19T03:29:00Z"/>
        </w:trPr>
        <w:tc>
          <w:tcPr>
            <w:tcW w:w="8217" w:type="dxa"/>
            <w:gridSpan w:val="3"/>
          </w:tcPr>
          <w:p w14:paraId="59C1BB20" w14:textId="65C8CC1D" w:rsidR="00370B95" w:rsidRPr="0033182C" w:rsidDel="00F7680F" w:rsidRDefault="00370B95" w:rsidP="00EB6254">
            <w:pPr>
              <w:spacing w:after="0" w:line="240" w:lineRule="auto"/>
              <w:jc w:val="center"/>
              <w:rPr>
                <w:del w:id="4032" w:author="Windows User" w:date="2019-09-19T03:29:00Z"/>
                <w:rFonts w:cs="Times New Roman"/>
                <w:sz w:val="22"/>
              </w:rPr>
            </w:pPr>
            <w:del w:id="4033" w:author="Windows User" w:date="2019-09-19T03:29:00Z">
              <w:r w:rsidRPr="0033182C" w:rsidDel="00F7680F">
                <w:rPr>
                  <w:rFonts w:cs="Times New Roman"/>
                  <w:b/>
                  <w:sz w:val="22"/>
                </w:rPr>
                <w:delText>Flow Event</w:delText>
              </w:r>
              <w:bookmarkStart w:id="4034" w:name="_Toc23496429"/>
              <w:bookmarkStart w:id="4035" w:name="_Toc23552613"/>
              <w:bookmarkStart w:id="4036" w:name="_Toc23810966"/>
              <w:bookmarkStart w:id="4037" w:name="_Toc23880629"/>
              <w:bookmarkEnd w:id="4034"/>
              <w:bookmarkEnd w:id="4035"/>
              <w:bookmarkEnd w:id="4036"/>
              <w:bookmarkEnd w:id="4037"/>
            </w:del>
          </w:p>
        </w:tc>
        <w:bookmarkStart w:id="4038" w:name="_Toc23496430"/>
        <w:bookmarkStart w:id="4039" w:name="_Toc23552614"/>
        <w:bookmarkStart w:id="4040" w:name="_Toc23810967"/>
        <w:bookmarkStart w:id="4041" w:name="_Toc23880630"/>
        <w:bookmarkEnd w:id="4038"/>
        <w:bookmarkEnd w:id="4039"/>
        <w:bookmarkEnd w:id="4040"/>
        <w:bookmarkEnd w:id="4041"/>
      </w:tr>
      <w:tr w:rsidR="00370B95" w:rsidRPr="0033182C" w:rsidDel="00F7680F" w14:paraId="291CCF90" w14:textId="62C6FAA2" w:rsidTr="00335BD4">
        <w:trPr>
          <w:trHeight w:val="370"/>
          <w:del w:id="4042" w:author="Windows User" w:date="2019-09-19T03:29:00Z"/>
        </w:trPr>
        <w:tc>
          <w:tcPr>
            <w:tcW w:w="8217" w:type="dxa"/>
            <w:gridSpan w:val="3"/>
          </w:tcPr>
          <w:p w14:paraId="03B3F078" w14:textId="05DBF808" w:rsidR="00370B95" w:rsidRPr="0033182C" w:rsidDel="00F7680F" w:rsidRDefault="00370B95" w:rsidP="00EB6254">
            <w:pPr>
              <w:spacing w:after="0" w:line="240" w:lineRule="auto"/>
              <w:jc w:val="center"/>
              <w:rPr>
                <w:del w:id="4043" w:author="Windows User" w:date="2019-09-19T03:29:00Z"/>
                <w:rFonts w:cs="Times New Roman"/>
                <w:sz w:val="22"/>
              </w:rPr>
            </w:pPr>
            <w:del w:id="4044" w:author="Windows User" w:date="2019-09-19T03:29:00Z">
              <w:r w:rsidRPr="0033182C" w:rsidDel="00F7680F">
                <w:rPr>
                  <w:rFonts w:cs="Times New Roman"/>
                  <w:sz w:val="22"/>
                </w:rPr>
                <w:delText xml:space="preserve">Alternatif Flow : Nama Pengguna atau Password </w:delText>
              </w:r>
              <w:r w:rsidR="00894835" w:rsidRPr="0033182C" w:rsidDel="00F7680F">
                <w:rPr>
                  <w:rFonts w:cs="Times New Roman"/>
                  <w:sz w:val="22"/>
                </w:rPr>
                <w:delText>salah</w:delText>
              </w:r>
              <w:bookmarkStart w:id="4045" w:name="_Toc23496431"/>
              <w:bookmarkStart w:id="4046" w:name="_Toc23552615"/>
              <w:bookmarkStart w:id="4047" w:name="_Toc23810968"/>
              <w:bookmarkStart w:id="4048" w:name="_Toc23880631"/>
              <w:bookmarkEnd w:id="4045"/>
              <w:bookmarkEnd w:id="4046"/>
              <w:bookmarkEnd w:id="4047"/>
              <w:bookmarkEnd w:id="4048"/>
            </w:del>
          </w:p>
        </w:tc>
        <w:bookmarkStart w:id="4049" w:name="_Toc23496432"/>
        <w:bookmarkStart w:id="4050" w:name="_Toc23552616"/>
        <w:bookmarkStart w:id="4051" w:name="_Toc23810969"/>
        <w:bookmarkStart w:id="4052" w:name="_Toc23880632"/>
        <w:bookmarkEnd w:id="4049"/>
        <w:bookmarkEnd w:id="4050"/>
        <w:bookmarkEnd w:id="4051"/>
        <w:bookmarkEnd w:id="4052"/>
      </w:tr>
      <w:tr w:rsidR="00370B95" w:rsidRPr="0033182C" w:rsidDel="00F7680F" w14:paraId="4E57DAB8" w14:textId="135ACBE1" w:rsidTr="00335BD4">
        <w:trPr>
          <w:trHeight w:val="370"/>
          <w:del w:id="4053" w:author="Windows User" w:date="2019-09-19T03:29:00Z"/>
        </w:trPr>
        <w:tc>
          <w:tcPr>
            <w:tcW w:w="4604" w:type="dxa"/>
            <w:gridSpan w:val="2"/>
          </w:tcPr>
          <w:p w14:paraId="610D8EEE" w14:textId="36F95A68" w:rsidR="00370B95" w:rsidRPr="0033182C" w:rsidDel="00F7680F" w:rsidRDefault="00711C6A" w:rsidP="00EB6254">
            <w:pPr>
              <w:pStyle w:val="ListParagraph"/>
              <w:spacing w:after="0" w:line="240" w:lineRule="auto"/>
              <w:ind w:left="464" w:hanging="464"/>
              <w:rPr>
                <w:del w:id="4054" w:author="Windows User" w:date="2019-09-19T03:29:00Z"/>
                <w:rFonts w:cs="Times New Roman"/>
                <w:sz w:val="22"/>
              </w:rPr>
            </w:pPr>
            <w:del w:id="4055" w:author="Windows User" w:date="2019-09-19T03:29:00Z">
              <w:r w:rsidRPr="0033182C" w:rsidDel="00F7680F">
                <w:rPr>
                  <w:rFonts w:cs="Times New Roman"/>
                  <w:sz w:val="22"/>
                </w:rPr>
                <w:delText>4</w:delText>
              </w:r>
              <w:r w:rsidR="00370B95" w:rsidRPr="0033182C" w:rsidDel="00F7680F">
                <w:rPr>
                  <w:rFonts w:cs="Times New Roman"/>
                  <w:sz w:val="22"/>
                </w:rPr>
                <w:delText xml:space="preserve">.  </w:delText>
              </w:r>
              <w:r w:rsidRPr="0033182C" w:rsidDel="00F7680F">
                <w:rPr>
                  <w:rFonts w:cs="Times New Roman"/>
                  <w:sz w:val="22"/>
                </w:rPr>
                <w:delText xml:space="preserve">  </w:delText>
              </w:r>
              <w:r w:rsidR="00370B95" w:rsidRPr="0033182C" w:rsidDel="00F7680F">
                <w:rPr>
                  <w:rFonts w:cs="Times New Roman"/>
                  <w:sz w:val="22"/>
                </w:rPr>
                <w:delText>Klik ‘Login’</w:delText>
              </w:r>
              <w:bookmarkStart w:id="4056" w:name="_Toc23496433"/>
              <w:bookmarkStart w:id="4057" w:name="_Toc23552617"/>
              <w:bookmarkStart w:id="4058" w:name="_Toc23810970"/>
              <w:bookmarkStart w:id="4059" w:name="_Toc23880633"/>
              <w:bookmarkEnd w:id="4056"/>
              <w:bookmarkEnd w:id="4057"/>
              <w:bookmarkEnd w:id="4058"/>
              <w:bookmarkEnd w:id="4059"/>
            </w:del>
          </w:p>
        </w:tc>
        <w:tc>
          <w:tcPr>
            <w:tcW w:w="3613" w:type="dxa"/>
          </w:tcPr>
          <w:p w14:paraId="069CF461" w14:textId="170E1C27" w:rsidR="00370B95" w:rsidRPr="0033182C" w:rsidDel="00F7680F" w:rsidRDefault="00370B95" w:rsidP="00EB6254">
            <w:pPr>
              <w:spacing w:after="0" w:line="240" w:lineRule="auto"/>
              <w:jc w:val="center"/>
              <w:rPr>
                <w:del w:id="4060" w:author="Windows User" w:date="2019-09-19T03:29:00Z"/>
                <w:rFonts w:cs="Times New Roman"/>
                <w:sz w:val="22"/>
              </w:rPr>
            </w:pPr>
            <w:bookmarkStart w:id="4061" w:name="_Toc23496434"/>
            <w:bookmarkStart w:id="4062" w:name="_Toc23552618"/>
            <w:bookmarkStart w:id="4063" w:name="_Toc23810971"/>
            <w:bookmarkStart w:id="4064" w:name="_Toc23880634"/>
            <w:bookmarkEnd w:id="4061"/>
            <w:bookmarkEnd w:id="4062"/>
            <w:bookmarkEnd w:id="4063"/>
            <w:bookmarkEnd w:id="4064"/>
          </w:p>
        </w:tc>
        <w:bookmarkStart w:id="4065" w:name="_Toc23496435"/>
        <w:bookmarkStart w:id="4066" w:name="_Toc23552619"/>
        <w:bookmarkStart w:id="4067" w:name="_Toc23810972"/>
        <w:bookmarkStart w:id="4068" w:name="_Toc23880635"/>
        <w:bookmarkEnd w:id="4065"/>
        <w:bookmarkEnd w:id="4066"/>
        <w:bookmarkEnd w:id="4067"/>
        <w:bookmarkEnd w:id="4068"/>
      </w:tr>
      <w:tr w:rsidR="00370B95" w:rsidRPr="0033182C" w:rsidDel="00F7680F" w14:paraId="63471FE6" w14:textId="2A0AC509" w:rsidTr="00335BD4">
        <w:trPr>
          <w:trHeight w:val="370"/>
          <w:del w:id="4069" w:author="Windows User" w:date="2019-09-19T03:29:00Z"/>
        </w:trPr>
        <w:tc>
          <w:tcPr>
            <w:tcW w:w="4604" w:type="dxa"/>
            <w:gridSpan w:val="2"/>
          </w:tcPr>
          <w:p w14:paraId="2AA07795" w14:textId="1D4C23B3" w:rsidR="00370B95" w:rsidRPr="0033182C" w:rsidDel="00F7680F" w:rsidRDefault="00370B95" w:rsidP="00EB6254">
            <w:pPr>
              <w:spacing w:after="0" w:line="240" w:lineRule="auto"/>
              <w:ind w:left="323"/>
              <w:rPr>
                <w:del w:id="4070" w:author="Windows User" w:date="2019-09-19T03:29:00Z"/>
                <w:rFonts w:cs="Times New Roman"/>
                <w:sz w:val="22"/>
              </w:rPr>
            </w:pPr>
            <w:bookmarkStart w:id="4071" w:name="_Toc23496436"/>
            <w:bookmarkStart w:id="4072" w:name="_Toc23552620"/>
            <w:bookmarkStart w:id="4073" w:name="_Toc23810973"/>
            <w:bookmarkStart w:id="4074" w:name="_Toc23880636"/>
            <w:bookmarkEnd w:id="4071"/>
            <w:bookmarkEnd w:id="4072"/>
            <w:bookmarkEnd w:id="4073"/>
            <w:bookmarkEnd w:id="4074"/>
          </w:p>
        </w:tc>
        <w:tc>
          <w:tcPr>
            <w:tcW w:w="3613" w:type="dxa"/>
          </w:tcPr>
          <w:p w14:paraId="69184620" w14:textId="29E75092" w:rsidR="00370B95" w:rsidRPr="0033182C" w:rsidDel="00F7680F" w:rsidRDefault="00894835" w:rsidP="00EB6254">
            <w:pPr>
              <w:pStyle w:val="ListParagraph"/>
              <w:numPr>
                <w:ilvl w:val="0"/>
                <w:numId w:val="3"/>
              </w:numPr>
              <w:spacing w:after="0" w:line="240" w:lineRule="auto"/>
              <w:ind w:left="252" w:hanging="219"/>
              <w:rPr>
                <w:del w:id="4075" w:author="Windows User" w:date="2019-09-19T03:29:00Z"/>
                <w:rFonts w:cs="Times New Roman"/>
                <w:sz w:val="22"/>
              </w:rPr>
            </w:pPr>
            <w:del w:id="4076" w:author="Windows User" w:date="2019-09-19T03:29:00Z">
              <w:r w:rsidRPr="0033182C" w:rsidDel="00F7680F">
                <w:rPr>
                  <w:rFonts w:cs="Times New Roman"/>
                  <w:sz w:val="22"/>
                </w:rPr>
                <w:delText>Menampilkan pop-up “Username atau</w:delText>
              </w:r>
              <w:r w:rsidR="00370B95" w:rsidRPr="0033182C" w:rsidDel="00F7680F">
                <w:rPr>
                  <w:rFonts w:cs="Times New Roman"/>
                  <w:sz w:val="22"/>
                </w:rPr>
                <w:delText xml:space="preserve"> password salah”</w:delText>
              </w:r>
              <w:bookmarkStart w:id="4077" w:name="_Toc23496437"/>
              <w:bookmarkStart w:id="4078" w:name="_Toc23552621"/>
              <w:bookmarkStart w:id="4079" w:name="_Toc23810974"/>
              <w:bookmarkStart w:id="4080" w:name="_Toc23880637"/>
              <w:bookmarkEnd w:id="4077"/>
              <w:bookmarkEnd w:id="4078"/>
              <w:bookmarkEnd w:id="4079"/>
              <w:bookmarkEnd w:id="4080"/>
            </w:del>
          </w:p>
        </w:tc>
        <w:bookmarkStart w:id="4081" w:name="_Toc23496438"/>
        <w:bookmarkStart w:id="4082" w:name="_Toc23552622"/>
        <w:bookmarkStart w:id="4083" w:name="_Toc23810975"/>
        <w:bookmarkStart w:id="4084" w:name="_Toc23880638"/>
        <w:bookmarkEnd w:id="4081"/>
        <w:bookmarkEnd w:id="4082"/>
        <w:bookmarkEnd w:id="4083"/>
        <w:bookmarkEnd w:id="4084"/>
      </w:tr>
      <w:tr w:rsidR="00370B95" w:rsidRPr="0033182C" w:rsidDel="00F7680F" w14:paraId="5DDC3881" w14:textId="59158A41" w:rsidTr="00335BD4">
        <w:trPr>
          <w:trHeight w:val="370"/>
          <w:del w:id="4085" w:author="Windows User" w:date="2019-09-19T03:29:00Z"/>
        </w:trPr>
        <w:tc>
          <w:tcPr>
            <w:tcW w:w="4604" w:type="dxa"/>
            <w:gridSpan w:val="2"/>
          </w:tcPr>
          <w:p w14:paraId="64DBBB1A" w14:textId="7A35B57F" w:rsidR="00370B95" w:rsidRPr="0033182C" w:rsidDel="00F7680F" w:rsidRDefault="00370B95" w:rsidP="00EB6254">
            <w:pPr>
              <w:pStyle w:val="ListParagraph"/>
              <w:numPr>
                <w:ilvl w:val="0"/>
                <w:numId w:val="3"/>
              </w:numPr>
              <w:spacing w:after="0" w:line="240" w:lineRule="auto"/>
              <w:ind w:left="323"/>
              <w:rPr>
                <w:del w:id="4086" w:author="Windows User" w:date="2019-09-19T03:29:00Z"/>
                <w:rFonts w:cs="Times New Roman"/>
                <w:sz w:val="22"/>
              </w:rPr>
            </w:pPr>
            <w:del w:id="4087" w:author="Windows User" w:date="2019-09-19T03:29:00Z">
              <w:r w:rsidRPr="0033182C" w:rsidDel="00F7680F">
                <w:rPr>
                  <w:rFonts w:cs="Times New Roman"/>
                  <w:sz w:val="22"/>
                </w:rPr>
                <w:delText>Klik ‘oke’</w:delText>
              </w:r>
              <w:bookmarkStart w:id="4088" w:name="_Toc23496439"/>
              <w:bookmarkStart w:id="4089" w:name="_Toc23552623"/>
              <w:bookmarkStart w:id="4090" w:name="_Toc23810976"/>
              <w:bookmarkStart w:id="4091" w:name="_Toc23880639"/>
              <w:bookmarkEnd w:id="4088"/>
              <w:bookmarkEnd w:id="4089"/>
              <w:bookmarkEnd w:id="4090"/>
              <w:bookmarkEnd w:id="4091"/>
            </w:del>
          </w:p>
        </w:tc>
        <w:tc>
          <w:tcPr>
            <w:tcW w:w="3613" w:type="dxa"/>
          </w:tcPr>
          <w:p w14:paraId="5CA5C0A4" w14:textId="7980B10F" w:rsidR="00370B95" w:rsidRPr="0033182C" w:rsidDel="00F7680F" w:rsidRDefault="00370B95" w:rsidP="00EB6254">
            <w:pPr>
              <w:spacing w:after="0" w:line="240" w:lineRule="auto"/>
              <w:jc w:val="center"/>
              <w:rPr>
                <w:del w:id="4092" w:author="Windows User" w:date="2019-09-19T03:29:00Z"/>
                <w:rFonts w:cs="Times New Roman"/>
                <w:sz w:val="22"/>
              </w:rPr>
            </w:pPr>
            <w:bookmarkStart w:id="4093" w:name="_Toc23496440"/>
            <w:bookmarkStart w:id="4094" w:name="_Toc23552624"/>
            <w:bookmarkStart w:id="4095" w:name="_Toc23810977"/>
            <w:bookmarkStart w:id="4096" w:name="_Toc23880640"/>
            <w:bookmarkEnd w:id="4093"/>
            <w:bookmarkEnd w:id="4094"/>
            <w:bookmarkEnd w:id="4095"/>
            <w:bookmarkEnd w:id="4096"/>
          </w:p>
        </w:tc>
        <w:bookmarkStart w:id="4097" w:name="_Toc23496441"/>
        <w:bookmarkStart w:id="4098" w:name="_Toc23552625"/>
        <w:bookmarkStart w:id="4099" w:name="_Toc23810978"/>
        <w:bookmarkStart w:id="4100" w:name="_Toc23880641"/>
        <w:bookmarkEnd w:id="4097"/>
        <w:bookmarkEnd w:id="4098"/>
        <w:bookmarkEnd w:id="4099"/>
        <w:bookmarkEnd w:id="4100"/>
      </w:tr>
      <w:tr w:rsidR="00370B95" w:rsidRPr="0033182C" w:rsidDel="00F7680F" w14:paraId="3FD07E8E" w14:textId="4D7A60C0" w:rsidTr="00335BD4">
        <w:trPr>
          <w:trHeight w:val="370"/>
          <w:del w:id="4101" w:author="Windows User" w:date="2019-09-19T03:29:00Z"/>
        </w:trPr>
        <w:tc>
          <w:tcPr>
            <w:tcW w:w="4604" w:type="dxa"/>
            <w:gridSpan w:val="2"/>
          </w:tcPr>
          <w:p w14:paraId="1737F2AB" w14:textId="2A65B88E" w:rsidR="00370B95" w:rsidRPr="0033182C" w:rsidDel="00F7680F" w:rsidRDefault="00370B95" w:rsidP="00EB6254">
            <w:pPr>
              <w:spacing w:after="0" w:line="240" w:lineRule="auto"/>
              <w:jc w:val="center"/>
              <w:rPr>
                <w:del w:id="4102" w:author="Windows User" w:date="2019-09-19T03:29:00Z"/>
                <w:rFonts w:cs="Times New Roman"/>
                <w:sz w:val="22"/>
              </w:rPr>
            </w:pPr>
            <w:bookmarkStart w:id="4103" w:name="_Toc23496442"/>
            <w:bookmarkStart w:id="4104" w:name="_Toc23552626"/>
            <w:bookmarkStart w:id="4105" w:name="_Toc23810979"/>
            <w:bookmarkStart w:id="4106" w:name="_Toc23880642"/>
            <w:bookmarkEnd w:id="4103"/>
            <w:bookmarkEnd w:id="4104"/>
            <w:bookmarkEnd w:id="4105"/>
            <w:bookmarkEnd w:id="4106"/>
          </w:p>
        </w:tc>
        <w:tc>
          <w:tcPr>
            <w:tcW w:w="3613" w:type="dxa"/>
          </w:tcPr>
          <w:p w14:paraId="3C93E4CE" w14:textId="2FDCD644" w:rsidR="00370B95" w:rsidRPr="0033182C" w:rsidDel="00F7680F" w:rsidRDefault="00711C6A" w:rsidP="00EB6254">
            <w:pPr>
              <w:spacing w:after="0" w:line="240" w:lineRule="auto"/>
              <w:rPr>
                <w:del w:id="4107" w:author="Windows User" w:date="2019-09-19T03:29:00Z"/>
                <w:rFonts w:cs="Times New Roman"/>
                <w:sz w:val="22"/>
              </w:rPr>
            </w:pPr>
            <w:del w:id="4108" w:author="Windows User" w:date="2019-09-19T03:29:00Z">
              <w:r w:rsidRPr="0033182C" w:rsidDel="00F7680F">
                <w:rPr>
                  <w:rFonts w:cs="Times New Roman"/>
                  <w:sz w:val="22"/>
                </w:rPr>
                <w:delText xml:space="preserve">7. </w:delText>
              </w:r>
              <w:r w:rsidR="00370B95" w:rsidRPr="0033182C" w:rsidDel="00F7680F">
                <w:rPr>
                  <w:rFonts w:cs="Times New Roman"/>
                  <w:sz w:val="22"/>
                </w:rPr>
                <w:delText>Sistem menampilkan halaman login yang berisi form, sebagai berikut :</w:delText>
              </w:r>
              <w:bookmarkStart w:id="4109" w:name="_Toc23496443"/>
              <w:bookmarkStart w:id="4110" w:name="_Toc23552627"/>
              <w:bookmarkStart w:id="4111" w:name="_Toc23810980"/>
              <w:bookmarkStart w:id="4112" w:name="_Toc23880643"/>
              <w:bookmarkEnd w:id="4109"/>
              <w:bookmarkEnd w:id="4110"/>
              <w:bookmarkEnd w:id="4111"/>
              <w:bookmarkEnd w:id="4112"/>
            </w:del>
          </w:p>
          <w:p w14:paraId="10BD76CD" w14:textId="6DC6B284" w:rsidR="00370B95" w:rsidRPr="0033182C" w:rsidDel="00F7680F" w:rsidRDefault="00370B95" w:rsidP="00EB6254">
            <w:pPr>
              <w:spacing w:after="0" w:line="240" w:lineRule="auto"/>
              <w:rPr>
                <w:del w:id="4113" w:author="Windows User" w:date="2019-09-19T03:29:00Z"/>
                <w:rFonts w:cs="Times New Roman"/>
                <w:sz w:val="22"/>
              </w:rPr>
            </w:pPr>
            <w:del w:id="4114" w:author="Windows User" w:date="2019-09-19T03:29:00Z">
              <w:r w:rsidRPr="0033182C" w:rsidDel="00F7680F">
                <w:rPr>
                  <w:rFonts w:cs="Times New Roman"/>
                  <w:sz w:val="22"/>
                </w:rPr>
                <w:delText xml:space="preserve"> a. </w:delText>
              </w:r>
              <w:r w:rsidR="004A1011" w:rsidRPr="0033182C" w:rsidDel="00F7680F">
                <w:rPr>
                  <w:rFonts w:cs="Times New Roman"/>
                  <w:sz w:val="22"/>
                </w:rPr>
                <w:delText>Username</w:delText>
              </w:r>
              <w:r w:rsidRPr="0033182C" w:rsidDel="00F7680F">
                <w:rPr>
                  <w:rFonts w:cs="Times New Roman"/>
                  <w:sz w:val="22"/>
                </w:rPr>
                <w:delText xml:space="preserve"> (varchar 20)</w:delText>
              </w:r>
              <w:bookmarkStart w:id="4115" w:name="_Toc23496444"/>
              <w:bookmarkStart w:id="4116" w:name="_Toc23552628"/>
              <w:bookmarkStart w:id="4117" w:name="_Toc23810981"/>
              <w:bookmarkStart w:id="4118" w:name="_Toc23880644"/>
              <w:bookmarkEnd w:id="4115"/>
              <w:bookmarkEnd w:id="4116"/>
              <w:bookmarkEnd w:id="4117"/>
              <w:bookmarkEnd w:id="4118"/>
            </w:del>
          </w:p>
          <w:p w14:paraId="58654337" w14:textId="01C714EC" w:rsidR="00370B95" w:rsidRPr="0033182C" w:rsidDel="00F7680F" w:rsidRDefault="00711C6A" w:rsidP="00EB6254">
            <w:pPr>
              <w:spacing w:after="0" w:line="240" w:lineRule="auto"/>
              <w:rPr>
                <w:del w:id="4119" w:author="Windows User" w:date="2019-09-19T03:29:00Z"/>
                <w:rFonts w:cs="Times New Roman"/>
                <w:sz w:val="22"/>
              </w:rPr>
            </w:pPr>
            <w:del w:id="4120" w:author="Windows User" w:date="2019-09-19T03:29:00Z">
              <w:r w:rsidRPr="0033182C" w:rsidDel="00F7680F">
                <w:rPr>
                  <w:rFonts w:cs="Times New Roman"/>
                  <w:sz w:val="22"/>
                </w:rPr>
                <w:delText xml:space="preserve"> </w:delText>
              </w:r>
              <w:r w:rsidR="00370B95" w:rsidRPr="0033182C" w:rsidDel="00F7680F">
                <w:rPr>
                  <w:rFonts w:cs="Times New Roman"/>
                  <w:sz w:val="22"/>
                </w:rPr>
                <w:delText>b. Password (varchar 20 )</w:delText>
              </w:r>
              <w:bookmarkStart w:id="4121" w:name="_Toc23496445"/>
              <w:bookmarkStart w:id="4122" w:name="_Toc23552629"/>
              <w:bookmarkStart w:id="4123" w:name="_Toc23810982"/>
              <w:bookmarkStart w:id="4124" w:name="_Toc23880645"/>
              <w:bookmarkEnd w:id="4121"/>
              <w:bookmarkEnd w:id="4122"/>
              <w:bookmarkEnd w:id="4123"/>
              <w:bookmarkEnd w:id="4124"/>
            </w:del>
          </w:p>
        </w:tc>
        <w:bookmarkStart w:id="4125" w:name="_Toc23496446"/>
        <w:bookmarkStart w:id="4126" w:name="_Toc23552630"/>
        <w:bookmarkStart w:id="4127" w:name="_Toc23810983"/>
        <w:bookmarkStart w:id="4128" w:name="_Toc23880646"/>
        <w:bookmarkEnd w:id="4125"/>
        <w:bookmarkEnd w:id="4126"/>
        <w:bookmarkEnd w:id="4127"/>
        <w:bookmarkEnd w:id="4128"/>
      </w:tr>
    </w:tbl>
    <w:p w14:paraId="333091B9" w14:textId="6ADE765F" w:rsidR="00F60A17" w:rsidRPr="0033182C" w:rsidDel="00F7680F" w:rsidRDefault="00F60A17" w:rsidP="00F60A17">
      <w:pPr>
        <w:rPr>
          <w:del w:id="4129" w:author="Windows User" w:date="2019-09-19T03:29:00Z"/>
          <w:rFonts w:cs="Times New Roman"/>
        </w:rPr>
      </w:pPr>
      <w:bookmarkStart w:id="4130" w:name="_Toc23496447"/>
      <w:bookmarkStart w:id="4131" w:name="_Toc23552631"/>
      <w:bookmarkStart w:id="4132" w:name="_Toc23810984"/>
      <w:bookmarkStart w:id="4133" w:name="_Toc23880647"/>
      <w:bookmarkEnd w:id="4130"/>
      <w:bookmarkEnd w:id="4131"/>
      <w:bookmarkEnd w:id="4132"/>
      <w:bookmarkEnd w:id="4133"/>
    </w:p>
    <w:p w14:paraId="395C6F24" w14:textId="2674E4DC" w:rsidR="002B7274" w:rsidRPr="0033182C" w:rsidDel="00F7680F" w:rsidRDefault="002B7274">
      <w:pPr>
        <w:pStyle w:val="Heading3"/>
        <w:numPr>
          <w:ilvl w:val="2"/>
          <w:numId w:val="43"/>
        </w:numPr>
        <w:ind w:left="357" w:hanging="357"/>
        <w:rPr>
          <w:del w:id="4134" w:author="Windows User" w:date="2019-09-19T03:29:00Z"/>
          <w:rFonts w:cs="Times New Roman"/>
        </w:rPr>
        <w:pPrChange w:id="4135" w:author="Windows User" w:date="2019-09-19T02:40:00Z">
          <w:pPr>
            <w:pStyle w:val="Heading3"/>
          </w:pPr>
        </w:pPrChange>
      </w:pPr>
      <w:del w:id="4136" w:author="Windows User" w:date="2019-09-19T03:29:00Z">
        <w:r w:rsidRPr="0033182C" w:rsidDel="00F7680F">
          <w:rPr>
            <w:rFonts w:cs="Times New Roman"/>
          </w:rPr>
          <w:delText>Tambah User</w:delText>
        </w:r>
        <w:bookmarkStart w:id="4137" w:name="_Toc23496448"/>
        <w:bookmarkStart w:id="4138" w:name="_Toc23552632"/>
        <w:bookmarkStart w:id="4139" w:name="_Toc23810985"/>
        <w:bookmarkStart w:id="4140" w:name="_Toc23880648"/>
        <w:bookmarkEnd w:id="4137"/>
        <w:bookmarkEnd w:id="4138"/>
        <w:bookmarkEnd w:id="4139"/>
        <w:bookmarkEnd w:id="4140"/>
      </w:del>
    </w:p>
    <w:p w14:paraId="3B548476" w14:textId="2D6632A7" w:rsidR="00EB6254" w:rsidRPr="0033182C" w:rsidDel="00F7680F" w:rsidRDefault="002B7274" w:rsidP="00EB6254">
      <w:pPr>
        <w:ind w:firstLine="567"/>
        <w:rPr>
          <w:del w:id="4141" w:author="Windows User" w:date="2019-09-19T03:29:00Z"/>
          <w:rFonts w:cs="Times New Roman"/>
          <w:szCs w:val="24"/>
        </w:rPr>
      </w:pPr>
      <w:del w:id="4142" w:author="Windows User" w:date="2019-09-19T03:29:00Z">
        <w:r w:rsidRPr="0033182C" w:rsidDel="00F7680F">
          <w:rPr>
            <w:rFonts w:cs="Times New Roman"/>
            <w:szCs w:val="24"/>
          </w:rPr>
          <w:delText>Skenario ini menjelaskan alur untuk menambah user yang bias mengakses sistem. Fitur untuk menambah data user yang bisa dilakukan oleh admin. Skenario tambah u</w:delText>
        </w:r>
        <w:r w:rsidR="003E1410" w:rsidRPr="0033182C" w:rsidDel="00F7680F">
          <w:rPr>
            <w:rFonts w:cs="Times New Roman"/>
            <w:szCs w:val="24"/>
          </w:rPr>
          <w:delText xml:space="preserve">ser dapat 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4.6</w:delText>
        </w:r>
        <w:r w:rsidRPr="0033182C" w:rsidDel="00F7680F">
          <w:rPr>
            <w:rFonts w:cs="Times New Roman"/>
            <w:szCs w:val="24"/>
          </w:rPr>
          <w:delText>.</w:delText>
        </w:r>
        <w:bookmarkStart w:id="4143" w:name="_Toc23496449"/>
        <w:bookmarkStart w:id="4144" w:name="_Toc23552633"/>
        <w:bookmarkStart w:id="4145" w:name="_Toc23810986"/>
        <w:bookmarkStart w:id="4146" w:name="_Toc23880649"/>
        <w:bookmarkEnd w:id="4143"/>
        <w:bookmarkEnd w:id="4144"/>
        <w:bookmarkEnd w:id="4145"/>
        <w:bookmarkEnd w:id="4146"/>
      </w:del>
    </w:p>
    <w:p w14:paraId="7E96FBA5" w14:textId="426C607C" w:rsidR="00EB6254" w:rsidRPr="0033182C" w:rsidDel="00F7680F" w:rsidRDefault="00EB6254" w:rsidP="00EB6254">
      <w:pPr>
        <w:pStyle w:val="Caption"/>
        <w:keepNext/>
        <w:jc w:val="center"/>
        <w:rPr>
          <w:del w:id="4147" w:author="Windows User" w:date="2019-09-19T03:29:00Z"/>
          <w:rFonts w:cs="Times New Roman"/>
          <w:i w:val="0"/>
          <w:color w:val="auto"/>
          <w:sz w:val="24"/>
        </w:rPr>
      </w:pPr>
      <w:del w:id="4148" w:author="Windows User" w:date="2019-09-19T03:29:00Z">
        <w:r w:rsidRPr="0033182C" w:rsidDel="00F7680F">
          <w:rPr>
            <w:rFonts w:cs="Times New Roman"/>
            <w:i w:val="0"/>
            <w:color w:val="auto"/>
            <w:sz w:val="24"/>
          </w:rPr>
          <w:delText xml:space="preserve">Tabel </w:delText>
        </w:r>
      </w:del>
      <w:del w:id="4149" w:author="Windows User" w:date="2019-09-18T15:48:00Z">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 w:val="0"/>
          </w:rPr>
          <w:fldChar w:fldCharType="end"/>
        </w:r>
        <w:r w:rsidR="007E74B5" w:rsidRPr="0033182C" w:rsidDel="00F10288">
          <w:rPr>
            <w:rFonts w:cs="Times New Roman"/>
            <w:i w:val="0"/>
            <w:color w:val="auto"/>
            <w:sz w:val="24"/>
          </w:rPr>
          <w:delText>.</w:delText>
        </w:r>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6</w:delText>
        </w:r>
        <w:r w:rsidR="007E74B5" w:rsidRPr="0033182C" w:rsidDel="00F10288">
          <w:rPr>
            <w:rFonts w:cs="Times New Roman"/>
            <w:i w:val="0"/>
          </w:rPr>
          <w:fldChar w:fldCharType="end"/>
        </w:r>
      </w:del>
      <w:del w:id="4150" w:author="Windows User" w:date="2019-09-19T03:29:00Z">
        <w:r w:rsidRPr="0033182C" w:rsidDel="00F7680F">
          <w:rPr>
            <w:rFonts w:cs="Times New Roman"/>
            <w:i w:val="0"/>
            <w:color w:val="auto"/>
            <w:sz w:val="24"/>
          </w:rPr>
          <w:delText xml:space="preserve"> Skenario Tambah User</w:delText>
        </w:r>
        <w:bookmarkStart w:id="4151" w:name="_Toc23496450"/>
        <w:bookmarkStart w:id="4152" w:name="_Toc23552634"/>
        <w:bookmarkStart w:id="4153" w:name="_Toc23810987"/>
        <w:bookmarkStart w:id="4154" w:name="_Toc23880650"/>
        <w:bookmarkEnd w:id="4151"/>
        <w:bookmarkEnd w:id="4152"/>
        <w:bookmarkEnd w:id="4153"/>
        <w:bookmarkEnd w:id="4154"/>
      </w:del>
    </w:p>
    <w:tbl>
      <w:tblPr>
        <w:tblStyle w:val="TableGrid"/>
        <w:tblW w:w="7933" w:type="dxa"/>
        <w:tblLook w:val="04A0" w:firstRow="1" w:lastRow="0" w:firstColumn="1" w:lastColumn="0" w:noHBand="0" w:noVBand="1"/>
      </w:tblPr>
      <w:tblGrid>
        <w:gridCol w:w="4531"/>
        <w:gridCol w:w="73"/>
        <w:gridCol w:w="3329"/>
      </w:tblGrid>
      <w:tr w:rsidR="007C390D" w:rsidRPr="0033182C" w:rsidDel="00F7680F" w14:paraId="396AC3BC" w14:textId="5E11188B" w:rsidTr="00335BD4">
        <w:trPr>
          <w:del w:id="4155" w:author="Windows User" w:date="2019-09-19T03:29:00Z"/>
        </w:trPr>
        <w:tc>
          <w:tcPr>
            <w:tcW w:w="4531" w:type="dxa"/>
          </w:tcPr>
          <w:p w14:paraId="3BA380D8" w14:textId="5D330F86" w:rsidR="007C390D" w:rsidRPr="0033182C" w:rsidDel="00F7680F" w:rsidRDefault="007C390D" w:rsidP="00EB6254">
            <w:pPr>
              <w:spacing w:after="0" w:line="240" w:lineRule="auto"/>
              <w:rPr>
                <w:del w:id="4156" w:author="Windows User" w:date="2019-09-19T03:29:00Z"/>
                <w:rFonts w:cs="Times New Roman"/>
                <w:sz w:val="22"/>
                <w:lang w:val="en-ID"/>
              </w:rPr>
            </w:pPr>
            <w:del w:id="4157" w:author="Windows User" w:date="2019-09-19T03:29:00Z">
              <w:r w:rsidRPr="0033182C" w:rsidDel="00F7680F">
                <w:rPr>
                  <w:rFonts w:cs="Times New Roman"/>
                  <w:b/>
                  <w:sz w:val="22"/>
                </w:rPr>
                <w:delText>Nama Usecase</w:delText>
              </w:r>
              <w:bookmarkStart w:id="4158" w:name="_Toc23496451"/>
              <w:bookmarkStart w:id="4159" w:name="_Toc23552635"/>
              <w:bookmarkStart w:id="4160" w:name="_Toc23810988"/>
              <w:bookmarkStart w:id="4161" w:name="_Toc23880651"/>
              <w:bookmarkEnd w:id="4158"/>
              <w:bookmarkEnd w:id="4159"/>
              <w:bookmarkEnd w:id="4160"/>
              <w:bookmarkEnd w:id="4161"/>
            </w:del>
          </w:p>
        </w:tc>
        <w:tc>
          <w:tcPr>
            <w:tcW w:w="3402" w:type="dxa"/>
            <w:gridSpan w:val="2"/>
          </w:tcPr>
          <w:p w14:paraId="0A92B65D" w14:textId="6C88FAF9" w:rsidR="007C390D" w:rsidRPr="0033182C" w:rsidDel="00F7680F" w:rsidRDefault="00711C6A" w:rsidP="00EB6254">
            <w:pPr>
              <w:spacing w:after="0" w:line="240" w:lineRule="auto"/>
              <w:rPr>
                <w:del w:id="4162" w:author="Windows User" w:date="2019-09-19T03:29:00Z"/>
                <w:rFonts w:cs="Times New Roman"/>
                <w:sz w:val="22"/>
                <w:lang w:val="en-ID"/>
              </w:rPr>
            </w:pPr>
            <w:del w:id="4163" w:author="Windows User" w:date="2019-09-19T03:29:00Z">
              <w:r w:rsidRPr="0033182C" w:rsidDel="00F7680F">
                <w:rPr>
                  <w:rFonts w:cs="Times New Roman"/>
                  <w:sz w:val="22"/>
                </w:rPr>
                <w:delText>Tambah user</w:delText>
              </w:r>
              <w:bookmarkStart w:id="4164" w:name="_Toc23496452"/>
              <w:bookmarkStart w:id="4165" w:name="_Toc23552636"/>
              <w:bookmarkStart w:id="4166" w:name="_Toc23810989"/>
              <w:bookmarkStart w:id="4167" w:name="_Toc23880652"/>
              <w:bookmarkEnd w:id="4164"/>
              <w:bookmarkEnd w:id="4165"/>
              <w:bookmarkEnd w:id="4166"/>
              <w:bookmarkEnd w:id="4167"/>
            </w:del>
          </w:p>
        </w:tc>
        <w:bookmarkStart w:id="4168" w:name="_Toc23496453"/>
        <w:bookmarkStart w:id="4169" w:name="_Toc23552637"/>
        <w:bookmarkStart w:id="4170" w:name="_Toc23810990"/>
        <w:bookmarkStart w:id="4171" w:name="_Toc23880653"/>
        <w:bookmarkEnd w:id="4168"/>
        <w:bookmarkEnd w:id="4169"/>
        <w:bookmarkEnd w:id="4170"/>
        <w:bookmarkEnd w:id="4171"/>
      </w:tr>
      <w:tr w:rsidR="007C390D" w:rsidRPr="0033182C" w:rsidDel="00F7680F" w14:paraId="374EB09A" w14:textId="529DDF17" w:rsidTr="00335BD4">
        <w:trPr>
          <w:del w:id="4172" w:author="Windows User" w:date="2019-09-19T03:29:00Z"/>
        </w:trPr>
        <w:tc>
          <w:tcPr>
            <w:tcW w:w="4531" w:type="dxa"/>
          </w:tcPr>
          <w:p w14:paraId="4FE3D4BE" w14:textId="59D4B153" w:rsidR="007C390D" w:rsidRPr="0033182C" w:rsidDel="00F7680F" w:rsidRDefault="007C390D" w:rsidP="00EB6254">
            <w:pPr>
              <w:spacing w:after="0" w:line="240" w:lineRule="auto"/>
              <w:rPr>
                <w:del w:id="4173" w:author="Windows User" w:date="2019-09-19T03:29:00Z"/>
                <w:rFonts w:cs="Times New Roman"/>
                <w:sz w:val="22"/>
                <w:lang w:val="en-ID"/>
              </w:rPr>
            </w:pPr>
            <w:del w:id="4174" w:author="Windows User" w:date="2019-09-19T03:29:00Z">
              <w:r w:rsidRPr="0033182C" w:rsidDel="00F7680F">
                <w:rPr>
                  <w:rFonts w:cs="Times New Roman"/>
                  <w:b/>
                  <w:sz w:val="22"/>
                </w:rPr>
                <w:delText>Aktor</w:delText>
              </w:r>
              <w:bookmarkStart w:id="4175" w:name="_Toc23496454"/>
              <w:bookmarkStart w:id="4176" w:name="_Toc23552638"/>
              <w:bookmarkStart w:id="4177" w:name="_Toc23810991"/>
              <w:bookmarkStart w:id="4178" w:name="_Toc23880654"/>
              <w:bookmarkEnd w:id="4175"/>
              <w:bookmarkEnd w:id="4176"/>
              <w:bookmarkEnd w:id="4177"/>
              <w:bookmarkEnd w:id="4178"/>
            </w:del>
          </w:p>
        </w:tc>
        <w:tc>
          <w:tcPr>
            <w:tcW w:w="3402" w:type="dxa"/>
            <w:gridSpan w:val="2"/>
          </w:tcPr>
          <w:p w14:paraId="726567DE" w14:textId="541206DB" w:rsidR="007C390D" w:rsidRPr="0033182C" w:rsidDel="00F7680F" w:rsidRDefault="00711C6A" w:rsidP="00EB6254">
            <w:pPr>
              <w:spacing w:after="0" w:line="240" w:lineRule="auto"/>
              <w:rPr>
                <w:del w:id="4179" w:author="Windows User" w:date="2019-09-19T03:29:00Z"/>
                <w:rFonts w:cs="Times New Roman"/>
                <w:sz w:val="22"/>
                <w:lang w:val="en-ID"/>
              </w:rPr>
            </w:pPr>
            <w:del w:id="4180" w:author="Windows User" w:date="2019-09-19T03:29:00Z">
              <w:r w:rsidRPr="0033182C" w:rsidDel="00F7680F">
                <w:rPr>
                  <w:rFonts w:cs="Times New Roman"/>
                  <w:sz w:val="22"/>
                </w:rPr>
                <w:delText>Admin</w:delText>
              </w:r>
              <w:bookmarkStart w:id="4181" w:name="_Toc23496455"/>
              <w:bookmarkStart w:id="4182" w:name="_Toc23552639"/>
              <w:bookmarkStart w:id="4183" w:name="_Toc23810992"/>
              <w:bookmarkStart w:id="4184" w:name="_Toc23880655"/>
              <w:bookmarkEnd w:id="4181"/>
              <w:bookmarkEnd w:id="4182"/>
              <w:bookmarkEnd w:id="4183"/>
              <w:bookmarkEnd w:id="4184"/>
            </w:del>
          </w:p>
        </w:tc>
        <w:bookmarkStart w:id="4185" w:name="_Toc23496456"/>
        <w:bookmarkStart w:id="4186" w:name="_Toc23552640"/>
        <w:bookmarkStart w:id="4187" w:name="_Toc23810993"/>
        <w:bookmarkStart w:id="4188" w:name="_Toc23880656"/>
        <w:bookmarkEnd w:id="4185"/>
        <w:bookmarkEnd w:id="4186"/>
        <w:bookmarkEnd w:id="4187"/>
        <w:bookmarkEnd w:id="4188"/>
      </w:tr>
      <w:tr w:rsidR="007C390D" w:rsidRPr="0033182C" w:rsidDel="00F7680F" w14:paraId="1C0886C7" w14:textId="42072F18" w:rsidTr="00335BD4">
        <w:trPr>
          <w:del w:id="4189" w:author="Windows User" w:date="2019-09-19T03:29:00Z"/>
        </w:trPr>
        <w:tc>
          <w:tcPr>
            <w:tcW w:w="4531" w:type="dxa"/>
          </w:tcPr>
          <w:p w14:paraId="60D9CEA6" w14:textId="2B45FBA7" w:rsidR="007C390D" w:rsidRPr="0033182C" w:rsidDel="00F7680F" w:rsidRDefault="007C390D" w:rsidP="00EB6254">
            <w:pPr>
              <w:spacing w:after="0" w:line="240" w:lineRule="auto"/>
              <w:rPr>
                <w:del w:id="4190" w:author="Windows User" w:date="2019-09-19T03:29:00Z"/>
                <w:rFonts w:cs="Times New Roman"/>
                <w:sz w:val="22"/>
                <w:lang w:val="en-ID"/>
              </w:rPr>
            </w:pPr>
            <w:del w:id="4191" w:author="Windows User" w:date="2019-09-19T03:29:00Z">
              <w:r w:rsidRPr="0033182C" w:rsidDel="00F7680F">
                <w:rPr>
                  <w:rFonts w:cs="Times New Roman"/>
                  <w:b/>
                  <w:sz w:val="22"/>
                </w:rPr>
                <w:delText>Deskripsi Singkat</w:delText>
              </w:r>
              <w:bookmarkStart w:id="4192" w:name="_Toc23496457"/>
              <w:bookmarkStart w:id="4193" w:name="_Toc23552641"/>
              <w:bookmarkStart w:id="4194" w:name="_Toc23810994"/>
              <w:bookmarkStart w:id="4195" w:name="_Toc23880657"/>
              <w:bookmarkEnd w:id="4192"/>
              <w:bookmarkEnd w:id="4193"/>
              <w:bookmarkEnd w:id="4194"/>
              <w:bookmarkEnd w:id="4195"/>
            </w:del>
          </w:p>
        </w:tc>
        <w:tc>
          <w:tcPr>
            <w:tcW w:w="3402" w:type="dxa"/>
            <w:gridSpan w:val="2"/>
          </w:tcPr>
          <w:p w14:paraId="1ED993D1" w14:textId="6CD4FD52" w:rsidR="007C390D" w:rsidRPr="0033182C" w:rsidDel="00F7680F" w:rsidRDefault="007C390D" w:rsidP="00EB6254">
            <w:pPr>
              <w:spacing w:after="0" w:line="240" w:lineRule="auto"/>
              <w:rPr>
                <w:del w:id="4196" w:author="Windows User" w:date="2019-09-19T03:29:00Z"/>
                <w:rFonts w:cs="Times New Roman"/>
                <w:sz w:val="22"/>
                <w:lang w:val="en-ID"/>
              </w:rPr>
            </w:pPr>
            <w:del w:id="4197" w:author="Windows User" w:date="2019-09-19T03:29:00Z">
              <w:r w:rsidRPr="0033182C" w:rsidDel="00F7680F">
                <w:rPr>
                  <w:rFonts w:cs="Times New Roman"/>
                  <w:sz w:val="22"/>
                </w:rPr>
                <w:delText xml:space="preserve">Aktor </w:delText>
              </w:r>
              <w:r w:rsidR="00711C6A" w:rsidRPr="0033182C" w:rsidDel="00F7680F">
                <w:rPr>
                  <w:rFonts w:cs="Times New Roman"/>
                  <w:sz w:val="22"/>
                </w:rPr>
                <w:delText>menambahkan user baru</w:delText>
              </w:r>
              <w:bookmarkStart w:id="4198" w:name="_Toc23496458"/>
              <w:bookmarkStart w:id="4199" w:name="_Toc23552642"/>
              <w:bookmarkStart w:id="4200" w:name="_Toc23810995"/>
              <w:bookmarkStart w:id="4201" w:name="_Toc23880658"/>
              <w:bookmarkEnd w:id="4198"/>
              <w:bookmarkEnd w:id="4199"/>
              <w:bookmarkEnd w:id="4200"/>
              <w:bookmarkEnd w:id="4201"/>
            </w:del>
          </w:p>
        </w:tc>
        <w:bookmarkStart w:id="4202" w:name="_Toc23496459"/>
        <w:bookmarkStart w:id="4203" w:name="_Toc23552643"/>
        <w:bookmarkStart w:id="4204" w:name="_Toc23810996"/>
        <w:bookmarkStart w:id="4205" w:name="_Toc23880659"/>
        <w:bookmarkEnd w:id="4202"/>
        <w:bookmarkEnd w:id="4203"/>
        <w:bookmarkEnd w:id="4204"/>
        <w:bookmarkEnd w:id="4205"/>
      </w:tr>
      <w:tr w:rsidR="007C390D" w:rsidRPr="0033182C" w:rsidDel="00F7680F" w14:paraId="2CDB18FD" w14:textId="261A9DED" w:rsidTr="00335BD4">
        <w:trPr>
          <w:del w:id="4206" w:author="Windows User" w:date="2019-09-19T03:29:00Z"/>
        </w:trPr>
        <w:tc>
          <w:tcPr>
            <w:tcW w:w="4531" w:type="dxa"/>
          </w:tcPr>
          <w:p w14:paraId="0E274F92" w14:textId="195879DD" w:rsidR="007C390D" w:rsidRPr="0033182C" w:rsidDel="00F7680F" w:rsidRDefault="007C390D" w:rsidP="00EB6254">
            <w:pPr>
              <w:spacing w:after="0" w:line="240" w:lineRule="auto"/>
              <w:rPr>
                <w:del w:id="4207" w:author="Windows User" w:date="2019-09-19T03:29:00Z"/>
                <w:rFonts w:cs="Times New Roman"/>
                <w:sz w:val="22"/>
                <w:lang w:val="en-ID"/>
              </w:rPr>
            </w:pPr>
            <w:del w:id="4208" w:author="Windows User" w:date="2019-09-19T03:29:00Z">
              <w:r w:rsidRPr="0033182C" w:rsidDel="00F7680F">
                <w:rPr>
                  <w:rFonts w:cs="Times New Roman"/>
                  <w:b/>
                  <w:sz w:val="22"/>
                </w:rPr>
                <w:delText>Prekondisi</w:delText>
              </w:r>
              <w:bookmarkStart w:id="4209" w:name="_Toc23496460"/>
              <w:bookmarkStart w:id="4210" w:name="_Toc23552644"/>
              <w:bookmarkStart w:id="4211" w:name="_Toc23810997"/>
              <w:bookmarkStart w:id="4212" w:name="_Toc23880660"/>
              <w:bookmarkEnd w:id="4209"/>
              <w:bookmarkEnd w:id="4210"/>
              <w:bookmarkEnd w:id="4211"/>
              <w:bookmarkEnd w:id="4212"/>
            </w:del>
          </w:p>
        </w:tc>
        <w:tc>
          <w:tcPr>
            <w:tcW w:w="3402" w:type="dxa"/>
            <w:gridSpan w:val="2"/>
          </w:tcPr>
          <w:p w14:paraId="15244E43" w14:textId="3FF7F263" w:rsidR="007C390D" w:rsidRPr="0033182C" w:rsidDel="00F7680F" w:rsidRDefault="007C390D" w:rsidP="00EB6254">
            <w:pPr>
              <w:spacing w:after="0" w:line="240" w:lineRule="auto"/>
              <w:rPr>
                <w:del w:id="4213" w:author="Windows User" w:date="2019-09-19T03:29:00Z"/>
                <w:rFonts w:cs="Times New Roman"/>
                <w:sz w:val="22"/>
                <w:lang w:val="en-ID"/>
              </w:rPr>
            </w:pPr>
            <w:del w:id="4214" w:author="Windows User" w:date="2019-09-19T03:29:00Z">
              <w:r w:rsidRPr="0033182C" w:rsidDel="00F7680F">
                <w:rPr>
                  <w:rFonts w:cs="Times New Roman"/>
                  <w:sz w:val="22"/>
                </w:rPr>
                <w:delText xml:space="preserve">Aktor masuk halaman </w:delText>
              </w:r>
              <w:r w:rsidR="00711C6A" w:rsidRPr="0033182C" w:rsidDel="00F7680F">
                <w:rPr>
                  <w:rFonts w:cs="Times New Roman"/>
                  <w:sz w:val="22"/>
                </w:rPr>
                <w:delText>dashboard admin</w:delText>
              </w:r>
              <w:bookmarkStart w:id="4215" w:name="_Toc23496461"/>
              <w:bookmarkStart w:id="4216" w:name="_Toc23552645"/>
              <w:bookmarkStart w:id="4217" w:name="_Toc23810998"/>
              <w:bookmarkStart w:id="4218" w:name="_Toc23880661"/>
              <w:bookmarkEnd w:id="4215"/>
              <w:bookmarkEnd w:id="4216"/>
              <w:bookmarkEnd w:id="4217"/>
              <w:bookmarkEnd w:id="4218"/>
            </w:del>
          </w:p>
        </w:tc>
        <w:bookmarkStart w:id="4219" w:name="_Toc23496462"/>
        <w:bookmarkStart w:id="4220" w:name="_Toc23552646"/>
        <w:bookmarkStart w:id="4221" w:name="_Toc23810999"/>
        <w:bookmarkStart w:id="4222" w:name="_Toc23880662"/>
        <w:bookmarkEnd w:id="4219"/>
        <w:bookmarkEnd w:id="4220"/>
        <w:bookmarkEnd w:id="4221"/>
        <w:bookmarkEnd w:id="4222"/>
      </w:tr>
      <w:tr w:rsidR="007C390D" w:rsidRPr="0033182C" w:rsidDel="00F7680F" w14:paraId="62C484D2" w14:textId="12EC00B9" w:rsidTr="00335BD4">
        <w:trPr>
          <w:del w:id="4223" w:author="Windows User" w:date="2019-09-19T03:29:00Z"/>
        </w:trPr>
        <w:tc>
          <w:tcPr>
            <w:tcW w:w="4531" w:type="dxa"/>
          </w:tcPr>
          <w:p w14:paraId="6C5A61AC" w14:textId="5C17259A" w:rsidR="007C390D" w:rsidRPr="0033182C" w:rsidDel="00F7680F" w:rsidRDefault="007C390D" w:rsidP="00EB6254">
            <w:pPr>
              <w:spacing w:after="0" w:line="240" w:lineRule="auto"/>
              <w:rPr>
                <w:del w:id="4224" w:author="Windows User" w:date="2019-09-19T03:29:00Z"/>
                <w:rFonts w:cs="Times New Roman"/>
                <w:sz w:val="22"/>
                <w:lang w:val="en-ID"/>
              </w:rPr>
            </w:pPr>
            <w:del w:id="4225" w:author="Windows User" w:date="2019-09-19T03:29:00Z">
              <w:r w:rsidRPr="0033182C" w:rsidDel="00F7680F">
                <w:rPr>
                  <w:rFonts w:cs="Times New Roman"/>
                  <w:b/>
                  <w:sz w:val="22"/>
                </w:rPr>
                <w:delText>Pascakondisi</w:delText>
              </w:r>
              <w:bookmarkStart w:id="4226" w:name="_Toc23496463"/>
              <w:bookmarkStart w:id="4227" w:name="_Toc23552647"/>
              <w:bookmarkStart w:id="4228" w:name="_Toc23811000"/>
              <w:bookmarkStart w:id="4229" w:name="_Toc23880663"/>
              <w:bookmarkEnd w:id="4226"/>
              <w:bookmarkEnd w:id="4227"/>
              <w:bookmarkEnd w:id="4228"/>
              <w:bookmarkEnd w:id="4229"/>
            </w:del>
          </w:p>
        </w:tc>
        <w:tc>
          <w:tcPr>
            <w:tcW w:w="3402" w:type="dxa"/>
            <w:gridSpan w:val="2"/>
          </w:tcPr>
          <w:p w14:paraId="6261F36D" w14:textId="4D3C072C" w:rsidR="007C390D" w:rsidRPr="0033182C" w:rsidDel="00F7680F" w:rsidRDefault="00711C6A" w:rsidP="00EB6254">
            <w:pPr>
              <w:spacing w:after="0" w:line="240" w:lineRule="auto"/>
              <w:rPr>
                <w:del w:id="4230" w:author="Windows User" w:date="2019-09-19T03:29:00Z"/>
                <w:rFonts w:cs="Times New Roman"/>
                <w:sz w:val="22"/>
                <w:lang w:val="en-ID"/>
              </w:rPr>
            </w:pPr>
            <w:del w:id="4231" w:author="Windows User" w:date="2019-09-19T03:29:00Z">
              <w:r w:rsidRPr="0033182C" w:rsidDel="00F7680F">
                <w:rPr>
                  <w:rFonts w:cs="Times New Roman"/>
                  <w:sz w:val="22"/>
                </w:rPr>
                <w:delText>Data user bertambah</w:delText>
              </w:r>
              <w:bookmarkStart w:id="4232" w:name="_Toc23496464"/>
              <w:bookmarkStart w:id="4233" w:name="_Toc23552648"/>
              <w:bookmarkStart w:id="4234" w:name="_Toc23811001"/>
              <w:bookmarkStart w:id="4235" w:name="_Toc23880664"/>
              <w:bookmarkEnd w:id="4232"/>
              <w:bookmarkEnd w:id="4233"/>
              <w:bookmarkEnd w:id="4234"/>
              <w:bookmarkEnd w:id="4235"/>
            </w:del>
          </w:p>
        </w:tc>
        <w:bookmarkStart w:id="4236" w:name="_Toc23496465"/>
        <w:bookmarkStart w:id="4237" w:name="_Toc23552649"/>
        <w:bookmarkStart w:id="4238" w:name="_Toc23811002"/>
        <w:bookmarkStart w:id="4239" w:name="_Toc23880665"/>
        <w:bookmarkEnd w:id="4236"/>
        <w:bookmarkEnd w:id="4237"/>
        <w:bookmarkEnd w:id="4238"/>
        <w:bookmarkEnd w:id="4239"/>
      </w:tr>
      <w:tr w:rsidR="007C390D" w:rsidRPr="0033182C" w:rsidDel="00F7680F" w14:paraId="2FE5A5D2" w14:textId="03B74E45" w:rsidTr="00335BD4">
        <w:trPr>
          <w:del w:id="4240" w:author="Windows User" w:date="2019-09-19T03:29:00Z"/>
        </w:trPr>
        <w:tc>
          <w:tcPr>
            <w:tcW w:w="7933" w:type="dxa"/>
            <w:gridSpan w:val="3"/>
          </w:tcPr>
          <w:p w14:paraId="28285F88" w14:textId="118057DC" w:rsidR="007C390D" w:rsidRPr="0033182C" w:rsidDel="00F7680F" w:rsidRDefault="007C390D" w:rsidP="00EB6254">
            <w:pPr>
              <w:spacing w:after="0" w:line="240" w:lineRule="auto"/>
              <w:jc w:val="center"/>
              <w:rPr>
                <w:del w:id="4241" w:author="Windows User" w:date="2019-09-19T03:29:00Z"/>
                <w:rFonts w:cs="Times New Roman"/>
                <w:sz w:val="22"/>
              </w:rPr>
            </w:pPr>
            <w:del w:id="4242" w:author="Windows User" w:date="2019-09-19T03:29:00Z">
              <w:r w:rsidRPr="0033182C" w:rsidDel="00F7680F">
                <w:rPr>
                  <w:rFonts w:cs="Times New Roman"/>
                  <w:b/>
                  <w:bCs/>
                  <w:sz w:val="22"/>
                </w:rPr>
                <w:delText>Flow Event</w:delText>
              </w:r>
              <w:bookmarkStart w:id="4243" w:name="_Toc23496466"/>
              <w:bookmarkStart w:id="4244" w:name="_Toc23552650"/>
              <w:bookmarkStart w:id="4245" w:name="_Toc23811003"/>
              <w:bookmarkStart w:id="4246" w:name="_Toc23880666"/>
              <w:bookmarkEnd w:id="4243"/>
              <w:bookmarkEnd w:id="4244"/>
              <w:bookmarkEnd w:id="4245"/>
              <w:bookmarkEnd w:id="4246"/>
            </w:del>
          </w:p>
        </w:tc>
        <w:bookmarkStart w:id="4247" w:name="_Toc23496467"/>
        <w:bookmarkStart w:id="4248" w:name="_Toc23552651"/>
        <w:bookmarkStart w:id="4249" w:name="_Toc23811004"/>
        <w:bookmarkStart w:id="4250" w:name="_Toc23880667"/>
        <w:bookmarkEnd w:id="4247"/>
        <w:bookmarkEnd w:id="4248"/>
        <w:bookmarkEnd w:id="4249"/>
        <w:bookmarkEnd w:id="4250"/>
      </w:tr>
      <w:tr w:rsidR="007C390D" w:rsidRPr="0033182C" w:rsidDel="00F7680F" w14:paraId="4D0196FB" w14:textId="228455F8" w:rsidTr="00335BD4">
        <w:trPr>
          <w:del w:id="4251" w:author="Windows User" w:date="2019-09-19T03:29:00Z"/>
        </w:trPr>
        <w:tc>
          <w:tcPr>
            <w:tcW w:w="7933" w:type="dxa"/>
            <w:gridSpan w:val="3"/>
          </w:tcPr>
          <w:p w14:paraId="181732B9" w14:textId="7E912D50" w:rsidR="007C390D" w:rsidRPr="0033182C" w:rsidDel="00F7680F" w:rsidRDefault="00A15854" w:rsidP="00EB6254">
            <w:pPr>
              <w:spacing w:after="0" w:line="240" w:lineRule="auto"/>
              <w:jc w:val="center"/>
              <w:rPr>
                <w:del w:id="4252" w:author="Windows User" w:date="2019-09-19T03:29:00Z"/>
                <w:rFonts w:cs="Times New Roman"/>
                <w:sz w:val="22"/>
              </w:rPr>
            </w:pPr>
            <w:del w:id="4253" w:author="Windows User" w:date="2019-09-19T03:29:00Z">
              <w:r w:rsidRPr="0033182C" w:rsidDel="00F7680F">
                <w:rPr>
                  <w:rFonts w:cs="Times New Roman"/>
                  <w:b/>
                  <w:sz w:val="22"/>
                </w:rPr>
                <w:delText>Normal Flow : Tambah user</w:delText>
              </w:r>
              <w:bookmarkStart w:id="4254" w:name="_Toc23496468"/>
              <w:bookmarkStart w:id="4255" w:name="_Toc23552652"/>
              <w:bookmarkStart w:id="4256" w:name="_Toc23811005"/>
              <w:bookmarkStart w:id="4257" w:name="_Toc23880668"/>
              <w:bookmarkEnd w:id="4254"/>
              <w:bookmarkEnd w:id="4255"/>
              <w:bookmarkEnd w:id="4256"/>
              <w:bookmarkEnd w:id="4257"/>
            </w:del>
          </w:p>
        </w:tc>
        <w:bookmarkStart w:id="4258" w:name="_Toc23496469"/>
        <w:bookmarkStart w:id="4259" w:name="_Toc23552653"/>
        <w:bookmarkStart w:id="4260" w:name="_Toc23811006"/>
        <w:bookmarkStart w:id="4261" w:name="_Toc23880669"/>
        <w:bookmarkEnd w:id="4258"/>
        <w:bookmarkEnd w:id="4259"/>
        <w:bookmarkEnd w:id="4260"/>
        <w:bookmarkEnd w:id="4261"/>
      </w:tr>
      <w:tr w:rsidR="007C390D" w:rsidRPr="0033182C" w:rsidDel="00F7680F" w14:paraId="085C25D5" w14:textId="4C798DB3" w:rsidTr="00335BD4">
        <w:trPr>
          <w:trHeight w:val="371"/>
          <w:del w:id="4262" w:author="Windows User" w:date="2019-09-19T03:29:00Z"/>
        </w:trPr>
        <w:tc>
          <w:tcPr>
            <w:tcW w:w="4604" w:type="dxa"/>
            <w:gridSpan w:val="2"/>
          </w:tcPr>
          <w:p w14:paraId="510A08BA" w14:textId="1B11B493" w:rsidR="007C390D" w:rsidRPr="0033182C" w:rsidDel="00F7680F" w:rsidRDefault="007C390D" w:rsidP="00EB6254">
            <w:pPr>
              <w:spacing w:after="0" w:line="240" w:lineRule="auto"/>
              <w:rPr>
                <w:del w:id="4263" w:author="Windows User" w:date="2019-09-19T03:29:00Z"/>
                <w:rFonts w:cs="Times New Roman"/>
                <w:b/>
                <w:sz w:val="22"/>
              </w:rPr>
            </w:pPr>
            <w:del w:id="4264" w:author="Windows User" w:date="2019-09-19T03:29:00Z">
              <w:r w:rsidRPr="0033182C" w:rsidDel="00F7680F">
                <w:rPr>
                  <w:rFonts w:cs="Times New Roman"/>
                  <w:sz w:val="22"/>
                </w:rPr>
                <w:delText>Aksi Aktor</w:delText>
              </w:r>
              <w:bookmarkStart w:id="4265" w:name="_Toc23496470"/>
              <w:bookmarkStart w:id="4266" w:name="_Toc23552654"/>
              <w:bookmarkStart w:id="4267" w:name="_Toc23811007"/>
              <w:bookmarkStart w:id="4268" w:name="_Toc23880670"/>
              <w:bookmarkEnd w:id="4265"/>
              <w:bookmarkEnd w:id="4266"/>
              <w:bookmarkEnd w:id="4267"/>
              <w:bookmarkEnd w:id="4268"/>
            </w:del>
          </w:p>
        </w:tc>
        <w:tc>
          <w:tcPr>
            <w:tcW w:w="3329" w:type="dxa"/>
          </w:tcPr>
          <w:p w14:paraId="08FDB6D8" w14:textId="405D0AF1" w:rsidR="007C390D" w:rsidRPr="0033182C" w:rsidDel="00F7680F" w:rsidRDefault="007C390D" w:rsidP="00EB6254">
            <w:pPr>
              <w:spacing w:after="0" w:line="240" w:lineRule="auto"/>
              <w:rPr>
                <w:del w:id="4269" w:author="Windows User" w:date="2019-09-19T03:29:00Z"/>
                <w:rFonts w:cs="Times New Roman"/>
                <w:b/>
                <w:sz w:val="22"/>
              </w:rPr>
            </w:pPr>
            <w:del w:id="4270" w:author="Windows User" w:date="2019-09-19T03:29:00Z">
              <w:r w:rsidRPr="0033182C" w:rsidDel="00F7680F">
                <w:rPr>
                  <w:rFonts w:cs="Times New Roman"/>
                  <w:sz w:val="22"/>
                </w:rPr>
                <w:delText>Reaksi Sistem</w:delText>
              </w:r>
              <w:bookmarkStart w:id="4271" w:name="_Toc23496471"/>
              <w:bookmarkStart w:id="4272" w:name="_Toc23552655"/>
              <w:bookmarkStart w:id="4273" w:name="_Toc23811008"/>
              <w:bookmarkStart w:id="4274" w:name="_Toc23880671"/>
              <w:bookmarkEnd w:id="4271"/>
              <w:bookmarkEnd w:id="4272"/>
              <w:bookmarkEnd w:id="4273"/>
              <w:bookmarkEnd w:id="4274"/>
            </w:del>
          </w:p>
        </w:tc>
        <w:bookmarkStart w:id="4275" w:name="_Toc23496472"/>
        <w:bookmarkStart w:id="4276" w:name="_Toc23552656"/>
        <w:bookmarkStart w:id="4277" w:name="_Toc23811009"/>
        <w:bookmarkStart w:id="4278" w:name="_Toc23880672"/>
        <w:bookmarkEnd w:id="4275"/>
        <w:bookmarkEnd w:id="4276"/>
        <w:bookmarkEnd w:id="4277"/>
        <w:bookmarkEnd w:id="4278"/>
      </w:tr>
      <w:tr w:rsidR="00711C6A" w:rsidRPr="0033182C" w:rsidDel="00F7680F" w14:paraId="59A72468" w14:textId="6F4E7AFE" w:rsidTr="00335BD4">
        <w:trPr>
          <w:trHeight w:val="371"/>
          <w:del w:id="4279" w:author="Windows User" w:date="2019-09-19T03:29:00Z"/>
        </w:trPr>
        <w:tc>
          <w:tcPr>
            <w:tcW w:w="4604" w:type="dxa"/>
            <w:gridSpan w:val="2"/>
          </w:tcPr>
          <w:p w14:paraId="04983117" w14:textId="6E3DF72C" w:rsidR="00711C6A" w:rsidRPr="0033182C" w:rsidDel="00F7680F" w:rsidRDefault="00711C6A" w:rsidP="00EB6254">
            <w:pPr>
              <w:pStyle w:val="ListParagraph"/>
              <w:numPr>
                <w:ilvl w:val="2"/>
                <w:numId w:val="6"/>
              </w:numPr>
              <w:spacing w:after="0" w:line="240" w:lineRule="auto"/>
              <w:ind w:left="464"/>
              <w:rPr>
                <w:del w:id="4280" w:author="Windows User" w:date="2019-09-19T03:29:00Z"/>
                <w:rFonts w:cs="Times New Roman"/>
                <w:sz w:val="22"/>
              </w:rPr>
            </w:pPr>
            <w:del w:id="4281" w:author="Windows User" w:date="2019-09-19T03:29:00Z">
              <w:r w:rsidRPr="0033182C" w:rsidDel="00F7680F">
                <w:rPr>
                  <w:rFonts w:cs="Times New Roman"/>
                  <w:sz w:val="22"/>
                </w:rPr>
                <w:delText>Klik menu user pilih tambah user</w:delText>
              </w:r>
              <w:bookmarkStart w:id="4282" w:name="_Toc23496473"/>
              <w:bookmarkStart w:id="4283" w:name="_Toc23552657"/>
              <w:bookmarkStart w:id="4284" w:name="_Toc23811010"/>
              <w:bookmarkStart w:id="4285" w:name="_Toc23880673"/>
              <w:bookmarkEnd w:id="4282"/>
              <w:bookmarkEnd w:id="4283"/>
              <w:bookmarkEnd w:id="4284"/>
              <w:bookmarkEnd w:id="4285"/>
            </w:del>
          </w:p>
        </w:tc>
        <w:tc>
          <w:tcPr>
            <w:tcW w:w="3329" w:type="dxa"/>
          </w:tcPr>
          <w:p w14:paraId="5D9FE1D2" w14:textId="5A404972" w:rsidR="00711C6A" w:rsidRPr="0033182C" w:rsidDel="00F7680F" w:rsidRDefault="00711C6A" w:rsidP="00EB6254">
            <w:pPr>
              <w:spacing w:after="0" w:line="240" w:lineRule="auto"/>
              <w:rPr>
                <w:del w:id="4286" w:author="Windows User" w:date="2019-09-19T03:29:00Z"/>
                <w:rFonts w:cs="Times New Roman"/>
                <w:sz w:val="22"/>
              </w:rPr>
            </w:pPr>
            <w:bookmarkStart w:id="4287" w:name="_Toc23496474"/>
            <w:bookmarkStart w:id="4288" w:name="_Toc23552658"/>
            <w:bookmarkStart w:id="4289" w:name="_Toc23811011"/>
            <w:bookmarkStart w:id="4290" w:name="_Toc23880674"/>
            <w:bookmarkEnd w:id="4287"/>
            <w:bookmarkEnd w:id="4288"/>
            <w:bookmarkEnd w:id="4289"/>
            <w:bookmarkEnd w:id="4290"/>
          </w:p>
        </w:tc>
        <w:bookmarkStart w:id="4291" w:name="_Toc23496475"/>
        <w:bookmarkStart w:id="4292" w:name="_Toc23552659"/>
        <w:bookmarkStart w:id="4293" w:name="_Toc23811012"/>
        <w:bookmarkStart w:id="4294" w:name="_Toc23880675"/>
        <w:bookmarkEnd w:id="4291"/>
        <w:bookmarkEnd w:id="4292"/>
        <w:bookmarkEnd w:id="4293"/>
        <w:bookmarkEnd w:id="4294"/>
      </w:tr>
      <w:tr w:rsidR="007C390D" w:rsidRPr="0033182C" w:rsidDel="00F7680F" w14:paraId="189DECEA" w14:textId="3B45C790" w:rsidTr="00335BD4">
        <w:trPr>
          <w:trHeight w:val="370"/>
          <w:del w:id="4295" w:author="Windows User" w:date="2019-09-19T03:29:00Z"/>
        </w:trPr>
        <w:tc>
          <w:tcPr>
            <w:tcW w:w="4604" w:type="dxa"/>
            <w:gridSpan w:val="2"/>
          </w:tcPr>
          <w:p w14:paraId="52241A0B" w14:textId="30D167A6" w:rsidR="007C390D" w:rsidRPr="0033182C" w:rsidDel="00F7680F" w:rsidRDefault="007C390D" w:rsidP="00EB6254">
            <w:pPr>
              <w:pStyle w:val="ListParagraph"/>
              <w:spacing w:after="0" w:line="240" w:lineRule="auto"/>
              <w:rPr>
                <w:del w:id="4296" w:author="Windows User" w:date="2019-09-19T03:29:00Z"/>
                <w:rFonts w:cs="Times New Roman"/>
                <w:sz w:val="22"/>
              </w:rPr>
            </w:pPr>
            <w:bookmarkStart w:id="4297" w:name="_Toc23496476"/>
            <w:bookmarkStart w:id="4298" w:name="_Toc23552660"/>
            <w:bookmarkStart w:id="4299" w:name="_Toc23811013"/>
            <w:bookmarkStart w:id="4300" w:name="_Toc23880676"/>
            <w:bookmarkEnd w:id="4297"/>
            <w:bookmarkEnd w:id="4298"/>
            <w:bookmarkEnd w:id="4299"/>
            <w:bookmarkEnd w:id="4300"/>
          </w:p>
          <w:p w14:paraId="4E0804A4" w14:textId="6C820B11" w:rsidR="007C390D" w:rsidRPr="0033182C" w:rsidDel="00F7680F" w:rsidRDefault="007C390D" w:rsidP="00EB6254">
            <w:pPr>
              <w:pStyle w:val="ListParagraph"/>
              <w:spacing w:after="0" w:line="240" w:lineRule="auto"/>
              <w:rPr>
                <w:del w:id="4301" w:author="Windows User" w:date="2019-09-19T03:29:00Z"/>
                <w:rFonts w:cs="Times New Roman"/>
                <w:sz w:val="22"/>
              </w:rPr>
            </w:pPr>
            <w:bookmarkStart w:id="4302" w:name="_Toc23496477"/>
            <w:bookmarkStart w:id="4303" w:name="_Toc23552661"/>
            <w:bookmarkStart w:id="4304" w:name="_Toc23811014"/>
            <w:bookmarkStart w:id="4305" w:name="_Toc23880677"/>
            <w:bookmarkEnd w:id="4302"/>
            <w:bookmarkEnd w:id="4303"/>
            <w:bookmarkEnd w:id="4304"/>
            <w:bookmarkEnd w:id="4305"/>
          </w:p>
          <w:p w14:paraId="24A6EFF5" w14:textId="53EF7B1E" w:rsidR="007C390D" w:rsidRPr="0033182C" w:rsidDel="00F7680F" w:rsidRDefault="007C390D" w:rsidP="00EB6254">
            <w:pPr>
              <w:spacing w:after="0" w:line="240" w:lineRule="auto"/>
              <w:rPr>
                <w:del w:id="4306" w:author="Windows User" w:date="2019-09-19T03:29:00Z"/>
                <w:rFonts w:cs="Times New Roman"/>
                <w:b/>
                <w:sz w:val="22"/>
              </w:rPr>
            </w:pPr>
            <w:bookmarkStart w:id="4307" w:name="_Toc23496478"/>
            <w:bookmarkStart w:id="4308" w:name="_Toc23552662"/>
            <w:bookmarkStart w:id="4309" w:name="_Toc23811015"/>
            <w:bookmarkStart w:id="4310" w:name="_Toc23880678"/>
            <w:bookmarkEnd w:id="4307"/>
            <w:bookmarkEnd w:id="4308"/>
            <w:bookmarkEnd w:id="4309"/>
            <w:bookmarkEnd w:id="4310"/>
          </w:p>
        </w:tc>
        <w:tc>
          <w:tcPr>
            <w:tcW w:w="3329" w:type="dxa"/>
          </w:tcPr>
          <w:p w14:paraId="4702012D" w14:textId="7F84967F" w:rsidR="007C390D" w:rsidRPr="0033182C" w:rsidDel="00F7680F" w:rsidRDefault="00711C6A" w:rsidP="00EB6254">
            <w:pPr>
              <w:pStyle w:val="ListParagraph"/>
              <w:numPr>
                <w:ilvl w:val="2"/>
                <w:numId w:val="6"/>
              </w:numPr>
              <w:spacing w:after="0" w:line="240" w:lineRule="auto"/>
              <w:ind w:left="393" w:hanging="283"/>
              <w:rPr>
                <w:del w:id="4311" w:author="Windows User" w:date="2019-09-19T03:29:00Z"/>
                <w:rFonts w:cs="Times New Roman"/>
                <w:sz w:val="22"/>
              </w:rPr>
            </w:pPr>
            <w:del w:id="4312" w:author="Windows User" w:date="2019-09-19T03:29:00Z">
              <w:r w:rsidRPr="0033182C" w:rsidDel="00F7680F">
                <w:rPr>
                  <w:rFonts w:cs="Times New Roman"/>
                  <w:sz w:val="22"/>
                </w:rPr>
                <w:delText>Menampilkan form tambah user</w:delText>
              </w:r>
              <w:bookmarkStart w:id="4313" w:name="_Toc23496479"/>
              <w:bookmarkStart w:id="4314" w:name="_Toc23552663"/>
              <w:bookmarkStart w:id="4315" w:name="_Toc23811016"/>
              <w:bookmarkStart w:id="4316" w:name="_Toc23880679"/>
              <w:bookmarkEnd w:id="4313"/>
              <w:bookmarkEnd w:id="4314"/>
              <w:bookmarkEnd w:id="4315"/>
              <w:bookmarkEnd w:id="4316"/>
            </w:del>
          </w:p>
          <w:p w14:paraId="32F3F63D" w14:textId="1C8E9447" w:rsidR="00E404DF" w:rsidRPr="0033182C" w:rsidDel="00F7680F" w:rsidRDefault="00E404DF" w:rsidP="00EB6254">
            <w:pPr>
              <w:pStyle w:val="ListParagraph"/>
              <w:numPr>
                <w:ilvl w:val="0"/>
                <w:numId w:val="25"/>
              </w:numPr>
              <w:spacing w:after="0" w:line="240" w:lineRule="auto"/>
              <w:rPr>
                <w:del w:id="4317" w:author="Windows User" w:date="2019-09-19T03:29:00Z"/>
                <w:rFonts w:cs="Times New Roman"/>
                <w:sz w:val="22"/>
              </w:rPr>
            </w:pPr>
            <w:del w:id="4318" w:author="Windows User" w:date="2019-09-19T03:29:00Z">
              <w:r w:rsidRPr="0033182C" w:rsidDel="00F7680F">
                <w:rPr>
                  <w:rFonts w:cs="Times New Roman"/>
                  <w:sz w:val="22"/>
                </w:rPr>
                <w:delText>Nama (varchar 20)</w:delText>
              </w:r>
              <w:bookmarkStart w:id="4319" w:name="_Toc23496480"/>
              <w:bookmarkStart w:id="4320" w:name="_Toc23552664"/>
              <w:bookmarkStart w:id="4321" w:name="_Toc23811017"/>
              <w:bookmarkStart w:id="4322" w:name="_Toc23880680"/>
              <w:bookmarkEnd w:id="4319"/>
              <w:bookmarkEnd w:id="4320"/>
              <w:bookmarkEnd w:id="4321"/>
              <w:bookmarkEnd w:id="4322"/>
            </w:del>
          </w:p>
          <w:p w14:paraId="543A424C" w14:textId="24DB314D" w:rsidR="00E404DF" w:rsidRPr="0033182C" w:rsidDel="00F7680F" w:rsidRDefault="00E404DF" w:rsidP="00EB6254">
            <w:pPr>
              <w:pStyle w:val="ListParagraph"/>
              <w:numPr>
                <w:ilvl w:val="0"/>
                <w:numId w:val="25"/>
              </w:numPr>
              <w:spacing w:after="0" w:line="240" w:lineRule="auto"/>
              <w:rPr>
                <w:del w:id="4323" w:author="Windows User" w:date="2019-09-19T03:29:00Z"/>
                <w:rFonts w:cs="Times New Roman"/>
                <w:sz w:val="22"/>
              </w:rPr>
            </w:pPr>
            <w:del w:id="4324" w:author="Windows User" w:date="2019-09-19T03:29:00Z">
              <w:r w:rsidRPr="0033182C" w:rsidDel="00F7680F">
                <w:rPr>
                  <w:rFonts w:cs="Times New Roman"/>
                  <w:sz w:val="22"/>
                </w:rPr>
                <w:delText>Username (varchar 20)</w:delText>
              </w:r>
              <w:bookmarkStart w:id="4325" w:name="_Toc23496481"/>
              <w:bookmarkStart w:id="4326" w:name="_Toc23552665"/>
              <w:bookmarkStart w:id="4327" w:name="_Toc23811018"/>
              <w:bookmarkStart w:id="4328" w:name="_Toc23880681"/>
              <w:bookmarkEnd w:id="4325"/>
              <w:bookmarkEnd w:id="4326"/>
              <w:bookmarkEnd w:id="4327"/>
              <w:bookmarkEnd w:id="4328"/>
            </w:del>
          </w:p>
          <w:p w14:paraId="5A0E4A08" w14:textId="07FF11B8" w:rsidR="00E404DF" w:rsidRPr="0033182C" w:rsidDel="00F7680F" w:rsidRDefault="00E404DF" w:rsidP="00EB6254">
            <w:pPr>
              <w:pStyle w:val="ListParagraph"/>
              <w:numPr>
                <w:ilvl w:val="0"/>
                <w:numId w:val="25"/>
              </w:numPr>
              <w:spacing w:after="0" w:line="240" w:lineRule="auto"/>
              <w:rPr>
                <w:del w:id="4329" w:author="Windows User" w:date="2019-09-19T03:29:00Z"/>
                <w:rFonts w:cs="Times New Roman"/>
                <w:sz w:val="22"/>
              </w:rPr>
            </w:pPr>
            <w:del w:id="4330" w:author="Windows User" w:date="2019-09-19T03:29:00Z">
              <w:r w:rsidRPr="0033182C" w:rsidDel="00F7680F">
                <w:rPr>
                  <w:rFonts w:cs="Times New Roman"/>
                  <w:sz w:val="22"/>
                </w:rPr>
                <w:delText>Password (varchar 20)</w:delText>
              </w:r>
              <w:bookmarkStart w:id="4331" w:name="_Toc23496482"/>
              <w:bookmarkStart w:id="4332" w:name="_Toc23552666"/>
              <w:bookmarkStart w:id="4333" w:name="_Toc23811019"/>
              <w:bookmarkStart w:id="4334" w:name="_Toc23880682"/>
              <w:bookmarkEnd w:id="4331"/>
              <w:bookmarkEnd w:id="4332"/>
              <w:bookmarkEnd w:id="4333"/>
              <w:bookmarkEnd w:id="4334"/>
            </w:del>
          </w:p>
          <w:p w14:paraId="220799A4" w14:textId="5F5782E7" w:rsidR="00E404DF" w:rsidRPr="0033182C" w:rsidDel="00F7680F" w:rsidRDefault="00E404DF" w:rsidP="00EB6254">
            <w:pPr>
              <w:pStyle w:val="ListParagraph"/>
              <w:spacing w:after="0" w:line="240" w:lineRule="auto"/>
              <w:ind w:left="535"/>
              <w:rPr>
                <w:del w:id="4335" w:author="Windows User" w:date="2019-09-19T03:29:00Z"/>
                <w:rFonts w:cs="Times New Roman"/>
                <w:sz w:val="22"/>
              </w:rPr>
            </w:pPr>
            <w:bookmarkStart w:id="4336" w:name="_Toc23496483"/>
            <w:bookmarkStart w:id="4337" w:name="_Toc23552667"/>
            <w:bookmarkStart w:id="4338" w:name="_Toc23811020"/>
            <w:bookmarkStart w:id="4339" w:name="_Toc23880683"/>
            <w:bookmarkEnd w:id="4336"/>
            <w:bookmarkEnd w:id="4337"/>
            <w:bookmarkEnd w:id="4338"/>
            <w:bookmarkEnd w:id="4339"/>
          </w:p>
        </w:tc>
        <w:bookmarkStart w:id="4340" w:name="_Toc23496484"/>
        <w:bookmarkStart w:id="4341" w:name="_Toc23552668"/>
        <w:bookmarkStart w:id="4342" w:name="_Toc23811021"/>
        <w:bookmarkStart w:id="4343" w:name="_Toc23880684"/>
        <w:bookmarkEnd w:id="4340"/>
        <w:bookmarkEnd w:id="4341"/>
        <w:bookmarkEnd w:id="4342"/>
        <w:bookmarkEnd w:id="4343"/>
      </w:tr>
      <w:tr w:rsidR="007C390D" w:rsidRPr="0033182C" w:rsidDel="00F7680F" w14:paraId="12C9F5A6" w14:textId="4B860B61" w:rsidTr="00335BD4">
        <w:trPr>
          <w:trHeight w:val="370"/>
          <w:del w:id="4344" w:author="Windows User" w:date="2019-09-19T03:29:00Z"/>
        </w:trPr>
        <w:tc>
          <w:tcPr>
            <w:tcW w:w="4604" w:type="dxa"/>
            <w:gridSpan w:val="2"/>
          </w:tcPr>
          <w:p w14:paraId="7D9699A8" w14:textId="4C0E6F65" w:rsidR="007C390D" w:rsidRPr="0033182C" w:rsidDel="00F7680F" w:rsidRDefault="007C390D" w:rsidP="00EB6254">
            <w:pPr>
              <w:pStyle w:val="ListParagraph"/>
              <w:numPr>
                <w:ilvl w:val="2"/>
                <w:numId w:val="6"/>
              </w:numPr>
              <w:spacing w:after="0" w:line="240" w:lineRule="auto"/>
              <w:ind w:left="464"/>
              <w:rPr>
                <w:del w:id="4345" w:author="Windows User" w:date="2019-09-19T03:29:00Z"/>
                <w:rFonts w:cs="Times New Roman"/>
                <w:sz w:val="22"/>
              </w:rPr>
            </w:pPr>
            <w:del w:id="4346" w:author="Windows User" w:date="2019-09-19T03:29:00Z">
              <w:r w:rsidRPr="0033182C" w:rsidDel="00F7680F">
                <w:rPr>
                  <w:rFonts w:cs="Times New Roman"/>
                  <w:sz w:val="22"/>
                </w:rPr>
                <w:delText xml:space="preserve">Aktor mengisi </w:delText>
              </w:r>
              <w:r w:rsidR="00711C6A" w:rsidRPr="0033182C" w:rsidDel="00F7680F">
                <w:rPr>
                  <w:rFonts w:cs="Times New Roman"/>
                  <w:sz w:val="22"/>
                </w:rPr>
                <w:delText>nama, username, dan password</w:delText>
              </w:r>
              <w:bookmarkStart w:id="4347" w:name="_Toc23496485"/>
              <w:bookmarkStart w:id="4348" w:name="_Toc23552669"/>
              <w:bookmarkStart w:id="4349" w:name="_Toc23811022"/>
              <w:bookmarkStart w:id="4350" w:name="_Toc23880685"/>
              <w:bookmarkEnd w:id="4347"/>
              <w:bookmarkEnd w:id="4348"/>
              <w:bookmarkEnd w:id="4349"/>
              <w:bookmarkEnd w:id="4350"/>
            </w:del>
          </w:p>
        </w:tc>
        <w:tc>
          <w:tcPr>
            <w:tcW w:w="3329" w:type="dxa"/>
          </w:tcPr>
          <w:p w14:paraId="1591BB45" w14:textId="60D44C75" w:rsidR="007C390D" w:rsidRPr="0033182C" w:rsidDel="00F7680F" w:rsidRDefault="007C390D" w:rsidP="00EB6254">
            <w:pPr>
              <w:spacing w:after="0" w:line="240" w:lineRule="auto"/>
              <w:rPr>
                <w:del w:id="4351" w:author="Windows User" w:date="2019-09-19T03:29:00Z"/>
                <w:rFonts w:cs="Times New Roman"/>
                <w:b/>
                <w:sz w:val="22"/>
              </w:rPr>
            </w:pPr>
            <w:bookmarkStart w:id="4352" w:name="_Toc23496486"/>
            <w:bookmarkStart w:id="4353" w:name="_Toc23552670"/>
            <w:bookmarkStart w:id="4354" w:name="_Toc23811023"/>
            <w:bookmarkStart w:id="4355" w:name="_Toc23880686"/>
            <w:bookmarkEnd w:id="4352"/>
            <w:bookmarkEnd w:id="4353"/>
            <w:bookmarkEnd w:id="4354"/>
            <w:bookmarkEnd w:id="4355"/>
          </w:p>
        </w:tc>
        <w:bookmarkStart w:id="4356" w:name="_Toc23496487"/>
        <w:bookmarkStart w:id="4357" w:name="_Toc23552671"/>
        <w:bookmarkStart w:id="4358" w:name="_Toc23811024"/>
        <w:bookmarkStart w:id="4359" w:name="_Toc23880687"/>
        <w:bookmarkEnd w:id="4356"/>
        <w:bookmarkEnd w:id="4357"/>
        <w:bookmarkEnd w:id="4358"/>
        <w:bookmarkEnd w:id="4359"/>
      </w:tr>
      <w:tr w:rsidR="007C390D" w:rsidRPr="0033182C" w:rsidDel="00F7680F" w14:paraId="052468C6" w14:textId="6A639EB1" w:rsidTr="00335BD4">
        <w:trPr>
          <w:trHeight w:val="370"/>
          <w:del w:id="4360" w:author="Windows User" w:date="2019-09-19T03:29:00Z"/>
        </w:trPr>
        <w:tc>
          <w:tcPr>
            <w:tcW w:w="4604" w:type="dxa"/>
            <w:gridSpan w:val="2"/>
          </w:tcPr>
          <w:p w14:paraId="68E1A1E4" w14:textId="7E5430F1" w:rsidR="007C390D" w:rsidRPr="0033182C" w:rsidDel="00F7680F" w:rsidRDefault="00711C6A" w:rsidP="00EB6254">
            <w:pPr>
              <w:pStyle w:val="ListParagraph"/>
              <w:numPr>
                <w:ilvl w:val="2"/>
                <w:numId w:val="6"/>
              </w:numPr>
              <w:spacing w:after="0" w:line="240" w:lineRule="auto"/>
              <w:ind w:left="464"/>
              <w:rPr>
                <w:del w:id="4361" w:author="Windows User" w:date="2019-09-19T03:29:00Z"/>
                <w:rFonts w:cs="Times New Roman"/>
                <w:sz w:val="22"/>
              </w:rPr>
            </w:pPr>
            <w:del w:id="4362" w:author="Windows User" w:date="2019-09-19T03:29:00Z">
              <w:r w:rsidRPr="0033182C" w:rsidDel="00F7680F">
                <w:rPr>
                  <w:rFonts w:cs="Times New Roman"/>
                  <w:sz w:val="22"/>
                </w:rPr>
                <w:delText>Klik ‘Simpan</w:delText>
              </w:r>
              <w:r w:rsidR="007C390D" w:rsidRPr="0033182C" w:rsidDel="00F7680F">
                <w:rPr>
                  <w:rFonts w:cs="Times New Roman"/>
                  <w:sz w:val="22"/>
                </w:rPr>
                <w:delText>’</w:delText>
              </w:r>
              <w:bookmarkStart w:id="4363" w:name="_Toc23496488"/>
              <w:bookmarkStart w:id="4364" w:name="_Toc23552672"/>
              <w:bookmarkStart w:id="4365" w:name="_Toc23811025"/>
              <w:bookmarkStart w:id="4366" w:name="_Toc23880688"/>
              <w:bookmarkEnd w:id="4363"/>
              <w:bookmarkEnd w:id="4364"/>
              <w:bookmarkEnd w:id="4365"/>
              <w:bookmarkEnd w:id="4366"/>
            </w:del>
          </w:p>
        </w:tc>
        <w:tc>
          <w:tcPr>
            <w:tcW w:w="3329" w:type="dxa"/>
          </w:tcPr>
          <w:p w14:paraId="330C97B2" w14:textId="7EE676AC" w:rsidR="007C390D" w:rsidRPr="0033182C" w:rsidDel="00F7680F" w:rsidRDefault="007C390D" w:rsidP="00EB6254">
            <w:pPr>
              <w:spacing w:after="0" w:line="240" w:lineRule="auto"/>
              <w:rPr>
                <w:del w:id="4367" w:author="Windows User" w:date="2019-09-19T03:29:00Z"/>
                <w:rFonts w:cs="Times New Roman"/>
                <w:sz w:val="22"/>
              </w:rPr>
            </w:pPr>
            <w:bookmarkStart w:id="4368" w:name="_Toc23496489"/>
            <w:bookmarkStart w:id="4369" w:name="_Toc23552673"/>
            <w:bookmarkStart w:id="4370" w:name="_Toc23811026"/>
            <w:bookmarkStart w:id="4371" w:name="_Toc23880689"/>
            <w:bookmarkEnd w:id="4368"/>
            <w:bookmarkEnd w:id="4369"/>
            <w:bookmarkEnd w:id="4370"/>
            <w:bookmarkEnd w:id="4371"/>
          </w:p>
        </w:tc>
        <w:bookmarkStart w:id="4372" w:name="_Toc23496490"/>
        <w:bookmarkStart w:id="4373" w:name="_Toc23552674"/>
        <w:bookmarkStart w:id="4374" w:name="_Toc23811027"/>
        <w:bookmarkStart w:id="4375" w:name="_Toc23880690"/>
        <w:bookmarkEnd w:id="4372"/>
        <w:bookmarkEnd w:id="4373"/>
        <w:bookmarkEnd w:id="4374"/>
        <w:bookmarkEnd w:id="4375"/>
      </w:tr>
      <w:tr w:rsidR="007C390D" w:rsidRPr="0033182C" w:rsidDel="00F7680F" w14:paraId="054D4ECB" w14:textId="71F99511" w:rsidTr="00335BD4">
        <w:trPr>
          <w:trHeight w:val="370"/>
          <w:del w:id="4376" w:author="Windows User" w:date="2019-09-19T03:29:00Z"/>
        </w:trPr>
        <w:tc>
          <w:tcPr>
            <w:tcW w:w="4604" w:type="dxa"/>
            <w:gridSpan w:val="2"/>
          </w:tcPr>
          <w:p w14:paraId="60D436FD" w14:textId="0ACBD009" w:rsidR="007C390D" w:rsidRPr="0033182C" w:rsidDel="00F7680F" w:rsidRDefault="007C390D" w:rsidP="00EB6254">
            <w:pPr>
              <w:spacing w:after="0" w:line="240" w:lineRule="auto"/>
              <w:rPr>
                <w:del w:id="4377" w:author="Windows User" w:date="2019-09-19T03:29:00Z"/>
                <w:rFonts w:cs="Times New Roman"/>
                <w:sz w:val="22"/>
              </w:rPr>
            </w:pPr>
            <w:bookmarkStart w:id="4378" w:name="_Toc23496491"/>
            <w:bookmarkStart w:id="4379" w:name="_Toc23552675"/>
            <w:bookmarkStart w:id="4380" w:name="_Toc23811028"/>
            <w:bookmarkStart w:id="4381" w:name="_Toc23880691"/>
            <w:bookmarkEnd w:id="4378"/>
            <w:bookmarkEnd w:id="4379"/>
            <w:bookmarkEnd w:id="4380"/>
            <w:bookmarkEnd w:id="4381"/>
          </w:p>
        </w:tc>
        <w:tc>
          <w:tcPr>
            <w:tcW w:w="3329" w:type="dxa"/>
          </w:tcPr>
          <w:p w14:paraId="484E778E" w14:textId="26464CB5" w:rsidR="007C390D" w:rsidRPr="0033182C" w:rsidDel="00F7680F" w:rsidRDefault="007C390D" w:rsidP="00EB6254">
            <w:pPr>
              <w:pStyle w:val="ListParagraph"/>
              <w:numPr>
                <w:ilvl w:val="2"/>
                <w:numId w:val="6"/>
              </w:numPr>
              <w:spacing w:after="0" w:line="240" w:lineRule="auto"/>
              <w:ind w:left="393" w:hanging="283"/>
              <w:rPr>
                <w:del w:id="4382" w:author="Windows User" w:date="2019-09-19T03:29:00Z"/>
                <w:rFonts w:cs="Times New Roman"/>
                <w:sz w:val="22"/>
              </w:rPr>
            </w:pPr>
            <w:del w:id="4383" w:author="Windows User" w:date="2019-09-19T03:29:00Z">
              <w:r w:rsidRPr="0033182C" w:rsidDel="00F7680F">
                <w:rPr>
                  <w:rFonts w:cs="Times New Roman"/>
                  <w:sz w:val="22"/>
                </w:rPr>
                <w:delText xml:space="preserve">Sistem mengecek inputan </w:delText>
              </w:r>
              <w:bookmarkStart w:id="4384" w:name="_Toc23496492"/>
              <w:bookmarkStart w:id="4385" w:name="_Toc23552676"/>
              <w:bookmarkStart w:id="4386" w:name="_Toc23811029"/>
              <w:bookmarkStart w:id="4387" w:name="_Toc23880692"/>
              <w:bookmarkEnd w:id="4384"/>
              <w:bookmarkEnd w:id="4385"/>
              <w:bookmarkEnd w:id="4386"/>
              <w:bookmarkEnd w:id="4387"/>
            </w:del>
          </w:p>
        </w:tc>
        <w:bookmarkStart w:id="4388" w:name="_Toc23496493"/>
        <w:bookmarkStart w:id="4389" w:name="_Toc23552677"/>
        <w:bookmarkStart w:id="4390" w:name="_Toc23811030"/>
        <w:bookmarkStart w:id="4391" w:name="_Toc23880693"/>
        <w:bookmarkEnd w:id="4388"/>
        <w:bookmarkEnd w:id="4389"/>
        <w:bookmarkEnd w:id="4390"/>
        <w:bookmarkEnd w:id="4391"/>
      </w:tr>
      <w:tr w:rsidR="007C390D" w:rsidRPr="0033182C" w:rsidDel="00F7680F" w14:paraId="29CAFF37" w14:textId="17281E1A" w:rsidTr="00335BD4">
        <w:trPr>
          <w:trHeight w:val="370"/>
          <w:del w:id="4392" w:author="Windows User" w:date="2019-09-19T03:29:00Z"/>
        </w:trPr>
        <w:tc>
          <w:tcPr>
            <w:tcW w:w="4604" w:type="dxa"/>
            <w:gridSpan w:val="2"/>
          </w:tcPr>
          <w:p w14:paraId="5A739888" w14:textId="0ED89ACD" w:rsidR="007C390D" w:rsidRPr="0033182C" w:rsidDel="00F7680F" w:rsidRDefault="007C390D" w:rsidP="00EB6254">
            <w:pPr>
              <w:spacing w:after="0" w:line="240" w:lineRule="auto"/>
              <w:rPr>
                <w:del w:id="4393" w:author="Windows User" w:date="2019-09-19T03:29:00Z"/>
                <w:rFonts w:cs="Times New Roman"/>
                <w:sz w:val="22"/>
              </w:rPr>
            </w:pPr>
            <w:bookmarkStart w:id="4394" w:name="_Toc23496494"/>
            <w:bookmarkStart w:id="4395" w:name="_Toc23552678"/>
            <w:bookmarkStart w:id="4396" w:name="_Toc23811031"/>
            <w:bookmarkStart w:id="4397" w:name="_Toc23880694"/>
            <w:bookmarkEnd w:id="4394"/>
            <w:bookmarkEnd w:id="4395"/>
            <w:bookmarkEnd w:id="4396"/>
            <w:bookmarkEnd w:id="4397"/>
          </w:p>
        </w:tc>
        <w:tc>
          <w:tcPr>
            <w:tcW w:w="3329" w:type="dxa"/>
          </w:tcPr>
          <w:p w14:paraId="1FAF793E" w14:textId="62209605" w:rsidR="007C390D" w:rsidRPr="0033182C" w:rsidDel="00F7680F" w:rsidRDefault="004A1011" w:rsidP="00EB6254">
            <w:pPr>
              <w:pStyle w:val="ListParagraph"/>
              <w:numPr>
                <w:ilvl w:val="2"/>
                <w:numId w:val="6"/>
              </w:numPr>
              <w:spacing w:after="0" w:line="240" w:lineRule="auto"/>
              <w:ind w:left="393" w:hanging="283"/>
              <w:rPr>
                <w:del w:id="4398" w:author="Windows User" w:date="2019-09-19T03:29:00Z"/>
                <w:rFonts w:cs="Times New Roman"/>
                <w:sz w:val="22"/>
              </w:rPr>
            </w:pPr>
            <w:del w:id="4399" w:author="Windows User" w:date="2019-09-19T03:29:00Z">
              <w:r w:rsidRPr="0033182C" w:rsidDel="00F7680F">
                <w:rPr>
                  <w:rFonts w:cs="Times New Roman"/>
                  <w:sz w:val="22"/>
                </w:rPr>
                <w:delText>Sistem menyimpan data ke database</w:delText>
              </w:r>
              <w:bookmarkStart w:id="4400" w:name="_Toc23496495"/>
              <w:bookmarkStart w:id="4401" w:name="_Toc23552679"/>
              <w:bookmarkStart w:id="4402" w:name="_Toc23811032"/>
              <w:bookmarkStart w:id="4403" w:name="_Toc23880695"/>
              <w:bookmarkEnd w:id="4400"/>
              <w:bookmarkEnd w:id="4401"/>
              <w:bookmarkEnd w:id="4402"/>
              <w:bookmarkEnd w:id="4403"/>
            </w:del>
          </w:p>
        </w:tc>
        <w:bookmarkStart w:id="4404" w:name="_Toc23496496"/>
        <w:bookmarkStart w:id="4405" w:name="_Toc23552680"/>
        <w:bookmarkStart w:id="4406" w:name="_Toc23811033"/>
        <w:bookmarkStart w:id="4407" w:name="_Toc23880696"/>
        <w:bookmarkEnd w:id="4404"/>
        <w:bookmarkEnd w:id="4405"/>
        <w:bookmarkEnd w:id="4406"/>
        <w:bookmarkEnd w:id="4407"/>
      </w:tr>
      <w:tr w:rsidR="007C390D" w:rsidRPr="0033182C" w:rsidDel="00F7680F" w14:paraId="7F69C40C" w14:textId="178BE366" w:rsidTr="00335BD4">
        <w:trPr>
          <w:trHeight w:val="370"/>
          <w:del w:id="4408" w:author="Windows User" w:date="2019-09-19T03:29:00Z"/>
        </w:trPr>
        <w:tc>
          <w:tcPr>
            <w:tcW w:w="7933" w:type="dxa"/>
            <w:gridSpan w:val="3"/>
          </w:tcPr>
          <w:p w14:paraId="6BADA397" w14:textId="17C5BA61" w:rsidR="007C390D" w:rsidRPr="0033182C" w:rsidDel="00F7680F" w:rsidRDefault="007C390D" w:rsidP="00EB6254">
            <w:pPr>
              <w:spacing w:after="0" w:line="240" w:lineRule="auto"/>
              <w:jc w:val="center"/>
              <w:rPr>
                <w:del w:id="4409" w:author="Windows User" w:date="2019-09-19T03:29:00Z"/>
                <w:rFonts w:cs="Times New Roman"/>
                <w:sz w:val="22"/>
              </w:rPr>
            </w:pPr>
            <w:del w:id="4410" w:author="Windows User" w:date="2019-09-19T03:29:00Z">
              <w:r w:rsidRPr="0033182C" w:rsidDel="00F7680F">
                <w:rPr>
                  <w:rFonts w:cs="Times New Roman"/>
                  <w:b/>
                  <w:sz w:val="22"/>
                </w:rPr>
                <w:delText>Flow Event</w:delText>
              </w:r>
              <w:bookmarkStart w:id="4411" w:name="_Toc23496497"/>
              <w:bookmarkStart w:id="4412" w:name="_Toc23552681"/>
              <w:bookmarkStart w:id="4413" w:name="_Toc23811034"/>
              <w:bookmarkStart w:id="4414" w:name="_Toc23880697"/>
              <w:bookmarkEnd w:id="4411"/>
              <w:bookmarkEnd w:id="4412"/>
              <w:bookmarkEnd w:id="4413"/>
              <w:bookmarkEnd w:id="4414"/>
            </w:del>
          </w:p>
        </w:tc>
        <w:bookmarkStart w:id="4415" w:name="_Toc23496498"/>
        <w:bookmarkStart w:id="4416" w:name="_Toc23552682"/>
        <w:bookmarkStart w:id="4417" w:name="_Toc23811035"/>
        <w:bookmarkStart w:id="4418" w:name="_Toc23880698"/>
        <w:bookmarkEnd w:id="4415"/>
        <w:bookmarkEnd w:id="4416"/>
        <w:bookmarkEnd w:id="4417"/>
        <w:bookmarkEnd w:id="4418"/>
      </w:tr>
      <w:tr w:rsidR="007C390D" w:rsidRPr="0033182C" w:rsidDel="00F7680F" w14:paraId="7F32D2EA" w14:textId="196EC4D1" w:rsidTr="00335BD4">
        <w:trPr>
          <w:trHeight w:val="370"/>
          <w:del w:id="4419" w:author="Windows User" w:date="2019-09-19T03:29:00Z"/>
        </w:trPr>
        <w:tc>
          <w:tcPr>
            <w:tcW w:w="7933" w:type="dxa"/>
            <w:gridSpan w:val="3"/>
          </w:tcPr>
          <w:p w14:paraId="17930BA7" w14:textId="0882B537" w:rsidR="007C390D" w:rsidRPr="0033182C" w:rsidDel="00F7680F" w:rsidRDefault="007C390D" w:rsidP="00EB6254">
            <w:pPr>
              <w:spacing w:after="0" w:line="240" w:lineRule="auto"/>
              <w:jc w:val="center"/>
              <w:rPr>
                <w:del w:id="4420" w:author="Windows User" w:date="2019-09-19T03:29:00Z"/>
                <w:rFonts w:cs="Times New Roman"/>
                <w:sz w:val="22"/>
              </w:rPr>
            </w:pPr>
            <w:del w:id="4421" w:author="Windows User" w:date="2019-09-19T03:29:00Z">
              <w:r w:rsidRPr="0033182C" w:rsidDel="00F7680F">
                <w:rPr>
                  <w:rFonts w:cs="Times New Roman"/>
                  <w:sz w:val="22"/>
                </w:rPr>
                <w:delText xml:space="preserve">Alternatif Flow : </w:delText>
              </w:r>
              <w:r w:rsidR="00CB1579" w:rsidRPr="0033182C" w:rsidDel="00F7680F">
                <w:rPr>
                  <w:rFonts w:cs="Times New Roman"/>
                  <w:sz w:val="22"/>
                </w:rPr>
                <w:delText>Inputan salah</w:delText>
              </w:r>
              <w:bookmarkStart w:id="4422" w:name="_Toc23496499"/>
              <w:bookmarkStart w:id="4423" w:name="_Toc23552683"/>
              <w:bookmarkStart w:id="4424" w:name="_Toc23811036"/>
              <w:bookmarkStart w:id="4425" w:name="_Toc23880699"/>
              <w:bookmarkEnd w:id="4422"/>
              <w:bookmarkEnd w:id="4423"/>
              <w:bookmarkEnd w:id="4424"/>
              <w:bookmarkEnd w:id="4425"/>
            </w:del>
          </w:p>
        </w:tc>
        <w:bookmarkStart w:id="4426" w:name="_Toc23496500"/>
        <w:bookmarkStart w:id="4427" w:name="_Toc23552684"/>
        <w:bookmarkStart w:id="4428" w:name="_Toc23811037"/>
        <w:bookmarkStart w:id="4429" w:name="_Toc23880700"/>
        <w:bookmarkEnd w:id="4426"/>
        <w:bookmarkEnd w:id="4427"/>
        <w:bookmarkEnd w:id="4428"/>
        <w:bookmarkEnd w:id="4429"/>
      </w:tr>
      <w:tr w:rsidR="007C390D" w:rsidRPr="0033182C" w:rsidDel="00F7680F" w14:paraId="36E046D1" w14:textId="468F30B2" w:rsidTr="00335BD4">
        <w:trPr>
          <w:trHeight w:val="370"/>
          <w:del w:id="4430" w:author="Windows User" w:date="2019-09-19T03:29:00Z"/>
        </w:trPr>
        <w:tc>
          <w:tcPr>
            <w:tcW w:w="4604" w:type="dxa"/>
            <w:gridSpan w:val="2"/>
          </w:tcPr>
          <w:p w14:paraId="5BD265A0" w14:textId="7F2D62F2" w:rsidR="007C390D" w:rsidRPr="0033182C" w:rsidDel="00F7680F" w:rsidRDefault="004A1011" w:rsidP="00EB6254">
            <w:pPr>
              <w:pStyle w:val="ListParagraph"/>
              <w:numPr>
                <w:ilvl w:val="0"/>
                <w:numId w:val="4"/>
              </w:numPr>
              <w:spacing w:after="0" w:line="240" w:lineRule="auto"/>
              <w:ind w:left="323"/>
              <w:rPr>
                <w:del w:id="4431" w:author="Windows User" w:date="2019-09-19T03:29:00Z"/>
                <w:rFonts w:cs="Times New Roman"/>
                <w:sz w:val="22"/>
              </w:rPr>
            </w:pPr>
            <w:del w:id="4432" w:author="Windows User" w:date="2019-09-19T03:29:00Z">
              <w:r w:rsidRPr="0033182C" w:rsidDel="00F7680F">
                <w:rPr>
                  <w:rFonts w:cs="Times New Roman"/>
                  <w:sz w:val="22"/>
                </w:rPr>
                <w:delText>Klik Simpan</w:delText>
              </w:r>
              <w:bookmarkStart w:id="4433" w:name="_Toc23496501"/>
              <w:bookmarkStart w:id="4434" w:name="_Toc23552685"/>
              <w:bookmarkStart w:id="4435" w:name="_Toc23811038"/>
              <w:bookmarkStart w:id="4436" w:name="_Toc23880701"/>
              <w:bookmarkEnd w:id="4433"/>
              <w:bookmarkEnd w:id="4434"/>
              <w:bookmarkEnd w:id="4435"/>
              <w:bookmarkEnd w:id="4436"/>
            </w:del>
          </w:p>
        </w:tc>
        <w:tc>
          <w:tcPr>
            <w:tcW w:w="3329" w:type="dxa"/>
          </w:tcPr>
          <w:p w14:paraId="31918677" w14:textId="0B39E191" w:rsidR="007C390D" w:rsidRPr="0033182C" w:rsidDel="00F7680F" w:rsidRDefault="007C390D" w:rsidP="00EB6254">
            <w:pPr>
              <w:spacing w:after="0" w:line="240" w:lineRule="auto"/>
              <w:jc w:val="center"/>
              <w:rPr>
                <w:del w:id="4437" w:author="Windows User" w:date="2019-09-19T03:29:00Z"/>
                <w:rFonts w:cs="Times New Roman"/>
                <w:sz w:val="22"/>
              </w:rPr>
            </w:pPr>
            <w:bookmarkStart w:id="4438" w:name="_Toc23496502"/>
            <w:bookmarkStart w:id="4439" w:name="_Toc23552686"/>
            <w:bookmarkStart w:id="4440" w:name="_Toc23811039"/>
            <w:bookmarkStart w:id="4441" w:name="_Toc23880702"/>
            <w:bookmarkEnd w:id="4438"/>
            <w:bookmarkEnd w:id="4439"/>
            <w:bookmarkEnd w:id="4440"/>
            <w:bookmarkEnd w:id="4441"/>
          </w:p>
        </w:tc>
        <w:bookmarkStart w:id="4442" w:name="_Toc23496503"/>
        <w:bookmarkStart w:id="4443" w:name="_Toc23552687"/>
        <w:bookmarkStart w:id="4444" w:name="_Toc23811040"/>
        <w:bookmarkStart w:id="4445" w:name="_Toc23880703"/>
        <w:bookmarkEnd w:id="4442"/>
        <w:bookmarkEnd w:id="4443"/>
        <w:bookmarkEnd w:id="4444"/>
        <w:bookmarkEnd w:id="4445"/>
      </w:tr>
      <w:tr w:rsidR="007C390D" w:rsidRPr="0033182C" w:rsidDel="00F7680F" w14:paraId="6B9210BA" w14:textId="6AEF4D13" w:rsidTr="00335BD4">
        <w:trPr>
          <w:trHeight w:val="370"/>
          <w:del w:id="4446" w:author="Windows User" w:date="2019-09-19T03:29:00Z"/>
        </w:trPr>
        <w:tc>
          <w:tcPr>
            <w:tcW w:w="4604" w:type="dxa"/>
            <w:gridSpan w:val="2"/>
          </w:tcPr>
          <w:p w14:paraId="5509939F" w14:textId="7E4BFF44" w:rsidR="007C390D" w:rsidRPr="0033182C" w:rsidDel="00F7680F" w:rsidRDefault="007C390D" w:rsidP="00EB6254">
            <w:pPr>
              <w:spacing w:after="0" w:line="240" w:lineRule="auto"/>
              <w:jc w:val="center"/>
              <w:rPr>
                <w:del w:id="4447" w:author="Windows User" w:date="2019-09-19T03:29:00Z"/>
                <w:rFonts w:cs="Times New Roman"/>
                <w:sz w:val="22"/>
              </w:rPr>
            </w:pPr>
            <w:bookmarkStart w:id="4448" w:name="_Toc23496504"/>
            <w:bookmarkStart w:id="4449" w:name="_Toc23552688"/>
            <w:bookmarkStart w:id="4450" w:name="_Toc23811041"/>
            <w:bookmarkStart w:id="4451" w:name="_Toc23880704"/>
            <w:bookmarkEnd w:id="4448"/>
            <w:bookmarkEnd w:id="4449"/>
            <w:bookmarkEnd w:id="4450"/>
            <w:bookmarkEnd w:id="4451"/>
          </w:p>
        </w:tc>
        <w:tc>
          <w:tcPr>
            <w:tcW w:w="3329" w:type="dxa"/>
          </w:tcPr>
          <w:p w14:paraId="6B71107A" w14:textId="60745BB6" w:rsidR="007C390D" w:rsidRPr="0033182C" w:rsidDel="00F7680F" w:rsidRDefault="007C390D" w:rsidP="00EB6254">
            <w:pPr>
              <w:pStyle w:val="ListParagraph"/>
              <w:numPr>
                <w:ilvl w:val="0"/>
                <w:numId w:val="4"/>
              </w:numPr>
              <w:spacing w:after="0" w:line="240" w:lineRule="auto"/>
              <w:ind w:left="393" w:hanging="283"/>
              <w:rPr>
                <w:del w:id="4452" w:author="Windows User" w:date="2019-09-19T03:29:00Z"/>
                <w:rFonts w:cs="Times New Roman"/>
                <w:sz w:val="22"/>
              </w:rPr>
            </w:pPr>
            <w:del w:id="4453" w:author="Windows User" w:date="2019-09-19T03:29:00Z">
              <w:r w:rsidRPr="0033182C" w:rsidDel="00F7680F">
                <w:rPr>
                  <w:rFonts w:cs="Times New Roman"/>
                  <w:sz w:val="22"/>
                </w:rPr>
                <w:delText>Menampilkan pop-up “</w:delText>
              </w:r>
              <w:r w:rsidR="00CB1579" w:rsidRPr="0033182C" w:rsidDel="00F7680F">
                <w:rPr>
                  <w:rFonts w:cs="Times New Roman"/>
                  <w:sz w:val="22"/>
                </w:rPr>
                <w:delText>Inputan salah</w:delText>
              </w:r>
              <w:r w:rsidRPr="0033182C" w:rsidDel="00F7680F">
                <w:rPr>
                  <w:rFonts w:cs="Times New Roman"/>
                  <w:sz w:val="22"/>
                </w:rPr>
                <w:delText>”</w:delText>
              </w:r>
              <w:bookmarkStart w:id="4454" w:name="_Toc23496505"/>
              <w:bookmarkStart w:id="4455" w:name="_Toc23552689"/>
              <w:bookmarkStart w:id="4456" w:name="_Toc23811042"/>
              <w:bookmarkStart w:id="4457" w:name="_Toc23880705"/>
              <w:bookmarkEnd w:id="4454"/>
              <w:bookmarkEnd w:id="4455"/>
              <w:bookmarkEnd w:id="4456"/>
              <w:bookmarkEnd w:id="4457"/>
            </w:del>
          </w:p>
        </w:tc>
        <w:bookmarkStart w:id="4458" w:name="_Toc23496506"/>
        <w:bookmarkStart w:id="4459" w:name="_Toc23552690"/>
        <w:bookmarkStart w:id="4460" w:name="_Toc23811043"/>
        <w:bookmarkStart w:id="4461" w:name="_Toc23880706"/>
        <w:bookmarkEnd w:id="4458"/>
        <w:bookmarkEnd w:id="4459"/>
        <w:bookmarkEnd w:id="4460"/>
        <w:bookmarkEnd w:id="4461"/>
      </w:tr>
      <w:tr w:rsidR="007C390D" w:rsidRPr="0033182C" w:rsidDel="00F7680F" w14:paraId="28EB1AE5" w14:textId="274D7FF9" w:rsidTr="00335BD4">
        <w:trPr>
          <w:trHeight w:val="370"/>
          <w:del w:id="4462" w:author="Windows User" w:date="2019-09-19T03:29:00Z"/>
        </w:trPr>
        <w:tc>
          <w:tcPr>
            <w:tcW w:w="4604" w:type="dxa"/>
            <w:gridSpan w:val="2"/>
          </w:tcPr>
          <w:p w14:paraId="5D98ABE0" w14:textId="796CCAAF" w:rsidR="007C390D" w:rsidRPr="0033182C" w:rsidDel="00F7680F" w:rsidRDefault="007C390D" w:rsidP="00EB6254">
            <w:pPr>
              <w:pStyle w:val="ListParagraph"/>
              <w:numPr>
                <w:ilvl w:val="0"/>
                <w:numId w:val="4"/>
              </w:numPr>
              <w:spacing w:after="0" w:line="240" w:lineRule="auto"/>
              <w:ind w:left="323"/>
              <w:rPr>
                <w:del w:id="4463" w:author="Windows User" w:date="2019-09-19T03:29:00Z"/>
                <w:rFonts w:cs="Times New Roman"/>
                <w:sz w:val="22"/>
              </w:rPr>
            </w:pPr>
            <w:del w:id="4464" w:author="Windows User" w:date="2019-09-19T03:29:00Z">
              <w:r w:rsidRPr="0033182C" w:rsidDel="00F7680F">
                <w:rPr>
                  <w:rFonts w:cs="Times New Roman"/>
                  <w:sz w:val="22"/>
                </w:rPr>
                <w:delText>Klik ‘oke’</w:delText>
              </w:r>
              <w:bookmarkStart w:id="4465" w:name="_Toc23496507"/>
              <w:bookmarkStart w:id="4466" w:name="_Toc23552691"/>
              <w:bookmarkStart w:id="4467" w:name="_Toc23811044"/>
              <w:bookmarkStart w:id="4468" w:name="_Toc23880707"/>
              <w:bookmarkEnd w:id="4465"/>
              <w:bookmarkEnd w:id="4466"/>
              <w:bookmarkEnd w:id="4467"/>
              <w:bookmarkEnd w:id="4468"/>
            </w:del>
          </w:p>
        </w:tc>
        <w:tc>
          <w:tcPr>
            <w:tcW w:w="3329" w:type="dxa"/>
          </w:tcPr>
          <w:p w14:paraId="45069767" w14:textId="5DA89448" w:rsidR="007C390D" w:rsidRPr="0033182C" w:rsidDel="00F7680F" w:rsidRDefault="007C390D" w:rsidP="00EB6254">
            <w:pPr>
              <w:spacing w:after="0" w:line="240" w:lineRule="auto"/>
              <w:jc w:val="center"/>
              <w:rPr>
                <w:del w:id="4469" w:author="Windows User" w:date="2019-09-19T03:29:00Z"/>
                <w:rFonts w:cs="Times New Roman"/>
                <w:sz w:val="22"/>
              </w:rPr>
            </w:pPr>
            <w:bookmarkStart w:id="4470" w:name="_Toc23496508"/>
            <w:bookmarkStart w:id="4471" w:name="_Toc23552692"/>
            <w:bookmarkStart w:id="4472" w:name="_Toc23811045"/>
            <w:bookmarkStart w:id="4473" w:name="_Toc23880708"/>
            <w:bookmarkEnd w:id="4470"/>
            <w:bookmarkEnd w:id="4471"/>
            <w:bookmarkEnd w:id="4472"/>
            <w:bookmarkEnd w:id="4473"/>
          </w:p>
        </w:tc>
        <w:bookmarkStart w:id="4474" w:name="_Toc23496509"/>
        <w:bookmarkStart w:id="4475" w:name="_Toc23552693"/>
        <w:bookmarkStart w:id="4476" w:name="_Toc23811046"/>
        <w:bookmarkStart w:id="4477" w:name="_Toc23880709"/>
        <w:bookmarkEnd w:id="4474"/>
        <w:bookmarkEnd w:id="4475"/>
        <w:bookmarkEnd w:id="4476"/>
        <w:bookmarkEnd w:id="4477"/>
      </w:tr>
      <w:tr w:rsidR="007C390D" w:rsidRPr="0033182C" w:rsidDel="00F7680F" w14:paraId="7A9A52CC" w14:textId="723E9319" w:rsidTr="00335BD4">
        <w:trPr>
          <w:trHeight w:val="370"/>
          <w:del w:id="4478" w:author="Windows User" w:date="2019-09-19T03:29:00Z"/>
        </w:trPr>
        <w:tc>
          <w:tcPr>
            <w:tcW w:w="4604" w:type="dxa"/>
            <w:gridSpan w:val="2"/>
          </w:tcPr>
          <w:p w14:paraId="5E7379D0" w14:textId="633349EC" w:rsidR="007C390D" w:rsidRPr="0033182C" w:rsidDel="00F7680F" w:rsidRDefault="007C390D" w:rsidP="00EB6254">
            <w:pPr>
              <w:spacing w:after="0" w:line="240" w:lineRule="auto"/>
              <w:jc w:val="center"/>
              <w:rPr>
                <w:del w:id="4479" w:author="Windows User" w:date="2019-09-19T03:29:00Z"/>
                <w:rFonts w:cs="Times New Roman"/>
                <w:sz w:val="22"/>
              </w:rPr>
            </w:pPr>
            <w:bookmarkStart w:id="4480" w:name="_Toc23496510"/>
            <w:bookmarkStart w:id="4481" w:name="_Toc23552694"/>
            <w:bookmarkStart w:id="4482" w:name="_Toc23811047"/>
            <w:bookmarkStart w:id="4483" w:name="_Toc23880710"/>
            <w:bookmarkEnd w:id="4480"/>
            <w:bookmarkEnd w:id="4481"/>
            <w:bookmarkEnd w:id="4482"/>
            <w:bookmarkEnd w:id="4483"/>
          </w:p>
        </w:tc>
        <w:tc>
          <w:tcPr>
            <w:tcW w:w="3329" w:type="dxa"/>
          </w:tcPr>
          <w:p w14:paraId="12749BC5" w14:textId="5E80BC77" w:rsidR="007C390D" w:rsidRPr="0033182C" w:rsidDel="00F7680F" w:rsidRDefault="004A1011" w:rsidP="00EB6254">
            <w:pPr>
              <w:pStyle w:val="ListParagraph"/>
              <w:numPr>
                <w:ilvl w:val="0"/>
                <w:numId w:val="4"/>
              </w:numPr>
              <w:spacing w:after="0" w:line="240" w:lineRule="auto"/>
              <w:ind w:left="393" w:hanging="283"/>
              <w:rPr>
                <w:del w:id="4484" w:author="Windows User" w:date="2019-09-19T03:29:00Z"/>
                <w:rFonts w:cs="Times New Roman"/>
                <w:sz w:val="22"/>
              </w:rPr>
            </w:pPr>
            <w:del w:id="4485" w:author="Windows User" w:date="2019-09-19T03:29:00Z">
              <w:r w:rsidRPr="0033182C" w:rsidDel="00F7680F">
                <w:rPr>
                  <w:rFonts w:cs="Times New Roman"/>
                  <w:sz w:val="22"/>
                </w:rPr>
                <w:delText>Sistem menampilkan halaman form tambah data user</w:delText>
              </w:r>
              <w:bookmarkStart w:id="4486" w:name="_Toc23496511"/>
              <w:bookmarkStart w:id="4487" w:name="_Toc23552695"/>
              <w:bookmarkStart w:id="4488" w:name="_Toc23811048"/>
              <w:bookmarkStart w:id="4489" w:name="_Toc23880711"/>
              <w:bookmarkEnd w:id="4486"/>
              <w:bookmarkEnd w:id="4487"/>
              <w:bookmarkEnd w:id="4488"/>
              <w:bookmarkEnd w:id="4489"/>
            </w:del>
          </w:p>
          <w:p w14:paraId="1E887D68" w14:textId="0BCB04F7" w:rsidR="004A1011" w:rsidRPr="0033182C" w:rsidDel="00F7680F" w:rsidRDefault="004A1011" w:rsidP="00EB6254">
            <w:pPr>
              <w:pStyle w:val="ListParagraph"/>
              <w:numPr>
                <w:ilvl w:val="0"/>
                <w:numId w:val="8"/>
              </w:numPr>
              <w:spacing w:after="0" w:line="240" w:lineRule="auto"/>
              <w:rPr>
                <w:del w:id="4490" w:author="Windows User" w:date="2019-09-19T03:29:00Z"/>
                <w:rFonts w:cs="Times New Roman"/>
                <w:sz w:val="22"/>
              </w:rPr>
            </w:pPr>
            <w:del w:id="4491" w:author="Windows User" w:date="2019-09-19T03:29:00Z">
              <w:r w:rsidRPr="0033182C" w:rsidDel="00F7680F">
                <w:rPr>
                  <w:rFonts w:cs="Times New Roman"/>
                  <w:sz w:val="22"/>
                </w:rPr>
                <w:delText>Nama (varchar 20)</w:delText>
              </w:r>
              <w:bookmarkStart w:id="4492" w:name="_Toc23496512"/>
              <w:bookmarkStart w:id="4493" w:name="_Toc23552696"/>
              <w:bookmarkStart w:id="4494" w:name="_Toc23811049"/>
              <w:bookmarkStart w:id="4495" w:name="_Toc23880712"/>
              <w:bookmarkEnd w:id="4492"/>
              <w:bookmarkEnd w:id="4493"/>
              <w:bookmarkEnd w:id="4494"/>
              <w:bookmarkEnd w:id="4495"/>
            </w:del>
          </w:p>
          <w:p w14:paraId="3972D385" w14:textId="068A2225" w:rsidR="004A1011" w:rsidRPr="0033182C" w:rsidDel="00F7680F" w:rsidRDefault="004A1011" w:rsidP="00EB6254">
            <w:pPr>
              <w:pStyle w:val="ListParagraph"/>
              <w:numPr>
                <w:ilvl w:val="0"/>
                <w:numId w:val="8"/>
              </w:numPr>
              <w:spacing w:after="0" w:line="240" w:lineRule="auto"/>
              <w:rPr>
                <w:del w:id="4496" w:author="Windows User" w:date="2019-09-19T03:29:00Z"/>
                <w:rFonts w:cs="Times New Roman"/>
                <w:sz w:val="22"/>
              </w:rPr>
            </w:pPr>
            <w:del w:id="4497" w:author="Windows User" w:date="2019-09-19T03:29:00Z">
              <w:r w:rsidRPr="0033182C" w:rsidDel="00F7680F">
                <w:rPr>
                  <w:rFonts w:cs="Times New Roman"/>
                  <w:sz w:val="22"/>
                </w:rPr>
                <w:delText>Username (varchar 20)</w:delText>
              </w:r>
              <w:bookmarkStart w:id="4498" w:name="_Toc23496513"/>
              <w:bookmarkStart w:id="4499" w:name="_Toc23552697"/>
              <w:bookmarkStart w:id="4500" w:name="_Toc23811050"/>
              <w:bookmarkStart w:id="4501" w:name="_Toc23880713"/>
              <w:bookmarkEnd w:id="4498"/>
              <w:bookmarkEnd w:id="4499"/>
              <w:bookmarkEnd w:id="4500"/>
              <w:bookmarkEnd w:id="4501"/>
            </w:del>
          </w:p>
          <w:p w14:paraId="409A4D75" w14:textId="20798DB8" w:rsidR="004A1011" w:rsidRPr="0033182C" w:rsidDel="00F7680F" w:rsidRDefault="004A1011" w:rsidP="00EB6254">
            <w:pPr>
              <w:pStyle w:val="ListParagraph"/>
              <w:numPr>
                <w:ilvl w:val="0"/>
                <w:numId w:val="8"/>
              </w:numPr>
              <w:spacing w:after="0" w:line="240" w:lineRule="auto"/>
              <w:rPr>
                <w:del w:id="4502" w:author="Windows User" w:date="2019-09-19T03:29:00Z"/>
                <w:rFonts w:cs="Times New Roman"/>
                <w:sz w:val="22"/>
              </w:rPr>
            </w:pPr>
            <w:del w:id="4503" w:author="Windows User" w:date="2019-09-19T03:29:00Z">
              <w:r w:rsidRPr="0033182C" w:rsidDel="00F7680F">
                <w:rPr>
                  <w:rFonts w:cs="Times New Roman"/>
                  <w:sz w:val="22"/>
                </w:rPr>
                <w:delText>Password (varchar 20)</w:delText>
              </w:r>
              <w:bookmarkStart w:id="4504" w:name="_Toc23496514"/>
              <w:bookmarkStart w:id="4505" w:name="_Toc23552698"/>
              <w:bookmarkStart w:id="4506" w:name="_Toc23811051"/>
              <w:bookmarkStart w:id="4507" w:name="_Toc23880714"/>
              <w:bookmarkEnd w:id="4504"/>
              <w:bookmarkEnd w:id="4505"/>
              <w:bookmarkEnd w:id="4506"/>
              <w:bookmarkEnd w:id="4507"/>
            </w:del>
          </w:p>
        </w:tc>
        <w:bookmarkStart w:id="4508" w:name="_Toc23496515"/>
        <w:bookmarkStart w:id="4509" w:name="_Toc23552699"/>
        <w:bookmarkStart w:id="4510" w:name="_Toc23811052"/>
        <w:bookmarkStart w:id="4511" w:name="_Toc23880715"/>
        <w:bookmarkEnd w:id="4508"/>
        <w:bookmarkEnd w:id="4509"/>
        <w:bookmarkEnd w:id="4510"/>
        <w:bookmarkEnd w:id="4511"/>
      </w:tr>
    </w:tbl>
    <w:p w14:paraId="0C282490" w14:textId="659E1C51" w:rsidR="002B7274" w:rsidRPr="0033182C" w:rsidDel="00F7680F" w:rsidRDefault="002B7274">
      <w:pPr>
        <w:pStyle w:val="Heading3"/>
        <w:numPr>
          <w:ilvl w:val="2"/>
          <w:numId w:val="43"/>
        </w:numPr>
        <w:ind w:left="357" w:hanging="357"/>
        <w:rPr>
          <w:del w:id="4512" w:author="Windows User" w:date="2019-09-19T03:29:00Z"/>
          <w:rFonts w:cs="Times New Roman"/>
        </w:rPr>
        <w:pPrChange w:id="4513" w:author="Windows User" w:date="2019-09-19T02:40:00Z">
          <w:pPr>
            <w:pStyle w:val="Heading3"/>
          </w:pPr>
        </w:pPrChange>
      </w:pPr>
      <w:del w:id="4514" w:author="Windows User" w:date="2019-09-19T03:29:00Z">
        <w:r w:rsidRPr="0033182C" w:rsidDel="00F7680F">
          <w:rPr>
            <w:rFonts w:cs="Times New Roman"/>
          </w:rPr>
          <w:delText>Edit User</w:delText>
        </w:r>
        <w:bookmarkStart w:id="4515" w:name="_Toc23496516"/>
        <w:bookmarkStart w:id="4516" w:name="_Toc23552700"/>
        <w:bookmarkStart w:id="4517" w:name="_Toc23811053"/>
        <w:bookmarkStart w:id="4518" w:name="_Toc23880716"/>
        <w:bookmarkEnd w:id="4515"/>
        <w:bookmarkEnd w:id="4516"/>
        <w:bookmarkEnd w:id="4517"/>
        <w:bookmarkEnd w:id="4518"/>
      </w:del>
    </w:p>
    <w:p w14:paraId="24169A08" w14:textId="1B31D407" w:rsidR="003E1410" w:rsidRPr="0033182C" w:rsidDel="00F7680F" w:rsidRDefault="00DC1817" w:rsidP="00EB6254">
      <w:pPr>
        <w:ind w:firstLine="567"/>
        <w:rPr>
          <w:del w:id="4519" w:author="Windows User" w:date="2019-09-19T03:29:00Z"/>
          <w:rFonts w:cs="Times New Roman"/>
          <w:szCs w:val="24"/>
        </w:rPr>
      </w:pPr>
      <w:del w:id="4520" w:author="Windows User" w:date="2019-09-19T03:29:00Z">
        <w:r w:rsidRPr="0033182C" w:rsidDel="00F7680F">
          <w:rPr>
            <w:rFonts w:cs="Times New Roman"/>
            <w:szCs w:val="24"/>
          </w:rPr>
          <w:delText>Skenario ini menjelaskan alur untuk mengubah data user. Fitur untuk edit data user yang bisa dilakukan oleh admin. Skenario edit us</w:delText>
        </w:r>
        <w:r w:rsidR="003E1410" w:rsidRPr="0033182C" w:rsidDel="00F7680F">
          <w:rPr>
            <w:rFonts w:cs="Times New Roman"/>
            <w:szCs w:val="24"/>
          </w:rPr>
          <w:delText xml:space="preserve">er dapat 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4.7</w:delText>
        </w:r>
        <w:r w:rsidR="00EB6254" w:rsidRPr="0033182C" w:rsidDel="00F7680F">
          <w:rPr>
            <w:rFonts w:cs="Times New Roman"/>
            <w:szCs w:val="24"/>
          </w:rPr>
          <w:delText xml:space="preserve"> Skenario Edit User.</w:delText>
        </w:r>
        <w:bookmarkStart w:id="4521" w:name="_Toc23496517"/>
        <w:bookmarkStart w:id="4522" w:name="_Toc23552701"/>
        <w:bookmarkStart w:id="4523" w:name="_Toc23811054"/>
        <w:bookmarkStart w:id="4524" w:name="_Toc23880717"/>
        <w:bookmarkEnd w:id="4521"/>
        <w:bookmarkEnd w:id="4522"/>
        <w:bookmarkEnd w:id="4523"/>
        <w:bookmarkEnd w:id="4524"/>
      </w:del>
    </w:p>
    <w:p w14:paraId="390838F4" w14:textId="17A2F096" w:rsidR="00EB6254" w:rsidRPr="0033182C" w:rsidDel="00F7680F" w:rsidRDefault="00EB6254" w:rsidP="00EB6254">
      <w:pPr>
        <w:pStyle w:val="Caption"/>
        <w:keepNext/>
        <w:jc w:val="center"/>
        <w:rPr>
          <w:del w:id="4525" w:author="Windows User" w:date="2019-09-19T03:29:00Z"/>
          <w:rFonts w:cs="Times New Roman"/>
          <w:i w:val="0"/>
          <w:color w:val="auto"/>
          <w:sz w:val="24"/>
          <w:szCs w:val="24"/>
        </w:rPr>
      </w:pPr>
      <w:del w:id="4526" w:author="Windows User" w:date="2019-09-19T03:29:00Z">
        <w:r w:rsidRPr="0033182C" w:rsidDel="00F7680F">
          <w:rPr>
            <w:rFonts w:cs="Times New Roman"/>
            <w:i w:val="0"/>
            <w:color w:val="auto"/>
            <w:sz w:val="24"/>
            <w:szCs w:val="24"/>
          </w:rPr>
          <w:delText xml:space="preserve">Tabel </w:delText>
        </w:r>
      </w:del>
      <w:del w:id="4527" w:author="Windows User" w:date="2019-09-18T15:48:00Z">
        <w:r w:rsidR="007E74B5" w:rsidRPr="0033182C" w:rsidDel="00F10288">
          <w:rPr>
            <w:rFonts w:cs="Times New Roman"/>
            <w:i w:val="0"/>
            <w:szCs w:val="24"/>
          </w:rPr>
          <w:fldChar w:fldCharType="begin"/>
        </w:r>
        <w:r w:rsidR="007E74B5" w:rsidRPr="0033182C" w:rsidDel="00F10288">
          <w:rPr>
            <w:rFonts w:cs="Times New Roman"/>
            <w:i w:val="0"/>
            <w:color w:val="auto"/>
            <w:sz w:val="24"/>
            <w:szCs w:val="24"/>
          </w:rPr>
          <w:delInstrText xml:space="preserve"> STYLEREF 1 \s </w:delInstrText>
        </w:r>
        <w:r w:rsidR="007E74B5" w:rsidRPr="0033182C" w:rsidDel="00F10288">
          <w:rPr>
            <w:rFonts w:cs="Times New Roman"/>
            <w:i w:val="0"/>
            <w:szCs w:val="24"/>
          </w:rPr>
          <w:fldChar w:fldCharType="separate"/>
        </w:r>
        <w:r w:rsidR="007E74B5" w:rsidRPr="0033182C" w:rsidDel="00F10288">
          <w:rPr>
            <w:rFonts w:cs="Times New Roman"/>
            <w:i w:val="0"/>
            <w:noProof/>
            <w:color w:val="auto"/>
            <w:sz w:val="24"/>
            <w:szCs w:val="24"/>
          </w:rPr>
          <w:delText>4</w:delText>
        </w:r>
        <w:r w:rsidR="007E74B5" w:rsidRPr="0033182C" w:rsidDel="00F10288">
          <w:rPr>
            <w:rFonts w:cs="Times New Roman"/>
            <w:i w:val="0"/>
            <w:szCs w:val="24"/>
          </w:rPr>
          <w:fldChar w:fldCharType="end"/>
        </w:r>
        <w:r w:rsidR="007E74B5" w:rsidRPr="0033182C" w:rsidDel="00F10288">
          <w:rPr>
            <w:rFonts w:cs="Times New Roman"/>
            <w:i w:val="0"/>
            <w:color w:val="auto"/>
            <w:sz w:val="24"/>
            <w:szCs w:val="24"/>
          </w:rPr>
          <w:delText>.</w:delText>
        </w:r>
        <w:r w:rsidR="007E74B5" w:rsidRPr="0033182C" w:rsidDel="00F10288">
          <w:rPr>
            <w:rFonts w:cs="Times New Roman"/>
            <w:i w:val="0"/>
            <w:szCs w:val="24"/>
          </w:rPr>
          <w:fldChar w:fldCharType="begin"/>
        </w:r>
        <w:r w:rsidR="007E74B5" w:rsidRPr="0033182C" w:rsidDel="00F10288">
          <w:rPr>
            <w:rFonts w:cs="Times New Roman"/>
            <w:i w:val="0"/>
            <w:color w:val="auto"/>
            <w:sz w:val="24"/>
            <w:szCs w:val="24"/>
          </w:rPr>
          <w:delInstrText xml:space="preserve"> SEQ Tabel \* ARABIC \s 1 </w:delInstrText>
        </w:r>
        <w:r w:rsidR="007E74B5" w:rsidRPr="0033182C" w:rsidDel="00F10288">
          <w:rPr>
            <w:rFonts w:cs="Times New Roman"/>
            <w:i w:val="0"/>
            <w:szCs w:val="24"/>
          </w:rPr>
          <w:fldChar w:fldCharType="separate"/>
        </w:r>
        <w:r w:rsidR="007E74B5" w:rsidRPr="0033182C" w:rsidDel="00F10288">
          <w:rPr>
            <w:rFonts w:cs="Times New Roman"/>
            <w:i w:val="0"/>
            <w:noProof/>
            <w:color w:val="auto"/>
            <w:sz w:val="24"/>
            <w:szCs w:val="24"/>
          </w:rPr>
          <w:delText>7</w:delText>
        </w:r>
        <w:r w:rsidR="007E74B5" w:rsidRPr="0033182C" w:rsidDel="00F10288">
          <w:rPr>
            <w:rFonts w:cs="Times New Roman"/>
            <w:i w:val="0"/>
            <w:szCs w:val="24"/>
          </w:rPr>
          <w:fldChar w:fldCharType="end"/>
        </w:r>
      </w:del>
      <w:del w:id="4528" w:author="Windows User" w:date="2019-09-19T03:29:00Z">
        <w:r w:rsidRPr="0033182C" w:rsidDel="00F7680F">
          <w:rPr>
            <w:rFonts w:cs="Times New Roman"/>
            <w:i w:val="0"/>
            <w:color w:val="auto"/>
            <w:sz w:val="24"/>
            <w:szCs w:val="24"/>
          </w:rPr>
          <w:delText xml:space="preserve"> Skenario Edit User</w:delText>
        </w:r>
        <w:bookmarkStart w:id="4529" w:name="_Toc23496518"/>
        <w:bookmarkStart w:id="4530" w:name="_Toc23552702"/>
        <w:bookmarkStart w:id="4531" w:name="_Toc23811055"/>
        <w:bookmarkStart w:id="4532" w:name="_Toc23880718"/>
        <w:bookmarkEnd w:id="4529"/>
        <w:bookmarkEnd w:id="4530"/>
        <w:bookmarkEnd w:id="4531"/>
        <w:bookmarkEnd w:id="4532"/>
      </w:del>
    </w:p>
    <w:tbl>
      <w:tblPr>
        <w:tblStyle w:val="TableGrid"/>
        <w:tblW w:w="7933" w:type="dxa"/>
        <w:tblLook w:val="04A0" w:firstRow="1" w:lastRow="0" w:firstColumn="1" w:lastColumn="0" w:noHBand="0" w:noVBand="1"/>
      </w:tblPr>
      <w:tblGrid>
        <w:gridCol w:w="4531"/>
        <w:gridCol w:w="73"/>
        <w:gridCol w:w="3329"/>
      </w:tblGrid>
      <w:tr w:rsidR="0090212E" w:rsidRPr="0033182C" w:rsidDel="00F7680F" w14:paraId="17295FC0" w14:textId="5A2D22C6" w:rsidTr="00335BD4">
        <w:trPr>
          <w:del w:id="4533" w:author="Windows User" w:date="2019-09-19T03:29:00Z"/>
        </w:trPr>
        <w:tc>
          <w:tcPr>
            <w:tcW w:w="4531" w:type="dxa"/>
          </w:tcPr>
          <w:p w14:paraId="6CA34BC5" w14:textId="470759A4" w:rsidR="0090212E" w:rsidRPr="0033182C" w:rsidDel="00F7680F" w:rsidRDefault="0090212E" w:rsidP="00E97240">
            <w:pPr>
              <w:spacing w:after="0" w:line="240" w:lineRule="auto"/>
              <w:rPr>
                <w:del w:id="4534" w:author="Windows User" w:date="2019-09-19T03:29:00Z"/>
                <w:rFonts w:cs="Times New Roman"/>
                <w:sz w:val="22"/>
                <w:lang w:val="en-ID"/>
              </w:rPr>
            </w:pPr>
            <w:del w:id="4535" w:author="Windows User" w:date="2019-09-19T03:29:00Z">
              <w:r w:rsidRPr="0033182C" w:rsidDel="00F7680F">
                <w:rPr>
                  <w:rFonts w:cs="Times New Roman"/>
                  <w:b/>
                  <w:sz w:val="22"/>
                </w:rPr>
                <w:delText>Nama Usecase</w:delText>
              </w:r>
              <w:bookmarkStart w:id="4536" w:name="_Toc23496519"/>
              <w:bookmarkStart w:id="4537" w:name="_Toc23552703"/>
              <w:bookmarkStart w:id="4538" w:name="_Toc23811056"/>
              <w:bookmarkStart w:id="4539" w:name="_Toc23880719"/>
              <w:bookmarkEnd w:id="4536"/>
              <w:bookmarkEnd w:id="4537"/>
              <w:bookmarkEnd w:id="4538"/>
              <w:bookmarkEnd w:id="4539"/>
            </w:del>
          </w:p>
        </w:tc>
        <w:tc>
          <w:tcPr>
            <w:tcW w:w="3402" w:type="dxa"/>
            <w:gridSpan w:val="2"/>
          </w:tcPr>
          <w:p w14:paraId="4F9EB8EE" w14:textId="1DA83CB1" w:rsidR="0090212E" w:rsidRPr="0033182C" w:rsidDel="00F7680F" w:rsidRDefault="0090212E" w:rsidP="00E97240">
            <w:pPr>
              <w:spacing w:after="0" w:line="240" w:lineRule="auto"/>
              <w:rPr>
                <w:del w:id="4540" w:author="Windows User" w:date="2019-09-19T03:29:00Z"/>
                <w:rFonts w:cs="Times New Roman"/>
                <w:sz w:val="22"/>
                <w:lang w:val="en-ID"/>
              </w:rPr>
            </w:pPr>
            <w:del w:id="4541" w:author="Windows User" w:date="2019-09-19T03:29:00Z">
              <w:r w:rsidRPr="0033182C" w:rsidDel="00F7680F">
                <w:rPr>
                  <w:rFonts w:cs="Times New Roman"/>
                  <w:sz w:val="22"/>
                </w:rPr>
                <w:delText>Edit User</w:delText>
              </w:r>
              <w:bookmarkStart w:id="4542" w:name="_Toc23496520"/>
              <w:bookmarkStart w:id="4543" w:name="_Toc23552704"/>
              <w:bookmarkStart w:id="4544" w:name="_Toc23811057"/>
              <w:bookmarkStart w:id="4545" w:name="_Toc23880720"/>
              <w:bookmarkEnd w:id="4542"/>
              <w:bookmarkEnd w:id="4543"/>
              <w:bookmarkEnd w:id="4544"/>
              <w:bookmarkEnd w:id="4545"/>
            </w:del>
          </w:p>
        </w:tc>
        <w:bookmarkStart w:id="4546" w:name="_Toc23496521"/>
        <w:bookmarkStart w:id="4547" w:name="_Toc23552705"/>
        <w:bookmarkStart w:id="4548" w:name="_Toc23811058"/>
        <w:bookmarkStart w:id="4549" w:name="_Toc23880721"/>
        <w:bookmarkEnd w:id="4546"/>
        <w:bookmarkEnd w:id="4547"/>
        <w:bookmarkEnd w:id="4548"/>
        <w:bookmarkEnd w:id="4549"/>
      </w:tr>
      <w:tr w:rsidR="0090212E" w:rsidRPr="0033182C" w:rsidDel="00F7680F" w14:paraId="61459A6E" w14:textId="067AB430" w:rsidTr="00335BD4">
        <w:trPr>
          <w:del w:id="4550" w:author="Windows User" w:date="2019-09-19T03:29:00Z"/>
        </w:trPr>
        <w:tc>
          <w:tcPr>
            <w:tcW w:w="4531" w:type="dxa"/>
          </w:tcPr>
          <w:p w14:paraId="294B01B2" w14:textId="49683D45" w:rsidR="0090212E" w:rsidRPr="0033182C" w:rsidDel="00F7680F" w:rsidRDefault="0090212E" w:rsidP="00E97240">
            <w:pPr>
              <w:spacing w:after="0" w:line="240" w:lineRule="auto"/>
              <w:rPr>
                <w:del w:id="4551" w:author="Windows User" w:date="2019-09-19T03:29:00Z"/>
                <w:rFonts w:cs="Times New Roman"/>
                <w:sz w:val="22"/>
                <w:lang w:val="en-ID"/>
              </w:rPr>
            </w:pPr>
            <w:del w:id="4552" w:author="Windows User" w:date="2019-09-19T03:29:00Z">
              <w:r w:rsidRPr="0033182C" w:rsidDel="00F7680F">
                <w:rPr>
                  <w:rFonts w:cs="Times New Roman"/>
                  <w:b/>
                  <w:sz w:val="22"/>
                </w:rPr>
                <w:delText>Aktor</w:delText>
              </w:r>
              <w:bookmarkStart w:id="4553" w:name="_Toc23496522"/>
              <w:bookmarkStart w:id="4554" w:name="_Toc23552706"/>
              <w:bookmarkStart w:id="4555" w:name="_Toc23811059"/>
              <w:bookmarkStart w:id="4556" w:name="_Toc23880722"/>
              <w:bookmarkEnd w:id="4553"/>
              <w:bookmarkEnd w:id="4554"/>
              <w:bookmarkEnd w:id="4555"/>
              <w:bookmarkEnd w:id="4556"/>
            </w:del>
          </w:p>
        </w:tc>
        <w:tc>
          <w:tcPr>
            <w:tcW w:w="3402" w:type="dxa"/>
            <w:gridSpan w:val="2"/>
          </w:tcPr>
          <w:p w14:paraId="3D8CE54D" w14:textId="7E2FAFDD" w:rsidR="0090212E" w:rsidRPr="0033182C" w:rsidDel="00F7680F" w:rsidRDefault="0090212E" w:rsidP="00E97240">
            <w:pPr>
              <w:spacing w:after="0" w:line="240" w:lineRule="auto"/>
              <w:rPr>
                <w:del w:id="4557" w:author="Windows User" w:date="2019-09-19T03:29:00Z"/>
                <w:rFonts w:cs="Times New Roman"/>
                <w:sz w:val="22"/>
                <w:lang w:val="en-ID"/>
              </w:rPr>
            </w:pPr>
            <w:del w:id="4558" w:author="Windows User" w:date="2019-09-19T03:29:00Z">
              <w:r w:rsidRPr="0033182C" w:rsidDel="00F7680F">
                <w:rPr>
                  <w:rFonts w:cs="Times New Roman"/>
                  <w:sz w:val="22"/>
                </w:rPr>
                <w:delText>Admin</w:delText>
              </w:r>
              <w:bookmarkStart w:id="4559" w:name="_Toc23496523"/>
              <w:bookmarkStart w:id="4560" w:name="_Toc23552707"/>
              <w:bookmarkStart w:id="4561" w:name="_Toc23811060"/>
              <w:bookmarkStart w:id="4562" w:name="_Toc23880723"/>
              <w:bookmarkEnd w:id="4559"/>
              <w:bookmarkEnd w:id="4560"/>
              <w:bookmarkEnd w:id="4561"/>
              <w:bookmarkEnd w:id="4562"/>
            </w:del>
          </w:p>
        </w:tc>
        <w:bookmarkStart w:id="4563" w:name="_Toc23496524"/>
        <w:bookmarkStart w:id="4564" w:name="_Toc23552708"/>
        <w:bookmarkStart w:id="4565" w:name="_Toc23811061"/>
        <w:bookmarkStart w:id="4566" w:name="_Toc23880724"/>
        <w:bookmarkEnd w:id="4563"/>
        <w:bookmarkEnd w:id="4564"/>
        <w:bookmarkEnd w:id="4565"/>
        <w:bookmarkEnd w:id="4566"/>
      </w:tr>
      <w:tr w:rsidR="0090212E" w:rsidRPr="0033182C" w:rsidDel="00F7680F" w14:paraId="779722DE" w14:textId="0C4251BB" w:rsidTr="00335BD4">
        <w:trPr>
          <w:del w:id="4567" w:author="Windows User" w:date="2019-09-19T03:29:00Z"/>
        </w:trPr>
        <w:tc>
          <w:tcPr>
            <w:tcW w:w="4531" w:type="dxa"/>
          </w:tcPr>
          <w:p w14:paraId="46425789" w14:textId="605FF4F4" w:rsidR="0090212E" w:rsidRPr="0033182C" w:rsidDel="00F7680F" w:rsidRDefault="0090212E" w:rsidP="00E97240">
            <w:pPr>
              <w:spacing w:after="0" w:line="240" w:lineRule="auto"/>
              <w:rPr>
                <w:del w:id="4568" w:author="Windows User" w:date="2019-09-19T03:29:00Z"/>
                <w:rFonts w:cs="Times New Roman"/>
                <w:sz w:val="22"/>
                <w:lang w:val="en-ID"/>
              </w:rPr>
            </w:pPr>
            <w:del w:id="4569" w:author="Windows User" w:date="2019-09-19T03:29:00Z">
              <w:r w:rsidRPr="0033182C" w:rsidDel="00F7680F">
                <w:rPr>
                  <w:rFonts w:cs="Times New Roman"/>
                  <w:b/>
                  <w:sz w:val="22"/>
                </w:rPr>
                <w:delText>Deskripsi Singkat</w:delText>
              </w:r>
              <w:bookmarkStart w:id="4570" w:name="_Toc23496525"/>
              <w:bookmarkStart w:id="4571" w:name="_Toc23552709"/>
              <w:bookmarkStart w:id="4572" w:name="_Toc23811062"/>
              <w:bookmarkStart w:id="4573" w:name="_Toc23880725"/>
              <w:bookmarkEnd w:id="4570"/>
              <w:bookmarkEnd w:id="4571"/>
              <w:bookmarkEnd w:id="4572"/>
              <w:bookmarkEnd w:id="4573"/>
            </w:del>
          </w:p>
        </w:tc>
        <w:tc>
          <w:tcPr>
            <w:tcW w:w="3402" w:type="dxa"/>
            <w:gridSpan w:val="2"/>
          </w:tcPr>
          <w:p w14:paraId="7A24F9FC" w14:textId="5FF31A3C" w:rsidR="0090212E" w:rsidRPr="0033182C" w:rsidDel="00F7680F" w:rsidRDefault="0090212E" w:rsidP="00E97240">
            <w:pPr>
              <w:spacing w:after="0" w:line="240" w:lineRule="auto"/>
              <w:rPr>
                <w:del w:id="4574" w:author="Windows User" w:date="2019-09-19T03:29:00Z"/>
                <w:rFonts w:cs="Times New Roman"/>
                <w:sz w:val="22"/>
                <w:lang w:val="en-ID"/>
              </w:rPr>
            </w:pPr>
            <w:del w:id="4575" w:author="Windows User" w:date="2019-09-19T03:29:00Z">
              <w:r w:rsidRPr="0033182C" w:rsidDel="00F7680F">
                <w:rPr>
                  <w:rFonts w:cs="Times New Roman"/>
                  <w:sz w:val="22"/>
                </w:rPr>
                <w:delText xml:space="preserve">Aktor mengubah data user </w:delText>
              </w:r>
              <w:bookmarkStart w:id="4576" w:name="_Toc23496526"/>
              <w:bookmarkStart w:id="4577" w:name="_Toc23552710"/>
              <w:bookmarkStart w:id="4578" w:name="_Toc23811063"/>
              <w:bookmarkStart w:id="4579" w:name="_Toc23880726"/>
              <w:bookmarkEnd w:id="4576"/>
              <w:bookmarkEnd w:id="4577"/>
              <w:bookmarkEnd w:id="4578"/>
              <w:bookmarkEnd w:id="4579"/>
            </w:del>
          </w:p>
        </w:tc>
        <w:bookmarkStart w:id="4580" w:name="_Toc23496527"/>
        <w:bookmarkStart w:id="4581" w:name="_Toc23552711"/>
        <w:bookmarkStart w:id="4582" w:name="_Toc23811064"/>
        <w:bookmarkStart w:id="4583" w:name="_Toc23880727"/>
        <w:bookmarkEnd w:id="4580"/>
        <w:bookmarkEnd w:id="4581"/>
        <w:bookmarkEnd w:id="4582"/>
        <w:bookmarkEnd w:id="4583"/>
      </w:tr>
      <w:tr w:rsidR="0090212E" w:rsidRPr="0033182C" w:rsidDel="00F7680F" w14:paraId="41F525FB" w14:textId="5FBC0ECD" w:rsidTr="00335BD4">
        <w:trPr>
          <w:del w:id="4584" w:author="Windows User" w:date="2019-09-19T03:29:00Z"/>
        </w:trPr>
        <w:tc>
          <w:tcPr>
            <w:tcW w:w="4531" w:type="dxa"/>
          </w:tcPr>
          <w:p w14:paraId="7C219542" w14:textId="0B8F610D" w:rsidR="0090212E" w:rsidRPr="0033182C" w:rsidDel="00F7680F" w:rsidRDefault="0090212E" w:rsidP="00E97240">
            <w:pPr>
              <w:spacing w:after="0" w:line="240" w:lineRule="auto"/>
              <w:rPr>
                <w:del w:id="4585" w:author="Windows User" w:date="2019-09-19T03:29:00Z"/>
                <w:rFonts w:cs="Times New Roman"/>
                <w:sz w:val="22"/>
                <w:lang w:val="en-ID"/>
              </w:rPr>
            </w:pPr>
            <w:del w:id="4586" w:author="Windows User" w:date="2019-09-19T03:29:00Z">
              <w:r w:rsidRPr="0033182C" w:rsidDel="00F7680F">
                <w:rPr>
                  <w:rFonts w:cs="Times New Roman"/>
                  <w:b/>
                  <w:sz w:val="22"/>
                </w:rPr>
                <w:delText>Prekondisi</w:delText>
              </w:r>
              <w:bookmarkStart w:id="4587" w:name="_Toc23496528"/>
              <w:bookmarkStart w:id="4588" w:name="_Toc23552712"/>
              <w:bookmarkStart w:id="4589" w:name="_Toc23811065"/>
              <w:bookmarkStart w:id="4590" w:name="_Toc23880728"/>
              <w:bookmarkEnd w:id="4587"/>
              <w:bookmarkEnd w:id="4588"/>
              <w:bookmarkEnd w:id="4589"/>
              <w:bookmarkEnd w:id="4590"/>
            </w:del>
          </w:p>
        </w:tc>
        <w:tc>
          <w:tcPr>
            <w:tcW w:w="3402" w:type="dxa"/>
            <w:gridSpan w:val="2"/>
          </w:tcPr>
          <w:p w14:paraId="2F67F37F" w14:textId="67CDDD9F" w:rsidR="0090212E" w:rsidRPr="0033182C" w:rsidDel="00F7680F" w:rsidRDefault="0090212E" w:rsidP="00E97240">
            <w:pPr>
              <w:spacing w:after="0" w:line="240" w:lineRule="auto"/>
              <w:rPr>
                <w:del w:id="4591" w:author="Windows User" w:date="2019-09-19T03:29:00Z"/>
                <w:rFonts w:cs="Times New Roman"/>
                <w:sz w:val="22"/>
                <w:lang w:val="en-ID"/>
              </w:rPr>
            </w:pPr>
            <w:del w:id="4592" w:author="Windows User" w:date="2019-09-19T03:29:00Z">
              <w:r w:rsidRPr="0033182C" w:rsidDel="00F7680F">
                <w:rPr>
                  <w:rFonts w:cs="Times New Roman"/>
                  <w:sz w:val="22"/>
                </w:rPr>
                <w:delText>Aktor masuk halaman dashboard admin</w:delText>
              </w:r>
              <w:bookmarkStart w:id="4593" w:name="_Toc23496529"/>
              <w:bookmarkStart w:id="4594" w:name="_Toc23552713"/>
              <w:bookmarkStart w:id="4595" w:name="_Toc23811066"/>
              <w:bookmarkStart w:id="4596" w:name="_Toc23880729"/>
              <w:bookmarkEnd w:id="4593"/>
              <w:bookmarkEnd w:id="4594"/>
              <w:bookmarkEnd w:id="4595"/>
              <w:bookmarkEnd w:id="4596"/>
            </w:del>
          </w:p>
        </w:tc>
        <w:bookmarkStart w:id="4597" w:name="_Toc23496530"/>
        <w:bookmarkStart w:id="4598" w:name="_Toc23552714"/>
        <w:bookmarkStart w:id="4599" w:name="_Toc23811067"/>
        <w:bookmarkStart w:id="4600" w:name="_Toc23880730"/>
        <w:bookmarkEnd w:id="4597"/>
        <w:bookmarkEnd w:id="4598"/>
        <w:bookmarkEnd w:id="4599"/>
        <w:bookmarkEnd w:id="4600"/>
      </w:tr>
      <w:tr w:rsidR="0090212E" w:rsidRPr="0033182C" w:rsidDel="00F7680F" w14:paraId="221BD073" w14:textId="172AC45C" w:rsidTr="00335BD4">
        <w:trPr>
          <w:del w:id="4601" w:author="Windows User" w:date="2019-09-19T03:29:00Z"/>
        </w:trPr>
        <w:tc>
          <w:tcPr>
            <w:tcW w:w="4531" w:type="dxa"/>
          </w:tcPr>
          <w:p w14:paraId="74BED5AA" w14:textId="67367878" w:rsidR="0090212E" w:rsidRPr="0033182C" w:rsidDel="00F7680F" w:rsidRDefault="0090212E" w:rsidP="00E97240">
            <w:pPr>
              <w:spacing w:after="0" w:line="240" w:lineRule="auto"/>
              <w:rPr>
                <w:del w:id="4602" w:author="Windows User" w:date="2019-09-19T03:29:00Z"/>
                <w:rFonts w:cs="Times New Roman"/>
                <w:sz w:val="22"/>
                <w:lang w:val="en-ID"/>
              </w:rPr>
            </w:pPr>
            <w:del w:id="4603" w:author="Windows User" w:date="2019-09-19T03:29:00Z">
              <w:r w:rsidRPr="0033182C" w:rsidDel="00F7680F">
                <w:rPr>
                  <w:rFonts w:cs="Times New Roman"/>
                  <w:b/>
                  <w:sz w:val="22"/>
                </w:rPr>
                <w:delText>Pascakondisi</w:delText>
              </w:r>
              <w:bookmarkStart w:id="4604" w:name="_Toc23496531"/>
              <w:bookmarkStart w:id="4605" w:name="_Toc23552715"/>
              <w:bookmarkStart w:id="4606" w:name="_Toc23811068"/>
              <w:bookmarkStart w:id="4607" w:name="_Toc23880731"/>
              <w:bookmarkEnd w:id="4604"/>
              <w:bookmarkEnd w:id="4605"/>
              <w:bookmarkEnd w:id="4606"/>
              <w:bookmarkEnd w:id="4607"/>
            </w:del>
          </w:p>
        </w:tc>
        <w:tc>
          <w:tcPr>
            <w:tcW w:w="3402" w:type="dxa"/>
            <w:gridSpan w:val="2"/>
          </w:tcPr>
          <w:p w14:paraId="5817BF89" w14:textId="5630549C" w:rsidR="0090212E" w:rsidRPr="0033182C" w:rsidDel="00F7680F" w:rsidRDefault="0090212E" w:rsidP="00E97240">
            <w:pPr>
              <w:spacing w:after="0" w:line="240" w:lineRule="auto"/>
              <w:rPr>
                <w:del w:id="4608" w:author="Windows User" w:date="2019-09-19T03:29:00Z"/>
                <w:rFonts w:cs="Times New Roman"/>
                <w:sz w:val="22"/>
                <w:lang w:val="en-ID"/>
              </w:rPr>
            </w:pPr>
            <w:del w:id="4609" w:author="Windows User" w:date="2019-09-19T03:29:00Z">
              <w:r w:rsidRPr="0033182C" w:rsidDel="00F7680F">
                <w:rPr>
                  <w:rFonts w:cs="Times New Roman"/>
                  <w:sz w:val="22"/>
                </w:rPr>
                <w:delText>Data user berhasil diubah</w:delText>
              </w:r>
              <w:bookmarkStart w:id="4610" w:name="_Toc23496532"/>
              <w:bookmarkStart w:id="4611" w:name="_Toc23552716"/>
              <w:bookmarkStart w:id="4612" w:name="_Toc23811069"/>
              <w:bookmarkStart w:id="4613" w:name="_Toc23880732"/>
              <w:bookmarkEnd w:id="4610"/>
              <w:bookmarkEnd w:id="4611"/>
              <w:bookmarkEnd w:id="4612"/>
              <w:bookmarkEnd w:id="4613"/>
            </w:del>
          </w:p>
        </w:tc>
        <w:bookmarkStart w:id="4614" w:name="_Toc23496533"/>
        <w:bookmarkStart w:id="4615" w:name="_Toc23552717"/>
        <w:bookmarkStart w:id="4616" w:name="_Toc23811070"/>
        <w:bookmarkStart w:id="4617" w:name="_Toc23880733"/>
        <w:bookmarkEnd w:id="4614"/>
        <w:bookmarkEnd w:id="4615"/>
        <w:bookmarkEnd w:id="4616"/>
        <w:bookmarkEnd w:id="4617"/>
      </w:tr>
      <w:tr w:rsidR="0090212E" w:rsidRPr="0033182C" w:rsidDel="00F7680F" w14:paraId="69A27215" w14:textId="1BC22B6E" w:rsidTr="00335BD4">
        <w:trPr>
          <w:del w:id="4618" w:author="Windows User" w:date="2019-09-19T03:29:00Z"/>
        </w:trPr>
        <w:tc>
          <w:tcPr>
            <w:tcW w:w="7933" w:type="dxa"/>
            <w:gridSpan w:val="3"/>
          </w:tcPr>
          <w:p w14:paraId="201891EA" w14:textId="5A12BBF9" w:rsidR="0090212E" w:rsidRPr="0033182C" w:rsidDel="00F7680F" w:rsidRDefault="0090212E" w:rsidP="00E97240">
            <w:pPr>
              <w:spacing w:after="0" w:line="240" w:lineRule="auto"/>
              <w:jc w:val="center"/>
              <w:rPr>
                <w:del w:id="4619" w:author="Windows User" w:date="2019-09-19T03:29:00Z"/>
                <w:rFonts w:cs="Times New Roman"/>
                <w:sz w:val="22"/>
              </w:rPr>
            </w:pPr>
            <w:del w:id="4620" w:author="Windows User" w:date="2019-09-19T03:29:00Z">
              <w:r w:rsidRPr="0033182C" w:rsidDel="00F7680F">
                <w:rPr>
                  <w:rFonts w:cs="Times New Roman"/>
                  <w:b/>
                  <w:bCs/>
                  <w:sz w:val="22"/>
                </w:rPr>
                <w:delText>Flow Event</w:delText>
              </w:r>
              <w:bookmarkStart w:id="4621" w:name="_Toc23496534"/>
              <w:bookmarkStart w:id="4622" w:name="_Toc23552718"/>
              <w:bookmarkStart w:id="4623" w:name="_Toc23811071"/>
              <w:bookmarkStart w:id="4624" w:name="_Toc23880734"/>
              <w:bookmarkEnd w:id="4621"/>
              <w:bookmarkEnd w:id="4622"/>
              <w:bookmarkEnd w:id="4623"/>
              <w:bookmarkEnd w:id="4624"/>
            </w:del>
          </w:p>
        </w:tc>
        <w:bookmarkStart w:id="4625" w:name="_Toc23496535"/>
        <w:bookmarkStart w:id="4626" w:name="_Toc23552719"/>
        <w:bookmarkStart w:id="4627" w:name="_Toc23811072"/>
        <w:bookmarkStart w:id="4628" w:name="_Toc23880735"/>
        <w:bookmarkEnd w:id="4625"/>
        <w:bookmarkEnd w:id="4626"/>
        <w:bookmarkEnd w:id="4627"/>
        <w:bookmarkEnd w:id="4628"/>
      </w:tr>
      <w:tr w:rsidR="0090212E" w:rsidRPr="0033182C" w:rsidDel="00F7680F" w14:paraId="3DDF825C" w14:textId="0C82EB29" w:rsidTr="00335BD4">
        <w:trPr>
          <w:del w:id="4629" w:author="Windows User" w:date="2019-09-19T03:29:00Z"/>
        </w:trPr>
        <w:tc>
          <w:tcPr>
            <w:tcW w:w="7933" w:type="dxa"/>
            <w:gridSpan w:val="3"/>
          </w:tcPr>
          <w:p w14:paraId="17FF72B0" w14:textId="082B9F17" w:rsidR="0090212E" w:rsidRPr="0033182C" w:rsidDel="00F7680F" w:rsidRDefault="00A15854" w:rsidP="00E97240">
            <w:pPr>
              <w:spacing w:after="0" w:line="240" w:lineRule="auto"/>
              <w:jc w:val="center"/>
              <w:rPr>
                <w:del w:id="4630" w:author="Windows User" w:date="2019-09-19T03:29:00Z"/>
                <w:rFonts w:cs="Times New Roman"/>
                <w:sz w:val="22"/>
              </w:rPr>
            </w:pPr>
            <w:del w:id="4631" w:author="Windows User" w:date="2019-09-19T03:29:00Z">
              <w:r w:rsidRPr="0033182C" w:rsidDel="00F7680F">
                <w:rPr>
                  <w:rFonts w:cs="Times New Roman"/>
                  <w:b/>
                  <w:sz w:val="22"/>
                </w:rPr>
                <w:delText>Normal Flow : Edit user</w:delText>
              </w:r>
              <w:bookmarkStart w:id="4632" w:name="_Toc23496536"/>
              <w:bookmarkStart w:id="4633" w:name="_Toc23552720"/>
              <w:bookmarkStart w:id="4634" w:name="_Toc23811073"/>
              <w:bookmarkStart w:id="4635" w:name="_Toc23880736"/>
              <w:bookmarkEnd w:id="4632"/>
              <w:bookmarkEnd w:id="4633"/>
              <w:bookmarkEnd w:id="4634"/>
              <w:bookmarkEnd w:id="4635"/>
            </w:del>
          </w:p>
        </w:tc>
        <w:bookmarkStart w:id="4636" w:name="_Toc23496537"/>
        <w:bookmarkStart w:id="4637" w:name="_Toc23552721"/>
        <w:bookmarkStart w:id="4638" w:name="_Toc23811074"/>
        <w:bookmarkStart w:id="4639" w:name="_Toc23880737"/>
        <w:bookmarkEnd w:id="4636"/>
        <w:bookmarkEnd w:id="4637"/>
        <w:bookmarkEnd w:id="4638"/>
        <w:bookmarkEnd w:id="4639"/>
      </w:tr>
      <w:tr w:rsidR="0090212E" w:rsidRPr="0033182C" w:rsidDel="00F7680F" w14:paraId="55902C0D" w14:textId="4F8900E4" w:rsidTr="00335BD4">
        <w:trPr>
          <w:trHeight w:val="371"/>
          <w:del w:id="4640" w:author="Windows User" w:date="2019-09-19T03:29:00Z"/>
        </w:trPr>
        <w:tc>
          <w:tcPr>
            <w:tcW w:w="4604" w:type="dxa"/>
            <w:gridSpan w:val="2"/>
          </w:tcPr>
          <w:p w14:paraId="4298D4A5" w14:textId="0C668C0A" w:rsidR="0090212E" w:rsidRPr="0033182C" w:rsidDel="00F7680F" w:rsidRDefault="0090212E" w:rsidP="00E97240">
            <w:pPr>
              <w:spacing w:after="0" w:line="240" w:lineRule="auto"/>
              <w:rPr>
                <w:del w:id="4641" w:author="Windows User" w:date="2019-09-19T03:29:00Z"/>
                <w:rFonts w:cs="Times New Roman"/>
                <w:b/>
                <w:sz w:val="22"/>
              </w:rPr>
            </w:pPr>
            <w:del w:id="4642" w:author="Windows User" w:date="2019-09-19T03:29:00Z">
              <w:r w:rsidRPr="0033182C" w:rsidDel="00F7680F">
                <w:rPr>
                  <w:rFonts w:cs="Times New Roman"/>
                  <w:sz w:val="22"/>
                </w:rPr>
                <w:delText>Aksi Aktor</w:delText>
              </w:r>
              <w:bookmarkStart w:id="4643" w:name="_Toc23496538"/>
              <w:bookmarkStart w:id="4644" w:name="_Toc23552722"/>
              <w:bookmarkStart w:id="4645" w:name="_Toc23811075"/>
              <w:bookmarkStart w:id="4646" w:name="_Toc23880738"/>
              <w:bookmarkEnd w:id="4643"/>
              <w:bookmarkEnd w:id="4644"/>
              <w:bookmarkEnd w:id="4645"/>
              <w:bookmarkEnd w:id="4646"/>
            </w:del>
          </w:p>
        </w:tc>
        <w:tc>
          <w:tcPr>
            <w:tcW w:w="3329" w:type="dxa"/>
          </w:tcPr>
          <w:p w14:paraId="7C2293E1" w14:textId="71972C3C" w:rsidR="0090212E" w:rsidRPr="0033182C" w:rsidDel="00F7680F" w:rsidRDefault="0090212E" w:rsidP="00E97240">
            <w:pPr>
              <w:spacing w:after="0" w:line="240" w:lineRule="auto"/>
              <w:rPr>
                <w:del w:id="4647" w:author="Windows User" w:date="2019-09-19T03:29:00Z"/>
                <w:rFonts w:cs="Times New Roman"/>
                <w:b/>
                <w:sz w:val="22"/>
              </w:rPr>
            </w:pPr>
            <w:del w:id="4648" w:author="Windows User" w:date="2019-09-19T03:29:00Z">
              <w:r w:rsidRPr="0033182C" w:rsidDel="00F7680F">
                <w:rPr>
                  <w:rFonts w:cs="Times New Roman"/>
                  <w:sz w:val="22"/>
                </w:rPr>
                <w:delText>Reaksi Sistem</w:delText>
              </w:r>
              <w:bookmarkStart w:id="4649" w:name="_Toc23496539"/>
              <w:bookmarkStart w:id="4650" w:name="_Toc23552723"/>
              <w:bookmarkStart w:id="4651" w:name="_Toc23811076"/>
              <w:bookmarkStart w:id="4652" w:name="_Toc23880739"/>
              <w:bookmarkEnd w:id="4649"/>
              <w:bookmarkEnd w:id="4650"/>
              <w:bookmarkEnd w:id="4651"/>
              <w:bookmarkEnd w:id="4652"/>
            </w:del>
          </w:p>
        </w:tc>
        <w:bookmarkStart w:id="4653" w:name="_Toc23496540"/>
        <w:bookmarkStart w:id="4654" w:name="_Toc23552724"/>
        <w:bookmarkStart w:id="4655" w:name="_Toc23811077"/>
        <w:bookmarkStart w:id="4656" w:name="_Toc23880740"/>
        <w:bookmarkEnd w:id="4653"/>
        <w:bookmarkEnd w:id="4654"/>
        <w:bookmarkEnd w:id="4655"/>
        <w:bookmarkEnd w:id="4656"/>
      </w:tr>
      <w:tr w:rsidR="0090212E" w:rsidRPr="0033182C" w:rsidDel="00F7680F" w14:paraId="0484C594" w14:textId="0E2449C5" w:rsidTr="00335BD4">
        <w:trPr>
          <w:trHeight w:val="371"/>
          <w:del w:id="4657" w:author="Windows User" w:date="2019-09-19T03:29:00Z"/>
        </w:trPr>
        <w:tc>
          <w:tcPr>
            <w:tcW w:w="4604" w:type="dxa"/>
            <w:gridSpan w:val="2"/>
          </w:tcPr>
          <w:p w14:paraId="16F6DEBE" w14:textId="12DD5A26" w:rsidR="0090212E" w:rsidRPr="0033182C" w:rsidDel="00F7680F" w:rsidRDefault="0090212E" w:rsidP="00E97240">
            <w:pPr>
              <w:pStyle w:val="ListParagraph"/>
              <w:numPr>
                <w:ilvl w:val="0"/>
                <w:numId w:val="9"/>
              </w:numPr>
              <w:spacing w:after="0" w:line="240" w:lineRule="auto"/>
              <w:rPr>
                <w:del w:id="4658" w:author="Windows User" w:date="2019-09-19T03:29:00Z"/>
                <w:rFonts w:cs="Times New Roman"/>
                <w:sz w:val="22"/>
              </w:rPr>
            </w:pPr>
            <w:del w:id="4659" w:author="Windows User" w:date="2019-09-19T03:29:00Z">
              <w:r w:rsidRPr="0033182C" w:rsidDel="00F7680F">
                <w:rPr>
                  <w:rFonts w:cs="Times New Roman"/>
                  <w:sz w:val="22"/>
                </w:rPr>
                <w:delText xml:space="preserve">Klik </w:delText>
              </w:r>
              <w:r w:rsidR="00666597" w:rsidRPr="0033182C" w:rsidDel="00F7680F">
                <w:rPr>
                  <w:rFonts w:cs="Times New Roman"/>
                  <w:sz w:val="22"/>
                </w:rPr>
                <w:delText>tombol edit pada user yang akan diubah data nya</w:delText>
              </w:r>
              <w:bookmarkStart w:id="4660" w:name="_Toc23496541"/>
              <w:bookmarkStart w:id="4661" w:name="_Toc23552725"/>
              <w:bookmarkStart w:id="4662" w:name="_Toc23811078"/>
              <w:bookmarkStart w:id="4663" w:name="_Toc23880741"/>
              <w:bookmarkEnd w:id="4660"/>
              <w:bookmarkEnd w:id="4661"/>
              <w:bookmarkEnd w:id="4662"/>
              <w:bookmarkEnd w:id="4663"/>
            </w:del>
          </w:p>
        </w:tc>
        <w:tc>
          <w:tcPr>
            <w:tcW w:w="3329" w:type="dxa"/>
          </w:tcPr>
          <w:p w14:paraId="17CBE7B5" w14:textId="50D81ED9" w:rsidR="0090212E" w:rsidRPr="0033182C" w:rsidDel="00F7680F" w:rsidRDefault="0090212E" w:rsidP="00E97240">
            <w:pPr>
              <w:spacing w:after="0" w:line="240" w:lineRule="auto"/>
              <w:rPr>
                <w:del w:id="4664" w:author="Windows User" w:date="2019-09-19T03:29:00Z"/>
                <w:rFonts w:cs="Times New Roman"/>
                <w:sz w:val="22"/>
              </w:rPr>
            </w:pPr>
            <w:bookmarkStart w:id="4665" w:name="_Toc23496542"/>
            <w:bookmarkStart w:id="4666" w:name="_Toc23552726"/>
            <w:bookmarkStart w:id="4667" w:name="_Toc23811079"/>
            <w:bookmarkStart w:id="4668" w:name="_Toc23880742"/>
            <w:bookmarkEnd w:id="4665"/>
            <w:bookmarkEnd w:id="4666"/>
            <w:bookmarkEnd w:id="4667"/>
            <w:bookmarkEnd w:id="4668"/>
          </w:p>
        </w:tc>
        <w:bookmarkStart w:id="4669" w:name="_Toc23496543"/>
        <w:bookmarkStart w:id="4670" w:name="_Toc23552727"/>
        <w:bookmarkStart w:id="4671" w:name="_Toc23811080"/>
        <w:bookmarkStart w:id="4672" w:name="_Toc23880743"/>
        <w:bookmarkEnd w:id="4669"/>
        <w:bookmarkEnd w:id="4670"/>
        <w:bookmarkEnd w:id="4671"/>
        <w:bookmarkEnd w:id="4672"/>
      </w:tr>
      <w:tr w:rsidR="0090212E" w:rsidRPr="0033182C" w:rsidDel="00F7680F" w14:paraId="74796C7F" w14:textId="2B6F9DF4" w:rsidTr="00335BD4">
        <w:trPr>
          <w:trHeight w:val="370"/>
          <w:del w:id="4673" w:author="Windows User" w:date="2019-09-19T03:29:00Z"/>
        </w:trPr>
        <w:tc>
          <w:tcPr>
            <w:tcW w:w="4604" w:type="dxa"/>
            <w:gridSpan w:val="2"/>
          </w:tcPr>
          <w:p w14:paraId="749C626E" w14:textId="212EC35D" w:rsidR="0090212E" w:rsidRPr="0033182C" w:rsidDel="00F7680F" w:rsidRDefault="0090212E" w:rsidP="00E97240">
            <w:pPr>
              <w:pStyle w:val="ListParagraph"/>
              <w:spacing w:after="0" w:line="240" w:lineRule="auto"/>
              <w:rPr>
                <w:del w:id="4674" w:author="Windows User" w:date="2019-09-19T03:29:00Z"/>
                <w:rFonts w:cs="Times New Roman"/>
                <w:sz w:val="22"/>
              </w:rPr>
            </w:pPr>
            <w:bookmarkStart w:id="4675" w:name="_Toc23496544"/>
            <w:bookmarkStart w:id="4676" w:name="_Toc23552728"/>
            <w:bookmarkStart w:id="4677" w:name="_Toc23811081"/>
            <w:bookmarkStart w:id="4678" w:name="_Toc23880744"/>
            <w:bookmarkEnd w:id="4675"/>
            <w:bookmarkEnd w:id="4676"/>
            <w:bookmarkEnd w:id="4677"/>
            <w:bookmarkEnd w:id="4678"/>
          </w:p>
          <w:p w14:paraId="2E79017C" w14:textId="1A09947D" w:rsidR="0090212E" w:rsidRPr="0033182C" w:rsidDel="00F7680F" w:rsidRDefault="0090212E" w:rsidP="00E97240">
            <w:pPr>
              <w:pStyle w:val="ListParagraph"/>
              <w:spacing w:after="0" w:line="240" w:lineRule="auto"/>
              <w:rPr>
                <w:del w:id="4679" w:author="Windows User" w:date="2019-09-19T03:29:00Z"/>
                <w:rFonts w:cs="Times New Roman"/>
                <w:sz w:val="22"/>
              </w:rPr>
            </w:pPr>
            <w:bookmarkStart w:id="4680" w:name="_Toc23496545"/>
            <w:bookmarkStart w:id="4681" w:name="_Toc23552729"/>
            <w:bookmarkStart w:id="4682" w:name="_Toc23811082"/>
            <w:bookmarkStart w:id="4683" w:name="_Toc23880745"/>
            <w:bookmarkEnd w:id="4680"/>
            <w:bookmarkEnd w:id="4681"/>
            <w:bookmarkEnd w:id="4682"/>
            <w:bookmarkEnd w:id="4683"/>
          </w:p>
          <w:p w14:paraId="733ABEB2" w14:textId="7C9240BF" w:rsidR="0090212E" w:rsidRPr="0033182C" w:rsidDel="00F7680F" w:rsidRDefault="0090212E" w:rsidP="00E97240">
            <w:pPr>
              <w:spacing w:after="0" w:line="240" w:lineRule="auto"/>
              <w:rPr>
                <w:del w:id="4684" w:author="Windows User" w:date="2019-09-19T03:29:00Z"/>
                <w:rFonts w:cs="Times New Roman"/>
                <w:b/>
                <w:sz w:val="22"/>
              </w:rPr>
            </w:pPr>
            <w:bookmarkStart w:id="4685" w:name="_Toc23496546"/>
            <w:bookmarkStart w:id="4686" w:name="_Toc23552730"/>
            <w:bookmarkStart w:id="4687" w:name="_Toc23811083"/>
            <w:bookmarkStart w:id="4688" w:name="_Toc23880746"/>
            <w:bookmarkEnd w:id="4685"/>
            <w:bookmarkEnd w:id="4686"/>
            <w:bookmarkEnd w:id="4687"/>
            <w:bookmarkEnd w:id="4688"/>
          </w:p>
        </w:tc>
        <w:tc>
          <w:tcPr>
            <w:tcW w:w="3329" w:type="dxa"/>
          </w:tcPr>
          <w:p w14:paraId="2FB2ABE6" w14:textId="11CAC837" w:rsidR="0090212E" w:rsidRPr="0033182C" w:rsidDel="00F7680F" w:rsidRDefault="0090212E" w:rsidP="00E97240">
            <w:pPr>
              <w:pStyle w:val="ListParagraph"/>
              <w:numPr>
                <w:ilvl w:val="0"/>
                <w:numId w:val="9"/>
              </w:numPr>
              <w:spacing w:after="0" w:line="240" w:lineRule="auto"/>
              <w:ind w:left="393" w:hanging="283"/>
              <w:rPr>
                <w:del w:id="4689" w:author="Windows User" w:date="2019-09-19T03:29:00Z"/>
                <w:rFonts w:cs="Times New Roman"/>
                <w:sz w:val="22"/>
              </w:rPr>
            </w:pPr>
            <w:del w:id="4690" w:author="Windows User" w:date="2019-09-19T03:29:00Z">
              <w:r w:rsidRPr="0033182C" w:rsidDel="00F7680F">
                <w:rPr>
                  <w:rFonts w:cs="Times New Roman"/>
                  <w:sz w:val="22"/>
                </w:rPr>
                <w:delText>Menampilkan form edit user</w:delText>
              </w:r>
              <w:bookmarkStart w:id="4691" w:name="_Toc23496547"/>
              <w:bookmarkStart w:id="4692" w:name="_Toc23552731"/>
              <w:bookmarkStart w:id="4693" w:name="_Toc23811084"/>
              <w:bookmarkStart w:id="4694" w:name="_Toc23880747"/>
              <w:bookmarkEnd w:id="4691"/>
              <w:bookmarkEnd w:id="4692"/>
              <w:bookmarkEnd w:id="4693"/>
              <w:bookmarkEnd w:id="4694"/>
            </w:del>
          </w:p>
        </w:tc>
        <w:bookmarkStart w:id="4695" w:name="_Toc23496548"/>
        <w:bookmarkStart w:id="4696" w:name="_Toc23552732"/>
        <w:bookmarkStart w:id="4697" w:name="_Toc23811085"/>
        <w:bookmarkStart w:id="4698" w:name="_Toc23880748"/>
        <w:bookmarkEnd w:id="4695"/>
        <w:bookmarkEnd w:id="4696"/>
        <w:bookmarkEnd w:id="4697"/>
        <w:bookmarkEnd w:id="4698"/>
      </w:tr>
      <w:tr w:rsidR="0090212E" w:rsidRPr="0033182C" w:rsidDel="00F7680F" w14:paraId="301FCAD9" w14:textId="1C906F21" w:rsidTr="00335BD4">
        <w:trPr>
          <w:trHeight w:val="370"/>
          <w:del w:id="4699" w:author="Windows User" w:date="2019-09-19T03:29:00Z"/>
        </w:trPr>
        <w:tc>
          <w:tcPr>
            <w:tcW w:w="4604" w:type="dxa"/>
            <w:gridSpan w:val="2"/>
          </w:tcPr>
          <w:p w14:paraId="71442B16" w14:textId="740B676A" w:rsidR="0090212E" w:rsidRPr="0033182C" w:rsidDel="00F7680F" w:rsidRDefault="0090212E" w:rsidP="00E97240">
            <w:pPr>
              <w:pStyle w:val="ListParagraph"/>
              <w:numPr>
                <w:ilvl w:val="0"/>
                <w:numId w:val="9"/>
              </w:numPr>
              <w:spacing w:after="0" w:line="240" w:lineRule="auto"/>
              <w:rPr>
                <w:del w:id="4700" w:author="Windows User" w:date="2019-09-19T03:29:00Z"/>
                <w:rFonts w:cs="Times New Roman"/>
                <w:sz w:val="22"/>
              </w:rPr>
            </w:pPr>
            <w:del w:id="4701" w:author="Windows User" w:date="2019-09-19T03:29:00Z">
              <w:r w:rsidRPr="0033182C" w:rsidDel="00F7680F">
                <w:rPr>
                  <w:rFonts w:cs="Times New Roman"/>
                  <w:sz w:val="22"/>
                </w:rPr>
                <w:delText>Aktor mengisi nama, username, atau password yang akan di ganti</w:delText>
              </w:r>
              <w:bookmarkStart w:id="4702" w:name="_Toc23496549"/>
              <w:bookmarkStart w:id="4703" w:name="_Toc23552733"/>
              <w:bookmarkStart w:id="4704" w:name="_Toc23811086"/>
              <w:bookmarkStart w:id="4705" w:name="_Toc23880749"/>
              <w:bookmarkEnd w:id="4702"/>
              <w:bookmarkEnd w:id="4703"/>
              <w:bookmarkEnd w:id="4704"/>
              <w:bookmarkEnd w:id="4705"/>
            </w:del>
          </w:p>
        </w:tc>
        <w:tc>
          <w:tcPr>
            <w:tcW w:w="3329" w:type="dxa"/>
          </w:tcPr>
          <w:p w14:paraId="5F35DB02" w14:textId="748B3C2D" w:rsidR="0090212E" w:rsidRPr="0033182C" w:rsidDel="00F7680F" w:rsidRDefault="0090212E" w:rsidP="00E97240">
            <w:pPr>
              <w:spacing w:after="0" w:line="240" w:lineRule="auto"/>
              <w:ind w:left="393" w:hanging="283"/>
              <w:rPr>
                <w:del w:id="4706" w:author="Windows User" w:date="2019-09-19T03:29:00Z"/>
                <w:rFonts w:cs="Times New Roman"/>
                <w:b/>
                <w:sz w:val="22"/>
              </w:rPr>
            </w:pPr>
            <w:bookmarkStart w:id="4707" w:name="_Toc23496550"/>
            <w:bookmarkStart w:id="4708" w:name="_Toc23552734"/>
            <w:bookmarkStart w:id="4709" w:name="_Toc23811087"/>
            <w:bookmarkStart w:id="4710" w:name="_Toc23880750"/>
            <w:bookmarkEnd w:id="4707"/>
            <w:bookmarkEnd w:id="4708"/>
            <w:bookmarkEnd w:id="4709"/>
            <w:bookmarkEnd w:id="4710"/>
          </w:p>
        </w:tc>
        <w:bookmarkStart w:id="4711" w:name="_Toc23496551"/>
        <w:bookmarkStart w:id="4712" w:name="_Toc23552735"/>
        <w:bookmarkStart w:id="4713" w:name="_Toc23811088"/>
        <w:bookmarkStart w:id="4714" w:name="_Toc23880751"/>
        <w:bookmarkEnd w:id="4711"/>
        <w:bookmarkEnd w:id="4712"/>
        <w:bookmarkEnd w:id="4713"/>
        <w:bookmarkEnd w:id="4714"/>
      </w:tr>
      <w:tr w:rsidR="0090212E" w:rsidRPr="0033182C" w:rsidDel="00F7680F" w14:paraId="27D10905" w14:textId="56A0D808" w:rsidTr="00335BD4">
        <w:trPr>
          <w:trHeight w:val="370"/>
          <w:del w:id="4715" w:author="Windows User" w:date="2019-09-19T03:29:00Z"/>
        </w:trPr>
        <w:tc>
          <w:tcPr>
            <w:tcW w:w="4604" w:type="dxa"/>
            <w:gridSpan w:val="2"/>
          </w:tcPr>
          <w:p w14:paraId="4EB5A89E" w14:textId="6C04044D" w:rsidR="0090212E" w:rsidRPr="0033182C" w:rsidDel="00F7680F" w:rsidRDefault="0090212E" w:rsidP="00E97240">
            <w:pPr>
              <w:pStyle w:val="ListParagraph"/>
              <w:numPr>
                <w:ilvl w:val="0"/>
                <w:numId w:val="9"/>
              </w:numPr>
              <w:spacing w:after="0" w:line="240" w:lineRule="auto"/>
              <w:rPr>
                <w:del w:id="4716" w:author="Windows User" w:date="2019-09-19T03:29:00Z"/>
                <w:rFonts w:cs="Times New Roman"/>
                <w:sz w:val="22"/>
              </w:rPr>
            </w:pPr>
            <w:del w:id="4717" w:author="Windows User" w:date="2019-09-19T03:29:00Z">
              <w:r w:rsidRPr="0033182C" w:rsidDel="00F7680F">
                <w:rPr>
                  <w:rFonts w:cs="Times New Roman"/>
                  <w:sz w:val="22"/>
                </w:rPr>
                <w:delText>Klik ‘Update’</w:delText>
              </w:r>
              <w:bookmarkStart w:id="4718" w:name="_Toc23496552"/>
              <w:bookmarkStart w:id="4719" w:name="_Toc23552736"/>
              <w:bookmarkStart w:id="4720" w:name="_Toc23811089"/>
              <w:bookmarkStart w:id="4721" w:name="_Toc23880752"/>
              <w:bookmarkEnd w:id="4718"/>
              <w:bookmarkEnd w:id="4719"/>
              <w:bookmarkEnd w:id="4720"/>
              <w:bookmarkEnd w:id="4721"/>
            </w:del>
          </w:p>
        </w:tc>
        <w:tc>
          <w:tcPr>
            <w:tcW w:w="3329" w:type="dxa"/>
          </w:tcPr>
          <w:p w14:paraId="2A12A1AC" w14:textId="7125EA77" w:rsidR="0090212E" w:rsidRPr="0033182C" w:rsidDel="00F7680F" w:rsidRDefault="0090212E" w:rsidP="00E97240">
            <w:pPr>
              <w:spacing w:after="0" w:line="240" w:lineRule="auto"/>
              <w:ind w:left="393" w:hanging="283"/>
              <w:rPr>
                <w:del w:id="4722" w:author="Windows User" w:date="2019-09-19T03:29:00Z"/>
                <w:rFonts w:cs="Times New Roman"/>
                <w:b/>
                <w:sz w:val="22"/>
              </w:rPr>
            </w:pPr>
            <w:bookmarkStart w:id="4723" w:name="_Toc23496553"/>
            <w:bookmarkStart w:id="4724" w:name="_Toc23552737"/>
            <w:bookmarkStart w:id="4725" w:name="_Toc23811090"/>
            <w:bookmarkStart w:id="4726" w:name="_Toc23880753"/>
            <w:bookmarkEnd w:id="4723"/>
            <w:bookmarkEnd w:id="4724"/>
            <w:bookmarkEnd w:id="4725"/>
            <w:bookmarkEnd w:id="4726"/>
          </w:p>
        </w:tc>
        <w:bookmarkStart w:id="4727" w:name="_Toc23496554"/>
        <w:bookmarkStart w:id="4728" w:name="_Toc23552738"/>
        <w:bookmarkStart w:id="4729" w:name="_Toc23811091"/>
        <w:bookmarkStart w:id="4730" w:name="_Toc23880754"/>
        <w:bookmarkEnd w:id="4727"/>
        <w:bookmarkEnd w:id="4728"/>
        <w:bookmarkEnd w:id="4729"/>
        <w:bookmarkEnd w:id="4730"/>
      </w:tr>
      <w:tr w:rsidR="0090212E" w:rsidRPr="0033182C" w:rsidDel="00F7680F" w14:paraId="0DCBBF46" w14:textId="560AA44A" w:rsidTr="00335BD4">
        <w:trPr>
          <w:trHeight w:val="370"/>
          <w:del w:id="4731" w:author="Windows User" w:date="2019-09-19T03:29:00Z"/>
        </w:trPr>
        <w:tc>
          <w:tcPr>
            <w:tcW w:w="4604" w:type="dxa"/>
            <w:gridSpan w:val="2"/>
          </w:tcPr>
          <w:p w14:paraId="1953CDE0" w14:textId="738C8E09" w:rsidR="0090212E" w:rsidRPr="0033182C" w:rsidDel="00F7680F" w:rsidRDefault="0090212E" w:rsidP="00E97240">
            <w:pPr>
              <w:spacing w:after="0" w:line="240" w:lineRule="auto"/>
              <w:rPr>
                <w:del w:id="4732" w:author="Windows User" w:date="2019-09-19T03:29:00Z"/>
                <w:rFonts w:cs="Times New Roman"/>
                <w:sz w:val="22"/>
              </w:rPr>
            </w:pPr>
            <w:bookmarkStart w:id="4733" w:name="_Toc23496555"/>
            <w:bookmarkStart w:id="4734" w:name="_Toc23552739"/>
            <w:bookmarkStart w:id="4735" w:name="_Toc23811092"/>
            <w:bookmarkStart w:id="4736" w:name="_Toc23880755"/>
            <w:bookmarkEnd w:id="4733"/>
            <w:bookmarkEnd w:id="4734"/>
            <w:bookmarkEnd w:id="4735"/>
            <w:bookmarkEnd w:id="4736"/>
          </w:p>
        </w:tc>
        <w:tc>
          <w:tcPr>
            <w:tcW w:w="3329" w:type="dxa"/>
          </w:tcPr>
          <w:p w14:paraId="3F0DC1AC" w14:textId="7CC6146D" w:rsidR="0090212E" w:rsidRPr="0033182C" w:rsidDel="00F7680F" w:rsidRDefault="0090212E" w:rsidP="00E97240">
            <w:pPr>
              <w:pStyle w:val="ListParagraph"/>
              <w:numPr>
                <w:ilvl w:val="0"/>
                <w:numId w:val="9"/>
              </w:numPr>
              <w:spacing w:after="0" w:line="240" w:lineRule="auto"/>
              <w:ind w:left="393" w:hanging="283"/>
              <w:rPr>
                <w:del w:id="4737" w:author="Windows User" w:date="2019-09-19T03:29:00Z"/>
                <w:rFonts w:cs="Times New Roman"/>
                <w:b/>
                <w:sz w:val="22"/>
              </w:rPr>
            </w:pPr>
            <w:del w:id="4738" w:author="Windows User" w:date="2019-09-19T03:29:00Z">
              <w:r w:rsidRPr="0033182C" w:rsidDel="00F7680F">
                <w:rPr>
                  <w:rFonts w:cs="Times New Roman"/>
                  <w:sz w:val="22"/>
                </w:rPr>
                <w:delText xml:space="preserve">Sistem mengecek inputan </w:delText>
              </w:r>
              <w:bookmarkStart w:id="4739" w:name="_Toc23496556"/>
              <w:bookmarkStart w:id="4740" w:name="_Toc23552740"/>
              <w:bookmarkStart w:id="4741" w:name="_Toc23811093"/>
              <w:bookmarkStart w:id="4742" w:name="_Toc23880756"/>
              <w:bookmarkEnd w:id="4739"/>
              <w:bookmarkEnd w:id="4740"/>
              <w:bookmarkEnd w:id="4741"/>
              <w:bookmarkEnd w:id="4742"/>
            </w:del>
          </w:p>
        </w:tc>
        <w:bookmarkStart w:id="4743" w:name="_Toc23496557"/>
        <w:bookmarkStart w:id="4744" w:name="_Toc23552741"/>
        <w:bookmarkStart w:id="4745" w:name="_Toc23811094"/>
        <w:bookmarkStart w:id="4746" w:name="_Toc23880757"/>
        <w:bookmarkEnd w:id="4743"/>
        <w:bookmarkEnd w:id="4744"/>
        <w:bookmarkEnd w:id="4745"/>
        <w:bookmarkEnd w:id="4746"/>
      </w:tr>
      <w:tr w:rsidR="0090212E" w:rsidRPr="0033182C" w:rsidDel="00F7680F" w14:paraId="0C39EB7F" w14:textId="1E4531AB" w:rsidTr="00335BD4">
        <w:trPr>
          <w:trHeight w:val="370"/>
          <w:del w:id="4747" w:author="Windows User" w:date="2019-09-19T03:29:00Z"/>
        </w:trPr>
        <w:tc>
          <w:tcPr>
            <w:tcW w:w="4604" w:type="dxa"/>
            <w:gridSpan w:val="2"/>
          </w:tcPr>
          <w:p w14:paraId="5C75A776" w14:textId="714D8D1C" w:rsidR="0090212E" w:rsidRPr="0033182C" w:rsidDel="00F7680F" w:rsidRDefault="0090212E" w:rsidP="00E97240">
            <w:pPr>
              <w:spacing w:after="0" w:line="240" w:lineRule="auto"/>
              <w:rPr>
                <w:del w:id="4748" w:author="Windows User" w:date="2019-09-19T03:29:00Z"/>
                <w:rFonts w:cs="Times New Roman"/>
                <w:sz w:val="22"/>
              </w:rPr>
            </w:pPr>
            <w:bookmarkStart w:id="4749" w:name="_Toc23496558"/>
            <w:bookmarkStart w:id="4750" w:name="_Toc23552742"/>
            <w:bookmarkStart w:id="4751" w:name="_Toc23811095"/>
            <w:bookmarkStart w:id="4752" w:name="_Toc23880758"/>
            <w:bookmarkEnd w:id="4749"/>
            <w:bookmarkEnd w:id="4750"/>
            <w:bookmarkEnd w:id="4751"/>
            <w:bookmarkEnd w:id="4752"/>
          </w:p>
        </w:tc>
        <w:tc>
          <w:tcPr>
            <w:tcW w:w="3329" w:type="dxa"/>
          </w:tcPr>
          <w:p w14:paraId="28A63B33" w14:textId="6883AB08" w:rsidR="0090212E" w:rsidRPr="0033182C" w:rsidDel="00F7680F" w:rsidRDefault="0090212E" w:rsidP="00E97240">
            <w:pPr>
              <w:pStyle w:val="ListParagraph"/>
              <w:numPr>
                <w:ilvl w:val="0"/>
                <w:numId w:val="9"/>
              </w:numPr>
              <w:spacing w:after="0" w:line="240" w:lineRule="auto"/>
              <w:ind w:left="393" w:hanging="283"/>
              <w:rPr>
                <w:del w:id="4753" w:author="Windows User" w:date="2019-09-19T03:29:00Z"/>
                <w:rFonts w:cs="Times New Roman"/>
                <w:sz w:val="22"/>
              </w:rPr>
            </w:pPr>
            <w:del w:id="4754" w:author="Windows User" w:date="2019-09-19T03:29:00Z">
              <w:r w:rsidRPr="0033182C" w:rsidDel="00F7680F">
                <w:rPr>
                  <w:rFonts w:cs="Times New Roman"/>
                  <w:sz w:val="22"/>
                </w:rPr>
                <w:delText>Sistem menyimpan data ke database</w:delText>
              </w:r>
              <w:bookmarkStart w:id="4755" w:name="_Toc23496559"/>
              <w:bookmarkStart w:id="4756" w:name="_Toc23552743"/>
              <w:bookmarkStart w:id="4757" w:name="_Toc23811096"/>
              <w:bookmarkStart w:id="4758" w:name="_Toc23880759"/>
              <w:bookmarkEnd w:id="4755"/>
              <w:bookmarkEnd w:id="4756"/>
              <w:bookmarkEnd w:id="4757"/>
              <w:bookmarkEnd w:id="4758"/>
            </w:del>
          </w:p>
        </w:tc>
        <w:bookmarkStart w:id="4759" w:name="_Toc23496560"/>
        <w:bookmarkStart w:id="4760" w:name="_Toc23552744"/>
        <w:bookmarkStart w:id="4761" w:name="_Toc23811097"/>
        <w:bookmarkStart w:id="4762" w:name="_Toc23880760"/>
        <w:bookmarkEnd w:id="4759"/>
        <w:bookmarkEnd w:id="4760"/>
        <w:bookmarkEnd w:id="4761"/>
        <w:bookmarkEnd w:id="4762"/>
      </w:tr>
      <w:tr w:rsidR="0090212E" w:rsidRPr="0033182C" w:rsidDel="00F7680F" w14:paraId="5DCFFA69" w14:textId="7EAE0E58" w:rsidTr="00335BD4">
        <w:trPr>
          <w:trHeight w:val="370"/>
          <w:del w:id="4763" w:author="Windows User" w:date="2019-09-19T03:29:00Z"/>
        </w:trPr>
        <w:tc>
          <w:tcPr>
            <w:tcW w:w="7933" w:type="dxa"/>
            <w:gridSpan w:val="3"/>
          </w:tcPr>
          <w:p w14:paraId="250C240E" w14:textId="11AB9634" w:rsidR="0090212E" w:rsidRPr="0033182C" w:rsidDel="00F7680F" w:rsidRDefault="0090212E" w:rsidP="00E97240">
            <w:pPr>
              <w:spacing w:after="0" w:line="240" w:lineRule="auto"/>
              <w:jc w:val="center"/>
              <w:rPr>
                <w:del w:id="4764" w:author="Windows User" w:date="2019-09-19T03:29:00Z"/>
                <w:rFonts w:cs="Times New Roman"/>
                <w:sz w:val="22"/>
              </w:rPr>
            </w:pPr>
            <w:del w:id="4765" w:author="Windows User" w:date="2019-09-19T03:29:00Z">
              <w:r w:rsidRPr="0033182C" w:rsidDel="00F7680F">
                <w:rPr>
                  <w:rFonts w:cs="Times New Roman"/>
                  <w:b/>
                  <w:sz w:val="22"/>
                </w:rPr>
                <w:delText>Flow Event</w:delText>
              </w:r>
              <w:bookmarkStart w:id="4766" w:name="_Toc23496561"/>
              <w:bookmarkStart w:id="4767" w:name="_Toc23552745"/>
              <w:bookmarkStart w:id="4768" w:name="_Toc23811098"/>
              <w:bookmarkStart w:id="4769" w:name="_Toc23880761"/>
              <w:bookmarkEnd w:id="4766"/>
              <w:bookmarkEnd w:id="4767"/>
              <w:bookmarkEnd w:id="4768"/>
              <w:bookmarkEnd w:id="4769"/>
            </w:del>
          </w:p>
        </w:tc>
        <w:bookmarkStart w:id="4770" w:name="_Toc23496562"/>
        <w:bookmarkStart w:id="4771" w:name="_Toc23552746"/>
        <w:bookmarkStart w:id="4772" w:name="_Toc23811099"/>
        <w:bookmarkStart w:id="4773" w:name="_Toc23880762"/>
        <w:bookmarkEnd w:id="4770"/>
        <w:bookmarkEnd w:id="4771"/>
        <w:bookmarkEnd w:id="4772"/>
        <w:bookmarkEnd w:id="4773"/>
      </w:tr>
      <w:tr w:rsidR="0090212E" w:rsidRPr="0033182C" w:rsidDel="00F7680F" w14:paraId="6F2AE236" w14:textId="2B02C5A7" w:rsidTr="00335BD4">
        <w:trPr>
          <w:trHeight w:val="370"/>
          <w:del w:id="4774" w:author="Windows User" w:date="2019-09-19T03:29:00Z"/>
        </w:trPr>
        <w:tc>
          <w:tcPr>
            <w:tcW w:w="7933" w:type="dxa"/>
            <w:gridSpan w:val="3"/>
          </w:tcPr>
          <w:p w14:paraId="0EC6795F" w14:textId="3DC789EB" w:rsidR="0090212E" w:rsidRPr="0033182C" w:rsidDel="00F7680F" w:rsidRDefault="0090212E" w:rsidP="00E97240">
            <w:pPr>
              <w:spacing w:after="0" w:line="240" w:lineRule="auto"/>
              <w:jc w:val="center"/>
              <w:rPr>
                <w:del w:id="4775" w:author="Windows User" w:date="2019-09-19T03:29:00Z"/>
                <w:rFonts w:cs="Times New Roman"/>
                <w:sz w:val="22"/>
              </w:rPr>
            </w:pPr>
            <w:del w:id="4776" w:author="Windows User" w:date="2019-09-19T03:29:00Z">
              <w:r w:rsidRPr="0033182C" w:rsidDel="00F7680F">
                <w:rPr>
                  <w:rFonts w:cs="Times New Roman"/>
                  <w:sz w:val="22"/>
                </w:rPr>
                <w:delText xml:space="preserve">Alternatif Flow : </w:delText>
              </w:r>
              <w:r w:rsidR="00666597" w:rsidRPr="0033182C" w:rsidDel="00F7680F">
                <w:rPr>
                  <w:rFonts w:cs="Times New Roman"/>
                  <w:sz w:val="22"/>
                </w:rPr>
                <w:delText>Inputan salah</w:delText>
              </w:r>
              <w:bookmarkStart w:id="4777" w:name="_Toc23496563"/>
              <w:bookmarkStart w:id="4778" w:name="_Toc23552747"/>
              <w:bookmarkStart w:id="4779" w:name="_Toc23811100"/>
              <w:bookmarkStart w:id="4780" w:name="_Toc23880763"/>
              <w:bookmarkEnd w:id="4777"/>
              <w:bookmarkEnd w:id="4778"/>
              <w:bookmarkEnd w:id="4779"/>
              <w:bookmarkEnd w:id="4780"/>
            </w:del>
          </w:p>
        </w:tc>
        <w:bookmarkStart w:id="4781" w:name="_Toc23496564"/>
        <w:bookmarkStart w:id="4782" w:name="_Toc23552748"/>
        <w:bookmarkStart w:id="4783" w:name="_Toc23811101"/>
        <w:bookmarkStart w:id="4784" w:name="_Toc23880764"/>
        <w:bookmarkEnd w:id="4781"/>
        <w:bookmarkEnd w:id="4782"/>
        <w:bookmarkEnd w:id="4783"/>
        <w:bookmarkEnd w:id="4784"/>
      </w:tr>
      <w:tr w:rsidR="0090212E" w:rsidRPr="0033182C" w:rsidDel="00F7680F" w14:paraId="236BA4E9" w14:textId="12B82AAD" w:rsidTr="00335BD4">
        <w:trPr>
          <w:trHeight w:val="370"/>
          <w:del w:id="4785" w:author="Windows User" w:date="2019-09-19T03:29:00Z"/>
        </w:trPr>
        <w:tc>
          <w:tcPr>
            <w:tcW w:w="4604" w:type="dxa"/>
            <w:gridSpan w:val="2"/>
          </w:tcPr>
          <w:p w14:paraId="5B35345E" w14:textId="22365DD8" w:rsidR="0090212E" w:rsidRPr="0033182C" w:rsidDel="00F7680F" w:rsidRDefault="0090212E" w:rsidP="00E97240">
            <w:pPr>
              <w:pStyle w:val="ListParagraph"/>
              <w:numPr>
                <w:ilvl w:val="0"/>
                <w:numId w:val="7"/>
              </w:numPr>
              <w:spacing w:after="0" w:line="240" w:lineRule="auto"/>
              <w:rPr>
                <w:del w:id="4786" w:author="Windows User" w:date="2019-09-19T03:29:00Z"/>
                <w:rFonts w:cs="Times New Roman"/>
                <w:sz w:val="22"/>
              </w:rPr>
            </w:pPr>
            <w:del w:id="4787" w:author="Windows User" w:date="2019-09-19T03:29:00Z">
              <w:r w:rsidRPr="0033182C" w:rsidDel="00F7680F">
                <w:rPr>
                  <w:rFonts w:cs="Times New Roman"/>
                  <w:sz w:val="22"/>
                </w:rPr>
                <w:delText xml:space="preserve">Klik </w:delText>
              </w:r>
              <w:r w:rsidR="004F2EF7" w:rsidRPr="0033182C" w:rsidDel="00F7680F">
                <w:rPr>
                  <w:rFonts w:cs="Times New Roman"/>
                  <w:sz w:val="22"/>
                </w:rPr>
                <w:delText>Update</w:delText>
              </w:r>
              <w:bookmarkStart w:id="4788" w:name="_Toc23496565"/>
              <w:bookmarkStart w:id="4789" w:name="_Toc23552749"/>
              <w:bookmarkStart w:id="4790" w:name="_Toc23811102"/>
              <w:bookmarkStart w:id="4791" w:name="_Toc23880765"/>
              <w:bookmarkEnd w:id="4788"/>
              <w:bookmarkEnd w:id="4789"/>
              <w:bookmarkEnd w:id="4790"/>
              <w:bookmarkEnd w:id="4791"/>
            </w:del>
          </w:p>
        </w:tc>
        <w:tc>
          <w:tcPr>
            <w:tcW w:w="3329" w:type="dxa"/>
          </w:tcPr>
          <w:p w14:paraId="2326D2A4" w14:textId="1ABAFE3D" w:rsidR="0090212E" w:rsidRPr="0033182C" w:rsidDel="00F7680F" w:rsidRDefault="0090212E" w:rsidP="00E97240">
            <w:pPr>
              <w:spacing w:after="0" w:line="240" w:lineRule="auto"/>
              <w:jc w:val="center"/>
              <w:rPr>
                <w:del w:id="4792" w:author="Windows User" w:date="2019-09-19T03:29:00Z"/>
                <w:rFonts w:cs="Times New Roman"/>
                <w:sz w:val="22"/>
              </w:rPr>
            </w:pPr>
            <w:bookmarkStart w:id="4793" w:name="_Toc23496566"/>
            <w:bookmarkStart w:id="4794" w:name="_Toc23552750"/>
            <w:bookmarkStart w:id="4795" w:name="_Toc23811103"/>
            <w:bookmarkStart w:id="4796" w:name="_Toc23880766"/>
            <w:bookmarkEnd w:id="4793"/>
            <w:bookmarkEnd w:id="4794"/>
            <w:bookmarkEnd w:id="4795"/>
            <w:bookmarkEnd w:id="4796"/>
          </w:p>
        </w:tc>
        <w:bookmarkStart w:id="4797" w:name="_Toc23496567"/>
        <w:bookmarkStart w:id="4798" w:name="_Toc23552751"/>
        <w:bookmarkStart w:id="4799" w:name="_Toc23811104"/>
        <w:bookmarkStart w:id="4800" w:name="_Toc23880767"/>
        <w:bookmarkEnd w:id="4797"/>
        <w:bookmarkEnd w:id="4798"/>
        <w:bookmarkEnd w:id="4799"/>
        <w:bookmarkEnd w:id="4800"/>
      </w:tr>
      <w:tr w:rsidR="0090212E" w:rsidRPr="0033182C" w:rsidDel="00F7680F" w14:paraId="312306C2" w14:textId="24DE92A1" w:rsidTr="00335BD4">
        <w:trPr>
          <w:trHeight w:val="370"/>
          <w:del w:id="4801" w:author="Windows User" w:date="2019-09-19T03:29:00Z"/>
        </w:trPr>
        <w:tc>
          <w:tcPr>
            <w:tcW w:w="4604" w:type="dxa"/>
            <w:gridSpan w:val="2"/>
          </w:tcPr>
          <w:p w14:paraId="73A2557C" w14:textId="3E49F162" w:rsidR="0090212E" w:rsidRPr="0033182C" w:rsidDel="00F7680F" w:rsidRDefault="0090212E" w:rsidP="00E97240">
            <w:pPr>
              <w:spacing w:after="0" w:line="240" w:lineRule="auto"/>
              <w:jc w:val="center"/>
              <w:rPr>
                <w:del w:id="4802" w:author="Windows User" w:date="2019-09-19T03:29:00Z"/>
                <w:rFonts w:cs="Times New Roman"/>
                <w:sz w:val="22"/>
              </w:rPr>
            </w:pPr>
            <w:bookmarkStart w:id="4803" w:name="_Toc23496568"/>
            <w:bookmarkStart w:id="4804" w:name="_Toc23552752"/>
            <w:bookmarkStart w:id="4805" w:name="_Toc23811105"/>
            <w:bookmarkStart w:id="4806" w:name="_Toc23880768"/>
            <w:bookmarkEnd w:id="4803"/>
            <w:bookmarkEnd w:id="4804"/>
            <w:bookmarkEnd w:id="4805"/>
            <w:bookmarkEnd w:id="4806"/>
          </w:p>
        </w:tc>
        <w:tc>
          <w:tcPr>
            <w:tcW w:w="3329" w:type="dxa"/>
          </w:tcPr>
          <w:p w14:paraId="35B663E5" w14:textId="4BC377FA" w:rsidR="0090212E" w:rsidRPr="0033182C" w:rsidDel="00F7680F" w:rsidRDefault="0090212E" w:rsidP="00E97240">
            <w:pPr>
              <w:pStyle w:val="ListParagraph"/>
              <w:numPr>
                <w:ilvl w:val="0"/>
                <w:numId w:val="7"/>
              </w:numPr>
              <w:spacing w:after="0" w:line="240" w:lineRule="auto"/>
              <w:ind w:left="393" w:hanging="283"/>
              <w:rPr>
                <w:del w:id="4807" w:author="Windows User" w:date="2019-09-19T03:29:00Z"/>
                <w:rFonts w:cs="Times New Roman"/>
                <w:sz w:val="22"/>
              </w:rPr>
            </w:pPr>
            <w:del w:id="4808" w:author="Windows User" w:date="2019-09-19T03:29:00Z">
              <w:r w:rsidRPr="0033182C" w:rsidDel="00F7680F">
                <w:rPr>
                  <w:rFonts w:cs="Times New Roman"/>
                  <w:sz w:val="22"/>
                </w:rPr>
                <w:delText>Menampilkan pop-up “</w:delText>
              </w:r>
              <w:r w:rsidR="00666597" w:rsidRPr="0033182C" w:rsidDel="00F7680F">
                <w:rPr>
                  <w:rFonts w:cs="Times New Roman"/>
                  <w:sz w:val="22"/>
                </w:rPr>
                <w:delText>Inputan Salah</w:delText>
              </w:r>
              <w:r w:rsidRPr="0033182C" w:rsidDel="00F7680F">
                <w:rPr>
                  <w:rFonts w:cs="Times New Roman"/>
                  <w:sz w:val="22"/>
                </w:rPr>
                <w:delText>”</w:delText>
              </w:r>
              <w:bookmarkStart w:id="4809" w:name="_Toc23496569"/>
              <w:bookmarkStart w:id="4810" w:name="_Toc23552753"/>
              <w:bookmarkStart w:id="4811" w:name="_Toc23811106"/>
              <w:bookmarkStart w:id="4812" w:name="_Toc23880769"/>
              <w:bookmarkEnd w:id="4809"/>
              <w:bookmarkEnd w:id="4810"/>
              <w:bookmarkEnd w:id="4811"/>
              <w:bookmarkEnd w:id="4812"/>
            </w:del>
          </w:p>
        </w:tc>
        <w:bookmarkStart w:id="4813" w:name="_Toc23496570"/>
        <w:bookmarkStart w:id="4814" w:name="_Toc23552754"/>
        <w:bookmarkStart w:id="4815" w:name="_Toc23811107"/>
        <w:bookmarkStart w:id="4816" w:name="_Toc23880770"/>
        <w:bookmarkEnd w:id="4813"/>
        <w:bookmarkEnd w:id="4814"/>
        <w:bookmarkEnd w:id="4815"/>
        <w:bookmarkEnd w:id="4816"/>
      </w:tr>
      <w:tr w:rsidR="0090212E" w:rsidRPr="0033182C" w:rsidDel="00F7680F" w14:paraId="7A891BF2" w14:textId="26A620C3" w:rsidTr="00335BD4">
        <w:trPr>
          <w:trHeight w:val="370"/>
          <w:del w:id="4817" w:author="Windows User" w:date="2019-09-19T03:29:00Z"/>
        </w:trPr>
        <w:tc>
          <w:tcPr>
            <w:tcW w:w="4604" w:type="dxa"/>
            <w:gridSpan w:val="2"/>
          </w:tcPr>
          <w:p w14:paraId="27C70DA8" w14:textId="09ABF80B" w:rsidR="0090212E" w:rsidRPr="0033182C" w:rsidDel="00F7680F" w:rsidRDefault="0090212E" w:rsidP="00E97240">
            <w:pPr>
              <w:pStyle w:val="ListParagraph"/>
              <w:numPr>
                <w:ilvl w:val="0"/>
                <w:numId w:val="7"/>
              </w:numPr>
              <w:spacing w:after="0" w:line="240" w:lineRule="auto"/>
              <w:ind w:left="748"/>
              <w:rPr>
                <w:del w:id="4818" w:author="Windows User" w:date="2019-09-19T03:29:00Z"/>
                <w:rFonts w:cs="Times New Roman"/>
                <w:sz w:val="22"/>
              </w:rPr>
            </w:pPr>
            <w:del w:id="4819" w:author="Windows User" w:date="2019-09-19T03:29:00Z">
              <w:r w:rsidRPr="0033182C" w:rsidDel="00F7680F">
                <w:rPr>
                  <w:rFonts w:cs="Times New Roman"/>
                  <w:sz w:val="22"/>
                </w:rPr>
                <w:delText>Klik ‘oke’</w:delText>
              </w:r>
              <w:bookmarkStart w:id="4820" w:name="_Toc23496571"/>
              <w:bookmarkStart w:id="4821" w:name="_Toc23552755"/>
              <w:bookmarkStart w:id="4822" w:name="_Toc23811108"/>
              <w:bookmarkStart w:id="4823" w:name="_Toc23880771"/>
              <w:bookmarkEnd w:id="4820"/>
              <w:bookmarkEnd w:id="4821"/>
              <w:bookmarkEnd w:id="4822"/>
              <w:bookmarkEnd w:id="4823"/>
            </w:del>
          </w:p>
        </w:tc>
        <w:tc>
          <w:tcPr>
            <w:tcW w:w="3329" w:type="dxa"/>
          </w:tcPr>
          <w:p w14:paraId="1A639CF5" w14:textId="25577166" w:rsidR="0090212E" w:rsidRPr="0033182C" w:rsidDel="00F7680F" w:rsidRDefault="0090212E" w:rsidP="00E97240">
            <w:pPr>
              <w:spacing w:after="0" w:line="240" w:lineRule="auto"/>
              <w:jc w:val="center"/>
              <w:rPr>
                <w:del w:id="4824" w:author="Windows User" w:date="2019-09-19T03:29:00Z"/>
                <w:rFonts w:cs="Times New Roman"/>
                <w:sz w:val="22"/>
              </w:rPr>
            </w:pPr>
            <w:bookmarkStart w:id="4825" w:name="_Toc23496572"/>
            <w:bookmarkStart w:id="4826" w:name="_Toc23552756"/>
            <w:bookmarkStart w:id="4827" w:name="_Toc23811109"/>
            <w:bookmarkStart w:id="4828" w:name="_Toc23880772"/>
            <w:bookmarkEnd w:id="4825"/>
            <w:bookmarkEnd w:id="4826"/>
            <w:bookmarkEnd w:id="4827"/>
            <w:bookmarkEnd w:id="4828"/>
          </w:p>
        </w:tc>
        <w:bookmarkStart w:id="4829" w:name="_Toc23496573"/>
        <w:bookmarkStart w:id="4830" w:name="_Toc23552757"/>
        <w:bookmarkStart w:id="4831" w:name="_Toc23811110"/>
        <w:bookmarkStart w:id="4832" w:name="_Toc23880773"/>
        <w:bookmarkEnd w:id="4829"/>
        <w:bookmarkEnd w:id="4830"/>
        <w:bookmarkEnd w:id="4831"/>
        <w:bookmarkEnd w:id="4832"/>
      </w:tr>
      <w:tr w:rsidR="0090212E" w:rsidRPr="0033182C" w:rsidDel="00F7680F" w14:paraId="5C1E6428" w14:textId="65DB5775" w:rsidTr="00335BD4">
        <w:trPr>
          <w:trHeight w:val="370"/>
          <w:del w:id="4833" w:author="Windows User" w:date="2019-09-19T03:29:00Z"/>
        </w:trPr>
        <w:tc>
          <w:tcPr>
            <w:tcW w:w="4604" w:type="dxa"/>
            <w:gridSpan w:val="2"/>
          </w:tcPr>
          <w:p w14:paraId="790214E9" w14:textId="4E438FFD" w:rsidR="0090212E" w:rsidRPr="0033182C" w:rsidDel="00F7680F" w:rsidRDefault="0090212E" w:rsidP="00E97240">
            <w:pPr>
              <w:spacing w:after="0" w:line="240" w:lineRule="auto"/>
              <w:jc w:val="center"/>
              <w:rPr>
                <w:del w:id="4834" w:author="Windows User" w:date="2019-09-19T03:29:00Z"/>
                <w:rFonts w:cs="Times New Roman"/>
                <w:sz w:val="22"/>
              </w:rPr>
            </w:pPr>
            <w:bookmarkStart w:id="4835" w:name="_Toc23496574"/>
            <w:bookmarkStart w:id="4836" w:name="_Toc23552758"/>
            <w:bookmarkStart w:id="4837" w:name="_Toc23811111"/>
            <w:bookmarkStart w:id="4838" w:name="_Toc23880774"/>
            <w:bookmarkEnd w:id="4835"/>
            <w:bookmarkEnd w:id="4836"/>
            <w:bookmarkEnd w:id="4837"/>
            <w:bookmarkEnd w:id="4838"/>
          </w:p>
        </w:tc>
        <w:tc>
          <w:tcPr>
            <w:tcW w:w="3329" w:type="dxa"/>
          </w:tcPr>
          <w:p w14:paraId="5FE9348A" w14:textId="377C9B1E" w:rsidR="0090212E" w:rsidRPr="0033182C" w:rsidDel="00F7680F" w:rsidRDefault="0090212E" w:rsidP="00E97240">
            <w:pPr>
              <w:pStyle w:val="ListParagraph"/>
              <w:numPr>
                <w:ilvl w:val="0"/>
                <w:numId w:val="7"/>
              </w:numPr>
              <w:spacing w:after="0" w:line="240" w:lineRule="auto"/>
              <w:ind w:left="393" w:hanging="283"/>
              <w:rPr>
                <w:del w:id="4839" w:author="Windows User" w:date="2019-09-19T03:29:00Z"/>
                <w:rFonts w:cs="Times New Roman"/>
                <w:sz w:val="22"/>
              </w:rPr>
            </w:pPr>
            <w:del w:id="4840" w:author="Windows User" w:date="2019-09-19T03:29:00Z">
              <w:r w:rsidRPr="0033182C" w:rsidDel="00F7680F">
                <w:rPr>
                  <w:rFonts w:cs="Times New Roman"/>
                  <w:sz w:val="22"/>
                </w:rPr>
                <w:delText xml:space="preserve">Sistem menampilkan halaman form </w:delText>
              </w:r>
              <w:r w:rsidR="004F2EF7" w:rsidRPr="0033182C" w:rsidDel="00F7680F">
                <w:rPr>
                  <w:rFonts w:cs="Times New Roman"/>
                  <w:sz w:val="22"/>
                </w:rPr>
                <w:delText xml:space="preserve">edit </w:delText>
              </w:r>
              <w:r w:rsidRPr="0033182C" w:rsidDel="00F7680F">
                <w:rPr>
                  <w:rFonts w:cs="Times New Roman"/>
                  <w:sz w:val="22"/>
                </w:rPr>
                <w:delText xml:space="preserve"> data user</w:delText>
              </w:r>
              <w:bookmarkStart w:id="4841" w:name="_Toc23496575"/>
              <w:bookmarkStart w:id="4842" w:name="_Toc23552759"/>
              <w:bookmarkStart w:id="4843" w:name="_Toc23811112"/>
              <w:bookmarkStart w:id="4844" w:name="_Toc23880775"/>
              <w:bookmarkEnd w:id="4841"/>
              <w:bookmarkEnd w:id="4842"/>
              <w:bookmarkEnd w:id="4843"/>
              <w:bookmarkEnd w:id="4844"/>
            </w:del>
          </w:p>
          <w:p w14:paraId="109182C1" w14:textId="4257ACE8" w:rsidR="0090212E" w:rsidRPr="0033182C" w:rsidDel="00F7680F" w:rsidRDefault="0090212E" w:rsidP="00E97240">
            <w:pPr>
              <w:pStyle w:val="ListParagraph"/>
              <w:numPr>
                <w:ilvl w:val="0"/>
                <w:numId w:val="24"/>
              </w:numPr>
              <w:spacing w:after="0" w:line="240" w:lineRule="auto"/>
              <w:ind w:left="960"/>
              <w:rPr>
                <w:del w:id="4845" w:author="Windows User" w:date="2019-09-19T03:29:00Z"/>
                <w:rFonts w:cs="Times New Roman"/>
                <w:sz w:val="22"/>
              </w:rPr>
            </w:pPr>
            <w:del w:id="4846" w:author="Windows User" w:date="2019-09-19T03:29:00Z">
              <w:r w:rsidRPr="0033182C" w:rsidDel="00F7680F">
                <w:rPr>
                  <w:rFonts w:cs="Times New Roman"/>
                  <w:sz w:val="22"/>
                </w:rPr>
                <w:delText>Nama (varchar 20)</w:delText>
              </w:r>
              <w:bookmarkStart w:id="4847" w:name="_Toc23496576"/>
              <w:bookmarkStart w:id="4848" w:name="_Toc23552760"/>
              <w:bookmarkStart w:id="4849" w:name="_Toc23811113"/>
              <w:bookmarkStart w:id="4850" w:name="_Toc23880776"/>
              <w:bookmarkEnd w:id="4847"/>
              <w:bookmarkEnd w:id="4848"/>
              <w:bookmarkEnd w:id="4849"/>
              <w:bookmarkEnd w:id="4850"/>
            </w:del>
          </w:p>
          <w:p w14:paraId="3951D9D1" w14:textId="38912669" w:rsidR="0090212E" w:rsidRPr="0033182C" w:rsidDel="00F7680F" w:rsidRDefault="0090212E" w:rsidP="00E97240">
            <w:pPr>
              <w:pStyle w:val="ListParagraph"/>
              <w:numPr>
                <w:ilvl w:val="0"/>
                <w:numId w:val="24"/>
              </w:numPr>
              <w:spacing w:after="0" w:line="240" w:lineRule="auto"/>
              <w:ind w:left="960"/>
              <w:rPr>
                <w:del w:id="4851" w:author="Windows User" w:date="2019-09-19T03:29:00Z"/>
                <w:rFonts w:cs="Times New Roman"/>
                <w:sz w:val="22"/>
              </w:rPr>
            </w:pPr>
            <w:del w:id="4852" w:author="Windows User" w:date="2019-09-19T03:29:00Z">
              <w:r w:rsidRPr="0033182C" w:rsidDel="00F7680F">
                <w:rPr>
                  <w:rFonts w:cs="Times New Roman"/>
                  <w:sz w:val="22"/>
                </w:rPr>
                <w:delText>Username (varchar 20)</w:delText>
              </w:r>
              <w:bookmarkStart w:id="4853" w:name="_Toc23496577"/>
              <w:bookmarkStart w:id="4854" w:name="_Toc23552761"/>
              <w:bookmarkStart w:id="4855" w:name="_Toc23811114"/>
              <w:bookmarkStart w:id="4856" w:name="_Toc23880777"/>
              <w:bookmarkEnd w:id="4853"/>
              <w:bookmarkEnd w:id="4854"/>
              <w:bookmarkEnd w:id="4855"/>
              <w:bookmarkEnd w:id="4856"/>
            </w:del>
          </w:p>
          <w:p w14:paraId="141DE724" w14:textId="337B53BA" w:rsidR="0090212E" w:rsidRPr="0033182C" w:rsidDel="00F7680F" w:rsidRDefault="0090212E" w:rsidP="00E97240">
            <w:pPr>
              <w:pStyle w:val="ListParagraph"/>
              <w:numPr>
                <w:ilvl w:val="0"/>
                <w:numId w:val="24"/>
              </w:numPr>
              <w:spacing w:after="0" w:line="240" w:lineRule="auto"/>
              <w:ind w:left="960"/>
              <w:rPr>
                <w:del w:id="4857" w:author="Windows User" w:date="2019-09-19T03:29:00Z"/>
                <w:rFonts w:cs="Times New Roman"/>
                <w:sz w:val="22"/>
              </w:rPr>
            </w:pPr>
            <w:del w:id="4858" w:author="Windows User" w:date="2019-09-19T03:29:00Z">
              <w:r w:rsidRPr="0033182C" w:rsidDel="00F7680F">
                <w:rPr>
                  <w:rFonts w:cs="Times New Roman"/>
                  <w:sz w:val="22"/>
                </w:rPr>
                <w:delText>Password (varchar 20)</w:delText>
              </w:r>
              <w:bookmarkStart w:id="4859" w:name="_Toc23496578"/>
              <w:bookmarkStart w:id="4860" w:name="_Toc23552762"/>
              <w:bookmarkStart w:id="4861" w:name="_Toc23811115"/>
              <w:bookmarkStart w:id="4862" w:name="_Toc23880778"/>
              <w:bookmarkEnd w:id="4859"/>
              <w:bookmarkEnd w:id="4860"/>
              <w:bookmarkEnd w:id="4861"/>
              <w:bookmarkEnd w:id="4862"/>
            </w:del>
          </w:p>
          <w:p w14:paraId="5A391D1A" w14:textId="1D47C849" w:rsidR="0090212E" w:rsidRPr="0033182C" w:rsidDel="00F7680F" w:rsidRDefault="0090212E" w:rsidP="00E97240">
            <w:pPr>
              <w:pStyle w:val="ListParagraph"/>
              <w:spacing w:after="0" w:line="240" w:lineRule="auto"/>
              <w:ind w:left="535"/>
              <w:rPr>
                <w:del w:id="4863" w:author="Windows User" w:date="2019-09-19T03:29:00Z"/>
                <w:rFonts w:cs="Times New Roman"/>
                <w:sz w:val="22"/>
              </w:rPr>
            </w:pPr>
            <w:bookmarkStart w:id="4864" w:name="_Toc23496579"/>
            <w:bookmarkStart w:id="4865" w:name="_Toc23552763"/>
            <w:bookmarkStart w:id="4866" w:name="_Toc23811116"/>
            <w:bookmarkStart w:id="4867" w:name="_Toc23880779"/>
            <w:bookmarkEnd w:id="4864"/>
            <w:bookmarkEnd w:id="4865"/>
            <w:bookmarkEnd w:id="4866"/>
            <w:bookmarkEnd w:id="4867"/>
          </w:p>
        </w:tc>
        <w:bookmarkStart w:id="4868" w:name="_Toc23496580"/>
        <w:bookmarkStart w:id="4869" w:name="_Toc23552764"/>
        <w:bookmarkStart w:id="4870" w:name="_Toc23811117"/>
        <w:bookmarkStart w:id="4871" w:name="_Toc23880780"/>
        <w:bookmarkEnd w:id="4868"/>
        <w:bookmarkEnd w:id="4869"/>
        <w:bookmarkEnd w:id="4870"/>
        <w:bookmarkEnd w:id="4871"/>
      </w:tr>
    </w:tbl>
    <w:p w14:paraId="30B6EF77" w14:textId="2AB71386" w:rsidR="0090212E" w:rsidRPr="0033182C" w:rsidDel="00F7680F" w:rsidRDefault="0090212E" w:rsidP="00DC1817">
      <w:pPr>
        <w:rPr>
          <w:del w:id="4872" w:author="Windows User" w:date="2019-09-19T03:29:00Z"/>
          <w:rFonts w:cs="Times New Roman"/>
          <w:b/>
        </w:rPr>
      </w:pPr>
      <w:bookmarkStart w:id="4873" w:name="_Toc23496581"/>
      <w:bookmarkStart w:id="4874" w:name="_Toc23552765"/>
      <w:bookmarkStart w:id="4875" w:name="_Toc23811118"/>
      <w:bookmarkStart w:id="4876" w:name="_Toc23880781"/>
      <w:bookmarkEnd w:id="4873"/>
      <w:bookmarkEnd w:id="4874"/>
      <w:bookmarkEnd w:id="4875"/>
      <w:bookmarkEnd w:id="4876"/>
    </w:p>
    <w:p w14:paraId="433DD563" w14:textId="369DDE9B" w:rsidR="005234CD" w:rsidRPr="0033182C" w:rsidDel="00F7680F" w:rsidRDefault="005234CD">
      <w:pPr>
        <w:pStyle w:val="Heading3"/>
        <w:numPr>
          <w:ilvl w:val="2"/>
          <w:numId w:val="43"/>
        </w:numPr>
        <w:ind w:left="357" w:hanging="357"/>
        <w:rPr>
          <w:del w:id="4877" w:author="Windows User" w:date="2019-09-19T03:29:00Z"/>
          <w:rFonts w:cs="Times New Roman"/>
        </w:rPr>
        <w:pPrChange w:id="4878" w:author="Windows User" w:date="2019-09-19T02:40:00Z">
          <w:pPr>
            <w:pStyle w:val="Heading3"/>
          </w:pPr>
        </w:pPrChange>
      </w:pPr>
      <w:del w:id="4879" w:author="Windows User" w:date="2019-09-19T03:29:00Z">
        <w:r w:rsidRPr="0033182C" w:rsidDel="00F7680F">
          <w:rPr>
            <w:rFonts w:cs="Times New Roman"/>
          </w:rPr>
          <w:delText>History Login</w:delText>
        </w:r>
        <w:bookmarkStart w:id="4880" w:name="_Toc23496582"/>
        <w:bookmarkStart w:id="4881" w:name="_Toc23552766"/>
        <w:bookmarkStart w:id="4882" w:name="_Toc23811119"/>
        <w:bookmarkStart w:id="4883" w:name="_Toc23880782"/>
        <w:bookmarkEnd w:id="4880"/>
        <w:bookmarkEnd w:id="4881"/>
        <w:bookmarkEnd w:id="4882"/>
        <w:bookmarkEnd w:id="4883"/>
      </w:del>
    </w:p>
    <w:p w14:paraId="1572143A" w14:textId="725FE5DC" w:rsidR="003E1410" w:rsidRPr="0033182C" w:rsidDel="00F7680F" w:rsidRDefault="00DC1817" w:rsidP="00EB6254">
      <w:pPr>
        <w:ind w:firstLine="567"/>
        <w:rPr>
          <w:del w:id="4884" w:author="Windows User" w:date="2019-09-19T03:29:00Z"/>
          <w:rFonts w:cs="Times New Roman"/>
          <w:szCs w:val="24"/>
        </w:rPr>
      </w:pPr>
      <w:del w:id="4885" w:author="Windows User" w:date="2019-09-19T03:29:00Z">
        <w:r w:rsidRPr="0033182C" w:rsidDel="00F7680F">
          <w:rPr>
            <w:rFonts w:cs="Times New Roman"/>
            <w:szCs w:val="24"/>
          </w:rPr>
          <w:delText>Skenario ini menjelaskan alur untuk melihat history login dari user yang telah mengakses sistem. Fitur untuk melihat history login bisa dilakukan oleh admin. Skenario history log</w:delText>
        </w:r>
        <w:r w:rsidR="003E1410" w:rsidRPr="0033182C" w:rsidDel="00F7680F">
          <w:rPr>
            <w:rFonts w:cs="Times New Roman"/>
            <w:szCs w:val="24"/>
          </w:rPr>
          <w:delText xml:space="preserve">in dapat 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4.8</w:delText>
        </w:r>
        <w:r w:rsidR="00EB6254" w:rsidRPr="0033182C" w:rsidDel="00F7680F">
          <w:rPr>
            <w:rFonts w:cs="Times New Roman"/>
            <w:szCs w:val="24"/>
          </w:rPr>
          <w:delText>.</w:delText>
        </w:r>
        <w:bookmarkStart w:id="4886" w:name="_Toc23496583"/>
        <w:bookmarkStart w:id="4887" w:name="_Toc23552767"/>
        <w:bookmarkStart w:id="4888" w:name="_Toc23811120"/>
        <w:bookmarkStart w:id="4889" w:name="_Toc23880783"/>
        <w:bookmarkEnd w:id="4886"/>
        <w:bookmarkEnd w:id="4887"/>
        <w:bookmarkEnd w:id="4888"/>
        <w:bookmarkEnd w:id="4889"/>
      </w:del>
    </w:p>
    <w:p w14:paraId="79D4618B" w14:textId="44C13BCA" w:rsidR="00EB6254" w:rsidRPr="0033182C" w:rsidDel="00F7680F" w:rsidRDefault="00EB6254" w:rsidP="00EB6254">
      <w:pPr>
        <w:pStyle w:val="Caption"/>
        <w:keepNext/>
        <w:jc w:val="center"/>
        <w:rPr>
          <w:del w:id="4890" w:author="Windows User" w:date="2019-09-19T03:29:00Z"/>
          <w:rFonts w:cs="Times New Roman"/>
          <w:i w:val="0"/>
          <w:color w:val="auto"/>
          <w:sz w:val="24"/>
        </w:rPr>
      </w:pPr>
      <w:del w:id="4891" w:author="Windows User" w:date="2019-09-19T03:29:00Z">
        <w:r w:rsidRPr="0033182C" w:rsidDel="00F7680F">
          <w:rPr>
            <w:rFonts w:cs="Times New Roman"/>
            <w:i w:val="0"/>
            <w:color w:val="auto"/>
            <w:sz w:val="24"/>
          </w:rPr>
          <w:delText xml:space="preserve">Tabel </w:delText>
        </w:r>
      </w:del>
      <w:del w:id="4892" w:author="Windows User" w:date="2019-09-18T15:48:00Z">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 w:val="0"/>
          </w:rPr>
          <w:fldChar w:fldCharType="end"/>
        </w:r>
        <w:r w:rsidR="007E74B5" w:rsidRPr="0033182C" w:rsidDel="00F10288">
          <w:rPr>
            <w:rFonts w:cs="Times New Roman"/>
            <w:i w:val="0"/>
            <w:color w:val="auto"/>
            <w:sz w:val="24"/>
          </w:rPr>
          <w:delText>.</w:delText>
        </w:r>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8</w:delText>
        </w:r>
        <w:r w:rsidR="007E74B5" w:rsidRPr="0033182C" w:rsidDel="00F10288">
          <w:rPr>
            <w:rFonts w:cs="Times New Roman"/>
            <w:i w:val="0"/>
          </w:rPr>
          <w:fldChar w:fldCharType="end"/>
        </w:r>
      </w:del>
      <w:del w:id="4893" w:author="Windows User" w:date="2019-09-19T03:29:00Z">
        <w:r w:rsidRPr="0033182C" w:rsidDel="00F7680F">
          <w:rPr>
            <w:rFonts w:cs="Times New Roman"/>
            <w:i w:val="0"/>
            <w:color w:val="auto"/>
            <w:sz w:val="24"/>
          </w:rPr>
          <w:delText xml:space="preserve"> Skenario History Login</w:delText>
        </w:r>
        <w:bookmarkStart w:id="4894" w:name="_Toc23496584"/>
        <w:bookmarkStart w:id="4895" w:name="_Toc23552768"/>
        <w:bookmarkStart w:id="4896" w:name="_Toc23811121"/>
        <w:bookmarkStart w:id="4897" w:name="_Toc23880784"/>
        <w:bookmarkEnd w:id="4894"/>
        <w:bookmarkEnd w:id="4895"/>
        <w:bookmarkEnd w:id="4896"/>
        <w:bookmarkEnd w:id="4897"/>
      </w:del>
    </w:p>
    <w:tbl>
      <w:tblPr>
        <w:tblStyle w:val="TableGrid"/>
        <w:tblW w:w="7933" w:type="dxa"/>
        <w:tblLook w:val="04A0" w:firstRow="1" w:lastRow="0" w:firstColumn="1" w:lastColumn="0" w:noHBand="0" w:noVBand="1"/>
      </w:tblPr>
      <w:tblGrid>
        <w:gridCol w:w="4531"/>
        <w:gridCol w:w="73"/>
        <w:gridCol w:w="3329"/>
      </w:tblGrid>
      <w:tr w:rsidR="004F2EF7" w:rsidRPr="0033182C" w:rsidDel="00F7680F" w14:paraId="64620BBE" w14:textId="1AEB2393" w:rsidTr="00EB6254">
        <w:trPr>
          <w:del w:id="4898" w:author="Windows User" w:date="2019-09-19T03:29:00Z"/>
        </w:trPr>
        <w:tc>
          <w:tcPr>
            <w:tcW w:w="4531" w:type="dxa"/>
          </w:tcPr>
          <w:p w14:paraId="5428234D" w14:textId="06FD1DF3" w:rsidR="004F2EF7" w:rsidRPr="0033182C" w:rsidDel="00F7680F" w:rsidRDefault="004F2EF7" w:rsidP="00E97240">
            <w:pPr>
              <w:spacing w:after="0" w:line="240" w:lineRule="auto"/>
              <w:rPr>
                <w:del w:id="4899" w:author="Windows User" w:date="2019-09-19T03:29:00Z"/>
                <w:rFonts w:cs="Times New Roman"/>
                <w:sz w:val="22"/>
                <w:szCs w:val="24"/>
                <w:lang w:val="en-ID"/>
              </w:rPr>
            </w:pPr>
            <w:del w:id="4900" w:author="Windows User" w:date="2019-09-19T03:29:00Z">
              <w:r w:rsidRPr="0033182C" w:rsidDel="00F7680F">
                <w:rPr>
                  <w:rFonts w:cs="Times New Roman"/>
                  <w:b/>
                  <w:sz w:val="22"/>
                  <w:szCs w:val="24"/>
                </w:rPr>
                <w:delText>Nama Usecase</w:delText>
              </w:r>
              <w:bookmarkStart w:id="4901" w:name="_Toc23496585"/>
              <w:bookmarkStart w:id="4902" w:name="_Toc23552769"/>
              <w:bookmarkStart w:id="4903" w:name="_Toc23811122"/>
              <w:bookmarkStart w:id="4904" w:name="_Toc23880785"/>
              <w:bookmarkEnd w:id="4901"/>
              <w:bookmarkEnd w:id="4902"/>
              <w:bookmarkEnd w:id="4903"/>
              <w:bookmarkEnd w:id="4904"/>
            </w:del>
          </w:p>
        </w:tc>
        <w:tc>
          <w:tcPr>
            <w:tcW w:w="3402" w:type="dxa"/>
            <w:gridSpan w:val="2"/>
          </w:tcPr>
          <w:p w14:paraId="22DF1CD6" w14:textId="46E6AF98" w:rsidR="004F2EF7" w:rsidRPr="0033182C" w:rsidDel="00F7680F" w:rsidRDefault="004F2EF7" w:rsidP="00E97240">
            <w:pPr>
              <w:spacing w:after="0" w:line="240" w:lineRule="auto"/>
              <w:rPr>
                <w:del w:id="4905" w:author="Windows User" w:date="2019-09-19T03:29:00Z"/>
                <w:rFonts w:cs="Times New Roman"/>
                <w:sz w:val="22"/>
                <w:szCs w:val="24"/>
                <w:lang w:val="en-ID"/>
              </w:rPr>
            </w:pPr>
            <w:del w:id="4906" w:author="Windows User" w:date="2019-09-19T03:29:00Z">
              <w:r w:rsidRPr="0033182C" w:rsidDel="00F7680F">
                <w:rPr>
                  <w:rFonts w:cs="Times New Roman"/>
                  <w:sz w:val="22"/>
                  <w:szCs w:val="24"/>
                </w:rPr>
                <w:delText>History login</w:delText>
              </w:r>
              <w:bookmarkStart w:id="4907" w:name="_Toc23496586"/>
              <w:bookmarkStart w:id="4908" w:name="_Toc23552770"/>
              <w:bookmarkStart w:id="4909" w:name="_Toc23811123"/>
              <w:bookmarkStart w:id="4910" w:name="_Toc23880786"/>
              <w:bookmarkEnd w:id="4907"/>
              <w:bookmarkEnd w:id="4908"/>
              <w:bookmarkEnd w:id="4909"/>
              <w:bookmarkEnd w:id="4910"/>
            </w:del>
          </w:p>
        </w:tc>
        <w:bookmarkStart w:id="4911" w:name="_Toc23496587"/>
        <w:bookmarkStart w:id="4912" w:name="_Toc23552771"/>
        <w:bookmarkStart w:id="4913" w:name="_Toc23811124"/>
        <w:bookmarkStart w:id="4914" w:name="_Toc23880787"/>
        <w:bookmarkEnd w:id="4911"/>
        <w:bookmarkEnd w:id="4912"/>
        <w:bookmarkEnd w:id="4913"/>
        <w:bookmarkEnd w:id="4914"/>
      </w:tr>
      <w:tr w:rsidR="004F2EF7" w:rsidRPr="0033182C" w:rsidDel="00F7680F" w14:paraId="51399979" w14:textId="7CA6AB79" w:rsidTr="00EB6254">
        <w:trPr>
          <w:del w:id="4915" w:author="Windows User" w:date="2019-09-19T03:29:00Z"/>
        </w:trPr>
        <w:tc>
          <w:tcPr>
            <w:tcW w:w="4531" w:type="dxa"/>
          </w:tcPr>
          <w:p w14:paraId="2069553D" w14:textId="7B9D7FB4" w:rsidR="004F2EF7" w:rsidRPr="0033182C" w:rsidDel="00F7680F" w:rsidRDefault="004F2EF7" w:rsidP="00E97240">
            <w:pPr>
              <w:spacing w:after="0" w:line="240" w:lineRule="auto"/>
              <w:rPr>
                <w:del w:id="4916" w:author="Windows User" w:date="2019-09-19T03:29:00Z"/>
                <w:rFonts w:cs="Times New Roman"/>
                <w:sz w:val="22"/>
                <w:szCs w:val="24"/>
                <w:lang w:val="en-ID"/>
              </w:rPr>
            </w:pPr>
            <w:del w:id="4917" w:author="Windows User" w:date="2019-09-19T03:29:00Z">
              <w:r w:rsidRPr="0033182C" w:rsidDel="00F7680F">
                <w:rPr>
                  <w:rFonts w:cs="Times New Roman"/>
                  <w:b/>
                  <w:sz w:val="22"/>
                  <w:szCs w:val="24"/>
                </w:rPr>
                <w:delText>Aktor</w:delText>
              </w:r>
              <w:bookmarkStart w:id="4918" w:name="_Toc23496588"/>
              <w:bookmarkStart w:id="4919" w:name="_Toc23552772"/>
              <w:bookmarkStart w:id="4920" w:name="_Toc23811125"/>
              <w:bookmarkStart w:id="4921" w:name="_Toc23880788"/>
              <w:bookmarkEnd w:id="4918"/>
              <w:bookmarkEnd w:id="4919"/>
              <w:bookmarkEnd w:id="4920"/>
              <w:bookmarkEnd w:id="4921"/>
            </w:del>
          </w:p>
        </w:tc>
        <w:tc>
          <w:tcPr>
            <w:tcW w:w="3402" w:type="dxa"/>
            <w:gridSpan w:val="2"/>
          </w:tcPr>
          <w:p w14:paraId="03F7B724" w14:textId="7B72C2C3" w:rsidR="004F2EF7" w:rsidRPr="0033182C" w:rsidDel="00F7680F" w:rsidRDefault="004F2EF7" w:rsidP="00E97240">
            <w:pPr>
              <w:spacing w:after="0" w:line="240" w:lineRule="auto"/>
              <w:rPr>
                <w:del w:id="4922" w:author="Windows User" w:date="2019-09-19T03:29:00Z"/>
                <w:rFonts w:cs="Times New Roman"/>
                <w:sz w:val="22"/>
                <w:szCs w:val="24"/>
                <w:lang w:val="en-ID"/>
              </w:rPr>
            </w:pPr>
            <w:del w:id="4923" w:author="Windows User" w:date="2019-09-19T03:29:00Z">
              <w:r w:rsidRPr="0033182C" w:rsidDel="00F7680F">
                <w:rPr>
                  <w:rFonts w:cs="Times New Roman"/>
                  <w:sz w:val="22"/>
                  <w:szCs w:val="24"/>
                </w:rPr>
                <w:delText xml:space="preserve">Admin </w:delText>
              </w:r>
              <w:bookmarkStart w:id="4924" w:name="_Toc23496589"/>
              <w:bookmarkStart w:id="4925" w:name="_Toc23552773"/>
              <w:bookmarkStart w:id="4926" w:name="_Toc23811126"/>
              <w:bookmarkStart w:id="4927" w:name="_Toc23880789"/>
              <w:bookmarkEnd w:id="4924"/>
              <w:bookmarkEnd w:id="4925"/>
              <w:bookmarkEnd w:id="4926"/>
              <w:bookmarkEnd w:id="4927"/>
            </w:del>
          </w:p>
        </w:tc>
        <w:bookmarkStart w:id="4928" w:name="_Toc23496590"/>
        <w:bookmarkStart w:id="4929" w:name="_Toc23552774"/>
        <w:bookmarkStart w:id="4930" w:name="_Toc23811127"/>
        <w:bookmarkStart w:id="4931" w:name="_Toc23880790"/>
        <w:bookmarkEnd w:id="4928"/>
        <w:bookmarkEnd w:id="4929"/>
        <w:bookmarkEnd w:id="4930"/>
        <w:bookmarkEnd w:id="4931"/>
      </w:tr>
      <w:tr w:rsidR="004F2EF7" w:rsidRPr="0033182C" w:rsidDel="00F7680F" w14:paraId="322ACD65" w14:textId="2BDB6394" w:rsidTr="00EB6254">
        <w:trPr>
          <w:del w:id="4932" w:author="Windows User" w:date="2019-09-19T03:29:00Z"/>
        </w:trPr>
        <w:tc>
          <w:tcPr>
            <w:tcW w:w="4531" w:type="dxa"/>
          </w:tcPr>
          <w:p w14:paraId="29C1960B" w14:textId="1159385F" w:rsidR="004F2EF7" w:rsidRPr="0033182C" w:rsidDel="00F7680F" w:rsidRDefault="004F2EF7" w:rsidP="00E97240">
            <w:pPr>
              <w:spacing w:after="0" w:line="240" w:lineRule="auto"/>
              <w:rPr>
                <w:del w:id="4933" w:author="Windows User" w:date="2019-09-19T03:29:00Z"/>
                <w:rFonts w:cs="Times New Roman"/>
                <w:sz w:val="22"/>
                <w:szCs w:val="24"/>
                <w:lang w:val="en-ID"/>
              </w:rPr>
            </w:pPr>
            <w:del w:id="4934" w:author="Windows User" w:date="2019-09-19T03:29:00Z">
              <w:r w:rsidRPr="0033182C" w:rsidDel="00F7680F">
                <w:rPr>
                  <w:rFonts w:cs="Times New Roman"/>
                  <w:b/>
                  <w:sz w:val="22"/>
                  <w:szCs w:val="24"/>
                </w:rPr>
                <w:delText>Deskripsi Singkat</w:delText>
              </w:r>
              <w:bookmarkStart w:id="4935" w:name="_Toc23496591"/>
              <w:bookmarkStart w:id="4936" w:name="_Toc23552775"/>
              <w:bookmarkStart w:id="4937" w:name="_Toc23811128"/>
              <w:bookmarkStart w:id="4938" w:name="_Toc23880791"/>
              <w:bookmarkEnd w:id="4935"/>
              <w:bookmarkEnd w:id="4936"/>
              <w:bookmarkEnd w:id="4937"/>
              <w:bookmarkEnd w:id="4938"/>
            </w:del>
          </w:p>
        </w:tc>
        <w:tc>
          <w:tcPr>
            <w:tcW w:w="3402" w:type="dxa"/>
            <w:gridSpan w:val="2"/>
          </w:tcPr>
          <w:p w14:paraId="02A5EABC" w14:textId="3CBFF9B5" w:rsidR="004F2EF7" w:rsidRPr="0033182C" w:rsidDel="00F7680F" w:rsidRDefault="004F2EF7" w:rsidP="00E97240">
            <w:pPr>
              <w:spacing w:after="0" w:line="240" w:lineRule="auto"/>
              <w:rPr>
                <w:del w:id="4939" w:author="Windows User" w:date="2019-09-19T03:29:00Z"/>
                <w:rFonts w:cs="Times New Roman"/>
                <w:sz w:val="22"/>
                <w:szCs w:val="24"/>
                <w:lang w:val="en-ID"/>
              </w:rPr>
            </w:pPr>
            <w:del w:id="4940" w:author="Windows User" w:date="2019-09-19T03:29:00Z">
              <w:r w:rsidRPr="0033182C" w:rsidDel="00F7680F">
                <w:rPr>
                  <w:rFonts w:cs="Times New Roman"/>
                  <w:sz w:val="22"/>
                  <w:szCs w:val="24"/>
                </w:rPr>
                <w:delText>Aktor melihat history login</w:delText>
              </w:r>
              <w:bookmarkStart w:id="4941" w:name="_Toc23496592"/>
              <w:bookmarkStart w:id="4942" w:name="_Toc23552776"/>
              <w:bookmarkStart w:id="4943" w:name="_Toc23811129"/>
              <w:bookmarkStart w:id="4944" w:name="_Toc23880792"/>
              <w:bookmarkEnd w:id="4941"/>
              <w:bookmarkEnd w:id="4942"/>
              <w:bookmarkEnd w:id="4943"/>
              <w:bookmarkEnd w:id="4944"/>
            </w:del>
          </w:p>
        </w:tc>
        <w:bookmarkStart w:id="4945" w:name="_Toc23496593"/>
        <w:bookmarkStart w:id="4946" w:name="_Toc23552777"/>
        <w:bookmarkStart w:id="4947" w:name="_Toc23811130"/>
        <w:bookmarkStart w:id="4948" w:name="_Toc23880793"/>
        <w:bookmarkEnd w:id="4945"/>
        <w:bookmarkEnd w:id="4946"/>
        <w:bookmarkEnd w:id="4947"/>
        <w:bookmarkEnd w:id="4948"/>
      </w:tr>
      <w:tr w:rsidR="004F2EF7" w:rsidRPr="0033182C" w:rsidDel="00F7680F" w14:paraId="31F5959D" w14:textId="4D536C59" w:rsidTr="00EB6254">
        <w:trPr>
          <w:del w:id="4949" w:author="Windows User" w:date="2019-09-19T03:29:00Z"/>
        </w:trPr>
        <w:tc>
          <w:tcPr>
            <w:tcW w:w="4531" w:type="dxa"/>
          </w:tcPr>
          <w:p w14:paraId="2F165DC8" w14:textId="6EBDCC4A" w:rsidR="004F2EF7" w:rsidRPr="0033182C" w:rsidDel="00F7680F" w:rsidRDefault="004F2EF7" w:rsidP="00E97240">
            <w:pPr>
              <w:spacing w:after="0" w:line="240" w:lineRule="auto"/>
              <w:rPr>
                <w:del w:id="4950" w:author="Windows User" w:date="2019-09-19T03:29:00Z"/>
                <w:rFonts w:cs="Times New Roman"/>
                <w:sz w:val="22"/>
                <w:szCs w:val="24"/>
                <w:lang w:val="en-ID"/>
              </w:rPr>
            </w:pPr>
            <w:del w:id="4951" w:author="Windows User" w:date="2019-09-19T03:29:00Z">
              <w:r w:rsidRPr="0033182C" w:rsidDel="00F7680F">
                <w:rPr>
                  <w:rFonts w:cs="Times New Roman"/>
                  <w:b/>
                  <w:sz w:val="22"/>
                  <w:szCs w:val="24"/>
                </w:rPr>
                <w:delText>Prekondisi</w:delText>
              </w:r>
              <w:bookmarkStart w:id="4952" w:name="_Toc23496594"/>
              <w:bookmarkStart w:id="4953" w:name="_Toc23552778"/>
              <w:bookmarkStart w:id="4954" w:name="_Toc23811131"/>
              <w:bookmarkStart w:id="4955" w:name="_Toc23880794"/>
              <w:bookmarkEnd w:id="4952"/>
              <w:bookmarkEnd w:id="4953"/>
              <w:bookmarkEnd w:id="4954"/>
              <w:bookmarkEnd w:id="4955"/>
            </w:del>
          </w:p>
        </w:tc>
        <w:tc>
          <w:tcPr>
            <w:tcW w:w="3402" w:type="dxa"/>
            <w:gridSpan w:val="2"/>
          </w:tcPr>
          <w:p w14:paraId="08189415" w14:textId="489D15A0" w:rsidR="004F2EF7" w:rsidRPr="0033182C" w:rsidDel="00F7680F" w:rsidRDefault="004F2EF7" w:rsidP="00E97240">
            <w:pPr>
              <w:spacing w:after="0" w:line="240" w:lineRule="auto"/>
              <w:rPr>
                <w:del w:id="4956" w:author="Windows User" w:date="2019-09-19T03:29:00Z"/>
                <w:rFonts w:cs="Times New Roman"/>
                <w:sz w:val="22"/>
                <w:szCs w:val="24"/>
                <w:lang w:val="en-ID"/>
              </w:rPr>
            </w:pPr>
            <w:del w:id="4957" w:author="Windows User" w:date="2019-09-19T03:29:00Z">
              <w:r w:rsidRPr="0033182C" w:rsidDel="00F7680F">
                <w:rPr>
                  <w:rFonts w:cs="Times New Roman"/>
                  <w:sz w:val="22"/>
                  <w:szCs w:val="24"/>
                </w:rPr>
                <w:delText>Aktor masuk halaman dashboard admin</w:delText>
              </w:r>
              <w:bookmarkStart w:id="4958" w:name="_Toc23496595"/>
              <w:bookmarkStart w:id="4959" w:name="_Toc23552779"/>
              <w:bookmarkStart w:id="4960" w:name="_Toc23811132"/>
              <w:bookmarkStart w:id="4961" w:name="_Toc23880795"/>
              <w:bookmarkEnd w:id="4958"/>
              <w:bookmarkEnd w:id="4959"/>
              <w:bookmarkEnd w:id="4960"/>
              <w:bookmarkEnd w:id="4961"/>
            </w:del>
          </w:p>
        </w:tc>
        <w:bookmarkStart w:id="4962" w:name="_Toc23496596"/>
        <w:bookmarkStart w:id="4963" w:name="_Toc23552780"/>
        <w:bookmarkStart w:id="4964" w:name="_Toc23811133"/>
        <w:bookmarkStart w:id="4965" w:name="_Toc23880796"/>
        <w:bookmarkEnd w:id="4962"/>
        <w:bookmarkEnd w:id="4963"/>
        <w:bookmarkEnd w:id="4964"/>
        <w:bookmarkEnd w:id="4965"/>
      </w:tr>
      <w:tr w:rsidR="004F2EF7" w:rsidRPr="0033182C" w:rsidDel="00F7680F" w14:paraId="2A2810DA" w14:textId="28A50EE2" w:rsidTr="00EB6254">
        <w:trPr>
          <w:del w:id="4966" w:author="Windows User" w:date="2019-09-19T03:29:00Z"/>
        </w:trPr>
        <w:tc>
          <w:tcPr>
            <w:tcW w:w="4531" w:type="dxa"/>
          </w:tcPr>
          <w:p w14:paraId="3579736A" w14:textId="3ACFA4AE" w:rsidR="004F2EF7" w:rsidRPr="0033182C" w:rsidDel="00F7680F" w:rsidRDefault="004F2EF7" w:rsidP="00E97240">
            <w:pPr>
              <w:spacing w:after="0" w:line="240" w:lineRule="auto"/>
              <w:rPr>
                <w:del w:id="4967" w:author="Windows User" w:date="2019-09-19T03:29:00Z"/>
                <w:rFonts w:cs="Times New Roman"/>
                <w:sz w:val="22"/>
                <w:szCs w:val="24"/>
                <w:lang w:val="en-ID"/>
              </w:rPr>
            </w:pPr>
            <w:del w:id="4968" w:author="Windows User" w:date="2019-09-19T03:29:00Z">
              <w:r w:rsidRPr="0033182C" w:rsidDel="00F7680F">
                <w:rPr>
                  <w:rFonts w:cs="Times New Roman"/>
                  <w:b/>
                  <w:sz w:val="22"/>
                  <w:szCs w:val="24"/>
                </w:rPr>
                <w:delText>Pascakondisi</w:delText>
              </w:r>
              <w:bookmarkStart w:id="4969" w:name="_Toc23496597"/>
              <w:bookmarkStart w:id="4970" w:name="_Toc23552781"/>
              <w:bookmarkStart w:id="4971" w:name="_Toc23811134"/>
              <w:bookmarkStart w:id="4972" w:name="_Toc23880797"/>
              <w:bookmarkEnd w:id="4969"/>
              <w:bookmarkEnd w:id="4970"/>
              <w:bookmarkEnd w:id="4971"/>
              <w:bookmarkEnd w:id="4972"/>
            </w:del>
          </w:p>
        </w:tc>
        <w:tc>
          <w:tcPr>
            <w:tcW w:w="3402" w:type="dxa"/>
            <w:gridSpan w:val="2"/>
          </w:tcPr>
          <w:p w14:paraId="0F4D7903" w14:textId="6158D9B6" w:rsidR="004F2EF7" w:rsidRPr="0033182C" w:rsidDel="00F7680F" w:rsidRDefault="004F2EF7" w:rsidP="00E97240">
            <w:pPr>
              <w:spacing w:after="0" w:line="240" w:lineRule="auto"/>
              <w:rPr>
                <w:del w:id="4973" w:author="Windows User" w:date="2019-09-19T03:29:00Z"/>
                <w:rFonts w:cs="Times New Roman"/>
                <w:sz w:val="22"/>
                <w:szCs w:val="24"/>
                <w:lang w:val="en-ID"/>
              </w:rPr>
            </w:pPr>
            <w:del w:id="4974" w:author="Windows User" w:date="2019-09-19T03:29:00Z">
              <w:r w:rsidRPr="0033182C" w:rsidDel="00F7680F">
                <w:rPr>
                  <w:rFonts w:cs="Times New Roman"/>
                  <w:sz w:val="22"/>
                  <w:szCs w:val="24"/>
                </w:rPr>
                <w:delText>History login ditampilkan</w:delText>
              </w:r>
              <w:bookmarkStart w:id="4975" w:name="_Toc23496598"/>
              <w:bookmarkStart w:id="4976" w:name="_Toc23552782"/>
              <w:bookmarkStart w:id="4977" w:name="_Toc23811135"/>
              <w:bookmarkStart w:id="4978" w:name="_Toc23880798"/>
              <w:bookmarkEnd w:id="4975"/>
              <w:bookmarkEnd w:id="4976"/>
              <w:bookmarkEnd w:id="4977"/>
              <w:bookmarkEnd w:id="4978"/>
            </w:del>
          </w:p>
        </w:tc>
        <w:bookmarkStart w:id="4979" w:name="_Toc23496599"/>
        <w:bookmarkStart w:id="4980" w:name="_Toc23552783"/>
        <w:bookmarkStart w:id="4981" w:name="_Toc23811136"/>
        <w:bookmarkStart w:id="4982" w:name="_Toc23880799"/>
        <w:bookmarkEnd w:id="4979"/>
        <w:bookmarkEnd w:id="4980"/>
        <w:bookmarkEnd w:id="4981"/>
        <w:bookmarkEnd w:id="4982"/>
      </w:tr>
      <w:tr w:rsidR="004F2EF7" w:rsidRPr="0033182C" w:rsidDel="00F7680F" w14:paraId="5886185B" w14:textId="57D8D28B" w:rsidTr="00EB6254">
        <w:trPr>
          <w:del w:id="4983" w:author="Windows User" w:date="2019-09-19T03:29:00Z"/>
        </w:trPr>
        <w:tc>
          <w:tcPr>
            <w:tcW w:w="7933" w:type="dxa"/>
            <w:gridSpan w:val="3"/>
          </w:tcPr>
          <w:p w14:paraId="5E1B4DD7" w14:textId="1F27E069" w:rsidR="004F2EF7" w:rsidRPr="0033182C" w:rsidDel="00F7680F" w:rsidRDefault="004F2EF7" w:rsidP="00E97240">
            <w:pPr>
              <w:spacing w:after="0" w:line="240" w:lineRule="auto"/>
              <w:jc w:val="center"/>
              <w:rPr>
                <w:del w:id="4984" w:author="Windows User" w:date="2019-09-19T03:29:00Z"/>
                <w:rFonts w:cs="Times New Roman"/>
                <w:sz w:val="22"/>
                <w:szCs w:val="24"/>
              </w:rPr>
            </w:pPr>
            <w:del w:id="4985" w:author="Windows User" w:date="2019-09-19T03:29:00Z">
              <w:r w:rsidRPr="0033182C" w:rsidDel="00F7680F">
                <w:rPr>
                  <w:rFonts w:cs="Times New Roman"/>
                  <w:b/>
                  <w:bCs/>
                  <w:sz w:val="22"/>
                  <w:szCs w:val="24"/>
                </w:rPr>
                <w:delText>Flow Event</w:delText>
              </w:r>
              <w:bookmarkStart w:id="4986" w:name="_Toc23496600"/>
              <w:bookmarkStart w:id="4987" w:name="_Toc23552784"/>
              <w:bookmarkStart w:id="4988" w:name="_Toc23811137"/>
              <w:bookmarkStart w:id="4989" w:name="_Toc23880800"/>
              <w:bookmarkEnd w:id="4986"/>
              <w:bookmarkEnd w:id="4987"/>
              <w:bookmarkEnd w:id="4988"/>
              <w:bookmarkEnd w:id="4989"/>
            </w:del>
          </w:p>
        </w:tc>
        <w:bookmarkStart w:id="4990" w:name="_Toc23496601"/>
        <w:bookmarkStart w:id="4991" w:name="_Toc23552785"/>
        <w:bookmarkStart w:id="4992" w:name="_Toc23811138"/>
        <w:bookmarkStart w:id="4993" w:name="_Toc23880801"/>
        <w:bookmarkEnd w:id="4990"/>
        <w:bookmarkEnd w:id="4991"/>
        <w:bookmarkEnd w:id="4992"/>
        <w:bookmarkEnd w:id="4993"/>
      </w:tr>
      <w:tr w:rsidR="004F2EF7" w:rsidRPr="0033182C" w:rsidDel="00F7680F" w14:paraId="4CF1D94F" w14:textId="044AB99E" w:rsidTr="00EB6254">
        <w:trPr>
          <w:del w:id="4994" w:author="Windows User" w:date="2019-09-19T03:29:00Z"/>
        </w:trPr>
        <w:tc>
          <w:tcPr>
            <w:tcW w:w="7933" w:type="dxa"/>
            <w:gridSpan w:val="3"/>
          </w:tcPr>
          <w:p w14:paraId="2B614070" w14:textId="2FB31573" w:rsidR="004F2EF7" w:rsidRPr="0033182C" w:rsidDel="00F7680F" w:rsidRDefault="00A15854" w:rsidP="00E97240">
            <w:pPr>
              <w:spacing w:after="0" w:line="240" w:lineRule="auto"/>
              <w:jc w:val="center"/>
              <w:rPr>
                <w:del w:id="4995" w:author="Windows User" w:date="2019-09-19T03:29:00Z"/>
                <w:rFonts w:cs="Times New Roman"/>
                <w:sz w:val="22"/>
                <w:szCs w:val="24"/>
              </w:rPr>
            </w:pPr>
            <w:del w:id="4996" w:author="Windows User" w:date="2019-09-19T03:29:00Z">
              <w:r w:rsidRPr="0033182C" w:rsidDel="00F7680F">
                <w:rPr>
                  <w:rFonts w:cs="Times New Roman"/>
                  <w:b/>
                  <w:sz w:val="22"/>
                  <w:szCs w:val="24"/>
                </w:rPr>
                <w:delText>Normal Flow : History login</w:delText>
              </w:r>
              <w:bookmarkStart w:id="4997" w:name="_Toc23496602"/>
              <w:bookmarkStart w:id="4998" w:name="_Toc23552786"/>
              <w:bookmarkStart w:id="4999" w:name="_Toc23811139"/>
              <w:bookmarkStart w:id="5000" w:name="_Toc23880802"/>
              <w:bookmarkEnd w:id="4997"/>
              <w:bookmarkEnd w:id="4998"/>
              <w:bookmarkEnd w:id="4999"/>
              <w:bookmarkEnd w:id="5000"/>
            </w:del>
          </w:p>
        </w:tc>
        <w:bookmarkStart w:id="5001" w:name="_Toc23496603"/>
        <w:bookmarkStart w:id="5002" w:name="_Toc23552787"/>
        <w:bookmarkStart w:id="5003" w:name="_Toc23811140"/>
        <w:bookmarkStart w:id="5004" w:name="_Toc23880803"/>
        <w:bookmarkEnd w:id="5001"/>
        <w:bookmarkEnd w:id="5002"/>
        <w:bookmarkEnd w:id="5003"/>
        <w:bookmarkEnd w:id="5004"/>
      </w:tr>
      <w:tr w:rsidR="004F2EF7" w:rsidRPr="0033182C" w:rsidDel="00F7680F" w14:paraId="437A9772" w14:textId="42018189" w:rsidTr="00EB6254">
        <w:trPr>
          <w:trHeight w:val="371"/>
          <w:del w:id="5005" w:author="Windows User" w:date="2019-09-19T03:29:00Z"/>
        </w:trPr>
        <w:tc>
          <w:tcPr>
            <w:tcW w:w="4604" w:type="dxa"/>
            <w:gridSpan w:val="2"/>
          </w:tcPr>
          <w:p w14:paraId="752A969E" w14:textId="6E33208D" w:rsidR="004F2EF7" w:rsidRPr="0033182C" w:rsidDel="00F7680F" w:rsidRDefault="004F2EF7" w:rsidP="00E97240">
            <w:pPr>
              <w:spacing w:after="0" w:line="240" w:lineRule="auto"/>
              <w:rPr>
                <w:del w:id="5006" w:author="Windows User" w:date="2019-09-19T03:29:00Z"/>
                <w:rFonts w:cs="Times New Roman"/>
                <w:b/>
                <w:sz w:val="22"/>
                <w:szCs w:val="24"/>
              </w:rPr>
            </w:pPr>
            <w:del w:id="5007" w:author="Windows User" w:date="2019-09-19T03:29:00Z">
              <w:r w:rsidRPr="0033182C" w:rsidDel="00F7680F">
                <w:rPr>
                  <w:rFonts w:cs="Times New Roman"/>
                  <w:sz w:val="22"/>
                  <w:szCs w:val="24"/>
                </w:rPr>
                <w:delText>Aksi Aktor</w:delText>
              </w:r>
              <w:bookmarkStart w:id="5008" w:name="_Toc23496604"/>
              <w:bookmarkStart w:id="5009" w:name="_Toc23552788"/>
              <w:bookmarkStart w:id="5010" w:name="_Toc23811141"/>
              <w:bookmarkStart w:id="5011" w:name="_Toc23880804"/>
              <w:bookmarkEnd w:id="5008"/>
              <w:bookmarkEnd w:id="5009"/>
              <w:bookmarkEnd w:id="5010"/>
              <w:bookmarkEnd w:id="5011"/>
            </w:del>
          </w:p>
        </w:tc>
        <w:tc>
          <w:tcPr>
            <w:tcW w:w="3329" w:type="dxa"/>
          </w:tcPr>
          <w:p w14:paraId="7DE13351" w14:textId="2CAE9E74" w:rsidR="004F2EF7" w:rsidRPr="0033182C" w:rsidDel="00F7680F" w:rsidRDefault="004F2EF7" w:rsidP="00E97240">
            <w:pPr>
              <w:spacing w:after="0" w:line="240" w:lineRule="auto"/>
              <w:rPr>
                <w:del w:id="5012" w:author="Windows User" w:date="2019-09-19T03:29:00Z"/>
                <w:rFonts w:cs="Times New Roman"/>
                <w:b/>
                <w:sz w:val="22"/>
                <w:szCs w:val="24"/>
              </w:rPr>
            </w:pPr>
            <w:del w:id="5013" w:author="Windows User" w:date="2019-09-19T03:29:00Z">
              <w:r w:rsidRPr="0033182C" w:rsidDel="00F7680F">
                <w:rPr>
                  <w:rFonts w:cs="Times New Roman"/>
                  <w:sz w:val="22"/>
                  <w:szCs w:val="24"/>
                </w:rPr>
                <w:delText>Reaksi Sistem</w:delText>
              </w:r>
              <w:bookmarkStart w:id="5014" w:name="_Toc23496605"/>
              <w:bookmarkStart w:id="5015" w:name="_Toc23552789"/>
              <w:bookmarkStart w:id="5016" w:name="_Toc23811142"/>
              <w:bookmarkStart w:id="5017" w:name="_Toc23880805"/>
              <w:bookmarkEnd w:id="5014"/>
              <w:bookmarkEnd w:id="5015"/>
              <w:bookmarkEnd w:id="5016"/>
              <w:bookmarkEnd w:id="5017"/>
            </w:del>
          </w:p>
        </w:tc>
        <w:bookmarkStart w:id="5018" w:name="_Toc23496606"/>
        <w:bookmarkStart w:id="5019" w:name="_Toc23552790"/>
        <w:bookmarkStart w:id="5020" w:name="_Toc23811143"/>
        <w:bookmarkStart w:id="5021" w:name="_Toc23880806"/>
        <w:bookmarkEnd w:id="5018"/>
        <w:bookmarkEnd w:id="5019"/>
        <w:bookmarkEnd w:id="5020"/>
        <w:bookmarkEnd w:id="5021"/>
      </w:tr>
      <w:tr w:rsidR="004F2EF7" w:rsidRPr="0033182C" w:rsidDel="00F7680F" w14:paraId="4D898EBA" w14:textId="188ED5B5" w:rsidTr="00EB6254">
        <w:trPr>
          <w:trHeight w:val="371"/>
          <w:del w:id="5022" w:author="Windows User" w:date="2019-09-19T03:29:00Z"/>
        </w:trPr>
        <w:tc>
          <w:tcPr>
            <w:tcW w:w="4604" w:type="dxa"/>
            <w:gridSpan w:val="2"/>
          </w:tcPr>
          <w:p w14:paraId="5110D557" w14:textId="4ED343DA" w:rsidR="004F2EF7" w:rsidRPr="0033182C" w:rsidDel="00F7680F" w:rsidRDefault="004F2EF7" w:rsidP="00FD3BC6">
            <w:pPr>
              <w:pStyle w:val="ListParagraph"/>
              <w:numPr>
                <w:ilvl w:val="0"/>
                <w:numId w:val="11"/>
              </w:numPr>
              <w:spacing w:after="0" w:line="240" w:lineRule="auto"/>
              <w:jc w:val="left"/>
              <w:rPr>
                <w:del w:id="5023" w:author="Windows User" w:date="2019-09-19T03:29:00Z"/>
                <w:rFonts w:cs="Times New Roman"/>
                <w:sz w:val="22"/>
                <w:szCs w:val="24"/>
              </w:rPr>
            </w:pPr>
            <w:del w:id="5024" w:author="Windows User" w:date="2019-09-19T03:29:00Z">
              <w:r w:rsidRPr="0033182C" w:rsidDel="00F7680F">
                <w:rPr>
                  <w:rFonts w:cs="Times New Roman"/>
                  <w:sz w:val="22"/>
                  <w:szCs w:val="24"/>
                </w:rPr>
                <w:delText>Klik menu History  pilih History login</w:delText>
              </w:r>
              <w:bookmarkStart w:id="5025" w:name="_Toc23496607"/>
              <w:bookmarkStart w:id="5026" w:name="_Toc23552791"/>
              <w:bookmarkStart w:id="5027" w:name="_Toc23811144"/>
              <w:bookmarkStart w:id="5028" w:name="_Toc23880807"/>
              <w:bookmarkEnd w:id="5025"/>
              <w:bookmarkEnd w:id="5026"/>
              <w:bookmarkEnd w:id="5027"/>
              <w:bookmarkEnd w:id="5028"/>
            </w:del>
          </w:p>
        </w:tc>
        <w:tc>
          <w:tcPr>
            <w:tcW w:w="3329" w:type="dxa"/>
          </w:tcPr>
          <w:p w14:paraId="0DD55E26" w14:textId="19DEEF4B" w:rsidR="004F2EF7" w:rsidRPr="0033182C" w:rsidDel="00F7680F" w:rsidRDefault="004F2EF7" w:rsidP="00FD3BC6">
            <w:pPr>
              <w:spacing w:after="0" w:line="240" w:lineRule="auto"/>
              <w:jc w:val="left"/>
              <w:rPr>
                <w:del w:id="5029" w:author="Windows User" w:date="2019-09-19T03:29:00Z"/>
                <w:rFonts w:cs="Times New Roman"/>
                <w:sz w:val="22"/>
                <w:szCs w:val="24"/>
              </w:rPr>
            </w:pPr>
            <w:bookmarkStart w:id="5030" w:name="_Toc23496608"/>
            <w:bookmarkStart w:id="5031" w:name="_Toc23552792"/>
            <w:bookmarkStart w:id="5032" w:name="_Toc23811145"/>
            <w:bookmarkStart w:id="5033" w:name="_Toc23880808"/>
            <w:bookmarkEnd w:id="5030"/>
            <w:bookmarkEnd w:id="5031"/>
            <w:bookmarkEnd w:id="5032"/>
            <w:bookmarkEnd w:id="5033"/>
          </w:p>
        </w:tc>
        <w:bookmarkStart w:id="5034" w:name="_Toc23496609"/>
        <w:bookmarkStart w:id="5035" w:name="_Toc23552793"/>
        <w:bookmarkStart w:id="5036" w:name="_Toc23811146"/>
        <w:bookmarkStart w:id="5037" w:name="_Toc23880809"/>
        <w:bookmarkEnd w:id="5034"/>
        <w:bookmarkEnd w:id="5035"/>
        <w:bookmarkEnd w:id="5036"/>
        <w:bookmarkEnd w:id="5037"/>
      </w:tr>
      <w:tr w:rsidR="004F2EF7" w:rsidRPr="0033182C" w:rsidDel="00F7680F" w14:paraId="1D4ACC5C" w14:textId="51DFBCE5" w:rsidTr="00EB6254">
        <w:trPr>
          <w:trHeight w:val="370"/>
          <w:del w:id="5038" w:author="Windows User" w:date="2019-09-19T03:29:00Z"/>
        </w:trPr>
        <w:tc>
          <w:tcPr>
            <w:tcW w:w="4604" w:type="dxa"/>
            <w:gridSpan w:val="2"/>
          </w:tcPr>
          <w:p w14:paraId="313554E1" w14:textId="3AA942D7" w:rsidR="004F2EF7" w:rsidRPr="0033182C" w:rsidDel="00F7680F" w:rsidRDefault="004F2EF7" w:rsidP="00FD3BC6">
            <w:pPr>
              <w:pStyle w:val="ListParagraph"/>
              <w:spacing w:after="0" w:line="240" w:lineRule="auto"/>
              <w:jc w:val="left"/>
              <w:rPr>
                <w:del w:id="5039" w:author="Windows User" w:date="2019-09-19T03:29:00Z"/>
                <w:rFonts w:cs="Times New Roman"/>
                <w:sz w:val="22"/>
                <w:szCs w:val="24"/>
              </w:rPr>
            </w:pPr>
            <w:bookmarkStart w:id="5040" w:name="_Toc23496610"/>
            <w:bookmarkStart w:id="5041" w:name="_Toc23552794"/>
            <w:bookmarkStart w:id="5042" w:name="_Toc23811147"/>
            <w:bookmarkStart w:id="5043" w:name="_Toc23880810"/>
            <w:bookmarkEnd w:id="5040"/>
            <w:bookmarkEnd w:id="5041"/>
            <w:bookmarkEnd w:id="5042"/>
            <w:bookmarkEnd w:id="5043"/>
          </w:p>
          <w:p w14:paraId="66061760" w14:textId="0A7613E4" w:rsidR="004F2EF7" w:rsidRPr="0033182C" w:rsidDel="00F7680F" w:rsidRDefault="004F2EF7" w:rsidP="00FD3BC6">
            <w:pPr>
              <w:pStyle w:val="ListParagraph"/>
              <w:spacing w:after="0" w:line="240" w:lineRule="auto"/>
              <w:jc w:val="left"/>
              <w:rPr>
                <w:del w:id="5044" w:author="Windows User" w:date="2019-09-19T03:29:00Z"/>
                <w:rFonts w:cs="Times New Roman"/>
                <w:sz w:val="22"/>
                <w:szCs w:val="24"/>
              </w:rPr>
            </w:pPr>
            <w:bookmarkStart w:id="5045" w:name="_Toc23496611"/>
            <w:bookmarkStart w:id="5046" w:name="_Toc23552795"/>
            <w:bookmarkStart w:id="5047" w:name="_Toc23811148"/>
            <w:bookmarkStart w:id="5048" w:name="_Toc23880811"/>
            <w:bookmarkEnd w:id="5045"/>
            <w:bookmarkEnd w:id="5046"/>
            <w:bookmarkEnd w:id="5047"/>
            <w:bookmarkEnd w:id="5048"/>
          </w:p>
          <w:p w14:paraId="12BB9D56" w14:textId="6EE5C6E0" w:rsidR="004F2EF7" w:rsidRPr="0033182C" w:rsidDel="00F7680F" w:rsidRDefault="004F2EF7" w:rsidP="00FD3BC6">
            <w:pPr>
              <w:spacing w:after="0" w:line="240" w:lineRule="auto"/>
              <w:jc w:val="left"/>
              <w:rPr>
                <w:del w:id="5049" w:author="Windows User" w:date="2019-09-19T03:29:00Z"/>
                <w:rFonts w:cs="Times New Roman"/>
                <w:b/>
                <w:sz w:val="22"/>
                <w:szCs w:val="24"/>
              </w:rPr>
            </w:pPr>
            <w:bookmarkStart w:id="5050" w:name="_Toc23496612"/>
            <w:bookmarkStart w:id="5051" w:name="_Toc23552796"/>
            <w:bookmarkStart w:id="5052" w:name="_Toc23811149"/>
            <w:bookmarkStart w:id="5053" w:name="_Toc23880812"/>
            <w:bookmarkEnd w:id="5050"/>
            <w:bookmarkEnd w:id="5051"/>
            <w:bookmarkEnd w:id="5052"/>
            <w:bookmarkEnd w:id="5053"/>
          </w:p>
        </w:tc>
        <w:tc>
          <w:tcPr>
            <w:tcW w:w="3329" w:type="dxa"/>
          </w:tcPr>
          <w:p w14:paraId="428FAF74" w14:textId="000B704C" w:rsidR="004F2EF7" w:rsidRPr="0033182C" w:rsidDel="00F7680F" w:rsidRDefault="004F2EF7" w:rsidP="00FD3BC6">
            <w:pPr>
              <w:pStyle w:val="ListParagraph"/>
              <w:numPr>
                <w:ilvl w:val="0"/>
                <w:numId w:val="11"/>
              </w:numPr>
              <w:spacing w:after="0" w:line="240" w:lineRule="auto"/>
              <w:jc w:val="left"/>
              <w:rPr>
                <w:del w:id="5054" w:author="Windows User" w:date="2019-09-19T03:29:00Z"/>
                <w:rFonts w:cs="Times New Roman"/>
                <w:sz w:val="22"/>
                <w:szCs w:val="24"/>
              </w:rPr>
            </w:pPr>
            <w:del w:id="5055" w:author="Windows User" w:date="2019-09-19T03:29:00Z">
              <w:r w:rsidRPr="0033182C" w:rsidDel="00F7680F">
                <w:rPr>
                  <w:rFonts w:cs="Times New Roman"/>
                  <w:sz w:val="22"/>
                  <w:szCs w:val="24"/>
                </w:rPr>
                <w:delText>Menampilkan data history login</w:delText>
              </w:r>
              <w:bookmarkStart w:id="5056" w:name="_Toc23496613"/>
              <w:bookmarkStart w:id="5057" w:name="_Toc23552797"/>
              <w:bookmarkStart w:id="5058" w:name="_Toc23811150"/>
              <w:bookmarkStart w:id="5059" w:name="_Toc23880813"/>
              <w:bookmarkEnd w:id="5056"/>
              <w:bookmarkEnd w:id="5057"/>
              <w:bookmarkEnd w:id="5058"/>
              <w:bookmarkEnd w:id="5059"/>
            </w:del>
          </w:p>
        </w:tc>
        <w:bookmarkStart w:id="5060" w:name="_Toc23496614"/>
        <w:bookmarkStart w:id="5061" w:name="_Toc23552798"/>
        <w:bookmarkStart w:id="5062" w:name="_Toc23811151"/>
        <w:bookmarkStart w:id="5063" w:name="_Toc23880814"/>
        <w:bookmarkEnd w:id="5060"/>
        <w:bookmarkEnd w:id="5061"/>
        <w:bookmarkEnd w:id="5062"/>
        <w:bookmarkEnd w:id="5063"/>
      </w:tr>
    </w:tbl>
    <w:p w14:paraId="36862AE3" w14:textId="0F5E7A42" w:rsidR="004F2EF7" w:rsidRPr="0033182C" w:rsidDel="00F7680F" w:rsidRDefault="004F2EF7" w:rsidP="004F2EF7">
      <w:pPr>
        <w:pStyle w:val="ListParagraph"/>
        <w:ind w:left="567"/>
        <w:rPr>
          <w:del w:id="5064" w:author="Windows User" w:date="2019-09-19T03:29:00Z"/>
          <w:rFonts w:cs="Times New Roman"/>
          <w:b/>
        </w:rPr>
      </w:pPr>
      <w:bookmarkStart w:id="5065" w:name="_Toc23496615"/>
      <w:bookmarkStart w:id="5066" w:name="_Toc23552799"/>
      <w:bookmarkStart w:id="5067" w:name="_Toc23811152"/>
      <w:bookmarkStart w:id="5068" w:name="_Toc23880815"/>
      <w:bookmarkEnd w:id="5065"/>
      <w:bookmarkEnd w:id="5066"/>
      <w:bookmarkEnd w:id="5067"/>
      <w:bookmarkEnd w:id="5068"/>
    </w:p>
    <w:p w14:paraId="0D7BF41C" w14:textId="23B7DBEB" w:rsidR="004F2EF7" w:rsidRPr="0033182C" w:rsidDel="00F7680F" w:rsidRDefault="005234CD">
      <w:pPr>
        <w:pStyle w:val="Heading3"/>
        <w:numPr>
          <w:ilvl w:val="2"/>
          <w:numId w:val="43"/>
        </w:numPr>
        <w:ind w:left="357" w:hanging="357"/>
        <w:rPr>
          <w:del w:id="5069" w:author="Windows User" w:date="2019-09-19T03:29:00Z"/>
          <w:rFonts w:cs="Times New Roman"/>
        </w:rPr>
        <w:pPrChange w:id="5070" w:author="Windows User" w:date="2019-09-19T02:40:00Z">
          <w:pPr>
            <w:pStyle w:val="Heading3"/>
          </w:pPr>
        </w:pPrChange>
      </w:pPr>
      <w:del w:id="5071" w:author="Windows User" w:date="2019-09-19T03:29:00Z">
        <w:r w:rsidRPr="0033182C" w:rsidDel="00F7680F">
          <w:rPr>
            <w:rFonts w:cs="Times New Roman"/>
          </w:rPr>
          <w:delText>Lihat sudut x y (aktuator)</w:delText>
        </w:r>
        <w:bookmarkStart w:id="5072" w:name="_Toc23496616"/>
        <w:bookmarkStart w:id="5073" w:name="_Toc23552800"/>
        <w:bookmarkStart w:id="5074" w:name="_Toc23811153"/>
        <w:bookmarkStart w:id="5075" w:name="_Toc23880816"/>
        <w:bookmarkEnd w:id="5072"/>
        <w:bookmarkEnd w:id="5073"/>
        <w:bookmarkEnd w:id="5074"/>
        <w:bookmarkEnd w:id="5075"/>
      </w:del>
    </w:p>
    <w:p w14:paraId="4676E94B" w14:textId="1A7BABC7" w:rsidR="003E1410" w:rsidRPr="0033182C" w:rsidDel="00F7680F" w:rsidRDefault="00DC1817" w:rsidP="00C9053F">
      <w:pPr>
        <w:ind w:firstLine="567"/>
        <w:rPr>
          <w:del w:id="5076" w:author="Windows User" w:date="2019-09-19T03:29:00Z"/>
          <w:rFonts w:cs="Times New Roman"/>
          <w:szCs w:val="24"/>
        </w:rPr>
      </w:pPr>
      <w:del w:id="5077" w:author="Windows User" w:date="2019-09-19T03:29:00Z">
        <w:r w:rsidRPr="0033182C" w:rsidDel="00F7680F">
          <w:rPr>
            <w:rFonts w:cs="Times New Roman"/>
            <w:szCs w:val="24"/>
          </w:rPr>
          <w:delText>Skenario ini menjelaskan alur untuk melihat sudut x,y pada aktuator. Fitur ini bisa dilakukan oleh semua user. Skenario lihat sudut x,y aktuat</w:delText>
        </w:r>
        <w:r w:rsidR="003E1410" w:rsidRPr="0033182C" w:rsidDel="00F7680F">
          <w:rPr>
            <w:rFonts w:cs="Times New Roman"/>
            <w:szCs w:val="24"/>
          </w:rPr>
          <w:delText xml:space="preserve">or dapat 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4.9</w:delText>
        </w:r>
        <w:r w:rsidR="00EB6254" w:rsidRPr="0033182C" w:rsidDel="00F7680F">
          <w:rPr>
            <w:rFonts w:cs="Times New Roman"/>
            <w:szCs w:val="24"/>
          </w:rPr>
          <w:delText xml:space="preserve"> Skenario Lihat Sudut Aktuator</w:delText>
        </w:r>
        <w:r w:rsidRPr="0033182C" w:rsidDel="00F7680F">
          <w:rPr>
            <w:rFonts w:cs="Times New Roman"/>
            <w:szCs w:val="24"/>
          </w:rPr>
          <w:delText>.</w:delText>
        </w:r>
        <w:bookmarkStart w:id="5078" w:name="_Toc23496617"/>
        <w:bookmarkStart w:id="5079" w:name="_Toc23552801"/>
        <w:bookmarkStart w:id="5080" w:name="_Toc23811154"/>
        <w:bookmarkStart w:id="5081" w:name="_Toc23880817"/>
        <w:bookmarkEnd w:id="5078"/>
        <w:bookmarkEnd w:id="5079"/>
        <w:bookmarkEnd w:id="5080"/>
        <w:bookmarkEnd w:id="5081"/>
      </w:del>
    </w:p>
    <w:p w14:paraId="691D60CD" w14:textId="7518D1EA" w:rsidR="00C9053F" w:rsidRPr="0033182C" w:rsidDel="00F7680F" w:rsidRDefault="00C9053F" w:rsidP="00C9053F">
      <w:pPr>
        <w:pStyle w:val="Caption"/>
        <w:keepNext/>
        <w:jc w:val="center"/>
        <w:rPr>
          <w:del w:id="5082" w:author="Windows User" w:date="2019-09-19T03:29:00Z"/>
          <w:rFonts w:cs="Times New Roman"/>
          <w:i w:val="0"/>
          <w:color w:val="auto"/>
          <w:sz w:val="24"/>
        </w:rPr>
      </w:pPr>
      <w:del w:id="5083" w:author="Windows User" w:date="2019-09-19T03:29:00Z">
        <w:r w:rsidRPr="0033182C" w:rsidDel="00F7680F">
          <w:rPr>
            <w:rFonts w:cs="Times New Roman"/>
            <w:i w:val="0"/>
            <w:color w:val="auto"/>
            <w:sz w:val="24"/>
          </w:rPr>
          <w:delText xml:space="preserve">Tabel </w:delText>
        </w:r>
      </w:del>
      <w:del w:id="5084" w:author="Windows User" w:date="2019-09-18T15:48:00Z">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 w:val="0"/>
          </w:rPr>
          <w:fldChar w:fldCharType="end"/>
        </w:r>
        <w:r w:rsidR="007E74B5" w:rsidRPr="0033182C" w:rsidDel="00F10288">
          <w:rPr>
            <w:rFonts w:cs="Times New Roman"/>
            <w:i w:val="0"/>
            <w:color w:val="auto"/>
            <w:sz w:val="24"/>
          </w:rPr>
          <w:delText>.</w:delText>
        </w:r>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9</w:delText>
        </w:r>
        <w:r w:rsidR="007E74B5" w:rsidRPr="0033182C" w:rsidDel="00F10288">
          <w:rPr>
            <w:rFonts w:cs="Times New Roman"/>
            <w:i w:val="0"/>
          </w:rPr>
          <w:fldChar w:fldCharType="end"/>
        </w:r>
      </w:del>
      <w:del w:id="5085" w:author="Windows User" w:date="2019-09-19T03:29:00Z">
        <w:r w:rsidRPr="0033182C" w:rsidDel="00F7680F">
          <w:rPr>
            <w:rFonts w:cs="Times New Roman"/>
            <w:i w:val="0"/>
            <w:color w:val="auto"/>
            <w:sz w:val="24"/>
          </w:rPr>
          <w:delText xml:space="preserve"> Skenario Lihat Sudut Aktuator</w:delText>
        </w:r>
        <w:bookmarkStart w:id="5086" w:name="_Toc23496618"/>
        <w:bookmarkStart w:id="5087" w:name="_Toc23552802"/>
        <w:bookmarkStart w:id="5088" w:name="_Toc23811155"/>
        <w:bookmarkStart w:id="5089" w:name="_Toc23880818"/>
        <w:bookmarkEnd w:id="5086"/>
        <w:bookmarkEnd w:id="5087"/>
        <w:bookmarkEnd w:id="5088"/>
        <w:bookmarkEnd w:id="5089"/>
      </w:del>
    </w:p>
    <w:tbl>
      <w:tblPr>
        <w:tblStyle w:val="TableGrid"/>
        <w:tblW w:w="7933" w:type="dxa"/>
        <w:tblLook w:val="04A0" w:firstRow="1" w:lastRow="0" w:firstColumn="1" w:lastColumn="0" w:noHBand="0" w:noVBand="1"/>
      </w:tblPr>
      <w:tblGrid>
        <w:gridCol w:w="4531"/>
        <w:gridCol w:w="73"/>
        <w:gridCol w:w="3329"/>
      </w:tblGrid>
      <w:tr w:rsidR="004F2EF7" w:rsidRPr="0033182C" w:rsidDel="00F7680F" w14:paraId="7D404BD1" w14:textId="4CEA506F" w:rsidTr="00EB6254">
        <w:trPr>
          <w:del w:id="5090" w:author="Windows User" w:date="2019-09-19T03:29:00Z"/>
        </w:trPr>
        <w:tc>
          <w:tcPr>
            <w:tcW w:w="4531" w:type="dxa"/>
          </w:tcPr>
          <w:p w14:paraId="53888171" w14:textId="5E7E63FD" w:rsidR="004F2EF7" w:rsidRPr="0033182C" w:rsidDel="00F7680F" w:rsidRDefault="004F2EF7" w:rsidP="00EB6254">
            <w:pPr>
              <w:spacing w:after="0" w:line="240" w:lineRule="auto"/>
              <w:rPr>
                <w:del w:id="5091" w:author="Windows User" w:date="2019-09-19T03:29:00Z"/>
                <w:rFonts w:cs="Times New Roman"/>
                <w:sz w:val="22"/>
                <w:szCs w:val="24"/>
                <w:lang w:val="en-ID"/>
              </w:rPr>
            </w:pPr>
            <w:del w:id="5092" w:author="Windows User" w:date="2019-09-19T03:29:00Z">
              <w:r w:rsidRPr="0033182C" w:rsidDel="00F7680F">
                <w:rPr>
                  <w:rFonts w:cs="Times New Roman"/>
                  <w:b/>
                  <w:sz w:val="22"/>
                  <w:szCs w:val="24"/>
                </w:rPr>
                <w:delText>Nama Usecase</w:delText>
              </w:r>
              <w:bookmarkStart w:id="5093" w:name="_Toc23496619"/>
              <w:bookmarkStart w:id="5094" w:name="_Toc23552803"/>
              <w:bookmarkStart w:id="5095" w:name="_Toc23811156"/>
              <w:bookmarkStart w:id="5096" w:name="_Toc23880819"/>
              <w:bookmarkEnd w:id="5093"/>
              <w:bookmarkEnd w:id="5094"/>
              <w:bookmarkEnd w:id="5095"/>
              <w:bookmarkEnd w:id="5096"/>
            </w:del>
          </w:p>
        </w:tc>
        <w:tc>
          <w:tcPr>
            <w:tcW w:w="3402" w:type="dxa"/>
            <w:gridSpan w:val="2"/>
          </w:tcPr>
          <w:p w14:paraId="36DAA6DD" w14:textId="674E9656" w:rsidR="004F2EF7" w:rsidRPr="0033182C" w:rsidDel="00F7680F" w:rsidRDefault="00A15854" w:rsidP="00EB6254">
            <w:pPr>
              <w:spacing w:after="0" w:line="240" w:lineRule="auto"/>
              <w:rPr>
                <w:del w:id="5097" w:author="Windows User" w:date="2019-09-19T03:29:00Z"/>
                <w:rFonts w:cs="Times New Roman"/>
                <w:sz w:val="22"/>
                <w:szCs w:val="24"/>
                <w:lang w:val="en-ID"/>
              </w:rPr>
            </w:pPr>
            <w:del w:id="5098" w:author="Windows User" w:date="2019-09-19T03:29:00Z">
              <w:r w:rsidRPr="0033182C" w:rsidDel="00F7680F">
                <w:rPr>
                  <w:rFonts w:cs="Times New Roman"/>
                  <w:sz w:val="22"/>
                  <w:szCs w:val="24"/>
                </w:rPr>
                <w:delText>Lihat sudut x,y aktuator</w:delText>
              </w:r>
              <w:bookmarkStart w:id="5099" w:name="_Toc23496620"/>
              <w:bookmarkStart w:id="5100" w:name="_Toc23552804"/>
              <w:bookmarkStart w:id="5101" w:name="_Toc23811157"/>
              <w:bookmarkStart w:id="5102" w:name="_Toc23880820"/>
              <w:bookmarkEnd w:id="5099"/>
              <w:bookmarkEnd w:id="5100"/>
              <w:bookmarkEnd w:id="5101"/>
              <w:bookmarkEnd w:id="5102"/>
            </w:del>
          </w:p>
        </w:tc>
        <w:bookmarkStart w:id="5103" w:name="_Toc23496621"/>
        <w:bookmarkStart w:id="5104" w:name="_Toc23552805"/>
        <w:bookmarkStart w:id="5105" w:name="_Toc23811158"/>
        <w:bookmarkStart w:id="5106" w:name="_Toc23880821"/>
        <w:bookmarkEnd w:id="5103"/>
        <w:bookmarkEnd w:id="5104"/>
        <w:bookmarkEnd w:id="5105"/>
        <w:bookmarkEnd w:id="5106"/>
      </w:tr>
      <w:tr w:rsidR="004F2EF7" w:rsidRPr="0033182C" w:rsidDel="00F7680F" w14:paraId="46452960" w14:textId="2CB68FC8" w:rsidTr="00EB6254">
        <w:trPr>
          <w:del w:id="5107" w:author="Windows User" w:date="2019-09-19T03:29:00Z"/>
        </w:trPr>
        <w:tc>
          <w:tcPr>
            <w:tcW w:w="4531" w:type="dxa"/>
          </w:tcPr>
          <w:p w14:paraId="26A98178" w14:textId="696A5433" w:rsidR="004F2EF7" w:rsidRPr="0033182C" w:rsidDel="00F7680F" w:rsidRDefault="004F2EF7" w:rsidP="00EB6254">
            <w:pPr>
              <w:spacing w:after="0" w:line="240" w:lineRule="auto"/>
              <w:rPr>
                <w:del w:id="5108" w:author="Windows User" w:date="2019-09-19T03:29:00Z"/>
                <w:rFonts w:cs="Times New Roman"/>
                <w:sz w:val="22"/>
                <w:szCs w:val="24"/>
                <w:lang w:val="en-ID"/>
              </w:rPr>
            </w:pPr>
            <w:del w:id="5109" w:author="Windows User" w:date="2019-09-19T03:29:00Z">
              <w:r w:rsidRPr="0033182C" w:rsidDel="00F7680F">
                <w:rPr>
                  <w:rFonts w:cs="Times New Roman"/>
                  <w:b/>
                  <w:sz w:val="22"/>
                  <w:szCs w:val="24"/>
                </w:rPr>
                <w:delText>Aktor</w:delText>
              </w:r>
              <w:bookmarkStart w:id="5110" w:name="_Toc23496622"/>
              <w:bookmarkStart w:id="5111" w:name="_Toc23552806"/>
              <w:bookmarkStart w:id="5112" w:name="_Toc23811159"/>
              <w:bookmarkStart w:id="5113" w:name="_Toc23880822"/>
              <w:bookmarkEnd w:id="5110"/>
              <w:bookmarkEnd w:id="5111"/>
              <w:bookmarkEnd w:id="5112"/>
              <w:bookmarkEnd w:id="5113"/>
            </w:del>
          </w:p>
        </w:tc>
        <w:tc>
          <w:tcPr>
            <w:tcW w:w="3402" w:type="dxa"/>
            <w:gridSpan w:val="2"/>
          </w:tcPr>
          <w:p w14:paraId="4FD8ABD7" w14:textId="6F83C201" w:rsidR="004F2EF7" w:rsidRPr="0033182C" w:rsidDel="00F7680F" w:rsidRDefault="00A15854" w:rsidP="00EB6254">
            <w:pPr>
              <w:spacing w:after="0" w:line="240" w:lineRule="auto"/>
              <w:rPr>
                <w:del w:id="5114" w:author="Windows User" w:date="2019-09-19T03:29:00Z"/>
                <w:rFonts w:cs="Times New Roman"/>
                <w:sz w:val="22"/>
                <w:szCs w:val="24"/>
                <w:lang w:val="en-ID"/>
              </w:rPr>
            </w:pPr>
            <w:del w:id="5115" w:author="Windows User" w:date="2019-09-19T03:29:00Z">
              <w:r w:rsidRPr="0033182C" w:rsidDel="00F7680F">
                <w:rPr>
                  <w:rFonts w:cs="Times New Roman"/>
                  <w:sz w:val="22"/>
                  <w:szCs w:val="24"/>
                </w:rPr>
                <w:delText>Senua aktor</w:delText>
              </w:r>
              <w:bookmarkStart w:id="5116" w:name="_Toc23496623"/>
              <w:bookmarkStart w:id="5117" w:name="_Toc23552807"/>
              <w:bookmarkStart w:id="5118" w:name="_Toc23811160"/>
              <w:bookmarkStart w:id="5119" w:name="_Toc23880823"/>
              <w:bookmarkEnd w:id="5116"/>
              <w:bookmarkEnd w:id="5117"/>
              <w:bookmarkEnd w:id="5118"/>
              <w:bookmarkEnd w:id="5119"/>
            </w:del>
          </w:p>
        </w:tc>
        <w:bookmarkStart w:id="5120" w:name="_Toc23496624"/>
        <w:bookmarkStart w:id="5121" w:name="_Toc23552808"/>
        <w:bookmarkStart w:id="5122" w:name="_Toc23811161"/>
        <w:bookmarkStart w:id="5123" w:name="_Toc23880824"/>
        <w:bookmarkEnd w:id="5120"/>
        <w:bookmarkEnd w:id="5121"/>
        <w:bookmarkEnd w:id="5122"/>
        <w:bookmarkEnd w:id="5123"/>
      </w:tr>
      <w:tr w:rsidR="004F2EF7" w:rsidRPr="0033182C" w:rsidDel="00F7680F" w14:paraId="261E9BD9" w14:textId="004A4720" w:rsidTr="00EB6254">
        <w:trPr>
          <w:del w:id="5124" w:author="Windows User" w:date="2019-09-19T03:29:00Z"/>
        </w:trPr>
        <w:tc>
          <w:tcPr>
            <w:tcW w:w="4531" w:type="dxa"/>
          </w:tcPr>
          <w:p w14:paraId="665132A5" w14:textId="6958E415" w:rsidR="004F2EF7" w:rsidRPr="0033182C" w:rsidDel="00F7680F" w:rsidRDefault="004F2EF7" w:rsidP="00EB6254">
            <w:pPr>
              <w:spacing w:after="0" w:line="240" w:lineRule="auto"/>
              <w:rPr>
                <w:del w:id="5125" w:author="Windows User" w:date="2019-09-19T03:29:00Z"/>
                <w:rFonts w:cs="Times New Roman"/>
                <w:sz w:val="22"/>
                <w:szCs w:val="24"/>
                <w:lang w:val="en-ID"/>
              </w:rPr>
            </w:pPr>
            <w:del w:id="5126" w:author="Windows User" w:date="2019-09-19T03:29:00Z">
              <w:r w:rsidRPr="0033182C" w:rsidDel="00F7680F">
                <w:rPr>
                  <w:rFonts w:cs="Times New Roman"/>
                  <w:b/>
                  <w:sz w:val="22"/>
                  <w:szCs w:val="24"/>
                </w:rPr>
                <w:delText>Deskripsi Singkat</w:delText>
              </w:r>
              <w:bookmarkStart w:id="5127" w:name="_Toc23496625"/>
              <w:bookmarkStart w:id="5128" w:name="_Toc23552809"/>
              <w:bookmarkStart w:id="5129" w:name="_Toc23811162"/>
              <w:bookmarkStart w:id="5130" w:name="_Toc23880825"/>
              <w:bookmarkEnd w:id="5127"/>
              <w:bookmarkEnd w:id="5128"/>
              <w:bookmarkEnd w:id="5129"/>
              <w:bookmarkEnd w:id="5130"/>
            </w:del>
          </w:p>
        </w:tc>
        <w:tc>
          <w:tcPr>
            <w:tcW w:w="3402" w:type="dxa"/>
            <w:gridSpan w:val="2"/>
          </w:tcPr>
          <w:p w14:paraId="5410DDEC" w14:textId="5D9A3759" w:rsidR="004F2EF7" w:rsidRPr="0033182C" w:rsidDel="00F7680F" w:rsidRDefault="004F2EF7" w:rsidP="00EB6254">
            <w:pPr>
              <w:spacing w:after="0" w:line="240" w:lineRule="auto"/>
              <w:rPr>
                <w:del w:id="5131" w:author="Windows User" w:date="2019-09-19T03:29:00Z"/>
                <w:rFonts w:cs="Times New Roman"/>
                <w:sz w:val="22"/>
                <w:szCs w:val="24"/>
                <w:lang w:val="en-ID"/>
              </w:rPr>
            </w:pPr>
            <w:del w:id="5132" w:author="Windows User" w:date="2019-09-19T03:29:00Z">
              <w:r w:rsidRPr="0033182C" w:rsidDel="00F7680F">
                <w:rPr>
                  <w:rFonts w:cs="Times New Roman"/>
                  <w:sz w:val="22"/>
                  <w:szCs w:val="24"/>
                </w:rPr>
                <w:delText xml:space="preserve">Aktor melihat </w:delText>
              </w:r>
              <w:r w:rsidR="00A15854" w:rsidRPr="0033182C" w:rsidDel="00F7680F">
                <w:rPr>
                  <w:rFonts w:cs="Times New Roman"/>
                  <w:sz w:val="22"/>
                  <w:szCs w:val="24"/>
                </w:rPr>
                <w:delText>data sudut x,y pada actuator</w:delText>
              </w:r>
              <w:bookmarkStart w:id="5133" w:name="_Toc23496626"/>
              <w:bookmarkStart w:id="5134" w:name="_Toc23552810"/>
              <w:bookmarkStart w:id="5135" w:name="_Toc23811163"/>
              <w:bookmarkStart w:id="5136" w:name="_Toc23880826"/>
              <w:bookmarkEnd w:id="5133"/>
              <w:bookmarkEnd w:id="5134"/>
              <w:bookmarkEnd w:id="5135"/>
              <w:bookmarkEnd w:id="5136"/>
            </w:del>
          </w:p>
        </w:tc>
        <w:bookmarkStart w:id="5137" w:name="_Toc23496627"/>
        <w:bookmarkStart w:id="5138" w:name="_Toc23552811"/>
        <w:bookmarkStart w:id="5139" w:name="_Toc23811164"/>
        <w:bookmarkStart w:id="5140" w:name="_Toc23880827"/>
        <w:bookmarkEnd w:id="5137"/>
        <w:bookmarkEnd w:id="5138"/>
        <w:bookmarkEnd w:id="5139"/>
        <w:bookmarkEnd w:id="5140"/>
      </w:tr>
      <w:tr w:rsidR="004F2EF7" w:rsidRPr="0033182C" w:rsidDel="00F7680F" w14:paraId="76E3A05A" w14:textId="42792029" w:rsidTr="00EB6254">
        <w:trPr>
          <w:del w:id="5141" w:author="Windows User" w:date="2019-09-19T03:29:00Z"/>
        </w:trPr>
        <w:tc>
          <w:tcPr>
            <w:tcW w:w="4531" w:type="dxa"/>
          </w:tcPr>
          <w:p w14:paraId="7F4DA9FF" w14:textId="105C37A5" w:rsidR="004F2EF7" w:rsidRPr="0033182C" w:rsidDel="00F7680F" w:rsidRDefault="004F2EF7" w:rsidP="00EB6254">
            <w:pPr>
              <w:spacing w:after="0" w:line="240" w:lineRule="auto"/>
              <w:rPr>
                <w:del w:id="5142" w:author="Windows User" w:date="2019-09-19T03:29:00Z"/>
                <w:rFonts w:cs="Times New Roman"/>
                <w:sz w:val="22"/>
                <w:szCs w:val="24"/>
                <w:lang w:val="en-ID"/>
              </w:rPr>
            </w:pPr>
            <w:del w:id="5143" w:author="Windows User" w:date="2019-09-19T03:29:00Z">
              <w:r w:rsidRPr="0033182C" w:rsidDel="00F7680F">
                <w:rPr>
                  <w:rFonts w:cs="Times New Roman"/>
                  <w:b/>
                  <w:sz w:val="22"/>
                  <w:szCs w:val="24"/>
                </w:rPr>
                <w:delText>Prekondisi</w:delText>
              </w:r>
              <w:bookmarkStart w:id="5144" w:name="_Toc23496628"/>
              <w:bookmarkStart w:id="5145" w:name="_Toc23552812"/>
              <w:bookmarkStart w:id="5146" w:name="_Toc23811165"/>
              <w:bookmarkStart w:id="5147" w:name="_Toc23880828"/>
              <w:bookmarkEnd w:id="5144"/>
              <w:bookmarkEnd w:id="5145"/>
              <w:bookmarkEnd w:id="5146"/>
              <w:bookmarkEnd w:id="5147"/>
            </w:del>
          </w:p>
        </w:tc>
        <w:tc>
          <w:tcPr>
            <w:tcW w:w="3402" w:type="dxa"/>
            <w:gridSpan w:val="2"/>
          </w:tcPr>
          <w:p w14:paraId="617F977E" w14:textId="4F7123D9" w:rsidR="004F2EF7" w:rsidRPr="0033182C" w:rsidDel="00F7680F" w:rsidRDefault="004F2EF7" w:rsidP="00EB6254">
            <w:pPr>
              <w:spacing w:after="0" w:line="240" w:lineRule="auto"/>
              <w:rPr>
                <w:del w:id="5148" w:author="Windows User" w:date="2019-09-19T03:29:00Z"/>
                <w:rFonts w:cs="Times New Roman"/>
                <w:sz w:val="22"/>
                <w:szCs w:val="24"/>
                <w:lang w:val="en-ID"/>
              </w:rPr>
            </w:pPr>
            <w:del w:id="5149" w:author="Windows User" w:date="2019-09-19T03:29:00Z">
              <w:r w:rsidRPr="0033182C" w:rsidDel="00F7680F">
                <w:rPr>
                  <w:rFonts w:cs="Times New Roman"/>
                  <w:sz w:val="22"/>
                  <w:szCs w:val="24"/>
                </w:rPr>
                <w:delText xml:space="preserve">Aktor masuk halaman </w:delText>
              </w:r>
              <w:r w:rsidR="00A15854" w:rsidRPr="0033182C" w:rsidDel="00F7680F">
                <w:rPr>
                  <w:rFonts w:cs="Times New Roman"/>
                  <w:sz w:val="22"/>
                  <w:szCs w:val="24"/>
                </w:rPr>
                <w:delText>dashboard masing-masing</w:delText>
              </w:r>
              <w:bookmarkStart w:id="5150" w:name="_Toc23496629"/>
              <w:bookmarkStart w:id="5151" w:name="_Toc23552813"/>
              <w:bookmarkStart w:id="5152" w:name="_Toc23811166"/>
              <w:bookmarkStart w:id="5153" w:name="_Toc23880829"/>
              <w:bookmarkEnd w:id="5150"/>
              <w:bookmarkEnd w:id="5151"/>
              <w:bookmarkEnd w:id="5152"/>
              <w:bookmarkEnd w:id="5153"/>
            </w:del>
          </w:p>
        </w:tc>
        <w:bookmarkStart w:id="5154" w:name="_Toc23496630"/>
        <w:bookmarkStart w:id="5155" w:name="_Toc23552814"/>
        <w:bookmarkStart w:id="5156" w:name="_Toc23811167"/>
        <w:bookmarkStart w:id="5157" w:name="_Toc23880830"/>
        <w:bookmarkEnd w:id="5154"/>
        <w:bookmarkEnd w:id="5155"/>
        <w:bookmarkEnd w:id="5156"/>
        <w:bookmarkEnd w:id="5157"/>
      </w:tr>
      <w:tr w:rsidR="004F2EF7" w:rsidRPr="0033182C" w:rsidDel="00F7680F" w14:paraId="22718F07" w14:textId="2CF9DB8A" w:rsidTr="00EB6254">
        <w:trPr>
          <w:del w:id="5158" w:author="Windows User" w:date="2019-09-19T03:29:00Z"/>
        </w:trPr>
        <w:tc>
          <w:tcPr>
            <w:tcW w:w="4531" w:type="dxa"/>
          </w:tcPr>
          <w:p w14:paraId="158B85E6" w14:textId="41BC759D" w:rsidR="004F2EF7" w:rsidRPr="0033182C" w:rsidDel="00F7680F" w:rsidRDefault="004F2EF7" w:rsidP="00EB6254">
            <w:pPr>
              <w:spacing w:after="0" w:line="240" w:lineRule="auto"/>
              <w:rPr>
                <w:del w:id="5159" w:author="Windows User" w:date="2019-09-19T03:29:00Z"/>
                <w:rFonts w:cs="Times New Roman"/>
                <w:sz w:val="22"/>
                <w:szCs w:val="24"/>
                <w:lang w:val="en-ID"/>
              </w:rPr>
            </w:pPr>
            <w:del w:id="5160" w:author="Windows User" w:date="2019-09-19T03:29:00Z">
              <w:r w:rsidRPr="0033182C" w:rsidDel="00F7680F">
                <w:rPr>
                  <w:rFonts w:cs="Times New Roman"/>
                  <w:b/>
                  <w:sz w:val="22"/>
                  <w:szCs w:val="24"/>
                </w:rPr>
                <w:delText>Pascakondisi</w:delText>
              </w:r>
              <w:bookmarkStart w:id="5161" w:name="_Toc23496631"/>
              <w:bookmarkStart w:id="5162" w:name="_Toc23552815"/>
              <w:bookmarkStart w:id="5163" w:name="_Toc23811168"/>
              <w:bookmarkStart w:id="5164" w:name="_Toc23880831"/>
              <w:bookmarkEnd w:id="5161"/>
              <w:bookmarkEnd w:id="5162"/>
              <w:bookmarkEnd w:id="5163"/>
              <w:bookmarkEnd w:id="5164"/>
            </w:del>
          </w:p>
        </w:tc>
        <w:tc>
          <w:tcPr>
            <w:tcW w:w="3402" w:type="dxa"/>
            <w:gridSpan w:val="2"/>
          </w:tcPr>
          <w:p w14:paraId="249C7CEE" w14:textId="5233EC37" w:rsidR="004F2EF7" w:rsidRPr="0033182C" w:rsidDel="00F7680F" w:rsidRDefault="00A15854" w:rsidP="00EB6254">
            <w:pPr>
              <w:spacing w:after="0" w:line="240" w:lineRule="auto"/>
              <w:rPr>
                <w:del w:id="5165" w:author="Windows User" w:date="2019-09-19T03:29:00Z"/>
                <w:rFonts w:cs="Times New Roman"/>
                <w:sz w:val="22"/>
                <w:szCs w:val="24"/>
                <w:lang w:val="en-ID"/>
              </w:rPr>
            </w:pPr>
            <w:del w:id="5166" w:author="Windows User" w:date="2019-09-19T03:29:00Z">
              <w:r w:rsidRPr="0033182C" w:rsidDel="00F7680F">
                <w:rPr>
                  <w:rFonts w:cs="Times New Roman"/>
                  <w:sz w:val="22"/>
                  <w:szCs w:val="24"/>
                </w:rPr>
                <w:delText xml:space="preserve">Aktor dapat melihat posisi sudut x,y pada aktuator </w:delText>
              </w:r>
              <w:bookmarkStart w:id="5167" w:name="_Toc23496632"/>
              <w:bookmarkStart w:id="5168" w:name="_Toc23552816"/>
              <w:bookmarkStart w:id="5169" w:name="_Toc23811169"/>
              <w:bookmarkStart w:id="5170" w:name="_Toc23880832"/>
              <w:bookmarkEnd w:id="5167"/>
              <w:bookmarkEnd w:id="5168"/>
              <w:bookmarkEnd w:id="5169"/>
              <w:bookmarkEnd w:id="5170"/>
            </w:del>
          </w:p>
        </w:tc>
        <w:bookmarkStart w:id="5171" w:name="_Toc23496633"/>
        <w:bookmarkStart w:id="5172" w:name="_Toc23552817"/>
        <w:bookmarkStart w:id="5173" w:name="_Toc23811170"/>
        <w:bookmarkStart w:id="5174" w:name="_Toc23880833"/>
        <w:bookmarkEnd w:id="5171"/>
        <w:bookmarkEnd w:id="5172"/>
        <w:bookmarkEnd w:id="5173"/>
        <w:bookmarkEnd w:id="5174"/>
      </w:tr>
      <w:tr w:rsidR="004F2EF7" w:rsidRPr="0033182C" w:rsidDel="00F7680F" w14:paraId="104DAA31" w14:textId="2654B397" w:rsidTr="00EB6254">
        <w:trPr>
          <w:del w:id="5175" w:author="Windows User" w:date="2019-09-19T03:29:00Z"/>
        </w:trPr>
        <w:tc>
          <w:tcPr>
            <w:tcW w:w="7933" w:type="dxa"/>
            <w:gridSpan w:val="3"/>
          </w:tcPr>
          <w:p w14:paraId="7988CDD7" w14:textId="1960817F" w:rsidR="004F2EF7" w:rsidRPr="0033182C" w:rsidDel="00F7680F" w:rsidRDefault="004F2EF7" w:rsidP="00EB6254">
            <w:pPr>
              <w:spacing w:after="0" w:line="240" w:lineRule="auto"/>
              <w:jc w:val="center"/>
              <w:rPr>
                <w:del w:id="5176" w:author="Windows User" w:date="2019-09-19T03:29:00Z"/>
                <w:rFonts w:cs="Times New Roman"/>
                <w:sz w:val="22"/>
                <w:szCs w:val="24"/>
              </w:rPr>
            </w:pPr>
            <w:del w:id="5177" w:author="Windows User" w:date="2019-09-19T03:29:00Z">
              <w:r w:rsidRPr="0033182C" w:rsidDel="00F7680F">
                <w:rPr>
                  <w:rFonts w:cs="Times New Roman"/>
                  <w:b/>
                  <w:bCs/>
                  <w:sz w:val="22"/>
                  <w:szCs w:val="24"/>
                </w:rPr>
                <w:delText>Flow Event</w:delText>
              </w:r>
              <w:bookmarkStart w:id="5178" w:name="_Toc23496634"/>
              <w:bookmarkStart w:id="5179" w:name="_Toc23552818"/>
              <w:bookmarkStart w:id="5180" w:name="_Toc23811171"/>
              <w:bookmarkStart w:id="5181" w:name="_Toc23880834"/>
              <w:bookmarkEnd w:id="5178"/>
              <w:bookmarkEnd w:id="5179"/>
              <w:bookmarkEnd w:id="5180"/>
              <w:bookmarkEnd w:id="5181"/>
            </w:del>
          </w:p>
        </w:tc>
        <w:bookmarkStart w:id="5182" w:name="_Toc23496635"/>
        <w:bookmarkStart w:id="5183" w:name="_Toc23552819"/>
        <w:bookmarkStart w:id="5184" w:name="_Toc23811172"/>
        <w:bookmarkStart w:id="5185" w:name="_Toc23880835"/>
        <w:bookmarkEnd w:id="5182"/>
        <w:bookmarkEnd w:id="5183"/>
        <w:bookmarkEnd w:id="5184"/>
        <w:bookmarkEnd w:id="5185"/>
      </w:tr>
      <w:tr w:rsidR="004F2EF7" w:rsidRPr="0033182C" w:rsidDel="00F7680F" w14:paraId="678BCB49" w14:textId="75C6A7A9" w:rsidTr="00EB6254">
        <w:trPr>
          <w:del w:id="5186" w:author="Windows User" w:date="2019-09-19T03:29:00Z"/>
        </w:trPr>
        <w:tc>
          <w:tcPr>
            <w:tcW w:w="7933" w:type="dxa"/>
            <w:gridSpan w:val="3"/>
          </w:tcPr>
          <w:p w14:paraId="0E86E1A9" w14:textId="641431C8" w:rsidR="004F2EF7" w:rsidRPr="0033182C" w:rsidDel="00F7680F" w:rsidRDefault="00A15854" w:rsidP="00EB6254">
            <w:pPr>
              <w:spacing w:after="0" w:line="240" w:lineRule="auto"/>
              <w:jc w:val="center"/>
              <w:rPr>
                <w:del w:id="5187" w:author="Windows User" w:date="2019-09-19T03:29:00Z"/>
                <w:rFonts w:cs="Times New Roman"/>
                <w:sz w:val="22"/>
                <w:szCs w:val="24"/>
              </w:rPr>
            </w:pPr>
            <w:del w:id="5188" w:author="Windows User" w:date="2019-09-19T03:29:00Z">
              <w:r w:rsidRPr="0033182C" w:rsidDel="00F7680F">
                <w:rPr>
                  <w:rFonts w:cs="Times New Roman"/>
                  <w:b/>
                  <w:sz w:val="22"/>
                  <w:szCs w:val="24"/>
                </w:rPr>
                <w:delText>Normal Flow : Lihat sudut x,y aktuator</w:delText>
              </w:r>
              <w:bookmarkStart w:id="5189" w:name="_Toc23496636"/>
              <w:bookmarkStart w:id="5190" w:name="_Toc23552820"/>
              <w:bookmarkStart w:id="5191" w:name="_Toc23811173"/>
              <w:bookmarkStart w:id="5192" w:name="_Toc23880836"/>
              <w:bookmarkEnd w:id="5189"/>
              <w:bookmarkEnd w:id="5190"/>
              <w:bookmarkEnd w:id="5191"/>
              <w:bookmarkEnd w:id="5192"/>
            </w:del>
          </w:p>
        </w:tc>
        <w:bookmarkStart w:id="5193" w:name="_Toc23496637"/>
        <w:bookmarkStart w:id="5194" w:name="_Toc23552821"/>
        <w:bookmarkStart w:id="5195" w:name="_Toc23811174"/>
        <w:bookmarkStart w:id="5196" w:name="_Toc23880837"/>
        <w:bookmarkEnd w:id="5193"/>
        <w:bookmarkEnd w:id="5194"/>
        <w:bookmarkEnd w:id="5195"/>
        <w:bookmarkEnd w:id="5196"/>
      </w:tr>
      <w:tr w:rsidR="004F2EF7" w:rsidRPr="0033182C" w:rsidDel="00F7680F" w14:paraId="383E4B08" w14:textId="4187AE95" w:rsidTr="00EB6254">
        <w:trPr>
          <w:trHeight w:val="371"/>
          <w:del w:id="5197" w:author="Windows User" w:date="2019-09-19T03:29:00Z"/>
        </w:trPr>
        <w:tc>
          <w:tcPr>
            <w:tcW w:w="4604" w:type="dxa"/>
            <w:gridSpan w:val="2"/>
          </w:tcPr>
          <w:p w14:paraId="7902A6E1" w14:textId="6144A0BF" w:rsidR="004F2EF7" w:rsidRPr="0033182C" w:rsidDel="00F7680F" w:rsidRDefault="004F2EF7" w:rsidP="00EB6254">
            <w:pPr>
              <w:spacing w:after="0" w:line="240" w:lineRule="auto"/>
              <w:rPr>
                <w:del w:id="5198" w:author="Windows User" w:date="2019-09-19T03:29:00Z"/>
                <w:rFonts w:cs="Times New Roman"/>
                <w:b/>
                <w:sz w:val="22"/>
                <w:szCs w:val="24"/>
              </w:rPr>
            </w:pPr>
            <w:del w:id="5199" w:author="Windows User" w:date="2019-09-19T03:29:00Z">
              <w:r w:rsidRPr="0033182C" w:rsidDel="00F7680F">
                <w:rPr>
                  <w:rFonts w:cs="Times New Roman"/>
                  <w:sz w:val="22"/>
                  <w:szCs w:val="24"/>
                </w:rPr>
                <w:delText>Aksi Aktor</w:delText>
              </w:r>
              <w:bookmarkStart w:id="5200" w:name="_Toc23496638"/>
              <w:bookmarkStart w:id="5201" w:name="_Toc23552822"/>
              <w:bookmarkStart w:id="5202" w:name="_Toc23811175"/>
              <w:bookmarkStart w:id="5203" w:name="_Toc23880838"/>
              <w:bookmarkEnd w:id="5200"/>
              <w:bookmarkEnd w:id="5201"/>
              <w:bookmarkEnd w:id="5202"/>
              <w:bookmarkEnd w:id="5203"/>
            </w:del>
          </w:p>
        </w:tc>
        <w:tc>
          <w:tcPr>
            <w:tcW w:w="3329" w:type="dxa"/>
          </w:tcPr>
          <w:p w14:paraId="75C8ED23" w14:textId="09CABB7F" w:rsidR="004F2EF7" w:rsidRPr="0033182C" w:rsidDel="00F7680F" w:rsidRDefault="004F2EF7" w:rsidP="00EB6254">
            <w:pPr>
              <w:spacing w:after="0" w:line="240" w:lineRule="auto"/>
              <w:rPr>
                <w:del w:id="5204" w:author="Windows User" w:date="2019-09-19T03:29:00Z"/>
                <w:rFonts w:cs="Times New Roman"/>
                <w:b/>
                <w:sz w:val="22"/>
                <w:szCs w:val="24"/>
              </w:rPr>
            </w:pPr>
            <w:del w:id="5205" w:author="Windows User" w:date="2019-09-19T03:29:00Z">
              <w:r w:rsidRPr="0033182C" w:rsidDel="00F7680F">
                <w:rPr>
                  <w:rFonts w:cs="Times New Roman"/>
                  <w:sz w:val="22"/>
                  <w:szCs w:val="24"/>
                </w:rPr>
                <w:delText>Reaksi Sistem</w:delText>
              </w:r>
              <w:bookmarkStart w:id="5206" w:name="_Toc23496639"/>
              <w:bookmarkStart w:id="5207" w:name="_Toc23552823"/>
              <w:bookmarkStart w:id="5208" w:name="_Toc23811176"/>
              <w:bookmarkStart w:id="5209" w:name="_Toc23880839"/>
              <w:bookmarkEnd w:id="5206"/>
              <w:bookmarkEnd w:id="5207"/>
              <w:bookmarkEnd w:id="5208"/>
              <w:bookmarkEnd w:id="5209"/>
            </w:del>
          </w:p>
        </w:tc>
        <w:bookmarkStart w:id="5210" w:name="_Toc23496640"/>
        <w:bookmarkStart w:id="5211" w:name="_Toc23552824"/>
        <w:bookmarkStart w:id="5212" w:name="_Toc23811177"/>
        <w:bookmarkStart w:id="5213" w:name="_Toc23880840"/>
        <w:bookmarkEnd w:id="5210"/>
        <w:bookmarkEnd w:id="5211"/>
        <w:bookmarkEnd w:id="5212"/>
        <w:bookmarkEnd w:id="5213"/>
      </w:tr>
      <w:tr w:rsidR="004F2EF7" w:rsidRPr="0033182C" w:rsidDel="00F7680F" w14:paraId="55C61234" w14:textId="4551D36A" w:rsidTr="00EB6254">
        <w:trPr>
          <w:trHeight w:val="371"/>
          <w:del w:id="5214" w:author="Windows User" w:date="2019-09-19T03:29:00Z"/>
        </w:trPr>
        <w:tc>
          <w:tcPr>
            <w:tcW w:w="4604" w:type="dxa"/>
            <w:gridSpan w:val="2"/>
          </w:tcPr>
          <w:p w14:paraId="48D13A5D" w14:textId="0D4173DB" w:rsidR="004F2EF7" w:rsidRPr="0033182C" w:rsidDel="00F7680F" w:rsidRDefault="004F2EF7" w:rsidP="00EB6254">
            <w:pPr>
              <w:pStyle w:val="ListParagraph"/>
              <w:numPr>
                <w:ilvl w:val="0"/>
                <w:numId w:val="12"/>
              </w:numPr>
              <w:spacing w:after="0" w:line="240" w:lineRule="auto"/>
              <w:rPr>
                <w:del w:id="5215" w:author="Windows User" w:date="2019-09-19T03:29:00Z"/>
                <w:rFonts w:cs="Times New Roman"/>
                <w:sz w:val="22"/>
                <w:szCs w:val="24"/>
              </w:rPr>
            </w:pPr>
            <w:del w:id="5216" w:author="Windows User" w:date="2019-09-19T03:29:00Z">
              <w:r w:rsidRPr="0033182C" w:rsidDel="00F7680F">
                <w:rPr>
                  <w:rFonts w:cs="Times New Roman"/>
                  <w:sz w:val="22"/>
                  <w:szCs w:val="24"/>
                </w:rPr>
                <w:delText>Klik menu sudut  pilih aktuator</w:delText>
              </w:r>
              <w:bookmarkStart w:id="5217" w:name="_Toc23496641"/>
              <w:bookmarkStart w:id="5218" w:name="_Toc23552825"/>
              <w:bookmarkStart w:id="5219" w:name="_Toc23811178"/>
              <w:bookmarkStart w:id="5220" w:name="_Toc23880841"/>
              <w:bookmarkEnd w:id="5217"/>
              <w:bookmarkEnd w:id="5218"/>
              <w:bookmarkEnd w:id="5219"/>
              <w:bookmarkEnd w:id="5220"/>
            </w:del>
          </w:p>
        </w:tc>
        <w:tc>
          <w:tcPr>
            <w:tcW w:w="3329" w:type="dxa"/>
          </w:tcPr>
          <w:p w14:paraId="1DB8CE11" w14:textId="2306575A" w:rsidR="004F2EF7" w:rsidRPr="0033182C" w:rsidDel="00F7680F" w:rsidRDefault="004F2EF7" w:rsidP="00EB6254">
            <w:pPr>
              <w:spacing w:after="0" w:line="240" w:lineRule="auto"/>
              <w:rPr>
                <w:del w:id="5221" w:author="Windows User" w:date="2019-09-19T03:29:00Z"/>
                <w:rFonts w:cs="Times New Roman"/>
                <w:sz w:val="22"/>
                <w:szCs w:val="24"/>
              </w:rPr>
            </w:pPr>
            <w:bookmarkStart w:id="5222" w:name="_Toc23496642"/>
            <w:bookmarkStart w:id="5223" w:name="_Toc23552826"/>
            <w:bookmarkStart w:id="5224" w:name="_Toc23811179"/>
            <w:bookmarkStart w:id="5225" w:name="_Toc23880842"/>
            <w:bookmarkEnd w:id="5222"/>
            <w:bookmarkEnd w:id="5223"/>
            <w:bookmarkEnd w:id="5224"/>
            <w:bookmarkEnd w:id="5225"/>
          </w:p>
        </w:tc>
        <w:bookmarkStart w:id="5226" w:name="_Toc23496643"/>
        <w:bookmarkStart w:id="5227" w:name="_Toc23552827"/>
        <w:bookmarkStart w:id="5228" w:name="_Toc23811180"/>
        <w:bookmarkStart w:id="5229" w:name="_Toc23880843"/>
        <w:bookmarkEnd w:id="5226"/>
        <w:bookmarkEnd w:id="5227"/>
        <w:bookmarkEnd w:id="5228"/>
        <w:bookmarkEnd w:id="5229"/>
      </w:tr>
      <w:tr w:rsidR="004F2EF7" w:rsidRPr="0033182C" w:rsidDel="00F7680F" w14:paraId="59C69EEA" w14:textId="696B6635" w:rsidTr="00EB6254">
        <w:trPr>
          <w:trHeight w:val="370"/>
          <w:del w:id="5230" w:author="Windows User" w:date="2019-09-19T03:29:00Z"/>
        </w:trPr>
        <w:tc>
          <w:tcPr>
            <w:tcW w:w="4604" w:type="dxa"/>
            <w:gridSpan w:val="2"/>
          </w:tcPr>
          <w:p w14:paraId="2AB53F4A" w14:textId="6F285A6E" w:rsidR="004F2EF7" w:rsidRPr="0033182C" w:rsidDel="00F7680F" w:rsidRDefault="004F2EF7" w:rsidP="00EB6254">
            <w:pPr>
              <w:pStyle w:val="ListParagraph"/>
              <w:spacing w:after="0" w:line="240" w:lineRule="auto"/>
              <w:rPr>
                <w:del w:id="5231" w:author="Windows User" w:date="2019-09-19T03:29:00Z"/>
                <w:rFonts w:cs="Times New Roman"/>
                <w:sz w:val="22"/>
                <w:szCs w:val="24"/>
              </w:rPr>
            </w:pPr>
            <w:bookmarkStart w:id="5232" w:name="_Toc23496644"/>
            <w:bookmarkStart w:id="5233" w:name="_Toc23552828"/>
            <w:bookmarkStart w:id="5234" w:name="_Toc23811181"/>
            <w:bookmarkStart w:id="5235" w:name="_Toc23880844"/>
            <w:bookmarkEnd w:id="5232"/>
            <w:bookmarkEnd w:id="5233"/>
            <w:bookmarkEnd w:id="5234"/>
            <w:bookmarkEnd w:id="5235"/>
          </w:p>
          <w:p w14:paraId="0649D107" w14:textId="7A220E64" w:rsidR="004F2EF7" w:rsidRPr="0033182C" w:rsidDel="00F7680F" w:rsidRDefault="004F2EF7" w:rsidP="00EB6254">
            <w:pPr>
              <w:pStyle w:val="ListParagraph"/>
              <w:spacing w:after="0" w:line="240" w:lineRule="auto"/>
              <w:rPr>
                <w:del w:id="5236" w:author="Windows User" w:date="2019-09-19T03:29:00Z"/>
                <w:rFonts w:cs="Times New Roman"/>
                <w:sz w:val="22"/>
                <w:szCs w:val="24"/>
              </w:rPr>
            </w:pPr>
            <w:bookmarkStart w:id="5237" w:name="_Toc23496645"/>
            <w:bookmarkStart w:id="5238" w:name="_Toc23552829"/>
            <w:bookmarkStart w:id="5239" w:name="_Toc23811182"/>
            <w:bookmarkStart w:id="5240" w:name="_Toc23880845"/>
            <w:bookmarkEnd w:id="5237"/>
            <w:bookmarkEnd w:id="5238"/>
            <w:bookmarkEnd w:id="5239"/>
            <w:bookmarkEnd w:id="5240"/>
          </w:p>
          <w:p w14:paraId="58E4B689" w14:textId="078F09D8" w:rsidR="004F2EF7" w:rsidRPr="0033182C" w:rsidDel="00F7680F" w:rsidRDefault="004F2EF7" w:rsidP="00EB6254">
            <w:pPr>
              <w:spacing w:after="0" w:line="240" w:lineRule="auto"/>
              <w:rPr>
                <w:del w:id="5241" w:author="Windows User" w:date="2019-09-19T03:29:00Z"/>
                <w:rFonts w:cs="Times New Roman"/>
                <w:b/>
                <w:sz w:val="22"/>
                <w:szCs w:val="24"/>
              </w:rPr>
            </w:pPr>
            <w:bookmarkStart w:id="5242" w:name="_Toc23496646"/>
            <w:bookmarkStart w:id="5243" w:name="_Toc23552830"/>
            <w:bookmarkStart w:id="5244" w:name="_Toc23811183"/>
            <w:bookmarkStart w:id="5245" w:name="_Toc23880846"/>
            <w:bookmarkEnd w:id="5242"/>
            <w:bookmarkEnd w:id="5243"/>
            <w:bookmarkEnd w:id="5244"/>
            <w:bookmarkEnd w:id="5245"/>
          </w:p>
        </w:tc>
        <w:tc>
          <w:tcPr>
            <w:tcW w:w="3329" w:type="dxa"/>
          </w:tcPr>
          <w:p w14:paraId="593B7A10" w14:textId="15794C28" w:rsidR="004F2EF7" w:rsidRPr="0033182C" w:rsidDel="00F7680F" w:rsidRDefault="004F2EF7" w:rsidP="00C9053F">
            <w:pPr>
              <w:pStyle w:val="ListParagraph"/>
              <w:numPr>
                <w:ilvl w:val="0"/>
                <w:numId w:val="12"/>
              </w:numPr>
              <w:spacing w:after="0" w:line="240" w:lineRule="auto"/>
              <w:ind w:left="394"/>
              <w:rPr>
                <w:del w:id="5246" w:author="Windows User" w:date="2019-09-19T03:29:00Z"/>
                <w:rFonts w:cs="Times New Roman"/>
                <w:sz w:val="22"/>
                <w:szCs w:val="24"/>
              </w:rPr>
            </w:pPr>
            <w:del w:id="5247" w:author="Windows User" w:date="2019-09-19T03:29:00Z">
              <w:r w:rsidRPr="0033182C" w:rsidDel="00F7680F">
                <w:rPr>
                  <w:rFonts w:cs="Times New Roman"/>
                  <w:sz w:val="22"/>
                  <w:szCs w:val="24"/>
                </w:rPr>
                <w:delText>Menampilkan data sudut x,y pada aktuator</w:delText>
              </w:r>
              <w:bookmarkStart w:id="5248" w:name="_Toc23496647"/>
              <w:bookmarkStart w:id="5249" w:name="_Toc23552831"/>
              <w:bookmarkStart w:id="5250" w:name="_Toc23811184"/>
              <w:bookmarkStart w:id="5251" w:name="_Toc23880847"/>
              <w:bookmarkEnd w:id="5248"/>
              <w:bookmarkEnd w:id="5249"/>
              <w:bookmarkEnd w:id="5250"/>
              <w:bookmarkEnd w:id="5251"/>
            </w:del>
          </w:p>
        </w:tc>
        <w:bookmarkStart w:id="5252" w:name="_Toc23496648"/>
        <w:bookmarkStart w:id="5253" w:name="_Toc23552832"/>
        <w:bookmarkStart w:id="5254" w:name="_Toc23811185"/>
        <w:bookmarkStart w:id="5255" w:name="_Toc23880848"/>
        <w:bookmarkEnd w:id="5252"/>
        <w:bookmarkEnd w:id="5253"/>
        <w:bookmarkEnd w:id="5254"/>
        <w:bookmarkEnd w:id="5255"/>
      </w:tr>
    </w:tbl>
    <w:p w14:paraId="4C5E2A45" w14:textId="583CEAA0" w:rsidR="004F2EF7" w:rsidRPr="0033182C" w:rsidDel="00F7680F" w:rsidRDefault="004F2EF7" w:rsidP="004F2EF7">
      <w:pPr>
        <w:pStyle w:val="ListParagraph"/>
        <w:ind w:left="567"/>
        <w:rPr>
          <w:del w:id="5256" w:author="Windows User" w:date="2019-09-19T03:29:00Z"/>
          <w:rFonts w:cs="Times New Roman"/>
          <w:b/>
        </w:rPr>
      </w:pPr>
      <w:bookmarkStart w:id="5257" w:name="_Toc23496649"/>
      <w:bookmarkStart w:id="5258" w:name="_Toc23552833"/>
      <w:bookmarkStart w:id="5259" w:name="_Toc23811186"/>
      <w:bookmarkStart w:id="5260" w:name="_Toc23880849"/>
      <w:bookmarkEnd w:id="5257"/>
      <w:bookmarkEnd w:id="5258"/>
      <w:bookmarkEnd w:id="5259"/>
      <w:bookmarkEnd w:id="5260"/>
    </w:p>
    <w:p w14:paraId="4D479E42" w14:textId="235F0FA3" w:rsidR="004F2EF7" w:rsidRPr="0033182C" w:rsidDel="00F7680F" w:rsidRDefault="005234CD">
      <w:pPr>
        <w:pStyle w:val="Heading3"/>
        <w:numPr>
          <w:ilvl w:val="2"/>
          <w:numId w:val="43"/>
        </w:numPr>
        <w:ind w:left="357" w:hanging="357"/>
        <w:rPr>
          <w:del w:id="5261" w:author="Windows User" w:date="2019-09-19T03:29:00Z"/>
          <w:rFonts w:cs="Times New Roman"/>
        </w:rPr>
        <w:pPrChange w:id="5262" w:author="Windows User" w:date="2019-09-19T02:40:00Z">
          <w:pPr>
            <w:pStyle w:val="Heading3"/>
          </w:pPr>
        </w:pPrChange>
      </w:pPr>
      <w:del w:id="5263" w:author="Windows User" w:date="2019-09-19T03:29:00Z">
        <w:r w:rsidRPr="0033182C" w:rsidDel="00F7680F">
          <w:rPr>
            <w:rFonts w:cs="Times New Roman"/>
          </w:rPr>
          <w:delText>Lihat sudut x y (</w:delText>
        </w:r>
        <w:r w:rsidRPr="0033182C" w:rsidDel="00F7680F">
          <w:rPr>
            <w:rFonts w:cs="Times New Roman"/>
            <w:i/>
          </w:rPr>
          <w:delText>tracker</w:delText>
        </w:r>
        <w:r w:rsidRPr="0033182C" w:rsidDel="00F7680F">
          <w:rPr>
            <w:rFonts w:cs="Times New Roman"/>
          </w:rPr>
          <w:delText>)</w:delText>
        </w:r>
        <w:bookmarkStart w:id="5264" w:name="_Toc23496650"/>
        <w:bookmarkStart w:id="5265" w:name="_Toc23552834"/>
        <w:bookmarkStart w:id="5266" w:name="_Toc23811187"/>
        <w:bookmarkStart w:id="5267" w:name="_Toc23880850"/>
        <w:bookmarkEnd w:id="5264"/>
        <w:bookmarkEnd w:id="5265"/>
        <w:bookmarkEnd w:id="5266"/>
        <w:bookmarkEnd w:id="5267"/>
      </w:del>
    </w:p>
    <w:p w14:paraId="5E3D01F7" w14:textId="0ECD93B2" w:rsidR="00E75BB9" w:rsidRPr="0033182C" w:rsidDel="00F7680F" w:rsidRDefault="00E75BB9" w:rsidP="00E75BB9">
      <w:pPr>
        <w:ind w:firstLine="567"/>
        <w:rPr>
          <w:del w:id="5268" w:author="Windows User" w:date="2019-09-19T03:29:00Z"/>
          <w:rFonts w:cs="Times New Roman"/>
          <w:szCs w:val="24"/>
        </w:rPr>
      </w:pPr>
      <w:del w:id="5269" w:author="Windows User" w:date="2019-09-19T03:29:00Z">
        <w:r w:rsidRPr="0033182C" w:rsidDel="00F7680F">
          <w:rPr>
            <w:rFonts w:cs="Times New Roman"/>
            <w:szCs w:val="24"/>
          </w:rPr>
          <w:delText xml:space="preserve">Skenario ini menjelaskan alur untuk melihat sudut x,y pada </w:delText>
        </w:r>
        <w:r w:rsidRPr="0033182C" w:rsidDel="00F7680F">
          <w:rPr>
            <w:rFonts w:cs="Times New Roman"/>
            <w:i/>
            <w:szCs w:val="24"/>
          </w:rPr>
          <w:delText>tracker</w:delText>
        </w:r>
        <w:r w:rsidRPr="0033182C" w:rsidDel="00F7680F">
          <w:rPr>
            <w:rFonts w:cs="Times New Roman"/>
            <w:szCs w:val="24"/>
          </w:rPr>
          <w:delText xml:space="preserve">. Fitur ini bisa dilakukan oleh semua user. Skenario lihat sudut x,y </w:delText>
        </w:r>
        <w:r w:rsidRPr="0033182C" w:rsidDel="00F7680F">
          <w:rPr>
            <w:rFonts w:cs="Times New Roman"/>
            <w:i/>
            <w:szCs w:val="24"/>
          </w:rPr>
          <w:delText>tracker</w:delText>
        </w:r>
        <w:r w:rsidRPr="0033182C" w:rsidDel="00F7680F">
          <w:rPr>
            <w:rFonts w:cs="Times New Roman"/>
            <w:szCs w:val="24"/>
          </w:rPr>
          <w:delText xml:space="preserve"> dapat </w:delText>
        </w:r>
        <w:r w:rsidR="003E1410" w:rsidRPr="0033182C" w:rsidDel="00F7680F">
          <w:rPr>
            <w:rFonts w:cs="Times New Roman"/>
            <w:szCs w:val="24"/>
          </w:rPr>
          <w:delText xml:space="preserve">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4.10</w:delText>
        </w:r>
        <w:r w:rsidR="00C9053F" w:rsidRPr="0033182C" w:rsidDel="00F7680F">
          <w:rPr>
            <w:rFonts w:cs="Times New Roman"/>
            <w:szCs w:val="24"/>
          </w:rPr>
          <w:delText xml:space="preserve"> </w:delText>
        </w:r>
        <w:r w:rsidR="00C9053F" w:rsidRPr="0033182C" w:rsidDel="00F7680F">
          <w:rPr>
            <w:rFonts w:cs="Times New Roman"/>
            <w:sz w:val="22"/>
          </w:rPr>
          <w:delText xml:space="preserve">Lihat Sudut Tracker </w:delText>
        </w:r>
        <w:r w:rsidRPr="0033182C" w:rsidDel="00F7680F">
          <w:rPr>
            <w:rFonts w:cs="Times New Roman"/>
            <w:szCs w:val="24"/>
          </w:rPr>
          <w:delText>.</w:delText>
        </w:r>
        <w:bookmarkStart w:id="5270" w:name="_Toc23496651"/>
        <w:bookmarkStart w:id="5271" w:name="_Toc23552835"/>
        <w:bookmarkStart w:id="5272" w:name="_Toc23811188"/>
        <w:bookmarkStart w:id="5273" w:name="_Toc23880851"/>
        <w:bookmarkEnd w:id="5270"/>
        <w:bookmarkEnd w:id="5271"/>
        <w:bookmarkEnd w:id="5272"/>
        <w:bookmarkEnd w:id="5273"/>
      </w:del>
    </w:p>
    <w:p w14:paraId="74B1837E" w14:textId="1EFC73C7" w:rsidR="00C9053F" w:rsidRPr="0033182C" w:rsidDel="00F7680F" w:rsidRDefault="00C9053F" w:rsidP="00C9053F">
      <w:pPr>
        <w:pStyle w:val="Caption"/>
        <w:keepNext/>
        <w:jc w:val="center"/>
        <w:rPr>
          <w:del w:id="5274" w:author="Windows User" w:date="2019-09-19T03:29:00Z"/>
          <w:rFonts w:cs="Times New Roman"/>
          <w:i w:val="0"/>
          <w:color w:val="auto"/>
          <w:sz w:val="24"/>
        </w:rPr>
      </w:pPr>
      <w:del w:id="5275" w:author="Windows User" w:date="2019-09-19T03:29:00Z">
        <w:r w:rsidRPr="0033182C" w:rsidDel="00F7680F">
          <w:rPr>
            <w:rFonts w:cs="Times New Roman"/>
            <w:i w:val="0"/>
            <w:color w:val="auto"/>
            <w:sz w:val="24"/>
          </w:rPr>
          <w:delText xml:space="preserve">Tabel </w:delText>
        </w:r>
      </w:del>
      <w:del w:id="5276" w:author="Windows User" w:date="2019-09-18T15:48:00Z">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 w:val="0"/>
          </w:rPr>
          <w:fldChar w:fldCharType="end"/>
        </w:r>
        <w:r w:rsidR="007E74B5" w:rsidRPr="0033182C" w:rsidDel="00F10288">
          <w:rPr>
            <w:rFonts w:cs="Times New Roman"/>
            <w:i w:val="0"/>
            <w:color w:val="auto"/>
            <w:sz w:val="24"/>
          </w:rPr>
          <w:delText>.</w:delText>
        </w:r>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10</w:delText>
        </w:r>
        <w:r w:rsidR="007E74B5" w:rsidRPr="0033182C" w:rsidDel="00F10288">
          <w:rPr>
            <w:rFonts w:cs="Times New Roman"/>
            <w:i w:val="0"/>
          </w:rPr>
          <w:fldChar w:fldCharType="end"/>
        </w:r>
      </w:del>
      <w:del w:id="5277" w:author="Windows User" w:date="2019-09-19T03:29:00Z">
        <w:r w:rsidRPr="0033182C" w:rsidDel="00F7680F">
          <w:rPr>
            <w:rFonts w:cs="Times New Roman"/>
            <w:i w:val="0"/>
            <w:color w:val="auto"/>
            <w:sz w:val="24"/>
          </w:rPr>
          <w:delText xml:space="preserve"> Lihat Sudut Tracker</w:delText>
        </w:r>
        <w:bookmarkStart w:id="5278" w:name="_Toc23496652"/>
        <w:bookmarkStart w:id="5279" w:name="_Toc23552836"/>
        <w:bookmarkStart w:id="5280" w:name="_Toc23811189"/>
        <w:bookmarkStart w:id="5281" w:name="_Toc23880852"/>
        <w:bookmarkEnd w:id="5278"/>
        <w:bookmarkEnd w:id="5279"/>
        <w:bookmarkEnd w:id="5280"/>
        <w:bookmarkEnd w:id="5281"/>
      </w:del>
    </w:p>
    <w:tbl>
      <w:tblPr>
        <w:tblStyle w:val="TableGrid"/>
        <w:tblW w:w="7933" w:type="dxa"/>
        <w:tblLook w:val="04A0" w:firstRow="1" w:lastRow="0" w:firstColumn="1" w:lastColumn="0" w:noHBand="0" w:noVBand="1"/>
      </w:tblPr>
      <w:tblGrid>
        <w:gridCol w:w="4531"/>
        <w:gridCol w:w="73"/>
        <w:gridCol w:w="3329"/>
      </w:tblGrid>
      <w:tr w:rsidR="00A15854" w:rsidRPr="0033182C" w:rsidDel="00F7680F" w14:paraId="0C8A6D1E" w14:textId="04BC8781" w:rsidTr="00C9053F">
        <w:trPr>
          <w:del w:id="5282" w:author="Windows User" w:date="2019-09-19T03:29:00Z"/>
        </w:trPr>
        <w:tc>
          <w:tcPr>
            <w:tcW w:w="4531" w:type="dxa"/>
          </w:tcPr>
          <w:p w14:paraId="2835933F" w14:textId="016094FA" w:rsidR="00A15854" w:rsidRPr="0033182C" w:rsidDel="00F7680F" w:rsidRDefault="00A15854" w:rsidP="00E97240">
            <w:pPr>
              <w:spacing w:after="0" w:line="240" w:lineRule="auto"/>
              <w:rPr>
                <w:del w:id="5283" w:author="Windows User" w:date="2019-09-19T03:29:00Z"/>
                <w:rFonts w:cs="Times New Roman"/>
                <w:sz w:val="22"/>
                <w:szCs w:val="24"/>
                <w:lang w:val="en-ID"/>
              </w:rPr>
            </w:pPr>
            <w:del w:id="5284" w:author="Windows User" w:date="2019-09-19T03:29:00Z">
              <w:r w:rsidRPr="0033182C" w:rsidDel="00F7680F">
                <w:rPr>
                  <w:rFonts w:cs="Times New Roman"/>
                  <w:b/>
                  <w:sz w:val="22"/>
                  <w:szCs w:val="24"/>
                </w:rPr>
                <w:delText>Nama Usecase</w:delText>
              </w:r>
              <w:bookmarkStart w:id="5285" w:name="_Toc23496653"/>
              <w:bookmarkStart w:id="5286" w:name="_Toc23552837"/>
              <w:bookmarkStart w:id="5287" w:name="_Toc23811190"/>
              <w:bookmarkStart w:id="5288" w:name="_Toc23880853"/>
              <w:bookmarkEnd w:id="5285"/>
              <w:bookmarkEnd w:id="5286"/>
              <w:bookmarkEnd w:id="5287"/>
              <w:bookmarkEnd w:id="5288"/>
            </w:del>
          </w:p>
        </w:tc>
        <w:tc>
          <w:tcPr>
            <w:tcW w:w="3402" w:type="dxa"/>
            <w:gridSpan w:val="2"/>
          </w:tcPr>
          <w:p w14:paraId="2A5EA91C" w14:textId="6BAA70F6" w:rsidR="00A15854" w:rsidRPr="0033182C" w:rsidDel="00F7680F" w:rsidRDefault="00A15854" w:rsidP="00E97240">
            <w:pPr>
              <w:spacing w:after="0" w:line="240" w:lineRule="auto"/>
              <w:rPr>
                <w:del w:id="5289" w:author="Windows User" w:date="2019-09-19T03:29:00Z"/>
                <w:rFonts w:cs="Times New Roman"/>
                <w:sz w:val="22"/>
                <w:szCs w:val="24"/>
                <w:lang w:val="en-ID"/>
              </w:rPr>
            </w:pPr>
            <w:del w:id="5290" w:author="Windows User" w:date="2019-09-19T03:29:00Z">
              <w:r w:rsidRPr="0033182C" w:rsidDel="00F7680F">
                <w:rPr>
                  <w:rFonts w:cs="Times New Roman"/>
                  <w:sz w:val="22"/>
                  <w:szCs w:val="24"/>
                </w:rPr>
                <w:delText xml:space="preserve">Lihat sudut x,y </w:delText>
              </w:r>
              <w:r w:rsidRPr="0033182C" w:rsidDel="00F7680F">
                <w:rPr>
                  <w:rFonts w:cs="Times New Roman"/>
                  <w:i/>
                  <w:sz w:val="22"/>
                  <w:szCs w:val="24"/>
                </w:rPr>
                <w:delText>tracker</w:delText>
              </w:r>
              <w:bookmarkStart w:id="5291" w:name="_Toc23496654"/>
              <w:bookmarkStart w:id="5292" w:name="_Toc23552838"/>
              <w:bookmarkStart w:id="5293" w:name="_Toc23811191"/>
              <w:bookmarkStart w:id="5294" w:name="_Toc23880854"/>
              <w:bookmarkEnd w:id="5291"/>
              <w:bookmarkEnd w:id="5292"/>
              <w:bookmarkEnd w:id="5293"/>
              <w:bookmarkEnd w:id="5294"/>
            </w:del>
          </w:p>
        </w:tc>
        <w:bookmarkStart w:id="5295" w:name="_Toc23496655"/>
        <w:bookmarkStart w:id="5296" w:name="_Toc23552839"/>
        <w:bookmarkStart w:id="5297" w:name="_Toc23811192"/>
        <w:bookmarkStart w:id="5298" w:name="_Toc23880855"/>
        <w:bookmarkEnd w:id="5295"/>
        <w:bookmarkEnd w:id="5296"/>
        <w:bookmarkEnd w:id="5297"/>
        <w:bookmarkEnd w:id="5298"/>
      </w:tr>
      <w:tr w:rsidR="00A15854" w:rsidRPr="0033182C" w:rsidDel="00F7680F" w14:paraId="5B247E1D" w14:textId="2804C07D" w:rsidTr="00C9053F">
        <w:trPr>
          <w:del w:id="5299" w:author="Windows User" w:date="2019-09-19T03:29:00Z"/>
        </w:trPr>
        <w:tc>
          <w:tcPr>
            <w:tcW w:w="4531" w:type="dxa"/>
          </w:tcPr>
          <w:p w14:paraId="3588D87D" w14:textId="5810BD1A" w:rsidR="00A15854" w:rsidRPr="0033182C" w:rsidDel="00F7680F" w:rsidRDefault="00A15854" w:rsidP="00E97240">
            <w:pPr>
              <w:spacing w:after="0" w:line="240" w:lineRule="auto"/>
              <w:rPr>
                <w:del w:id="5300" w:author="Windows User" w:date="2019-09-19T03:29:00Z"/>
                <w:rFonts w:cs="Times New Roman"/>
                <w:sz w:val="22"/>
                <w:szCs w:val="24"/>
                <w:lang w:val="en-ID"/>
              </w:rPr>
            </w:pPr>
            <w:del w:id="5301" w:author="Windows User" w:date="2019-09-19T03:29:00Z">
              <w:r w:rsidRPr="0033182C" w:rsidDel="00F7680F">
                <w:rPr>
                  <w:rFonts w:cs="Times New Roman"/>
                  <w:b/>
                  <w:sz w:val="22"/>
                  <w:szCs w:val="24"/>
                </w:rPr>
                <w:delText>Aktor</w:delText>
              </w:r>
              <w:bookmarkStart w:id="5302" w:name="_Toc23496656"/>
              <w:bookmarkStart w:id="5303" w:name="_Toc23552840"/>
              <w:bookmarkStart w:id="5304" w:name="_Toc23811193"/>
              <w:bookmarkStart w:id="5305" w:name="_Toc23880856"/>
              <w:bookmarkEnd w:id="5302"/>
              <w:bookmarkEnd w:id="5303"/>
              <w:bookmarkEnd w:id="5304"/>
              <w:bookmarkEnd w:id="5305"/>
            </w:del>
          </w:p>
        </w:tc>
        <w:tc>
          <w:tcPr>
            <w:tcW w:w="3402" w:type="dxa"/>
            <w:gridSpan w:val="2"/>
          </w:tcPr>
          <w:p w14:paraId="5DE5FCEA" w14:textId="742E1C68" w:rsidR="00A15854" w:rsidRPr="0033182C" w:rsidDel="00F7680F" w:rsidRDefault="00A15854" w:rsidP="00E97240">
            <w:pPr>
              <w:spacing w:after="0" w:line="240" w:lineRule="auto"/>
              <w:rPr>
                <w:del w:id="5306" w:author="Windows User" w:date="2019-09-19T03:29:00Z"/>
                <w:rFonts w:cs="Times New Roman"/>
                <w:sz w:val="22"/>
                <w:szCs w:val="24"/>
                <w:lang w:val="en-ID"/>
              </w:rPr>
            </w:pPr>
            <w:del w:id="5307" w:author="Windows User" w:date="2019-09-19T03:29:00Z">
              <w:r w:rsidRPr="0033182C" w:rsidDel="00F7680F">
                <w:rPr>
                  <w:rFonts w:cs="Times New Roman"/>
                  <w:sz w:val="22"/>
                  <w:szCs w:val="24"/>
                </w:rPr>
                <w:delText>Senua aktor</w:delText>
              </w:r>
              <w:bookmarkStart w:id="5308" w:name="_Toc23496657"/>
              <w:bookmarkStart w:id="5309" w:name="_Toc23552841"/>
              <w:bookmarkStart w:id="5310" w:name="_Toc23811194"/>
              <w:bookmarkStart w:id="5311" w:name="_Toc23880857"/>
              <w:bookmarkEnd w:id="5308"/>
              <w:bookmarkEnd w:id="5309"/>
              <w:bookmarkEnd w:id="5310"/>
              <w:bookmarkEnd w:id="5311"/>
            </w:del>
          </w:p>
        </w:tc>
        <w:bookmarkStart w:id="5312" w:name="_Toc23496658"/>
        <w:bookmarkStart w:id="5313" w:name="_Toc23552842"/>
        <w:bookmarkStart w:id="5314" w:name="_Toc23811195"/>
        <w:bookmarkStart w:id="5315" w:name="_Toc23880858"/>
        <w:bookmarkEnd w:id="5312"/>
        <w:bookmarkEnd w:id="5313"/>
        <w:bookmarkEnd w:id="5314"/>
        <w:bookmarkEnd w:id="5315"/>
      </w:tr>
      <w:tr w:rsidR="00A15854" w:rsidRPr="0033182C" w:rsidDel="00F7680F" w14:paraId="7B827981" w14:textId="3499F9AC" w:rsidTr="00C9053F">
        <w:trPr>
          <w:del w:id="5316" w:author="Windows User" w:date="2019-09-19T03:29:00Z"/>
        </w:trPr>
        <w:tc>
          <w:tcPr>
            <w:tcW w:w="4531" w:type="dxa"/>
          </w:tcPr>
          <w:p w14:paraId="220707F6" w14:textId="4E4E81CA" w:rsidR="00A15854" w:rsidRPr="0033182C" w:rsidDel="00F7680F" w:rsidRDefault="00A15854" w:rsidP="00E97240">
            <w:pPr>
              <w:spacing w:after="0" w:line="240" w:lineRule="auto"/>
              <w:rPr>
                <w:del w:id="5317" w:author="Windows User" w:date="2019-09-19T03:29:00Z"/>
                <w:rFonts w:cs="Times New Roman"/>
                <w:sz w:val="22"/>
                <w:szCs w:val="24"/>
                <w:lang w:val="en-ID"/>
              </w:rPr>
            </w:pPr>
            <w:del w:id="5318" w:author="Windows User" w:date="2019-09-19T03:29:00Z">
              <w:r w:rsidRPr="0033182C" w:rsidDel="00F7680F">
                <w:rPr>
                  <w:rFonts w:cs="Times New Roman"/>
                  <w:b/>
                  <w:sz w:val="22"/>
                  <w:szCs w:val="24"/>
                </w:rPr>
                <w:delText>Deskripsi Singkat</w:delText>
              </w:r>
              <w:bookmarkStart w:id="5319" w:name="_Toc23496659"/>
              <w:bookmarkStart w:id="5320" w:name="_Toc23552843"/>
              <w:bookmarkStart w:id="5321" w:name="_Toc23811196"/>
              <w:bookmarkStart w:id="5322" w:name="_Toc23880859"/>
              <w:bookmarkEnd w:id="5319"/>
              <w:bookmarkEnd w:id="5320"/>
              <w:bookmarkEnd w:id="5321"/>
              <w:bookmarkEnd w:id="5322"/>
            </w:del>
          </w:p>
        </w:tc>
        <w:tc>
          <w:tcPr>
            <w:tcW w:w="3402" w:type="dxa"/>
            <w:gridSpan w:val="2"/>
          </w:tcPr>
          <w:p w14:paraId="02C931A7" w14:textId="1C24388B" w:rsidR="00A15854" w:rsidRPr="0033182C" w:rsidDel="00F7680F" w:rsidRDefault="00A15854" w:rsidP="00E97240">
            <w:pPr>
              <w:spacing w:after="0" w:line="240" w:lineRule="auto"/>
              <w:rPr>
                <w:del w:id="5323" w:author="Windows User" w:date="2019-09-19T03:29:00Z"/>
                <w:rFonts w:cs="Times New Roman"/>
                <w:sz w:val="22"/>
                <w:szCs w:val="24"/>
                <w:lang w:val="en-ID"/>
              </w:rPr>
            </w:pPr>
            <w:del w:id="5324" w:author="Windows User" w:date="2019-09-19T03:29:00Z">
              <w:r w:rsidRPr="0033182C" w:rsidDel="00F7680F">
                <w:rPr>
                  <w:rFonts w:cs="Times New Roman"/>
                  <w:sz w:val="22"/>
                  <w:szCs w:val="24"/>
                </w:rPr>
                <w:delText xml:space="preserve">Aktor melihat data sudut x,y pada </w:delText>
              </w:r>
              <w:r w:rsidRPr="0033182C" w:rsidDel="00F7680F">
                <w:rPr>
                  <w:rFonts w:cs="Times New Roman"/>
                  <w:i/>
                  <w:sz w:val="22"/>
                  <w:szCs w:val="24"/>
                </w:rPr>
                <w:delText>tracker</w:delText>
              </w:r>
              <w:bookmarkStart w:id="5325" w:name="_Toc23496660"/>
              <w:bookmarkStart w:id="5326" w:name="_Toc23552844"/>
              <w:bookmarkStart w:id="5327" w:name="_Toc23811197"/>
              <w:bookmarkStart w:id="5328" w:name="_Toc23880860"/>
              <w:bookmarkEnd w:id="5325"/>
              <w:bookmarkEnd w:id="5326"/>
              <w:bookmarkEnd w:id="5327"/>
              <w:bookmarkEnd w:id="5328"/>
            </w:del>
          </w:p>
        </w:tc>
        <w:bookmarkStart w:id="5329" w:name="_Toc23496661"/>
        <w:bookmarkStart w:id="5330" w:name="_Toc23552845"/>
        <w:bookmarkStart w:id="5331" w:name="_Toc23811198"/>
        <w:bookmarkStart w:id="5332" w:name="_Toc23880861"/>
        <w:bookmarkEnd w:id="5329"/>
        <w:bookmarkEnd w:id="5330"/>
        <w:bookmarkEnd w:id="5331"/>
        <w:bookmarkEnd w:id="5332"/>
      </w:tr>
      <w:tr w:rsidR="00A15854" w:rsidRPr="0033182C" w:rsidDel="00F7680F" w14:paraId="04021A97" w14:textId="058FAF4F" w:rsidTr="00C9053F">
        <w:trPr>
          <w:del w:id="5333" w:author="Windows User" w:date="2019-09-19T03:29:00Z"/>
        </w:trPr>
        <w:tc>
          <w:tcPr>
            <w:tcW w:w="4531" w:type="dxa"/>
          </w:tcPr>
          <w:p w14:paraId="577C3FA7" w14:textId="751F1CDF" w:rsidR="00A15854" w:rsidRPr="0033182C" w:rsidDel="00F7680F" w:rsidRDefault="00A15854" w:rsidP="00E97240">
            <w:pPr>
              <w:spacing w:after="0" w:line="240" w:lineRule="auto"/>
              <w:rPr>
                <w:del w:id="5334" w:author="Windows User" w:date="2019-09-19T03:29:00Z"/>
                <w:rFonts w:cs="Times New Roman"/>
                <w:sz w:val="22"/>
                <w:szCs w:val="24"/>
                <w:lang w:val="en-ID"/>
              </w:rPr>
            </w:pPr>
            <w:del w:id="5335" w:author="Windows User" w:date="2019-09-19T03:29:00Z">
              <w:r w:rsidRPr="0033182C" w:rsidDel="00F7680F">
                <w:rPr>
                  <w:rFonts w:cs="Times New Roman"/>
                  <w:b/>
                  <w:sz w:val="22"/>
                  <w:szCs w:val="24"/>
                </w:rPr>
                <w:delText>Prekondisi</w:delText>
              </w:r>
              <w:bookmarkStart w:id="5336" w:name="_Toc23496662"/>
              <w:bookmarkStart w:id="5337" w:name="_Toc23552846"/>
              <w:bookmarkStart w:id="5338" w:name="_Toc23811199"/>
              <w:bookmarkStart w:id="5339" w:name="_Toc23880862"/>
              <w:bookmarkEnd w:id="5336"/>
              <w:bookmarkEnd w:id="5337"/>
              <w:bookmarkEnd w:id="5338"/>
              <w:bookmarkEnd w:id="5339"/>
            </w:del>
          </w:p>
        </w:tc>
        <w:tc>
          <w:tcPr>
            <w:tcW w:w="3402" w:type="dxa"/>
            <w:gridSpan w:val="2"/>
          </w:tcPr>
          <w:p w14:paraId="54A2C8E7" w14:textId="3031E7A0" w:rsidR="00A15854" w:rsidRPr="0033182C" w:rsidDel="00F7680F" w:rsidRDefault="00A15854" w:rsidP="00E97240">
            <w:pPr>
              <w:spacing w:after="0" w:line="240" w:lineRule="auto"/>
              <w:rPr>
                <w:del w:id="5340" w:author="Windows User" w:date="2019-09-19T03:29:00Z"/>
                <w:rFonts w:cs="Times New Roman"/>
                <w:sz w:val="22"/>
                <w:szCs w:val="24"/>
                <w:lang w:val="en-ID"/>
              </w:rPr>
            </w:pPr>
            <w:del w:id="5341" w:author="Windows User" w:date="2019-09-19T03:29:00Z">
              <w:r w:rsidRPr="0033182C" w:rsidDel="00F7680F">
                <w:rPr>
                  <w:rFonts w:cs="Times New Roman"/>
                  <w:sz w:val="22"/>
                  <w:szCs w:val="24"/>
                </w:rPr>
                <w:delText>Aktor masuk halaman dashboard masing-masing</w:delText>
              </w:r>
              <w:bookmarkStart w:id="5342" w:name="_Toc23496663"/>
              <w:bookmarkStart w:id="5343" w:name="_Toc23552847"/>
              <w:bookmarkStart w:id="5344" w:name="_Toc23811200"/>
              <w:bookmarkStart w:id="5345" w:name="_Toc23880863"/>
              <w:bookmarkEnd w:id="5342"/>
              <w:bookmarkEnd w:id="5343"/>
              <w:bookmarkEnd w:id="5344"/>
              <w:bookmarkEnd w:id="5345"/>
            </w:del>
          </w:p>
        </w:tc>
        <w:bookmarkStart w:id="5346" w:name="_Toc23496664"/>
        <w:bookmarkStart w:id="5347" w:name="_Toc23552848"/>
        <w:bookmarkStart w:id="5348" w:name="_Toc23811201"/>
        <w:bookmarkStart w:id="5349" w:name="_Toc23880864"/>
        <w:bookmarkEnd w:id="5346"/>
        <w:bookmarkEnd w:id="5347"/>
        <w:bookmarkEnd w:id="5348"/>
        <w:bookmarkEnd w:id="5349"/>
      </w:tr>
      <w:tr w:rsidR="00A15854" w:rsidRPr="0033182C" w:rsidDel="00F7680F" w14:paraId="745BCC65" w14:textId="6D5CE3BD" w:rsidTr="00C9053F">
        <w:trPr>
          <w:del w:id="5350" w:author="Windows User" w:date="2019-09-19T03:29:00Z"/>
        </w:trPr>
        <w:tc>
          <w:tcPr>
            <w:tcW w:w="4531" w:type="dxa"/>
          </w:tcPr>
          <w:p w14:paraId="5FC2D012" w14:textId="197A64A9" w:rsidR="00A15854" w:rsidRPr="0033182C" w:rsidDel="00F7680F" w:rsidRDefault="00A15854" w:rsidP="00E97240">
            <w:pPr>
              <w:spacing w:after="0" w:line="240" w:lineRule="auto"/>
              <w:rPr>
                <w:del w:id="5351" w:author="Windows User" w:date="2019-09-19T03:29:00Z"/>
                <w:rFonts w:cs="Times New Roman"/>
                <w:sz w:val="22"/>
                <w:szCs w:val="24"/>
                <w:lang w:val="en-ID"/>
              </w:rPr>
            </w:pPr>
            <w:del w:id="5352" w:author="Windows User" w:date="2019-09-19T03:29:00Z">
              <w:r w:rsidRPr="0033182C" w:rsidDel="00F7680F">
                <w:rPr>
                  <w:rFonts w:cs="Times New Roman"/>
                  <w:b/>
                  <w:sz w:val="22"/>
                  <w:szCs w:val="24"/>
                </w:rPr>
                <w:delText>Pascakondisi</w:delText>
              </w:r>
              <w:bookmarkStart w:id="5353" w:name="_Toc23496665"/>
              <w:bookmarkStart w:id="5354" w:name="_Toc23552849"/>
              <w:bookmarkStart w:id="5355" w:name="_Toc23811202"/>
              <w:bookmarkStart w:id="5356" w:name="_Toc23880865"/>
              <w:bookmarkEnd w:id="5353"/>
              <w:bookmarkEnd w:id="5354"/>
              <w:bookmarkEnd w:id="5355"/>
              <w:bookmarkEnd w:id="5356"/>
            </w:del>
          </w:p>
        </w:tc>
        <w:tc>
          <w:tcPr>
            <w:tcW w:w="3402" w:type="dxa"/>
            <w:gridSpan w:val="2"/>
          </w:tcPr>
          <w:p w14:paraId="4FB52BBD" w14:textId="10677E17" w:rsidR="00A15854" w:rsidRPr="0033182C" w:rsidDel="00F7680F" w:rsidRDefault="00A15854" w:rsidP="00E97240">
            <w:pPr>
              <w:spacing w:after="0" w:line="240" w:lineRule="auto"/>
              <w:rPr>
                <w:del w:id="5357" w:author="Windows User" w:date="2019-09-19T03:29:00Z"/>
                <w:rFonts w:cs="Times New Roman"/>
                <w:sz w:val="22"/>
                <w:szCs w:val="24"/>
                <w:lang w:val="en-ID"/>
              </w:rPr>
            </w:pPr>
            <w:del w:id="5358" w:author="Windows User" w:date="2019-09-19T03:29:00Z">
              <w:r w:rsidRPr="0033182C" w:rsidDel="00F7680F">
                <w:rPr>
                  <w:rFonts w:cs="Times New Roman"/>
                  <w:sz w:val="22"/>
                  <w:szCs w:val="24"/>
                </w:rPr>
                <w:delText xml:space="preserve">Aktor dapat melihat posisi sudut x,y pada </w:delText>
              </w:r>
              <w:r w:rsidRPr="0033182C" w:rsidDel="00F7680F">
                <w:rPr>
                  <w:rFonts w:cs="Times New Roman"/>
                  <w:i/>
                  <w:sz w:val="22"/>
                  <w:szCs w:val="24"/>
                </w:rPr>
                <w:delText>tracker</w:delText>
              </w:r>
              <w:r w:rsidRPr="0033182C" w:rsidDel="00F7680F">
                <w:rPr>
                  <w:rFonts w:cs="Times New Roman"/>
                  <w:sz w:val="22"/>
                  <w:szCs w:val="24"/>
                </w:rPr>
                <w:delText xml:space="preserve"> </w:delText>
              </w:r>
              <w:bookmarkStart w:id="5359" w:name="_Toc23496666"/>
              <w:bookmarkStart w:id="5360" w:name="_Toc23552850"/>
              <w:bookmarkStart w:id="5361" w:name="_Toc23811203"/>
              <w:bookmarkStart w:id="5362" w:name="_Toc23880866"/>
              <w:bookmarkEnd w:id="5359"/>
              <w:bookmarkEnd w:id="5360"/>
              <w:bookmarkEnd w:id="5361"/>
              <w:bookmarkEnd w:id="5362"/>
            </w:del>
          </w:p>
        </w:tc>
        <w:bookmarkStart w:id="5363" w:name="_Toc23496667"/>
        <w:bookmarkStart w:id="5364" w:name="_Toc23552851"/>
        <w:bookmarkStart w:id="5365" w:name="_Toc23811204"/>
        <w:bookmarkStart w:id="5366" w:name="_Toc23880867"/>
        <w:bookmarkEnd w:id="5363"/>
        <w:bookmarkEnd w:id="5364"/>
        <w:bookmarkEnd w:id="5365"/>
        <w:bookmarkEnd w:id="5366"/>
      </w:tr>
      <w:tr w:rsidR="00A15854" w:rsidRPr="0033182C" w:rsidDel="00F7680F" w14:paraId="76F1CB35" w14:textId="099F289B" w:rsidTr="00C9053F">
        <w:trPr>
          <w:del w:id="5367" w:author="Windows User" w:date="2019-09-19T03:29:00Z"/>
        </w:trPr>
        <w:tc>
          <w:tcPr>
            <w:tcW w:w="7933" w:type="dxa"/>
            <w:gridSpan w:val="3"/>
          </w:tcPr>
          <w:p w14:paraId="00BD3DA0" w14:textId="651C4C12" w:rsidR="00A15854" w:rsidRPr="0033182C" w:rsidDel="00F7680F" w:rsidRDefault="00A15854" w:rsidP="00E97240">
            <w:pPr>
              <w:spacing w:after="0" w:line="240" w:lineRule="auto"/>
              <w:jc w:val="center"/>
              <w:rPr>
                <w:del w:id="5368" w:author="Windows User" w:date="2019-09-19T03:29:00Z"/>
                <w:rFonts w:cs="Times New Roman"/>
                <w:sz w:val="22"/>
                <w:szCs w:val="24"/>
              </w:rPr>
            </w:pPr>
            <w:del w:id="5369" w:author="Windows User" w:date="2019-09-19T03:29:00Z">
              <w:r w:rsidRPr="0033182C" w:rsidDel="00F7680F">
                <w:rPr>
                  <w:rFonts w:cs="Times New Roman"/>
                  <w:b/>
                  <w:bCs/>
                  <w:sz w:val="22"/>
                  <w:szCs w:val="24"/>
                </w:rPr>
                <w:delText>Flow Event</w:delText>
              </w:r>
              <w:bookmarkStart w:id="5370" w:name="_Toc23496668"/>
              <w:bookmarkStart w:id="5371" w:name="_Toc23552852"/>
              <w:bookmarkStart w:id="5372" w:name="_Toc23811205"/>
              <w:bookmarkStart w:id="5373" w:name="_Toc23880868"/>
              <w:bookmarkEnd w:id="5370"/>
              <w:bookmarkEnd w:id="5371"/>
              <w:bookmarkEnd w:id="5372"/>
              <w:bookmarkEnd w:id="5373"/>
            </w:del>
          </w:p>
        </w:tc>
        <w:bookmarkStart w:id="5374" w:name="_Toc23496669"/>
        <w:bookmarkStart w:id="5375" w:name="_Toc23552853"/>
        <w:bookmarkStart w:id="5376" w:name="_Toc23811206"/>
        <w:bookmarkStart w:id="5377" w:name="_Toc23880869"/>
        <w:bookmarkEnd w:id="5374"/>
        <w:bookmarkEnd w:id="5375"/>
        <w:bookmarkEnd w:id="5376"/>
        <w:bookmarkEnd w:id="5377"/>
      </w:tr>
      <w:tr w:rsidR="00A15854" w:rsidRPr="0033182C" w:rsidDel="00F7680F" w14:paraId="6A3CE9F2" w14:textId="137C5B87" w:rsidTr="00C9053F">
        <w:trPr>
          <w:del w:id="5378" w:author="Windows User" w:date="2019-09-19T03:29:00Z"/>
        </w:trPr>
        <w:tc>
          <w:tcPr>
            <w:tcW w:w="7933" w:type="dxa"/>
            <w:gridSpan w:val="3"/>
          </w:tcPr>
          <w:p w14:paraId="350DB747" w14:textId="6D05D2FE" w:rsidR="00A15854" w:rsidRPr="0033182C" w:rsidDel="00F7680F" w:rsidRDefault="00A15854" w:rsidP="00E97240">
            <w:pPr>
              <w:spacing w:after="0" w:line="240" w:lineRule="auto"/>
              <w:jc w:val="center"/>
              <w:rPr>
                <w:del w:id="5379" w:author="Windows User" w:date="2019-09-19T03:29:00Z"/>
                <w:rFonts w:cs="Times New Roman"/>
                <w:sz w:val="22"/>
                <w:szCs w:val="24"/>
              </w:rPr>
            </w:pPr>
            <w:del w:id="5380" w:author="Windows User" w:date="2019-09-19T03:29:00Z">
              <w:r w:rsidRPr="0033182C" w:rsidDel="00F7680F">
                <w:rPr>
                  <w:rFonts w:cs="Times New Roman"/>
                  <w:b/>
                  <w:sz w:val="22"/>
                  <w:szCs w:val="24"/>
                </w:rPr>
                <w:delText xml:space="preserve">Normal Flow :Lihat sudut x y </w:delText>
              </w:r>
              <w:r w:rsidRPr="0033182C" w:rsidDel="00F7680F">
                <w:rPr>
                  <w:rFonts w:cs="Times New Roman"/>
                  <w:b/>
                  <w:i/>
                  <w:sz w:val="22"/>
                  <w:szCs w:val="24"/>
                </w:rPr>
                <w:delText>tracker</w:delText>
              </w:r>
              <w:bookmarkStart w:id="5381" w:name="_Toc23496670"/>
              <w:bookmarkStart w:id="5382" w:name="_Toc23552854"/>
              <w:bookmarkStart w:id="5383" w:name="_Toc23811207"/>
              <w:bookmarkStart w:id="5384" w:name="_Toc23880870"/>
              <w:bookmarkEnd w:id="5381"/>
              <w:bookmarkEnd w:id="5382"/>
              <w:bookmarkEnd w:id="5383"/>
              <w:bookmarkEnd w:id="5384"/>
            </w:del>
          </w:p>
        </w:tc>
        <w:bookmarkStart w:id="5385" w:name="_Toc23496671"/>
        <w:bookmarkStart w:id="5386" w:name="_Toc23552855"/>
        <w:bookmarkStart w:id="5387" w:name="_Toc23811208"/>
        <w:bookmarkStart w:id="5388" w:name="_Toc23880871"/>
        <w:bookmarkEnd w:id="5385"/>
        <w:bookmarkEnd w:id="5386"/>
        <w:bookmarkEnd w:id="5387"/>
        <w:bookmarkEnd w:id="5388"/>
      </w:tr>
      <w:tr w:rsidR="00A15854" w:rsidRPr="0033182C" w:rsidDel="00F7680F" w14:paraId="0AB53F07" w14:textId="2F11D003" w:rsidTr="00C9053F">
        <w:trPr>
          <w:trHeight w:val="371"/>
          <w:del w:id="5389" w:author="Windows User" w:date="2019-09-19T03:29:00Z"/>
        </w:trPr>
        <w:tc>
          <w:tcPr>
            <w:tcW w:w="4604" w:type="dxa"/>
            <w:gridSpan w:val="2"/>
          </w:tcPr>
          <w:p w14:paraId="3DE7C9DF" w14:textId="5C265300" w:rsidR="00A15854" w:rsidRPr="0033182C" w:rsidDel="00F7680F" w:rsidRDefault="00A15854" w:rsidP="00E97240">
            <w:pPr>
              <w:spacing w:after="0" w:line="240" w:lineRule="auto"/>
              <w:rPr>
                <w:del w:id="5390" w:author="Windows User" w:date="2019-09-19T03:29:00Z"/>
                <w:rFonts w:cs="Times New Roman"/>
                <w:b/>
                <w:sz w:val="22"/>
                <w:szCs w:val="24"/>
              </w:rPr>
            </w:pPr>
            <w:del w:id="5391" w:author="Windows User" w:date="2019-09-19T03:29:00Z">
              <w:r w:rsidRPr="0033182C" w:rsidDel="00F7680F">
                <w:rPr>
                  <w:rFonts w:cs="Times New Roman"/>
                  <w:sz w:val="22"/>
                  <w:szCs w:val="24"/>
                </w:rPr>
                <w:delText>Aksi Aktor</w:delText>
              </w:r>
              <w:bookmarkStart w:id="5392" w:name="_Toc23496672"/>
              <w:bookmarkStart w:id="5393" w:name="_Toc23552856"/>
              <w:bookmarkStart w:id="5394" w:name="_Toc23811209"/>
              <w:bookmarkStart w:id="5395" w:name="_Toc23880872"/>
              <w:bookmarkEnd w:id="5392"/>
              <w:bookmarkEnd w:id="5393"/>
              <w:bookmarkEnd w:id="5394"/>
              <w:bookmarkEnd w:id="5395"/>
            </w:del>
          </w:p>
        </w:tc>
        <w:tc>
          <w:tcPr>
            <w:tcW w:w="3329" w:type="dxa"/>
          </w:tcPr>
          <w:p w14:paraId="00384B81" w14:textId="6D9959AA" w:rsidR="00A15854" w:rsidRPr="0033182C" w:rsidDel="00F7680F" w:rsidRDefault="00A15854" w:rsidP="00E97240">
            <w:pPr>
              <w:spacing w:after="0" w:line="240" w:lineRule="auto"/>
              <w:rPr>
                <w:del w:id="5396" w:author="Windows User" w:date="2019-09-19T03:29:00Z"/>
                <w:rFonts w:cs="Times New Roman"/>
                <w:b/>
                <w:sz w:val="22"/>
                <w:szCs w:val="24"/>
              </w:rPr>
            </w:pPr>
            <w:del w:id="5397" w:author="Windows User" w:date="2019-09-19T03:29:00Z">
              <w:r w:rsidRPr="0033182C" w:rsidDel="00F7680F">
                <w:rPr>
                  <w:rFonts w:cs="Times New Roman"/>
                  <w:sz w:val="22"/>
                  <w:szCs w:val="24"/>
                </w:rPr>
                <w:delText>Reaksi Sistem</w:delText>
              </w:r>
              <w:bookmarkStart w:id="5398" w:name="_Toc23496673"/>
              <w:bookmarkStart w:id="5399" w:name="_Toc23552857"/>
              <w:bookmarkStart w:id="5400" w:name="_Toc23811210"/>
              <w:bookmarkStart w:id="5401" w:name="_Toc23880873"/>
              <w:bookmarkEnd w:id="5398"/>
              <w:bookmarkEnd w:id="5399"/>
              <w:bookmarkEnd w:id="5400"/>
              <w:bookmarkEnd w:id="5401"/>
            </w:del>
          </w:p>
        </w:tc>
        <w:bookmarkStart w:id="5402" w:name="_Toc23496674"/>
        <w:bookmarkStart w:id="5403" w:name="_Toc23552858"/>
        <w:bookmarkStart w:id="5404" w:name="_Toc23811211"/>
        <w:bookmarkStart w:id="5405" w:name="_Toc23880874"/>
        <w:bookmarkEnd w:id="5402"/>
        <w:bookmarkEnd w:id="5403"/>
        <w:bookmarkEnd w:id="5404"/>
        <w:bookmarkEnd w:id="5405"/>
      </w:tr>
      <w:tr w:rsidR="00A15854" w:rsidRPr="0033182C" w:rsidDel="00F7680F" w14:paraId="20395CF4" w14:textId="2241B6CF" w:rsidTr="00C9053F">
        <w:trPr>
          <w:trHeight w:val="371"/>
          <w:del w:id="5406" w:author="Windows User" w:date="2019-09-19T03:29:00Z"/>
        </w:trPr>
        <w:tc>
          <w:tcPr>
            <w:tcW w:w="4604" w:type="dxa"/>
            <w:gridSpan w:val="2"/>
          </w:tcPr>
          <w:p w14:paraId="663F94A2" w14:textId="646B4322" w:rsidR="00A15854" w:rsidRPr="0033182C" w:rsidDel="00F7680F" w:rsidRDefault="00A15854" w:rsidP="00E97240">
            <w:pPr>
              <w:pStyle w:val="ListParagraph"/>
              <w:numPr>
                <w:ilvl w:val="0"/>
                <w:numId w:val="13"/>
              </w:numPr>
              <w:spacing w:after="0" w:line="240" w:lineRule="auto"/>
              <w:rPr>
                <w:del w:id="5407" w:author="Windows User" w:date="2019-09-19T03:29:00Z"/>
                <w:rFonts w:cs="Times New Roman"/>
                <w:sz w:val="22"/>
                <w:szCs w:val="24"/>
              </w:rPr>
            </w:pPr>
            <w:del w:id="5408" w:author="Windows User" w:date="2019-09-19T03:29:00Z">
              <w:r w:rsidRPr="0033182C" w:rsidDel="00F7680F">
                <w:rPr>
                  <w:rFonts w:cs="Times New Roman"/>
                  <w:sz w:val="22"/>
                  <w:szCs w:val="24"/>
                </w:rPr>
                <w:delText xml:space="preserve">Klik menu sudut  pilih </w:delText>
              </w:r>
              <w:r w:rsidRPr="0033182C" w:rsidDel="00F7680F">
                <w:rPr>
                  <w:rFonts w:cs="Times New Roman"/>
                  <w:i/>
                  <w:sz w:val="22"/>
                  <w:szCs w:val="24"/>
                </w:rPr>
                <w:delText>tracker</w:delText>
              </w:r>
              <w:bookmarkStart w:id="5409" w:name="_Toc23496675"/>
              <w:bookmarkStart w:id="5410" w:name="_Toc23552859"/>
              <w:bookmarkStart w:id="5411" w:name="_Toc23811212"/>
              <w:bookmarkStart w:id="5412" w:name="_Toc23880875"/>
              <w:bookmarkEnd w:id="5409"/>
              <w:bookmarkEnd w:id="5410"/>
              <w:bookmarkEnd w:id="5411"/>
              <w:bookmarkEnd w:id="5412"/>
            </w:del>
          </w:p>
        </w:tc>
        <w:tc>
          <w:tcPr>
            <w:tcW w:w="3329" w:type="dxa"/>
          </w:tcPr>
          <w:p w14:paraId="3035EFB2" w14:textId="01FB56E8" w:rsidR="00A15854" w:rsidRPr="0033182C" w:rsidDel="00F7680F" w:rsidRDefault="00A15854" w:rsidP="00E97240">
            <w:pPr>
              <w:spacing w:after="0" w:line="240" w:lineRule="auto"/>
              <w:rPr>
                <w:del w:id="5413" w:author="Windows User" w:date="2019-09-19T03:29:00Z"/>
                <w:rFonts w:cs="Times New Roman"/>
                <w:sz w:val="22"/>
                <w:szCs w:val="24"/>
              </w:rPr>
            </w:pPr>
            <w:bookmarkStart w:id="5414" w:name="_Toc23496676"/>
            <w:bookmarkStart w:id="5415" w:name="_Toc23552860"/>
            <w:bookmarkStart w:id="5416" w:name="_Toc23811213"/>
            <w:bookmarkStart w:id="5417" w:name="_Toc23880876"/>
            <w:bookmarkEnd w:id="5414"/>
            <w:bookmarkEnd w:id="5415"/>
            <w:bookmarkEnd w:id="5416"/>
            <w:bookmarkEnd w:id="5417"/>
          </w:p>
        </w:tc>
        <w:bookmarkStart w:id="5418" w:name="_Toc23496677"/>
        <w:bookmarkStart w:id="5419" w:name="_Toc23552861"/>
        <w:bookmarkStart w:id="5420" w:name="_Toc23811214"/>
        <w:bookmarkStart w:id="5421" w:name="_Toc23880877"/>
        <w:bookmarkEnd w:id="5418"/>
        <w:bookmarkEnd w:id="5419"/>
        <w:bookmarkEnd w:id="5420"/>
        <w:bookmarkEnd w:id="5421"/>
      </w:tr>
      <w:tr w:rsidR="00A15854" w:rsidRPr="0033182C" w:rsidDel="00F7680F" w14:paraId="693C9320" w14:textId="50EB8564" w:rsidTr="00C9053F">
        <w:trPr>
          <w:trHeight w:val="370"/>
          <w:del w:id="5422" w:author="Windows User" w:date="2019-09-19T03:29:00Z"/>
        </w:trPr>
        <w:tc>
          <w:tcPr>
            <w:tcW w:w="4604" w:type="dxa"/>
            <w:gridSpan w:val="2"/>
          </w:tcPr>
          <w:p w14:paraId="53AFB596" w14:textId="4E0EE357" w:rsidR="00A15854" w:rsidRPr="0033182C" w:rsidDel="00F7680F" w:rsidRDefault="00A15854" w:rsidP="00E97240">
            <w:pPr>
              <w:pStyle w:val="ListParagraph"/>
              <w:spacing w:after="0" w:line="240" w:lineRule="auto"/>
              <w:rPr>
                <w:del w:id="5423" w:author="Windows User" w:date="2019-09-19T03:29:00Z"/>
                <w:rFonts w:cs="Times New Roman"/>
                <w:sz w:val="22"/>
                <w:szCs w:val="24"/>
              </w:rPr>
            </w:pPr>
            <w:bookmarkStart w:id="5424" w:name="_Toc23496678"/>
            <w:bookmarkStart w:id="5425" w:name="_Toc23552862"/>
            <w:bookmarkStart w:id="5426" w:name="_Toc23811215"/>
            <w:bookmarkStart w:id="5427" w:name="_Toc23880878"/>
            <w:bookmarkEnd w:id="5424"/>
            <w:bookmarkEnd w:id="5425"/>
            <w:bookmarkEnd w:id="5426"/>
            <w:bookmarkEnd w:id="5427"/>
          </w:p>
          <w:p w14:paraId="16D61722" w14:textId="2C345DAB" w:rsidR="00A15854" w:rsidRPr="0033182C" w:rsidDel="00F7680F" w:rsidRDefault="00A15854" w:rsidP="00E97240">
            <w:pPr>
              <w:pStyle w:val="ListParagraph"/>
              <w:spacing w:after="0" w:line="240" w:lineRule="auto"/>
              <w:rPr>
                <w:del w:id="5428" w:author="Windows User" w:date="2019-09-19T03:29:00Z"/>
                <w:rFonts w:cs="Times New Roman"/>
                <w:sz w:val="22"/>
                <w:szCs w:val="24"/>
              </w:rPr>
            </w:pPr>
            <w:bookmarkStart w:id="5429" w:name="_Toc23496679"/>
            <w:bookmarkStart w:id="5430" w:name="_Toc23552863"/>
            <w:bookmarkStart w:id="5431" w:name="_Toc23811216"/>
            <w:bookmarkStart w:id="5432" w:name="_Toc23880879"/>
            <w:bookmarkEnd w:id="5429"/>
            <w:bookmarkEnd w:id="5430"/>
            <w:bookmarkEnd w:id="5431"/>
            <w:bookmarkEnd w:id="5432"/>
          </w:p>
          <w:p w14:paraId="2E422C73" w14:textId="6FFA3386" w:rsidR="00A15854" w:rsidRPr="0033182C" w:rsidDel="00F7680F" w:rsidRDefault="00A15854" w:rsidP="00E97240">
            <w:pPr>
              <w:spacing w:after="0" w:line="240" w:lineRule="auto"/>
              <w:rPr>
                <w:del w:id="5433" w:author="Windows User" w:date="2019-09-19T03:29:00Z"/>
                <w:rFonts w:cs="Times New Roman"/>
                <w:b/>
                <w:sz w:val="22"/>
                <w:szCs w:val="24"/>
              </w:rPr>
            </w:pPr>
            <w:bookmarkStart w:id="5434" w:name="_Toc23496680"/>
            <w:bookmarkStart w:id="5435" w:name="_Toc23552864"/>
            <w:bookmarkStart w:id="5436" w:name="_Toc23811217"/>
            <w:bookmarkStart w:id="5437" w:name="_Toc23880880"/>
            <w:bookmarkEnd w:id="5434"/>
            <w:bookmarkEnd w:id="5435"/>
            <w:bookmarkEnd w:id="5436"/>
            <w:bookmarkEnd w:id="5437"/>
          </w:p>
        </w:tc>
        <w:tc>
          <w:tcPr>
            <w:tcW w:w="3329" w:type="dxa"/>
          </w:tcPr>
          <w:p w14:paraId="3BAFFAFD" w14:textId="1BBA30B6" w:rsidR="00A15854" w:rsidRPr="0033182C" w:rsidDel="00F7680F" w:rsidRDefault="00A15854" w:rsidP="00E97240">
            <w:pPr>
              <w:pStyle w:val="ListParagraph"/>
              <w:numPr>
                <w:ilvl w:val="0"/>
                <w:numId w:val="13"/>
              </w:numPr>
              <w:spacing w:after="0" w:line="240" w:lineRule="auto"/>
              <w:rPr>
                <w:del w:id="5438" w:author="Windows User" w:date="2019-09-19T03:29:00Z"/>
                <w:rFonts w:cs="Times New Roman"/>
                <w:sz w:val="22"/>
                <w:szCs w:val="24"/>
              </w:rPr>
            </w:pPr>
            <w:del w:id="5439" w:author="Windows User" w:date="2019-09-19T03:29:00Z">
              <w:r w:rsidRPr="0033182C" w:rsidDel="00F7680F">
                <w:rPr>
                  <w:rFonts w:cs="Times New Roman"/>
                  <w:sz w:val="22"/>
                  <w:szCs w:val="24"/>
                </w:rPr>
                <w:delText xml:space="preserve">Menampilkan data sudut x,y pada </w:delText>
              </w:r>
              <w:r w:rsidRPr="0033182C" w:rsidDel="00F7680F">
                <w:rPr>
                  <w:rFonts w:cs="Times New Roman"/>
                  <w:i/>
                  <w:sz w:val="22"/>
                  <w:szCs w:val="24"/>
                </w:rPr>
                <w:delText>tracker</w:delText>
              </w:r>
              <w:bookmarkStart w:id="5440" w:name="_Toc23496681"/>
              <w:bookmarkStart w:id="5441" w:name="_Toc23552865"/>
              <w:bookmarkStart w:id="5442" w:name="_Toc23811218"/>
              <w:bookmarkStart w:id="5443" w:name="_Toc23880881"/>
              <w:bookmarkEnd w:id="5440"/>
              <w:bookmarkEnd w:id="5441"/>
              <w:bookmarkEnd w:id="5442"/>
              <w:bookmarkEnd w:id="5443"/>
            </w:del>
          </w:p>
        </w:tc>
        <w:bookmarkStart w:id="5444" w:name="_Toc23496682"/>
        <w:bookmarkStart w:id="5445" w:name="_Toc23552866"/>
        <w:bookmarkStart w:id="5446" w:name="_Toc23811219"/>
        <w:bookmarkStart w:id="5447" w:name="_Toc23880882"/>
        <w:bookmarkEnd w:id="5444"/>
        <w:bookmarkEnd w:id="5445"/>
        <w:bookmarkEnd w:id="5446"/>
        <w:bookmarkEnd w:id="5447"/>
      </w:tr>
    </w:tbl>
    <w:p w14:paraId="197492EF" w14:textId="76692DE8" w:rsidR="00A15854" w:rsidRPr="0033182C" w:rsidDel="00F7680F" w:rsidRDefault="00A15854" w:rsidP="00A15854">
      <w:pPr>
        <w:pStyle w:val="ListParagraph"/>
        <w:ind w:left="567"/>
        <w:rPr>
          <w:del w:id="5448" w:author="Windows User" w:date="2019-09-19T03:29:00Z"/>
          <w:rFonts w:cs="Times New Roman"/>
          <w:b/>
        </w:rPr>
      </w:pPr>
      <w:bookmarkStart w:id="5449" w:name="_Toc23496683"/>
      <w:bookmarkStart w:id="5450" w:name="_Toc23552867"/>
      <w:bookmarkStart w:id="5451" w:name="_Toc23811220"/>
      <w:bookmarkStart w:id="5452" w:name="_Toc23880883"/>
      <w:bookmarkEnd w:id="5449"/>
      <w:bookmarkEnd w:id="5450"/>
      <w:bookmarkEnd w:id="5451"/>
      <w:bookmarkEnd w:id="5452"/>
    </w:p>
    <w:p w14:paraId="7F15169B" w14:textId="452546CC" w:rsidR="004F2EF7" w:rsidRPr="0033182C" w:rsidDel="00F7680F" w:rsidRDefault="005234CD">
      <w:pPr>
        <w:pStyle w:val="Heading3"/>
        <w:numPr>
          <w:ilvl w:val="2"/>
          <w:numId w:val="43"/>
        </w:numPr>
        <w:ind w:left="357" w:hanging="357"/>
        <w:rPr>
          <w:del w:id="5453" w:author="Windows User" w:date="2019-09-19T03:29:00Z"/>
          <w:rFonts w:cs="Times New Roman"/>
        </w:rPr>
        <w:pPrChange w:id="5454" w:author="Windows User" w:date="2019-09-19T02:40:00Z">
          <w:pPr>
            <w:pStyle w:val="Heading3"/>
          </w:pPr>
        </w:pPrChange>
      </w:pPr>
      <w:del w:id="5455" w:author="Windows User" w:date="2019-09-19T03:29:00Z">
        <w:r w:rsidRPr="0033182C" w:rsidDel="00F7680F">
          <w:rPr>
            <w:rFonts w:cs="Times New Roman"/>
          </w:rPr>
          <w:delText>Lihat Data Arus</w:delText>
        </w:r>
        <w:bookmarkStart w:id="5456" w:name="_Toc23496684"/>
        <w:bookmarkStart w:id="5457" w:name="_Toc23552868"/>
        <w:bookmarkStart w:id="5458" w:name="_Toc23811221"/>
        <w:bookmarkStart w:id="5459" w:name="_Toc23880884"/>
        <w:bookmarkEnd w:id="5456"/>
        <w:bookmarkEnd w:id="5457"/>
        <w:bookmarkEnd w:id="5458"/>
        <w:bookmarkEnd w:id="5459"/>
      </w:del>
    </w:p>
    <w:p w14:paraId="24AF3E72" w14:textId="50026257" w:rsidR="003E1410" w:rsidRPr="0033182C" w:rsidDel="00F7680F" w:rsidRDefault="00E75BB9" w:rsidP="00C9053F">
      <w:pPr>
        <w:ind w:firstLine="567"/>
        <w:rPr>
          <w:del w:id="5460" w:author="Windows User" w:date="2019-09-19T03:29:00Z"/>
          <w:rFonts w:cs="Times New Roman"/>
          <w:sz w:val="36"/>
          <w:szCs w:val="24"/>
        </w:rPr>
      </w:pPr>
      <w:del w:id="5461" w:author="Windows User" w:date="2019-09-19T03:29:00Z">
        <w:r w:rsidRPr="0033182C" w:rsidDel="00F7680F">
          <w:rPr>
            <w:rFonts w:cs="Times New Roman"/>
            <w:szCs w:val="24"/>
          </w:rPr>
          <w:delText>Skenario ini menjelaskan alur untuk melihat data arus yang dihasilkan. Fitur ini bisa dilakukan oleh semua user. Skenario lihat data arus  dapa</w:delText>
        </w:r>
        <w:r w:rsidR="003E1410" w:rsidRPr="0033182C" w:rsidDel="00F7680F">
          <w:rPr>
            <w:rFonts w:cs="Times New Roman"/>
            <w:szCs w:val="24"/>
          </w:rPr>
          <w:delText xml:space="preserve">t 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4.11</w:delText>
        </w:r>
        <w:r w:rsidR="00C9053F" w:rsidRPr="0033182C" w:rsidDel="00F7680F">
          <w:rPr>
            <w:rFonts w:cs="Times New Roman"/>
            <w:szCs w:val="24"/>
          </w:rPr>
          <w:delText>.</w:delText>
        </w:r>
        <w:bookmarkStart w:id="5462" w:name="_Toc23496685"/>
        <w:bookmarkStart w:id="5463" w:name="_Toc23552869"/>
        <w:bookmarkStart w:id="5464" w:name="_Toc23811222"/>
        <w:bookmarkStart w:id="5465" w:name="_Toc23880885"/>
        <w:bookmarkEnd w:id="5462"/>
        <w:bookmarkEnd w:id="5463"/>
        <w:bookmarkEnd w:id="5464"/>
        <w:bookmarkEnd w:id="5465"/>
      </w:del>
    </w:p>
    <w:p w14:paraId="4E5C894E" w14:textId="03678613" w:rsidR="00C9053F" w:rsidRPr="0033182C" w:rsidDel="00F7680F" w:rsidRDefault="00C9053F" w:rsidP="00C9053F">
      <w:pPr>
        <w:pStyle w:val="Caption"/>
        <w:keepNext/>
        <w:jc w:val="center"/>
        <w:rPr>
          <w:del w:id="5466" w:author="Windows User" w:date="2019-09-19T03:29:00Z"/>
          <w:rFonts w:cs="Times New Roman"/>
          <w:i w:val="0"/>
          <w:color w:val="auto"/>
          <w:sz w:val="24"/>
        </w:rPr>
      </w:pPr>
      <w:del w:id="5467" w:author="Windows User" w:date="2019-09-19T03:29:00Z">
        <w:r w:rsidRPr="0033182C" w:rsidDel="00F7680F">
          <w:rPr>
            <w:rFonts w:cs="Times New Roman"/>
            <w:i w:val="0"/>
            <w:color w:val="auto"/>
            <w:sz w:val="24"/>
          </w:rPr>
          <w:delText xml:space="preserve">Tabel </w:delText>
        </w:r>
      </w:del>
      <w:del w:id="5468" w:author="Windows User" w:date="2019-09-18T15:48:00Z">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 w:val="0"/>
          </w:rPr>
          <w:fldChar w:fldCharType="end"/>
        </w:r>
        <w:r w:rsidR="007E74B5" w:rsidRPr="0033182C" w:rsidDel="00F10288">
          <w:rPr>
            <w:rFonts w:cs="Times New Roman"/>
            <w:i w:val="0"/>
            <w:color w:val="auto"/>
            <w:sz w:val="24"/>
          </w:rPr>
          <w:delText>.</w:delText>
        </w:r>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11</w:delText>
        </w:r>
        <w:r w:rsidR="007E74B5" w:rsidRPr="0033182C" w:rsidDel="00F10288">
          <w:rPr>
            <w:rFonts w:cs="Times New Roman"/>
            <w:i w:val="0"/>
          </w:rPr>
          <w:fldChar w:fldCharType="end"/>
        </w:r>
      </w:del>
      <w:del w:id="5469" w:author="Windows User" w:date="2019-09-19T03:29:00Z">
        <w:r w:rsidRPr="0033182C" w:rsidDel="00F7680F">
          <w:rPr>
            <w:rFonts w:cs="Times New Roman"/>
            <w:i w:val="0"/>
            <w:color w:val="auto"/>
            <w:sz w:val="24"/>
          </w:rPr>
          <w:delText xml:space="preserve"> Lihat Data Arus</w:delText>
        </w:r>
        <w:bookmarkStart w:id="5470" w:name="_Toc23496686"/>
        <w:bookmarkStart w:id="5471" w:name="_Toc23552870"/>
        <w:bookmarkStart w:id="5472" w:name="_Toc23811223"/>
        <w:bookmarkStart w:id="5473" w:name="_Toc23880886"/>
        <w:bookmarkEnd w:id="5470"/>
        <w:bookmarkEnd w:id="5471"/>
        <w:bookmarkEnd w:id="5472"/>
        <w:bookmarkEnd w:id="5473"/>
      </w:del>
    </w:p>
    <w:tbl>
      <w:tblPr>
        <w:tblStyle w:val="TableGrid"/>
        <w:tblW w:w="7933" w:type="dxa"/>
        <w:tblLook w:val="04A0" w:firstRow="1" w:lastRow="0" w:firstColumn="1" w:lastColumn="0" w:noHBand="0" w:noVBand="1"/>
      </w:tblPr>
      <w:tblGrid>
        <w:gridCol w:w="4531"/>
        <w:gridCol w:w="73"/>
        <w:gridCol w:w="3329"/>
      </w:tblGrid>
      <w:tr w:rsidR="00A15854" w:rsidRPr="0033182C" w:rsidDel="00F7680F" w14:paraId="4697A485" w14:textId="5B4FCFCF" w:rsidTr="00C9053F">
        <w:trPr>
          <w:del w:id="5474" w:author="Windows User" w:date="2019-09-19T03:29:00Z"/>
        </w:trPr>
        <w:tc>
          <w:tcPr>
            <w:tcW w:w="4531" w:type="dxa"/>
          </w:tcPr>
          <w:p w14:paraId="738BEA24" w14:textId="1894A64A" w:rsidR="00A15854" w:rsidRPr="0033182C" w:rsidDel="00F7680F" w:rsidRDefault="00A15854" w:rsidP="00E97240">
            <w:pPr>
              <w:spacing w:after="0" w:line="240" w:lineRule="auto"/>
              <w:rPr>
                <w:del w:id="5475" w:author="Windows User" w:date="2019-09-19T03:29:00Z"/>
                <w:rFonts w:cs="Times New Roman"/>
                <w:sz w:val="22"/>
                <w:szCs w:val="24"/>
                <w:lang w:val="en-ID"/>
              </w:rPr>
            </w:pPr>
            <w:del w:id="5476" w:author="Windows User" w:date="2019-09-19T03:29:00Z">
              <w:r w:rsidRPr="0033182C" w:rsidDel="00F7680F">
                <w:rPr>
                  <w:rFonts w:cs="Times New Roman"/>
                  <w:b/>
                  <w:sz w:val="22"/>
                  <w:szCs w:val="24"/>
                </w:rPr>
                <w:delText>Nama Usecase</w:delText>
              </w:r>
              <w:bookmarkStart w:id="5477" w:name="_Toc23496687"/>
              <w:bookmarkStart w:id="5478" w:name="_Toc23552871"/>
              <w:bookmarkStart w:id="5479" w:name="_Toc23811224"/>
              <w:bookmarkStart w:id="5480" w:name="_Toc23880887"/>
              <w:bookmarkEnd w:id="5477"/>
              <w:bookmarkEnd w:id="5478"/>
              <w:bookmarkEnd w:id="5479"/>
              <w:bookmarkEnd w:id="5480"/>
            </w:del>
          </w:p>
        </w:tc>
        <w:tc>
          <w:tcPr>
            <w:tcW w:w="3402" w:type="dxa"/>
            <w:gridSpan w:val="2"/>
          </w:tcPr>
          <w:p w14:paraId="59A268B4" w14:textId="5F83B8A7" w:rsidR="00A15854" w:rsidRPr="0033182C" w:rsidDel="00F7680F" w:rsidRDefault="00A15854" w:rsidP="00E97240">
            <w:pPr>
              <w:spacing w:after="0" w:line="240" w:lineRule="auto"/>
              <w:rPr>
                <w:del w:id="5481" w:author="Windows User" w:date="2019-09-19T03:29:00Z"/>
                <w:rFonts w:cs="Times New Roman"/>
                <w:sz w:val="22"/>
                <w:szCs w:val="24"/>
                <w:lang w:val="en-ID"/>
              </w:rPr>
            </w:pPr>
            <w:del w:id="5482" w:author="Windows User" w:date="2019-09-19T03:29:00Z">
              <w:r w:rsidRPr="0033182C" w:rsidDel="00F7680F">
                <w:rPr>
                  <w:rFonts w:cs="Times New Roman"/>
                  <w:sz w:val="22"/>
                  <w:szCs w:val="24"/>
                </w:rPr>
                <w:delText>Lihat data arus</w:delText>
              </w:r>
              <w:bookmarkStart w:id="5483" w:name="_Toc23496688"/>
              <w:bookmarkStart w:id="5484" w:name="_Toc23552872"/>
              <w:bookmarkStart w:id="5485" w:name="_Toc23811225"/>
              <w:bookmarkStart w:id="5486" w:name="_Toc23880888"/>
              <w:bookmarkEnd w:id="5483"/>
              <w:bookmarkEnd w:id="5484"/>
              <w:bookmarkEnd w:id="5485"/>
              <w:bookmarkEnd w:id="5486"/>
            </w:del>
          </w:p>
        </w:tc>
        <w:bookmarkStart w:id="5487" w:name="_Toc23496689"/>
        <w:bookmarkStart w:id="5488" w:name="_Toc23552873"/>
        <w:bookmarkStart w:id="5489" w:name="_Toc23811226"/>
        <w:bookmarkStart w:id="5490" w:name="_Toc23880889"/>
        <w:bookmarkEnd w:id="5487"/>
        <w:bookmarkEnd w:id="5488"/>
        <w:bookmarkEnd w:id="5489"/>
        <w:bookmarkEnd w:id="5490"/>
      </w:tr>
      <w:tr w:rsidR="00A15854" w:rsidRPr="0033182C" w:rsidDel="00F7680F" w14:paraId="770134E4" w14:textId="50408542" w:rsidTr="00C9053F">
        <w:trPr>
          <w:del w:id="5491" w:author="Windows User" w:date="2019-09-19T03:29:00Z"/>
        </w:trPr>
        <w:tc>
          <w:tcPr>
            <w:tcW w:w="4531" w:type="dxa"/>
          </w:tcPr>
          <w:p w14:paraId="428F6812" w14:textId="0D2D08F2" w:rsidR="00A15854" w:rsidRPr="0033182C" w:rsidDel="00F7680F" w:rsidRDefault="00A15854" w:rsidP="00E97240">
            <w:pPr>
              <w:spacing w:after="0" w:line="240" w:lineRule="auto"/>
              <w:rPr>
                <w:del w:id="5492" w:author="Windows User" w:date="2019-09-19T03:29:00Z"/>
                <w:rFonts w:cs="Times New Roman"/>
                <w:sz w:val="22"/>
                <w:szCs w:val="24"/>
                <w:lang w:val="en-ID"/>
              </w:rPr>
            </w:pPr>
            <w:del w:id="5493" w:author="Windows User" w:date="2019-09-19T03:29:00Z">
              <w:r w:rsidRPr="0033182C" w:rsidDel="00F7680F">
                <w:rPr>
                  <w:rFonts w:cs="Times New Roman"/>
                  <w:b/>
                  <w:sz w:val="22"/>
                  <w:szCs w:val="24"/>
                </w:rPr>
                <w:delText>Aktor</w:delText>
              </w:r>
              <w:bookmarkStart w:id="5494" w:name="_Toc23496690"/>
              <w:bookmarkStart w:id="5495" w:name="_Toc23552874"/>
              <w:bookmarkStart w:id="5496" w:name="_Toc23811227"/>
              <w:bookmarkStart w:id="5497" w:name="_Toc23880890"/>
              <w:bookmarkEnd w:id="5494"/>
              <w:bookmarkEnd w:id="5495"/>
              <w:bookmarkEnd w:id="5496"/>
              <w:bookmarkEnd w:id="5497"/>
            </w:del>
          </w:p>
        </w:tc>
        <w:tc>
          <w:tcPr>
            <w:tcW w:w="3402" w:type="dxa"/>
            <w:gridSpan w:val="2"/>
          </w:tcPr>
          <w:p w14:paraId="129847A5" w14:textId="4E4BE296" w:rsidR="00A15854" w:rsidRPr="0033182C" w:rsidDel="00F7680F" w:rsidRDefault="00A15854" w:rsidP="00E97240">
            <w:pPr>
              <w:spacing w:after="0" w:line="240" w:lineRule="auto"/>
              <w:rPr>
                <w:del w:id="5498" w:author="Windows User" w:date="2019-09-19T03:29:00Z"/>
                <w:rFonts w:cs="Times New Roman"/>
                <w:sz w:val="22"/>
                <w:szCs w:val="24"/>
                <w:lang w:val="en-ID"/>
              </w:rPr>
            </w:pPr>
            <w:del w:id="5499" w:author="Windows User" w:date="2019-09-19T03:29:00Z">
              <w:r w:rsidRPr="0033182C" w:rsidDel="00F7680F">
                <w:rPr>
                  <w:rFonts w:cs="Times New Roman"/>
                  <w:sz w:val="22"/>
                  <w:szCs w:val="24"/>
                </w:rPr>
                <w:delText>Senua aktor</w:delText>
              </w:r>
              <w:bookmarkStart w:id="5500" w:name="_Toc23496691"/>
              <w:bookmarkStart w:id="5501" w:name="_Toc23552875"/>
              <w:bookmarkStart w:id="5502" w:name="_Toc23811228"/>
              <w:bookmarkStart w:id="5503" w:name="_Toc23880891"/>
              <w:bookmarkEnd w:id="5500"/>
              <w:bookmarkEnd w:id="5501"/>
              <w:bookmarkEnd w:id="5502"/>
              <w:bookmarkEnd w:id="5503"/>
            </w:del>
          </w:p>
        </w:tc>
        <w:bookmarkStart w:id="5504" w:name="_Toc23496692"/>
        <w:bookmarkStart w:id="5505" w:name="_Toc23552876"/>
        <w:bookmarkStart w:id="5506" w:name="_Toc23811229"/>
        <w:bookmarkStart w:id="5507" w:name="_Toc23880892"/>
        <w:bookmarkEnd w:id="5504"/>
        <w:bookmarkEnd w:id="5505"/>
        <w:bookmarkEnd w:id="5506"/>
        <w:bookmarkEnd w:id="5507"/>
      </w:tr>
      <w:tr w:rsidR="00A15854" w:rsidRPr="0033182C" w:rsidDel="00F7680F" w14:paraId="06781409" w14:textId="170A7F12" w:rsidTr="00C9053F">
        <w:trPr>
          <w:del w:id="5508" w:author="Windows User" w:date="2019-09-19T03:29:00Z"/>
        </w:trPr>
        <w:tc>
          <w:tcPr>
            <w:tcW w:w="4531" w:type="dxa"/>
          </w:tcPr>
          <w:p w14:paraId="045718A0" w14:textId="34758128" w:rsidR="00A15854" w:rsidRPr="0033182C" w:rsidDel="00F7680F" w:rsidRDefault="00A15854" w:rsidP="00E97240">
            <w:pPr>
              <w:spacing w:after="0" w:line="240" w:lineRule="auto"/>
              <w:rPr>
                <w:del w:id="5509" w:author="Windows User" w:date="2019-09-19T03:29:00Z"/>
                <w:rFonts w:cs="Times New Roman"/>
                <w:sz w:val="22"/>
                <w:szCs w:val="24"/>
                <w:lang w:val="en-ID"/>
              </w:rPr>
            </w:pPr>
            <w:del w:id="5510" w:author="Windows User" w:date="2019-09-19T03:29:00Z">
              <w:r w:rsidRPr="0033182C" w:rsidDel="00F7680F">
                <w:rPr>
                  <w:rFonts w:cs="Times New Roman"/>
                  <w:b/>
                  <w:sz w:val="22"/>
                  <w:szCs w:val="24"/>
                </w:rPr>
                <w:delText>Deskripsi Singkat</w:delText>
              </w:r>
              <w:bookmarkStart w:id="5511" w:name="_Toc23496693"/>
              <w:bookmarkStart w:id="5512" w:name="_Toc23552877"/>
              <w:bookmarkStart w:id="5513" w:name="_Toc23811230"/>
              <w:bookmarkStart w:id="5514" w:name="_Toc23880893"/>
              <w:bookmarkEnd w:id="5511"/>
              <w:bookmarkEnd w:id="5512"/>
              <w:bookmarkEnd w:id="5513"/>
              <w:bookmarkEnd w:id="5514"/>
            </w:del>
          </w:p>
        </w:tc>
        <w:tc>
          <w:tcPr>
            <w:tcW w:w="3402" w:type="dxa"/>
            <w:gridSpan w:val="2"/>
          </w:tcPr>
          <w:p w14:paraId="1C58671A" w14:textId="6AB40401" w:rsidR="00A15854" w:rsidRPr="0033182C" w:rsidDel="00F7680F" w:rsidRDefault="00A15854" w:rsidP="00E97240">
            <w:pPr>
              <w:spacing w:after="0" w:line="240" w:lineRule="auto"/>
              <w:rPr>
                <w:del w:id="5515" w:author="Windows User" w:date="2019-09-19T03:29:00Z"/>
                <w:rFonts w:cs="Times New Roman"/>
                <w:sz w:val="22"/>
                <w:szCs w:val="24"/>
                <w:lang w:val="en-ID"/>
              </w:rPr>
            </w:pPr>
            <w:del w:id="5516" w:author="Windows User" w:date="2019-09-19T03:29:00Z">
              <w:r w:rsidRPr="0033182C" w:rsidDel="00F7680F">
                <w:rPr>
                  <w:rFonts w:cs="Times New Roman"/>
                  <w:sz w:val="22"/>
                  <w:szCs w:val="24"/>
                </w:rPr>
                <w:delText>Aktor melihat data arus</w:delText>
              </w:r>
              <w:bookmarkStart w:id="5517" w:name="_Toc23496694"/>
              <w:bookmarkStart w:id="5518" w:name="_Toc23552878"/>
              <w:bookmarkStart w:id="5519" w:name="_Toc23811231"/>
              <w:bookmarkStart w:id="5520" w:name="_Toc23880894"/>
              <w:bookmarkEnd w:id="5517"/>
              <w:bookmarkEnd w:id="5518"/>
              <w:bookmarkEnd w:id="5519"/>
              <w:bookmarkEnd w:id="5520"/>
            </w:del>
          </w:p>
        </w:tc>
        <w:bookmarkStart w:id="5521" w:name="_Toc23496695"/>
        <w:bookmarkStart w:id="5522" w:name="_Toc23552879"/>
        <w:bookmarkStart w:id="5523" w:name="_Toc23811232"/>
        <w:bookmarkStart w:id="5524" w:name="_Toc23880895"/>
        <w:bookmarkEnd w:id="5521"/>
        <w:bookmarkEnd w:id="5522"/>
        <w:bookmarkEnd w:id="5523"/>
        <w:bookmarkEnd w:id="5524"/>
      </w:tr>
      <w:tr w:rsidR="00A15854" w:rsidRPr="0033182C" w:rsidDel="00F7680F" w14:paraId="4A310ACE" w14:textId="10A39E95" w:rsidTr="00C9053F">
        <w:trPr>
          <w:del w:id="5525" w:author="Windows User" w:date="2019-09-19T03:29:00Z"/>
        </w:trPr>
        <w:tc>
          <w:tcPr>
            <w:tcW w:w="4531" w:type="dxa"/>
          </w:tcPr>
          <w:p w14:paraId="47A54A9A" w14:textId="518227D9" w:rsidR="00A15854" w:rsidRPr="0033182C" w:rsidDel="00F7680F" w:rsidRDefault="00A15854" w:rsidP="00E97240">
            <w:pPr>
              <w:spacing w:after="0" w:line="240" w:lineRule="auto"/>
              <w:rPr>
                <w:del w:id="5526" w:author="Windows User" w:date="2019-09-19T03:29:00Z"/>
                <w:rFonts w:cs="Times New Roman"/>
                <w:sz w:val="22"/>
                <w:szCs w:val="24"/>
                <w:lang w:val="en-ID"/>
              </w:rPr>
            </w:pPr>
            <w:del w:id="5527" w:author="Windows User" w:date="2019-09-19T03:29:00Z">
              <w:r w:rsidRPr="0033182C" w:rsidDel="00F7680F">
                <w:rPr>
                  <w:rFonts w:cs="Times New Roman"/>
                  <w:b/>
                  <w:sz w:val="22"/>
                  <w:szCs w:val="24"/>
                </w:rPr>
                <w:delText>Prekondisi</w:delText>
              </w:r>
              <w:bookmarkStart w:id="5528" w:name="_Toc23496696"/>
              <w:bookmarkStart w:id="5529" w:name="_Toc23552880"/>
              <w:bookmarkStart w:id="5530" w:name="_Toc23811233"/>
              <w:bookmarkStart w:id="5531" w:name="_Toc23880896"/>
              <w:bookmarkEnd w:id="5528"/>
              <w:bookmarkEnd w:id="5529"/>
              <w:bookmarkEnd w:id="5530"/>
              <w:bookmarkEnd w:id="5531"/>
            </w:del>
          </w:p>
        </w:tc>
        <w:tc>
          <w:tcPr>
            <w:tcW w:w="3402" w:type="dxa"/>
            <w:gridSpan w:val="2"/>
          </w:tcPr>
          <w:p w14:paraId="2B2BCBAA" w14:textId="663815A7" w:rsidR="00A15854" w:rsidRPr="0033182C" w:rsidDel="00F7680F" w:rsidRDefault="00A15854" w:rsidP="00E97240">
            <w:pPr>
              <w:spacing w:after="0" w:line="240" w:lineRule="auto"/>
              <w:rPr>
                <w:del w:id="5532" w:author="Windows User" w:date="2019-09-19T03:29:00Z"/>
                <w:rFonts w:cs="Times New Roman"/>
                <w:sz w:val="22"/>
                <w:szCs w:val="24"/>
                <w:lang w:val="en-ID"/>
              </w:rPr>
            </w:pPr>
            <w:del w:id="5533" w:author="Windows User" w:date="2019-09-19T03:29:00Z">
              <w:r w:rsidRPr="0033182C" w:rsidDel="00F7680F">
                <w:rPr>
                  <w:rFonts w:cs="Times New Roman"/>
                  <w:sz w:val="22"/>
                  <w:szCs w:val="24"/>
                </w:rPr>
                <w:delText>Aktor masuk halaman dashboard masing-masing</w:delText>
              </w:r>
              <w:bookmarkStart w:id="5534" w:name="_Toc23496697"/>
              <w:bookmarkStart w:id="5535" w:name="_Toc23552881"/>
              <w:bookmarkStart w:id="5536" w:name="_Toc23811234"/>
              <w:bookmarkStart w:id="5537" w:name="_Toc23880897"/>
              <w:bookmarkEnd w:id="5534"/>
              <w:bookmarkEnd w:id="5535"/>
              <w:bookmarkEnd w:id="5536"/>
              <w:bookmarkEnd w:id="5537"/>
            </w:del>
          </w:p>
        </w:tc>
        <w:bookmarkStart w:id="5538" w:name="_Toc23496698"/>
        <w:bookmarkStart w:id="5539" w:name="_Toc23552882"/>
        <w:bookmarkStart w:id="5540" w:name="_Toc23811235"/>
        <w:bookmarkStart w:id="5541" w:name="_Toc23880898"/>
        <w:bookmarkEnd w:id="5538"/>
        <w:bookmarkEnd w:id="5539"/>
        <w:bookmarkEnd w:id="5540"/>
        <w:bookmarkEnd w:id="5541"/>
      </w:tr>
      <w:tr w:rsidR="00A15854" w:rsidRPr="0033182C" w:rsidDel="00F7680F" w14:paraId="48C48B80" w14:textId="097623F3" w:rsidTr="00C9053F">
        <w:trPr>
          <w:del w:id="5542" w:author="Windows User" w:date="2019-09-19T03:29:00Z"/>
        </w:trPr>
        <w:tc>
          <w:tcPr>
            <w:tcW w:w="4531" w:type="dxa"/>
          </w:tcPr>
          <w:p w14:paraId="567856B4" w14:textId="6988B385" w:rsidR="00A15854" w:rsidRPr="0033182C" w:rsidDel="00F7680F" w:rsidRDefault="00A15854" w:rsidP="00E97240">
            <w:pPr>
              <w:spacing w:after="0" w:line="240" w:lineRule="auto"/>
              <w:rPr>
                <w:del w:id="5543" w:author="Windows User" w:date="2019-09-19T03:29:00Z"/>
                <w:rFonts w:cs="Times New Roman"/>
                <w:sz w:val="22"/>
                <w:szCs w:val="24"/>
                <w:lang w:val="en-ID"/>
              </w:rPr>
            </w:pPr>
            <w:del w:id="5544" w:author="Windows User" w:date="2019-09-19T03:29:00Z">
              <w:r w:rsidRPr="0033182C" w:rsidDel="00F7680F">
                <w:rPr>
                  <w:rFonts w:cs="Times New Roman"/>
                  <w:b/>
                  <w:sz w:val="22"/>
                  <w:szCs w:val="24"/>
                </w:rPr>
                <w:delText>Pascakondisi</w:delText>
              </w:r>
              <w:bookmarkStart w:id="5545" w:name="_Toc23496699"/>
              <w:bookmarkStart w:id="5546" w:name="_Toc23552883"/>
              <w:bookmarkStart w:id="5547" w:name="_Toc23811236"/>
              <w:bookmarkStart w:id="5548" w:name="_Toc23880899"/>
              <w:bookmarkEnd w:id="5545"/>
              <w:bookmarkEnd w:id="5546"/>
              <w:bookmarkEnd w:id="5547"/>
              <w:bookmarkEnd w:id="5548"/>
            </w:del>
          </w:p>
        </w:tc>
        <w:tc>
          <w:tcPr>
            <w:tcW w:w="3402" w:type="dxa"/>
            <w:gridSpan w:val="2"/>
          </w:tcPr>
          <w:p w14:paraId="61A3175F" w14:textId="2BF5A2E0" w:rsidR="00A15854" w:rsidRPr="0033182C" w:rsidDel="00F7680F" w:rsidRDefault="00A15854" w:rsidP="00E97240">
            <w:pPr>
              <w:spacing w:after="0" w:line="240" w:lineRule="auto"/>
              <w:rPr>
                <w:del w:id="5549" w:author="Windows User" w:date="2019-09-19T03:29:00Z"/>
                <w:rFonts w:cs="Times New Roman"/>
                <w:sz w:val="22"/>
                <w:szCs w:val="24"/>
                <w:lang w:val="en-ID"/>
              </w:rPr>
            </w:pPr>
            <w:del w:id="5550" w:author="Windows User" w:date="2019-09-19T03:29:00Z">
              <w:r w:rsidRPr="0033182C" w:rsidDel="00F7680F">
                <w:rPr>
                  <w:rFonts w:cs="Times New Roman"/>
                  <w:sz w:val="22"/>
                  <w:szCs w:val="24"/>
                </w:rPr>
                <w:delText>Aktor dapat melihat data arus yang dihasilakan</w:delText>
              </w:r>
              <w:bookmarkStart w:id="5551" w:name="_Toc23496700"/>
              <w:bookmarkStart w:id="5552" w:name="_Toc23552884"/>
              <w:bookmarkStart w:id="5553" w:name="_Toc23811237"/>
              <w:bookmarkStart w:id="5554" w:name="_Toc23880900"/>
              <w:bookmarkEnd w:id="5551"/>
              <w:bookmarkEnd w:id="5552"/>
              <w:bookmarkEnd w:id="5553"/>
              <w:bookmarkEnd w:id="5554"/>
            </w:del>
          </w:p>
        </w:tc>
        <w:bookmarkStart w:id="5555" w:name="_Toc23496701"/>
        <w:bookmarkStart w:id="5556" w:name="_Toc23552885"/>
        <w:bookmarkStart w:id="5557" w:name="_Toc23811238"/>
        <w:bookmarkStart w:id="5558" w:name="_Toc23880901"/>
        <w:bookmarkEnd w:id="5555"/>
        <w:bookmarkEnd w:id="5556"/>
        <w:bookmarkEnd w:id="5557"/>
        <w:bookmarkEnd w:id="5558"/>
      </w:tr>
      <w:tr w:rsidR="00A15854" w:rsidRPr="0033182C" w:rsidDel="00F7680F" w14:paraId="29E55A62" w14:textId="538973A5" w:rsidTr="00C9053F">
        <w:trPr>
          <w:del w:id="5559" w:author="Windows User" w:date="2019-09-19T03:29:00Z"/>
        </w:trPr>
        <w:tc>
          <w:tcPr>
            <w:tcW w:w="7933" w:type="dxa"/>
            <w:gridSpan w:val="3"/>
          </w:tcPr>
          <w:p w14:paraId="37288E3C" w14:textId="09B3D89B" w:rsidR="00A15854" w:rsidRPr="0033182C" w:rsidDel="00F7680F" w:rsidRDefault="00A15854" w:rsidP="00E97240">
            <w:pPr>
              <w:spacing w:after="0" w:line="240" w:lineRule="auto"/>
              <w:jc w:val="center"/>
              <w:rPr>
                <w:del w:id="5560" w:author="Windows User" w:date="2019-09-19T03:29:00Z"/>
                <w:rFonts w:cs="Times New Roman"/>
                <w:sz w:val="22"/>
                <w:szCs w:val="24"/>
              </w:rPr>
            </w:pPr>
            <w:del w:id="5561" w:author="Windows User" w:date="2019-09-19T03:29:00Z">
              <w:r w:rsidRPr="0033182C" w:rsidDel="00F7680F">
                <w:rPr>
                  <w:rFonts w:cs="Times New Roman"/>
                  <w:b/>
                  <w:bCs/>
                  <w:sz w:val="22"/>
                  <w:szCs w:val="24"/>
                </w:rPr>
                <w:delText>Flow Event</w:delText>
              </w:r>
              <w:bookmarkStart w:id="5562" w:name="_Toc23496702"/>
              <w:bookmarkStart w:id="5563" w:name="_Toc23552886"/>
              <w:bookmarkStart w:id="5564" w:name="_Toc23811239"/>
              <w:bookmarkStart w:id="5565" w:name="_Toc23880902"/>
              <w:bookmarkEnd w:id="5562"/>
              <w:bookmarkEnd w:id="5563"/>
              <w:bookmarkEnd w:id="5564"/>
              <w:bookmarkEnd w:id="5565"/>
            </w:del>
          </w:p>
        </w:tc>
        <w:bookmarkStart w:id="5566" w:name="_Toc23496703"/>
        <w:bookmarkStart w:id="5567" w:name="_Toc23552887"/>
        <w:bookmarkStart w:id="5568" w:name="_Toc23811240"/>
        <w:bookmarkStart w:id="5569" w:name="_Toc23880903"/>
        <w:bookmarkEnd w:id="5566"/>
        <w:bookmarkEnd w:id="5567"/>
        <w:bookmarkEnd w:id="5568"/>
        <w:bookmarkEnd w:id="5569"/>
      </w:tr>
      <w:tr w:rsidR="00A15854" w:rsidRPr="0033182C" w:rsidDel="00F7680F" w14:paraId="63D5AAF4" w14:textId="0232360B" w:rsidTr="00C9053F">
        <w:trPr>
          <w:del w:id="5570" w:author="Windows User" w:date="2019-09-19T03:29:00Z"/>
        </w:trPr>
        <w:tc>
          <w:tcPr>
            <w:tcW w:w="7933" w:type="dxa"/>
            <w:gridSpan w:val="3"/>
          </w:tcPr>
          <w:p w14:paraId="5EC9191F" w14:textId="6BB46276" w:rsidR="00A15854" w:rsidRPr="0033182C" w:rsidDel="00F7680F" w:rsidRDefault="00A15854" w:rsidP="00E97240">
            <w:pPr>
              <w:spacing w:after="0" w:line="240" w:lineRule="auto"/>
              <w:jc w:val="center"/>
              <w:rPr>
                <w:del w:id="5571" w:author="Windows User" w:date="2019-09-19T03:29:00Z"/>
                <w:rFonts w:cs="Times New Roman"/>
                <w:sz w:val="22"/>
                <w:szCs w:val="24"/>
              </w:rPr>
            </w:pPr>
            <w:del w:id="5572" w:author="Windows User" w:date="2019-09-19T03:29:00Z">
              <w:r w:rsidRPr="0033182C" w:rsidDel="00F7680F">
                <w:rPr>
                  <w:rFonts w:cs="Times New Roman"/>
                  <w:b/>
                  <w:sz w:val="22"/>
                  <w:szCs w:val="24"/>
                </w:rPr>
                <w:delText>Normal Flow : Lihat data arus</w:delText>
              </w:r>
              <w:bookmarkStart w:id="5573" w:name="_Toc23496704"/>
              <w:bookmarkStart w:id="5574" w:name="_Toc23552888"/>
              <w:bookmarkStart w:id="5575" w:name="_Toc23811241"/>
              <w:bookmarkStart w:id="5576" w:name="_Toc23880904"/>
              <w:bookmarkEnd w:id="5573"/>
              <w:bookmarkEnd w:id="5574"/>
              <w:bookmarkEnd w:id="5575"/>
              <w:bookmarkEnd w:id="5576"/>
            </w:del>
          </w:p>
        </w:tc>
        <w:bookmarkStart w:id="5577" w:name="_Toc23496705"/>
        <w:bookmarkStart w:id="5578" w:name="_Toc23552889"/>
        <w:bookmarkStart w:id="5579" w:name="_Toc23811242"/>
        <w:bookmarkStart w:id="5580" w:name="_Toc23880905"/>
        <w:bookmarkEnd w:id="5577"/>
        <w:bookmarkEnd w:id="5578"/>
        <w:bookmarkEnd w:id="5579"/>
        <w:bookmarkEnd w:id="5580"/>
      </w:tr>
      <w:tr w:rsidR="00A15854" w:rsidRPr="0033182C" w:rsidDel="00F7680F" w14:paraId="5C66FDF3" w14:textId="7F6A443B" w:rsidTr="00C9053F">
        <w:trPr>
          <w:trHeight w:val="371"/>
          <w:del w:id="5581" w:author="Windows User" w:date="2019-09-19T03:29:00Z"/>
        </w:trPr>
        <w:tc>
          <w:tcPr>
            <w:tcW w:w="4604" w:type="dxa"/>
            <w:gridSpan w:val="2"/>
          </w:tcPr>
          <w:p w14:paraId="170C33AD" w14:textId="23D605A7" w:rsidR="00A15854" w:rsidRPr="0033182C" w:rsidDel="00F7680F" w:rsidRDefault="00A15854" w:rsidP="00E97240">
            <w:pPr>
              <w:spacing w:after="0" w:line="240" w:lineRule="auto"/>
              <w:rPr>
                <w:del w:id="5582" w:author="Windows User" w:date="2019-09-19T03:29:00Z"/>
                <w:rFonts w:cs="Times New Roman"/>
                <w:b/>
                <w:sz w:val="22"/>
                <w:szCs w:val="24"/>
              </w:rPr>
            </w:pPr>
            <w:del w:id="5583" w:author="Windows User" w:date="2019-09-19T03:29:00Z">
              <w:r w:rsidRPr="0033182C" w:rsidDel="00F7680F">
                <w:rPr>
                  <w:rFonts w:cs="Times New Roman"/>
                  <w:sz w:val="22"/>
                  <w:szCs w:val="24"/>
                </w:rPr>
                <w:delText>Aksi Aktor</w:delText>
              </w:r>
              <w:bookmarkStart w:id="5584" w:name="_Toc23496706"/>
              <w:bookmarkStart w:id="5585" w:name="_Toc23552890"/>
              <w:bookmarkStart w:id="5586" w:name="_Toc23811243"/>
              <w:bookmarkStart w:id="5587" w:name="_Toc23880906"/>
              <w:bookmarkEnd w:id="5584"/>
              <w:bookmarkEnd w:id="5585"/>
              <w:bookmarkEnd w:id="5586"/>
              <w:bookmarkEnd w:id="5587"/>
            </w:del>
          </w:p>
        </w:tc>
        <w:tc>
          <w:tcPr>
            <w:tcW w:w="3329" w:type="dxa"/>
          </w:tcPr>
          <w:p w14:paraId="4A272FF1" w14:textId="75314D2A" w:rsidR="00A15854" w:rsidRPr="0033182C" w:rsidDel="00F7680F" w:rsidRDefault="00A15854" w:rsidP="00E97240">
            <w:pPr>
              <w:spacing w:after="0" w:line="240" w:lineRule="auto"/>
              <w:rPr>
                <w:del w:id="5588" w:author="Windows User" w:date="2019-09-19T03:29:00Z"/>
                <w:rFonts w:cs="Times New Roman"/>
                <w:b/>
                <w:sz w:val="22"/>
                <w:szCs w:val="24"/>
              </w:rPr>
            </w:pPr>
            <w:del w:id="5589" w:author="Windows User" w:date="2019-09-19T03:29:00Z">
              <w:r w:rsidRPr="0033182C" w:rsidDel="00F7680F">
                <w:rPr>
                  <w:rFonts w:cs="Times New Roman"/>
                  <w:sz w:val="22"/>
                  <w:szCs w:val="24"/>
                </w:rPr>
                <w:delText>Reaksi Sistem</w:delText>
              </w:r>
              <w:bookmarkStart w:id="5590" w:name="_Toc23496707"/>
              <w:bookmarkStart w:id="5591" w:name="_Toc23552891"/>
              <w:bookmarkStart w:id="5592" w:name="_Toc23811244"/>
              <w:bookmarkStart w:id="5593" w:name="_Toc23880907"/>
              <w:bookmarkEnd w:id="5590"/>
              <w:bookmarkEnd w:id="5591"/>
              <w:bookmarkEnd w:id="5592"/>
              <w:bookmarkEnd w:id="5593"/>
            </w:del>
          </w:p>
        </w:tc>
        <w:bookmarkStart w:id="5594" w:name="_Toc23496708"/>
        <w:bookmarkStart w:id="5595" w:name="_Toc23552892"/>
        <w:bookmarkStart w:id="5596" w:name="_Toc23811245"/>
        <w:bookmarkStart w:id="5597" w:name="_Toc23880908"/>
        <w:bookmarkEnd w:id="5594"/>
        <w:bookmarkEnd w:id="5595"/>
        <w:bookmarkEnd w:id="5596"/>
        <w:bookmarkEnd w:id="5597"/>
      </w:tr>
      <w:tr w:rsidR="00A15854" w:rsidRPr="0033182C" w:rsidDel="00F7680F" w14:paraId="413E8DF8" w14:textId="0557457A" w:rsidTr="00C9053F">
        <w:trPr>
          <w:trHeight w:val="371"/>
          <w:del w:id="5598" w:author="Windows User" w:date="2019-09-19T03:29:00Z"/>
        </w:trPr>
        <w:tc>
          <w:tcPr>
            <w:tcW w:w="4604" w:type="dxa"/>
            <w:gridSpan w:val="2"/>
          </w:tcPr>
          <w:p w14:paraId="76294577" w14:textId="441CB12B" w:rsidR="00A15854" w:rsidRPr="0033182C" w:rsidDel="00F7680F" w:rsidRDefault="00A15854" w:rsidP="00E97240">
            <w:pPr>
              <w:pStyle w:val="ListParagraph"/>
              <w:numPr>
                <w:ilvl w:val="0"/>
                <w:numId w:val="14"/>
              </w:numPr>
              <w:spacing w:after="0" w:line="240" w:lineRule="auto"/>
              <w:rPr>
                <w:del w:id="5599" w:author="Windows User" w:date="2019-09-19T03:29:00Z"/>
                <w:rFonts w:cs="Times New Roman"/>
                <w:sz w:val="22"/>
                <w:szCs w:val="24"/>
              </w:rPr>
            </w:pPr>
            <w:del w:id="5600" w:author="Windows User" w:date="2019-09-19T03:29:00Z">
              <w:r w:rsidRPr="0033182C" w:rsidDel="00F7680F">
                <w:rPr>
                  <w:rFonts w:cs="Times New Roman"/>
                  <w:sz w:val="22"/>
                  <w:szCs w:val="24"/>
                </w:rPr>
                <w:delText xml:space="preserve">Klik menu </w:delText>
              </w:r>
              <w:r w:rsidR="00FA0809" w:rsidRPr="0033182C" w:rsidDel="00F7680F">
                <w:rPr>
                  <w:rFonts w:cs="Times New Roman"/>
                  <w:sz w:val="22"/>
                  <w:szCs w:val="24"/>
                </w:rPr>
                <w:delText xml:space="preserve"> A</w:delText>
              </w:r>
              <w:r w:rsidRPr="0033182C" w:rsidDel="00F7680F">
                <w:rPr>
                  <w:rFonts w:cs="Times New Roman"/>
                  <w:sz w:val="22"/>
                  <w:szCs w:val="24"/>
                </w:rPr>
                <w:delText>rus</w:delText>
              </w:r>
              <w:bookmarkStart w:id="5601" w:name="_Toc23496709"/>
              <w:bookmarkStart w:id="5602" w:name="_Toc23552893"/>
              <w:bookmarkStart w:id="5603" w:name="_Toc23811246"/>
              <w:bookmarkStart w:id="5604" w:name="_Toc23880909"/>
              <w:bookmarkEnd w:id="5601"/>
              <w:bookmarkEnd w:id="5602"/>
              <w:bookmarkEnd w:id="5603"/>
              <w:bookmarkEnd w:id="5604"/>
            </w:del>
          </w:p>
        </w:tc>
        <w:tc>
          <w:tcPr>
            <w:tcW w:w="3329" w:type="dxa"/>
          </w:tcPr>
          <w:p w14:paraId="285ADF8B" w14:textId="1BC590F8" w:rsidR="00A15854" w:rsidRPr="0033182C" w:rsidDel="00F7680F" w:rsidRDefault="00A15854" w:rsidP="00E97240">
            <w:pPr>
              <w:spacing w:after="0" w:line="240" w:lineRule="auto"/>
              <w:rPr>
                <w:del w:id="5605" w:author="Windows User" w:date="2019-09-19T03:29:00Z"/>
                <w:rFonts w:cs="Times New Roman"/>
                <w:sz w:val="22"/>
                <w:szCs w:val="24"/>
              </w:rPr>
            </w:pPr>
            <w:bookmarkStart w:id="5606" w:name="_Toc23496710"/>
            <w:bookmarkStart w:id="5607" w:name="_Toc23552894"/>
            <w:bookmarkStart w:id="5608" w:name="_Toc23811247"/>
            <w:bookmarkStart w:id="5609" w:name="_Toc23880910"/>
            <w:bookmarkEnd w:id="5606"/>
            <w:bookmarkEnd w:id="5607"/>
            <w:bookmarkEnd w:id="5608"/>
            <w:bookmarkEnd w:id="5609"/>
          </w:p>
        </w:tc>
        <w:bookmarkStart w:id="5610" w:name="_Toc23496711"/>
        <w:bookmarkStart w:id="5611" w:name="_Toc23552895"/>
        <w:bookmarkStart w:id="5612" w:name="_Toc23811248"/>
        <w:bookmarkStart w:id="5613" w:name="_Toc23880911"/>
        <w:bookmarkEnd w:id="5610"/>
        <w:bookmarkEnd w:id="5611"/>
        <w:bookmarkEnd w:id="5612"/>
        <w:bookmarkEnd w:id="5613"/>
      </w:tr>
      <w:tr w:rsidR="00A15854" w:rsidRPr="0033182C" w:rsidDel="00F7680F" w14:paraId="3089EDC8" w14:textId="193CE4CA" w:rsidTr="00C9053F">
        <w:trPr>
          <w:trHeight w:val="370"/>
          <w:del w:id="5614" w:author="Windows User" w:date="2019-09-19T03:29:00Z"/>
        </w:trPr>
        <w:tc>
          <w:tcPr>
            <w:tcW w:w="4604" w:type="dxa"/>
            <w:gridSpan w:val="2"/>
          </w:tcPr>
          <w:p w14:paraId="17D93EF5" w14:textId="00110276" w:rsidR="00A15854" w:rsidRPr="0033182C" w:rsidDel="00F7680F" w:rsidRDefault="00A15854" w:rsidP="00E97240">
            <w:pPr>
              <w:pStyle w:val="ListParagraph"/>
              <w:spacing w:after="0" w:line="240" w:lineRule="auto"/>
              <w:rPr>
                <w:del w:id="5615" w:author="Windows User" w:date="2019-09-19T03:29:00Z"/>
                <w:rFonts w:cs="Times New Roman"/>
                <w:sz w:val="22"/>
                <w:szCs w:val="24"/>
              </w:rPr>
            </w:pPr>
            <w:bookmarkStart w:id="5616" w:name="_Toc23496712"/>
            <w:bookmarkStart w:id="5617" w:name="_Toc23552896"/>
            <w:bookmarkStart w:id="5618" w:name="_Toc23811249"/>
            <w:bookmarkStart w:id="5619" w:name="_Toc23880912"/>
            <w:bookmarkEnd w:id="5616"/>
            <w:bookmarkEnd w:id="5617"/>
            <w:bookmarkEnd w:id="5618"/>
            <w:bookmarkEnd w:id="5619"/>
          </w:p>
          <w:p w14:paraId="04510B02" w14:textId="279811A1" w:rsidR="00A15854" w:rsidRPr="0033182C" w:rsidDel="00F7680F" w:rsidRDefault="00A15854" w:rsidP="00E97240">
            <w:pPr>
              <w:pStyle w:val="ListParagraph"/>
              <w:spacing w:after="0" w:line="240" w:lineRule="auto"/>
              <w:rPr>
                <w:del w:id="5620" w:author="Windows User" w:date="2019-09-19T03:29:00Z"/>
                <w:rFonts w:cs="Times New Roman"/>
                <w:sz w:val="22"/>
                <w:szCs w:val="24"/>
              </w:rPr>
            </w:pPr>
            <w:bookmarkStart w:id="5621" w:name="_Toc23496713"/>
            <w:bookmarkStart w:id="5622" w:name="_Toc23552897"/>
            <w:bookmarkStart w:id="5623" w:name="_Toc23811250"/>
            <w:bookmarkStart w:id="5624" w:name="_Toc23880913"/>
            <w:bookmarkEnd w:id="5621"/>
            <w:bookmarkEnd w:id="5622"/>
            <w:bookmarkEnd w:id="5623"/>
            <w:bookmarkEnd w:id="5624"/>
          </w:p>
          <w:p w14:paraId="34200293" w14:textId="0FE92024" w:rsidR="00A15854" w:rsidRPr="0033182C" w:rsidDel="00F7680F" w:rsidRDefault="00A15854" w:rsidP="00E97240">
            <w:pPr>
              <w:spacing w:after="0" w:line="240" w:lineRule="auto"/>
              <w:rPr>
                <w:del w:id="5625" w:author="Windows User" w:date="2019-09-19T03:29:00Z"/>
                <w:rFonts w:cs="Times New Roman"/>
                <w:b/>
                <w:sz w:val="22"/>
                <w:szCs w:val="24"/>
              </w:rPr>
            </w:pPr>
            <w:bookmarkStart w:id="5626" w:name="_Toc23496714"/>
            <w:bookmarkStart w:id="5627" w:name="_Toc23552898"/>
            <w:bookmarkStart w:id="5628" w:name="_Toc23811251"/>
            <w:bookmarkStart w:id="5629" w:name="_Toc23880914"/>
            <w:bookmarkEnd w:id="5626"/>
            <w:bookmarkEnd w:id="5627"/>
            <w:bookmarkEnd w:id="5628"/>
            <w:bookmarkEnd w:id="5629"/>
          </w:p>
        </w:tc>
        <w:tc>
          <w:tcPr>
            <w:tcW w:w="3329" w:type="dxa"/>
          </w:tcPr>
          <w:p w14:paraId="4B0F99BE" w14:textId="7D82AD3C" w:rsidR="00A15854" w:rsidRPr="0033182C" w:rsidDel="00F7680F" w:rsidRDefault="00A15854" w:rsidP="00E97240">
            <w:pPr>
              <w:pStyle w:val="ListParagraph"/>
              <w:numPr>
                <w:ilvl w:val="0"/>
                <w:numId w:val="14"/>
              </w:numPr>
              <w:spacing w:after="0" w:line="240" w:lineRule="auto"/>
              <w:rPr>
                <w:del w:id="5630" w:author="Windows User" w:date="2019-09-19T03:29:00Z"/>
                <w:rFonts w:cs="Times New Roman"/>
                <w:sz w:val="22"/>
                <w:szCs w:val="24"/>
              </w:rPr>
            </w:pPr>
            <w:del w:id="5631" w:author="Windows User" w:date="2019-09-19T03:29:00Z">
              <w:r w:rsidRPr="0033182C" w:rsidDel="00F7680F">
                <w:rPr>
                  <w:rFonts w:cs="Times New Roman"/>
                  <w:sz w:val="22"/>
                  <w:szCs w:val="24"/>
                </w:rPr>
                <w:delText>Menampilkan data arus</w:delText>
              </w:r>
              <w:bookmarkStart w:id="5632" w:name="_Toc23496715"/>
              <w:bookmarkStart w:id="5633" w:name="_Toc23552899"/>
              <w:bookmarkStart w:id="5634" w:name="_Toc23811252"/>
              <w:bookmarkStart w:id="5635" w:name="_Toc23880915"/>
              <w:bookmarkEnd w:id="5632"/>
              <w:bookmarkEnd w:id="5633"/>
              <w:bookmarkEnd w:id="5634"/>
              <w:bookmarkEnd w:id="5635"/>
            </w:del>
          </w:p>
        </w:tc>
        <w:bookmarkStart w:id="5636" w:name="_Toc23496716"/>
        <w:bookmarkStart w:id="5637" w:name="_Toc23552900"/>
        <w:bookmarkStart w:id="5638" w:name="_Toc23811253"/>
        <w:bookmarkStart w:id="5639" w:name="_Toc23880916"/>
        <w:bookmarkEnd w:id="5636"/>
        <w:bookmarkEnd w:id="5637"/>
        <w:bookmarkEnd w:id="5638"/>
        <w:bookmarkEnd w:id="5639"/>
      </w:tr>
    </w:tbl>
    <w:p w14:paraId="16346824" w14:textId="5021D4F3" w:rsidR="00A15854" w:rsidRPr="0033182C" w:rsidDel="00F7680F" w:rsidRDefault="00A15854" w:rsidP="00A15854">
      <w:pPr>
        <w:pStyle w:val="ListParagraph"/>
        <w:ind w:left="567"/>
        <w:rPr>
          <w:del w:id="5640" w:author="Windows User" w:date="2019-09-19T03:29:00Z"/>
          <w:rFonts w:cs="Times New Roman"/>
          <w:b/>
        </w:rPr>
      </w:pPr>
      <w:bookmarkStart w:id="5641" w:name="_Toc23496717"/>
      <w:bookmarkStart w:id="5642" w:name="_Toc23552901"/>
      <w:bookmarkStart w:id="5643" w:name="_Toc23811254"/>
      <w:bookmarkStart w:id="5644" w:name="_Toc23880917"/>
      <w:bookmarkEnd w:id="5641"/>
      <w:bookmarkEnd w:id="5642"/>
      <w:bookmarkEnd w:id="5643"/>
      <w:bookmarkEnd w:id="5644"/>
    </w:p>
    <w:p w14:paraId="2C65C9E0" w14:textId="5E757DCC" w:rsidR="004F2EF7" w:rsidRPr="0033182C" w:rsidDel="00F7680F" w:rsidRDefault="005234CD" w:rsidP="008177D7">
      <w:pPr>
        <w:pStyle w:val="ListParagraph"/>
        <w:numPr>
          <w:ilvl w:val="0"/>
          <w:numId w:val="10"/>
        </w:numPr>
        <w:ind w:left="567" w:hanging="567"/>
        <w:rPr>
          <w:del w:id="5645" w:author="Windows User" w:date="2019-09-19T03:29:00Z"/>
          <w:rFonts w:cs="Times New Roman"/>
          <w:b/>
        </w:rPr>
      </w:pPr>
      <w:del w:id="5646" w:author="Windows User" w:date="2019-09-19T03:29:00Z">
        <w:r w:rsidRPr="0033182C" w:rsidDel="00F7680F">
          <w:rPr>
            <w:rFonts w:cs="Times New Roman"/>
            <w:b/>
          </w:rPr>
          <w:delText>Lihat Data Tegangan</w:delText>
        </w:r>
        <w:bookmarkStart w:id="5647" w:name="_Toc23496718"/>
        <w:bookmarkStart w:id="5648" w:name="_Toc23552902"/>
        <w:bookmarkStart w:id="5649" w:name="_Toc23811255"/>
        <w:bookmarkStart w:id="5650" w:name="_Toc23880918"/>
        <w:bookmarkEnd w:id="5647"/>
        <w:bookmarkEnd w:id="5648"/>
        <w:bookmarkEnd w:id="5649"/>
        <w:bookmarkEnd w:id="5650"/>
      </w:del>
    </w:p>
    <w:p w14:paraId="302C1B26" w14:textId="403B113B" w:rsidR="003E1410" w:rsidRPr="0033182C" w:rsidDel="00F7680F" w:rsidRDefault="00E75BB9" w:rsidP="00C9053F">
      <w:pPr>
        <w:ind w:firstLine="567"/>
        <w:rPr>
          <w:del w:id="5651" w:author="Windows User" w:date="2019-09-19T03:29:00Z"/>
          <w:rFonts w:cs="Times New Roman"/>
          <w:szCs w:val="24"/>
        </w:rPr>
      </w:pPr>
      <w:del w:id="5652" w:author="Windows User" w:date="2019-09-19T03:29:00Z">
        <w:r w:rsidRPr="0033182C" w:rsidDel="00F7680F">
          <w:rPr>
            <w:rFonts w:cs="Times New Roman"/>
            <w:szCs w:val="24"/>
          </w:rPr>
          <w:delText>Skenario ini menjelaskan alur untuk melihat data tegangan yang dihasilkan. Fitur ini bisa dilakukan oleh semua user. Skenario lihat data tegangan  dapa</w:delText>
        </w:r>
        <w:r w:rsidR="003E1410" w:rsidRPr="0033182C" w:rsidDel="00F7680F">
          <w:rPr>
            <w:rFonts w:cs="Times New Roman"/>
            <w:szCs w:val="24"/>
          </w:rPr>
          <w:delText xml:space="preserve">t 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4.12.</w:delText>
        </w:r>
        <w:bookmarkStart w:id="5653" w:name="_Toc23496719"/>
        <w:bookmarkStart w:id="5654" w:name="_Toc23552903"/>
        <w:bookmarkStart w:id="5655" w:name="_Toc23811256"/>
        <w:bookmarkStart w:id="5656" w:name="_Toc23880919"/>
        <w:bookmarkEnd w:id="5653"/>
        <w:bookmarkEnd w:id="5654"/>
        <w:bookmarkEnd w:id="5655"/>
        <w:bookmarkEnd w:id="5656"/>
      </w:del>
    </w:p>
    <w:p w14:paraId="14CA4D9A" w14:textId="19F160C7" w:rsidR="00C9053F" w:rsidRPr="0033182C" w:rsidDel="00F7680F" w:rsidRDefault="00C9053F" w:rsidP="00C9053F">
      <w:pPr>
        <w:pStyle w:val="Caption"/>
        <w:keepNext/>
        <w:jc w:val="center"/>
        <w:rPr>
          <w:del w:id="5657" w:author="Windows User" w:date="2019-09-19T03:29:00Z"/>
          <w:rFonts w:cs="Times New Roman"/>
          <w:i w:val="0"/>
          <w:color w:val="auto"/>
          <w:sz w:val="24"/>
          <w:szCs w:val="24"/>
        </w:rPr>
      </w:pPr>
      <w:del w:id="5658" w:author="Windows User" w:date="2019-09-19T03:29:00Z">
        <w:r w:rsidRPr="0033182C" w:rsidDel="00F7680F">
          <w:rPr>
            <w:rFonts w:cs="Times New Roman"/>
            <w:i w:val="0"/>
            <w:color w:val="auto"/>
            <w:sz w:val="24"/>
            <w:szCs w:val="24"/>
          </w:rPr>
          <w:delText xml:space="preserve">Tabel </w:delText>
        </w:r>
      </w:del>
      <w:del w:id="5659" w:author="Windows User" w:date="2019-09-18T15:48:00Z">
        <w:r w:rsidR="007E74B5" w:rsidRPr="0033182C" w:rsidDel="00F10288">
          <w:rPr>
            <w:rFonts w:cs="Times New Roman"/>
            <w:i w:val="0"/>
            <w:szCs w:val="24"/>
          </w:rPr>
          <w:fldChar w:fldCharType="begin"/>
        </w:r>
        <w:r w:rsidR="007E74B5" w:rsidRPr="0033182C" w:rsidDel="00F10288">
          <w:rPr>
            <w:rFonts w:cs="Times New Roman"/>
            <w:i w:val="0"/>
            <w:color w:val="auto"/>
            <w:sz w:val="24"/>
            <w:szCs w:val="24"/>
          </w:rPr>
          <w:delInstrText xml:space="preserve"> STYLEREF 1 \s </w:delInstrText>
        </w:r>
        <w:r w:rsidR="007E74B5" w:rsidRPr="0033182C" w:rsidDel="00F10288">
          <w:rPr>
            <w:rFonts w:cs="Times New Roman"/>
            <w:i w:val="0"/>
            <w:szCs w:val="24"/>
          </w:rPr>
          <w:fldChar w:fldCharType="separate"/>
        </w:r>
        <w:r w:rsidR="007E74B5" w:rsidRPr="0033182C" w:rsidDel="00F10288">
          <w:rPr>
            <w:rFonts w:cs="Times New Roman"/>
            <w:i w:val="0"/>
            <w:noProof/>
            <w:color w:val="auto"/>
            <w:sz w:val="24"/>
            <w:szCs w:val="24"/>
          </w:rPr>
          <w:delText>4</w:delText>
        </w:r>
        <w:r w:rsidR="007E74B5" w:rsidRPr="0033182C" w:rsidDel="00F10288">
          <w:rPr>
            <w:rFonts w:cs="Times New Roman"/>
            <w:i w:val="0"/>
            <w:szCs w:val="24"/>
          </w:rPr>
          <w:fldChar w:fldCharType="end"/>
        </w:r>
        <w:r w:rsidR="007E74B5" w:rsidRPr="0033182C" w:rsidDel="00F10288">
          <w:rPr>
            <w:rFonts w:cs="Times New Roman"/>
            <w:i w:val="0"/>
            <w:color w:val="auto"/>
            <w:sz w:val="24"/>
            <w:szCs w:val="24"/>
          </w:rPr>
          <w:delText>.</w:delText>
        </w:r>
        <w:r w:rsidR="007E74B5" w:rsidRPr="0033182C" w:rsidDel="00F10288">
          <w:rPr>
            <w:rFonts w:cs="Times New Roman"/>
            <w:i w:val="0"/>
            <w:szCs w:val="24"/>
          </w:rPr>
          <w:fldChar w:fldCharType="begin"/>
        </w:r>
        <w:r w:rsidR="007E74B5" w:rsidRPr="0033182C" w:rsidDel="00F10288">
          <w:rPr>
            <w:rFonts w:cs="Times New Roman"/>
            <w:i w:val="0"/>
            <w:color w:val="auto"/>
            <w:sz w:val="24"/>
            <w:szCs w:val="24"/>
          </w:rPr>
          <w:delInstrText xml:space="preserve"> SEQ Tabel \* ARABIC \s 1 </w:delInstrText>
        </w:r>
        <w:r w:rsidR="007E74B5" w:rsidRPr="0033182C" w:rsidDel="00F10288">
          <w:rPr>
            <w:rFonts w:cs="Times New Roman"/>
            <w:i w:val="0"/>
            <w:szCs w:val="24"/>
          </w:rPr>
          <w:fldChar w:fldCharType="separate"/>
        </w:r>
        <w:r w:rsidR="007E74B5" w:rsidRPr="0033182C" w:rsidDel="00F10288">
          <w:rPr>
            <w:rFonts w:cs="Times New Roman"/>
            <w:i w:val="0"/>
            <w:noProof/>
            <w:color w:val="auto"/>
            <w:sz w:val="24"/>
            <w:szCs w:val="24"/>
          </w:rPr>
          <w:delText>12</w:delText>
        </w:r>
        <w:r w:rsidR="007E74B5" w:rsidRPr="0033182C" w:rsidDel="00F10288">
          <w:rPr>
            <w:rFonts w:cs="Times New Roman"/>
            <w:i w:val="0"/>
            <w:szCs w:val="24"/>
          </w:rPr>
          <w:fldChar w:fldCharType="end"/>
        </w:r>
      </w:del>
      <w:del w:id="5660" w:author="Windows User" w:date="2019-09-19T03:29:00Z">
        <w:r w:rsidRPr="0033182C" w:rsidDel="00F7680F">
          <w:rPr>
            <w:rFonts w:cs="Times New Roman"/>
            <w:i w:val="0"/>
            <w:color w:val="auto"/>
            <w:sz w:val="24"/>
            <w:szCs w:val="24"/>
          </w:rPr>
          <w:delText xml:space="preserve"> Lihat Data Arus</w:delText>
        </w:r>
        <w:bookmarkStart w:id="5661" w:name="_Toc23496720"/>
        <w:bookmarkStart w:id="5662" w:name="_Toc23552904"/>
        <w:bookmarkStart w:id="5663" w:name="_Toc23811257"/>
        <w:bookmarkStart w:id="5664" w:name="_Toc23880920"/>
        <w:bookmarkEnd w:id="5661"/>
        <w:bookmarkEnd w:id="5662"/>
        <w:bookmarkEnd w:id="5663"/>
        <w:bookmarkEnd w:id="5664"/>
      </w:del>
    </w:p>
    <w:tbl>
      <w:tblPr>
        <w:tblStyle w:val="TableGrid"/>
        <w:tblW w:w="7933" w:type="dxa"/>
        <w:tblLook w:val="04A0" w:firstRow="1" w:lastRow="0" w:firstColumn="1" w:lastColumn="0" w:noHBand="0" w:noVBand="1"/>
      </w:tblPr>
      <w:tblGrid>
        <w:gridCol w:w="4531"/>
        <w:gridCol w:w="73"/>
        <w:gridCol w:w="3329"/>
      </w:tblGrid>
      <w:tr w:rsidR="00FA0809" w:rsidRPr="0033182C" w:rsidDel="00F7680F" w14:paraId="4B902DC8" w14:textId="18DF049D" w:rsidTr="00C9053F">
        <w:trPr>
          <w:del w:id="5665" w:author="Windows User" w:date="2019-09-19T03:29:00Z"/>
        </w:trPr>
        <w:tc>
          <w:tcPr>
            <w:tcW w:w="4531" w:type="dxa"/>
          </w:tcPr>
          <w:p w14:paraId="674D50B5" w14:textId="19ADE7D3" w:rsidR="00FA0809" w:rsidRPr="0033182C" w:rsidDel="00F7680F" w:rsidRDefault="00FA0809" w:rsidP="00E97240">
            <w:pPr>
              <w:spacing w:after="0" w:line="240" w:lineRule="auto"/>
              <w:rPr>
                <w:del w:id="5666" w:author="Windows User" w:date="2019-09-19T03:29:00Z"/>
                <w:rFonts w:cs="Times New Roman"/>
                <w:sz w:val="22"/>
                <w:szCs w:val="24"/>
                <w:lang w:val="en-ID"/>
              </w:rPr>
            </w:pPr>
            <w:del w:id="5667" w:author="Windows User" w:date="2019-09-19T03:29:00Z">
              <w:r w:rsidRPr="0033182C" w:rsidDel="00F7680F">
                <w:rPr>
                  <w:rFonts w:cs="Times New Roman"/>
                  <w:b/>
                  <w:sz w:val="22"/>
                  <w:szCs w:val="24"/>
                </w:rPr>
                <w:delText>Nama Usecase</w:delText>
              </w:r>
              <w:bookmarkStart w:id="5668" w:name="_Toc23496721"/>
              <w:bookmarkStart w:id="5669" w:name="_Toc23552905"/>
              <w:bookmarkStart w:id="5670" w:name="_Toc23811258"/>
              <w:bookmarkStart w:id="5671" w:name="_Toc23880921"/>
              <w:bookmarkEnd w:id="5668"/>
              <w:bookmarkEnd w:id="5669"/>
              <w:bookmarkEnd w:id="5670"/>
              <w:bookmarkEnd w:id="5671"/>
            </w:del>
          </w:p>
        </w:tc>
        <w:tc>
          <w:tcPr>
            <w:tcW w:w="3402" w:type="dxa"/>
            <w:gridSpan w:val="2"/>
          </w:tcPr>
          <w:p w14:paraId="1C1E2578" w14:textId="78F63869" w:rsidR="00FA0809" w:rsidRPr="0033182C" w:rsidDel="00F7680F" w:rsidRDefault="00FA0809" w:rsidP="00E97240">
            <w:pPr>
              <w:spacing w:after="0" w:line="240" w:lineRule="auto"/>
              <w:rPr>
                <w:del w:id="5672" w:author="Windows User" w:date="2019-09-19T03:29:00Z"/>
                <w:rFonts w:cs="Times New Roman"/>
                <w:sz w:val="22"/>
                <w:szCs w:val="24"/>
                <w:lang w:val="en-ID"/>
              </w:rPr>
            </w:pPr>
            <w:del w:id="5673" w:author="Windows User" w:date="2019-09-19T03:29:00Z">
              <w:r w:rsidRPr="0033182C" w:rsidDel="00F7680F">
                <w:rPr>
                  <w:rFonts w:cs="Times New Roman"/>
                  <w:sz w:val="22"/>
                  <w:szCs w:val="24"/>
                </w:rPr>
                <w:delText>Lihat data tegangan</w:delText>
              </w:r>
              <w:bookmarkStart w:id="5674" w:name="_Toc23496722"/>
              <w:bookmarkStart w:id="5675" w:name="_Toc23552906"/>
              <w:bookmarkStart w:id="5676" w:name="_Toc23811259"/>
              <w:bookmarkStart w:id="5677" w:name="_Toc23880922"/>
              <w:bookmarkEnd w:id="5674"/>
              <w:bookmarkEnd w:id="5675"/>
              <w:bookmarkEnd w:id="5676"/>
              <w:bookmarkEnd w:id="5677"/>
            </w:del>
          </w:p>
        </w:tc>
        <w:bookmarkStart w:id="5678" w:name="_Toc23496723"/>
        <w:bookmarkStart w:id="5679" w:name="_Toc23552907"/>
        <w:bookmarkStart w:id="5680" w:name="_Toc23811260"/>
        <w:bookmarkStart w:id="5681" w:name="_Toc23880923"/>
        <w:bookmarkEnd w:id="5678"/>
        <w:bookmarkEnd w:id="5679"/>
        <w:bookmarkEnd w:id="5680"/>
        <w:bookmarkEnd w:id="5681"/>
      </w:tr>
      <w:tr w:rsidR="00FA0809" w:rsidRPr="0033182C" w:rsidDel="00F7680F" w14:paraId="0B6F4110" w14:textId="470F1C6A" w:rsidTr="00C9053F">
        <w:trPr>
          <w:del w:id="5682" w:author="Windows User" w:date="2019-09-19T03:29:00Z"/>
        </w:trPr>
        <w:tc>
          <w:tcPr>
            <w:tcW w:w="4531" w:type="dxa"/>
          </w:tcPr>
          <w:p w14:paraId="75392C8B" w14:textId="04A83E97" w:rsidR="00FA0809" w:rsidRPr="0033182C" w:rsidDel="00F7680F" w:rsidRDefault="00FA0809" w:rsidP="00E97240">
            <w:pPr>
              <w:spacing w:after="0" w:line="240" w:lineRule="auto"/>
              <w:rPr>
                <w:del w:id="5683" w:author="Windows User" w:date="2019-09-19T03:29:00Z"/>
                <w:rFonts w:cs="Times New Roman"/>
                <w:sz w:val="22"/>
                <w:szCs w:val="24"/>
                <w:lang w:val="en-ID"/>
              </w:rPr>
            </w:pPr>
            <w:del w:id="5684" w:author="Windows User" w:date="2019-09-19T03:29:00Z">
              <w:r w:rsidRPr="0033182C" w:rsidDel="00F7680F">
                <w:rPr>
                  <w:rFonts w:cs="Times New Roman"/>
                  <w:b/>
                  <w:sz w:val="22"/>
                  <w:szCs w:val="24"/>
                </w:rPr>
                <w:delText>Aktor</w:delText>
              </w:r>
              <w:bookmarkStart w:id="5685" w:name="_Toc23496724"/>
              <w:bookmarkStart w:id="5686" w:name="_Toc23552908"/>
              <w:bookmarkStart w:id="5687" w:name="_Toc23811261"/>
              <w:bookmarkStart w:id="5688" w:name="_Toc23880924"/>
              <w:bookmarkEnd w:id="5685"/>
              <w:bookmarkEnd w:id="5686"/>
              <w:bookmarkEnd w:id="5687"/>
              <w:bookmarkEnd w:id="5688"/>
            </w:del>
          </w:p>
        </w:tc>
        <w:tc>
          <w:tcPr>
            <w:tcW w:w="3402" w:type="dxa"/>
            <w:gridSpan w:val="2"/>
          </w:tcPr>
          <w:p w14:paraId="2D6EB700" w14:textId="529F5F12" w:rsidR="00FA0809" w:rsidRPr="0033182C" w:rsidDel="00F7680F" w:rsidRDefault="00FA0809" w:rsidP="00E97240">
            <w:pPr>
              <w:spacing w:after="0" w:line="240" w:lineRule="auto"/>
              <w:rPr>
                <w:del w:id="5689" w:author="Windows User" w:date="2019-09-19T03:29:00Z"/>
                <w:rFonts w:cs="Times New Roman"/>
                <w:sz w:val="22"/>
                <w:szCs w:val="24"/>
                <w:lang w:val="en-ID"/>
              </w:rPr>
            </w:pPr>
            <w:del w:id="5690" w:author="Windows User" w:date="2019-09-19T03:29:00Z">
              <w:r w:rsidRPr="0033182C" w:rsidDel="00F7680F">
                <w:rPr>
                  <w:rFonts w:cs="Times New Roman"/>
                  <w:sz w:val="22"/>
                  <w:szCs w:val="24"/>
                </w:rPr>
                <w:delText>Senua aktor</w:delText>
              </w:r>
              <w:bookmarkStart w:id="5691" w:name="_Toc23496725"/>
              <w:bookmarkStart w:id="5692" w:name="_Toc23552909"/>
              <w:bookmarkStart w:id="5693" w:name="_Toc23811262"/>
              <w:bookmarkStart w:id="5694" w:name="_Toc23880925"/>
              <w:bookmarkEnd w:id="5691"/>
              <w:bookmarkEnd w:id="5692"/>
              <w:bookmarkEnd w:id="5693"/>
              <w:bookmarkEnd w:id="5694"/>
            </w:del>
          </w:p>
        </w:tc>
        <w:bookmarkStart w:id="5695" w:name="_Toc23496726"/>
        <w:bookmarkStart w:id="5696" w:name="_Toc23552910"/>
        <w:bookmarkStart w:id="5697" w:name="_Toc23811263"/>
        <w:bookmarkStart w:id="5698" w:name="_Toc23880926"/>
        <w:bookmarkEnd w:id="5695"/>
        <w:bookmarkEnd w:id="5696"/>
        <w:bookmarkEnd w:id="5697"/>
        <w:bookmarkEnd w:id="5698"/>
      </w:tr>
      <w:tr w:rsidR="00FA0809" w:rsidRPr="0033182C" w:rsidDel="00F7680F" w14:paraId="24242645" w14:textId="0007E79B" w:rsidTr="00C9053F">
        <w:trPr>
          <w:del w:id="5699" w:author="Windows User" w:date="2019-09-19T03:29:00Z"/>
        </w:trPr>
        <w:tc>
          <w:tcPr>
            <w:tcW w:w="4531" w:type="dxa"/>
          </w:tcPr>
          <w:p w14:paraId="461FAFEB" w14:textId="113D3603" w:rsidR="00FA0809" w:rsidRPr="0033182C" w:rsidDel="00F7680F" w:rsidRDefault="00FA0809" w:rsidP="00E97240">
            <w:pPr>
              <w:spacing w:after="0" w:line="240" w:lineRule="auto"/>
              <w:rPr>
                <w:del w:id="5700" w:author="Windows User" w:date="2019-09-19T03:29:00Z"/>
                <w:rFonts w:cs="Times New Roman"/>
                <w:sz w:val="22"/>
                <w:szCs w:val="24"/>
                <w:lang w:val="en-ID"/>
              </w:rPr>
            </w:pPr>
            <w:del w:id="5701" w:author="Windows User" w:date="2019-09-19T03:29:00Z">
              <w:r w:rsidRPr="0033182C" w:rsidDel="00F7680F">
                <w:rPr>
                  <w:rFonts w:cs="Times New Roman"/>
                  <w:b/>
                  <w:sz w:val="22"/>
                  <w:szCs w:val="24"/>
                </w:rPr>
                <w:delText>Deskripsi Singkat</w:delText>
              </w:r>
              <w:bookmarkStart w:id="5702" w:name="_Toc23496727"/>
              <w:bookmarkStart w:id="5703" w:name="_Toc23552911"/>
              <w:bookmarkStart w:id="5704" w:name="_Toc23811264"/>
              <w:bookmarkStart w:id="5705" w:name="_Toc23880927"/>
              <w:bookmarkEnd w:id="5702"/>
              <w:bookmarkEnd w:id="5703"/>
              <w:bookmarkEnd w:id="5704"/>
              <w:bookmarkEnd w:id="5705"/>
            </w:del>
          </w:p>
        </w:tc>
        <w:tc>
          <w:tcPr>
            <w:tcW w:w="3402" w:type="dxa"/>
            <w:gridSpan w:val="2"/>
          </w:tcPr>
          <w:p w14:paraId="48ACB18C" w14:textId="68C24618" w:rsidR="00FA0809" w:rsidRPr="0033182C" w:rsidDel="00F7680F" w:rsidRDefault="00FA0809" w:rsidP="00E97240">
            <w:pPr>
              <w:spacing w:after="0" w:line="240" w:lineRule="auto"/>
              <w:rPr>
                <w:del w:id="5706" w:author="Windows User" w:date="2019-09-19T03:29:00Z"/>
                <w:rFonts w:cs="Times New Roman"/>
                <w:sz w:val="22"/>
                <w:szCs w:val="24"/>
                <w:lang w:val="en-ID"/>
              </w:rPr>
            </w:pPr>
            <w:del w:id="5707" w:author="Windows User" w:date="2019-09-19T03:29:00Z">
              <w:r w:rsidRPr="0033182C" w:rsidDel="00F7680F">
                <w:rPr>
                  <w:rFonts w:cs="Times New Roman"/>
                  <w:sz w:val="22"/>
                  <w:szCs w:val="24"/>
                </w:rPr>
                <w:delText>Aktor melihat data tegangan</w:delText>
              </w:r>
              <w:bookmarkStart w:id="5708" w:name="_Toc23496728"/>
              <w:bookmarkStart w:id="5709" w:name="_Toc23552912"/>
              <w:bookmarkStart w:id="5710" w:name="_Toc23811265"/>
              <w:bookmarkStart w:id="5711" w:name="_Toc23880928"/>
              <w:bookmarkEnd w:id="5708"/>
              <w:bookmarkEnd w:id="5709"/>
              <w:bookmarkEnd w:id="5710"/>
              <w:bookmarkEnd w:id="5711"/>
            </w:del>
          </w:p>
        </w:tc>
        <w:bookmarkStart w:id="5712" w:name="_Toc23496729"/>
        <w:bookmarkStart w:id="5713" w:name="_Toc23552913"/>
        <w:bookmarkStart w:id="5714" w:name="_Toc23811266"/>
        <w:bookmarkStart w:id="5715" w:name="_Toc23880929"/>
        <w:bookmarkEnd w:id="5712"/>
        <w:bookmarkEnd w:id="5713"/>
        <w:bookmarkEnd w:id="5714"/>
        <w:bookmarkEnd w:id="5715"/>
      </w:tr>
      <w:tr w:rsidR="00FA0809" w:rsidRPr="0033182C" w:rsidDel="00F7680F" w14:paraId="38EDD877" w14:textId="195DC529" w:rsidTr="00C9053F">
        <w:trPr>
          <w:del w:id="5716" w:author="Windows User" w:date="2019-09-19T03:29:00Z"/>
        </w:trPr>
        <w:tc>
          <w:tcPr>
            <w:tcW w:w="4531" w:type="dxa"/>
          </w:tcPr>
          <w:p w14:paraId="19DCF9D0" w14:textId="005951E1" w:rsidR="00FA0809" w:rsidRPr="0033182C" w:rsidDel="00F7680F" w:rsidRDefault="00FA0809" w:rsidP="00E97240">
            <w:pPr>
              <w:spacing w:after="0" w:line="240" w:lineRule="auto"/>
              <w:rPr>
                <w:del w:id="5717" w:author="Windows User" w:date="2019-09-19T03:29:00Z"/>
                <w:rFonts w:cs="Times New Roman"/>
                <w:sz w:val="22"/>
                <w:szCs w:val="24"/>
                <w:lang w:val="en-ID"/>
              </w:rPr>
            </w:pPr>
            <w:del w:id="5718" w:author="Windows User" w:date="2019-09-19T03:29:00Z">
              <w:r w:rsidRPr="0033182C" w:rsidDel="00F7680F">
                <w:rPr>
                  <w:rFonts w:cs="Times New Roman"/>
                  <w:b/>
                  <w:sz w:val="22"/>
                  <w:szCs w:val="24"/>
                </w:rPr>
                <w:delText>Prekondisi</w:delText>
              </w:r>
              <w:bookmarkStart w:id="5719" w:name="_Toc23496730"/>
              <w:bookmarkStart w:id="5720" w:name="_Toc23552914"/>
              <w:bookmarkStart w:id="5721" w:name="_Toc23811267"/>
              <w:bookmarkStart w:id="5722" w:name="_Toc23880930"/>
              <w:bookmarkEnd w:id="5719"/>
              <w:bookmarkEnd w:id="5720"/>
              <w:bookmarkEnd w:id="5721"/>
              <w:bookmarkEnd w:id="5722"/>
            </w:del>
          </w:p>
        </w:tc>
        <w:tc>
          <w:tcPr>
            <w:tcW w:w="3402" w:type="dxa"/>
            <w:gridSpan w:val="2"/>
          </w:tcPr>
          <w:p w14:paraId="4D6864BF" w14:textId="04966999" w:rsidR="00FA0809" w:rsidRPr="0033182C" w:rsidDel="00F7680F" w:rsidRDefault="00FA0809" w:rsidP="00E97240">
            <w:pPr>
              <w:spacing w:after="0" w:line="240" w:lineRule="auto"/>
              <w:rPr>
                <w:del w:id="5723" w:author="Windows User" w:date="2019-09-19T03:29:00Z"/>
                <w:rFonts w:cs="Times New Roman"/>
                <w:sz w:val="22"/>
                <w:szCs w:val="24"/>
                <w:lang w:val="en-ID"/>
              </w:rPr>
            </w:pPr>
            <w:del w:id="5724" w:author="Windows User" w:date="2019-09-19T03:29:00Z">
              <w:r w:rsidRPr="0033182C" w:rsidDel="00F7680F">
                <w:rPr>
                  <w:rFonts w:cs="Times New Roman"/>
                  <w:sz w:val="22"/>
                  <w:szCs w:val="24"/>
                </w:rPr>
                <w:delText>Aktor masuk halaman dashboard masing-masing</w:delText>
              </w:r>
              <w:bookmarkStart w:id="5725" w:name="_Toc23496731"/>
              <w:bookmarkStart w:id="5726" w:name="_Toc23552915"/>
              <w:bookmarkStart w:id="5727" w:name="_Toc23811268"/>
              <w:bookmarkStart w:id="5728" w:name="_Toc23880931"/>
              <w:bookmarkEnd w:id="5725"/>
              <w:bookmarkEnd w:id="5726"/>
              <w:bookmarkEnd w:id="5727"/>
              <w:bookmarkEnd w:id="5728"/>
            </w:del>
          </w:p>
        </w:tc>
        <w:bookmarkStart w:id="5729" w:name="_Toc23496732"/>
        <w:bookmarkStart w:id="5730" w:name="_Toc23552916"/>
        <w:bookmarkStart w:id="5731" w:name="_Toc23811269"/>
        <w:bookmarkStart w:id="5732" w:name="_Toc23880932"/>
        <w:bookmarkEnd w:id="5729"/>
        <w:bookmarkEnd w:id="5730"/>
        <w:bookmarkEnd w:id="5731"/>
        <w:bookmarkEnd w:id="5732"/>
      </w:tr>
      <w:tr w:rsidR="00FA0809" w:rsidRPr="0033182C" w:rsidDel="00F7680F" w14:paraId="08AC8C27" w14:textId="6BB98E01" w:rsidTr="00C9053F">
        <w:trPr>
          <w:del w:id="5733" w:author="Windows User" w:date="2019-09-19T03:29:00Z"/>
        </w:trPr>
        <w:tc>
          <w:tcPr>
            <w:tcW w:w="4531" w:type="dxa"/>
          </w:tcPr>
          <w:p w14:paraId="17962859" w14:textId="60922AF6" w:rsidR="00FA0809" w:rsidRPr="0033182C" w:rsidDel="00F7680F" w:rsidRDefault="00FA0809" w:rsidP="00E97240">
            <w:pPr>
              <w:spacing w:after="0" w:line="240" w:lineRule="auto"/>
              <w:rPr>
                <w:del w:id="5734" w:author="Windows User" w:date="2019-09-19T03:29:00Z"/>
                <w:rFonts w:cs="Times New Roman"/>
                <w:sz w:val="22"/>
                <w:szCs w:val="24"/>
                <w:lang w:val="en-ID"/>
              </w:rPr>
            </w:pPr>
            <w:del w:id="5735" w:author="Windows User" w:date="2019-09-19T03:29:00Z">
              <w:r w:rsidRPr="0033182C" w:rsidDel="00F7680F">
                <w:rPr>
                  <w:rFonts w:cs="Times New Roman"/>
                  <w:b/>
                  <w:sz w:val="22"/>
                  <w:szCs w:val="24"/>
                </w:rPr>
                <w:delText>Pascakondisi</w:delText>
              </w:r>
              <w:bookmarkStart w:id="5736" w:name="_Toc23496733"/>
              <w:bookmarkStart w:id="5737" w:name="_Toc23552917"/>
              <w:bookmarkStart w:id="5738" w:name="_Toc23811270"/>
              <w:bookmarkStart w:id="5739" w:name="_Toc23880933"/>
              <w:bookmarkEnd w:id="5736"/>
              <w:bookmarkEnd w:id="5737"/>
              <w:bookmarkEnd w:id="5738"/>
              <w:bookmarkEnd w:id="5739"/>
            </w:del>
          </w:p>
        </w:tc>
        <w:tc>
          <w:tcPr>
            <w:tcW w:w="3402" w:type="dxa"/>
            <w:gridSpan w:val="2"/>
          </w:tcPr>
          <w:p w14:paraId="76968D02" w14:textId="3F063204" w:rsidR="00FA0809" w:rsidRPr="0033182C" w:rsidDel="00F7680F" w:rsidRDefault="00FA0809" w:rsidP="00E97240">
            <w:pPr>
              <w:spacing w:after="0" w:line="240" w:lineRule="auto"/>
              <w:rPr>
                <w:del w:id="5740" w:author="Windows User" w:date="2019-09-19T03:29:00Z"/>
                <w:rFonts w:cs="Times New Roman"/>
                <w:sz w:val="22"/>
                <w:szCs w:val="24"/>
                <w:lang w:val="en-ID"/>
              </w:rPr>
            </w:pPr>
            <w:del w:id="5741" w:author="Windows User" w:date="2019-09-19T03:29:00Z">
              <w:r w:rsidRPr="0033182C" w:rsidDel="00F7680F">
                <w:rPr>
                  <w:rFonts w:cs="Times New Roman"/>
                  <w:sz w:val="22"/>
                  <w:szCs w:val="24"/>
                </w:rPr>
                <w:delText>Aktor dapat melihat data tegangan yang dihasilakan</w:delText>
              </w:r>
              <w:bookmarkStart w:id="5742" w:name="_Toc23496734"/>
              <w:bookmarkStart w:id="5743" w:name="_Toc23552918"/>
              <w:bookmarkStart w:id="5744" w:name="_Toc23811271"/>
              <w:bookmarkStart w:id="5745" w:name="_Toc23880934"/>
              <w:bookmarkEnd w:id="5742"/>
              <w:bookmarkEnd w:id="5743"/>
              <w:bookmarkEnd w:id="5744"/>
              <w:bookmarkEnd w:id="5745"/>
            </w:del>
          </w:p>
        </w:tc>
        <w:bookmarkStart w:id="5746" w:name="_Toc23496735"/>
        <w:bookmarkStart w:id="5747" w:name="_Toc23552919"/>
        <w:bookmarkStart w:id="5748" w:name="_Toc23811272"/>
        <w:bookmarkStart w:id="5749" w:name="_Toc23880935"/>
        <w:bookmarkEnd w:id="5746"/>
        <w:bookmarkEnd w:id="5747"/>
        <w:bookmarkEnd w:id="5748"/>
        <w:bookmarkEnd w:id="5749"/>
      </w:tr>
      <w:tr w:rsidR="00FA0809" w:rsidRPr="0033182C" w:rsidDel="00F7680F" w14:paraId="57967F68" w14:textId="7BB6BC70" w:rsidTr="00C9053F">
        <w:trPr>
          <w:del w:id="5750" w:author="Windows User" w:date="2019-09-19T03:29:00Z"/>
        </w:trPr>
        <w:tc>
          <w:tcPr>
            <w:tcW w:w="7933" w:type="dxa"/>
            <w:gridSpan w:val="3"/>
          </w:tcPr>
          <w:p w14:paraId="5E89628C" w14:textId="658A0A37" w:rsidR="00FA0809" w:rsidRPr="0033182C" w:rsidDel="00F7680F" w:rsidRDefault="00FA0809" w:rsidP="00E97240">
            <w:pPr>
              <w:spacing w:after="0" w:line="240" w:lineRule="auto"/>
              <w:jc w:val="center"/>
              <w:rPr>
                <w:del w:id="5751" w:author="Windows User" w:date="2019-09-19T03:29:00Z"/>
                <w:rFonts w:cs="Times New Roman"/>
                <w:sz w:val="22"/>
                <w:szCs w:val="24"/>
              </w:rPr>
            </w:pPr>
            <w:del w:id="5752" w:author="Windows User" w:date="2019-09-19T03:29:00Z">
              <w:r w:rsidRPr="0033182C" w:rsidDel="00F7680F">
                <w:rPr>
                  <w:rFonts w:cs="Times New Roman"/>
                  <w:b/>
                  <w:bCs/>
                  <w:sz w:val="22"/>
                  <w:szCs w:val="24"/>
                </w:rPr>
                <w:delText>Flow Event</w:delText>
              </w:r>
              <w:bookmarkStart w:id="5753" w:name="_Toc23496736"/>
              <w:bookmarkStart w:id="5754" w:name="_Toc23552920"/>
              <w:bookmarkStart w:id="5755" w:name="_Toc23811273"/>
              <w:bookmarkStart w:id="5756" w:name="_Toc23880936"/>
              <w:bookmarkEnd w:id="5753"/>
              <w:bookmarkEnd w:id="5754"/>
              <w:bookmarkEnd w:id="5755"/>
              <w:bookmarkEnd w:id="5756"/>
            </w:del>
          </w:p>
        </w:tc>
        <w:bookmarkStart w:id="5757" w:name="_Toc23496737"/>
        <w:bookmarkStart w:id="5758" w:name="_Toc23552921"/>
        <w:bookmarkStart w:id="5759" w:name="_Toc23811274"/>
        <w:bookmarkStart w:id="5760" w:name="_Toc23880937"/>
        <w:bookmarkEnd w:id="5757"/>
        <w:bookmarkEnd w:id="5758"/>
        <w:bookmarkEnd w:id="5759"/>
        <w:bookmarkEnd w:id="5760"/>
      </w:tr>
      <w:tr w:rsidR="00FA0809" w:rsidRPr="0033182C" w:rsidDel="00F7680F" w14:paraId="508EDC09" w14:textId="7572C3AB" w:rsidTr="00C9053F">
        <w:trPr>
          <w:del w:id="5761" w:author="Windows User" w:date="2019-09-19T03:29:00Z"/>
        </w:trPr>
        <w:tc>
          <w:tcPr>
            <w:tcW w:w="7933" w:type="dxa"/>
            <w:gridSpan w:val="3"/>
          </w:tcPr>
          <w:p w14:paraId="43A29DDC" w14:textId="30CAF702" w:rsidR="00FA0809" w:rsidRPr="0033182C" w:rsidDel="00F7680F" w:rsidRDefault="00FA0809" w:rsidP="00E97240">
            <w:pPr>
              <w:spacing w:after="0" w:line="240" w:lineRule="auto"/>
              <w:jc w:val="center"/>
              <w:rPr>
                <w:del w:id="5762" w:author="Windows User" w:date="2019-09-19T03:29:00Z"/>
                <w:rFonts w:cs="Times New Roman"/>
                <w:sz w:val="22"/>
                <w:szCs w:val="24"/>
              </w:rPr>
            </w:pPr>
            <w:del w:id="5763" w:author="Windows User" w:date="2019-09-19T03:29:00Z">
              <w:r w:rsidRPr="0033182C" w:rsidDel="00F7680F">
                <w:rPr>
                  <w:rFonts w:cs="Times New Roman"/>
                  <w:b/>
                  <w:sz w:val="22"/>
                  <w:szCs w:val="24"/>
                </w:rPr>
                <w:delText>Normal Flow : Lihat data tegangan</w:delText>
              </w:r>
              <w:bookmarkStart w:id="5764" w:name="_Toc23496738"/>
              <w:bookmarkStart w:id="5765" w:name="_Toc23552922"/>
              <w:bookmarkStart w:id="5766" w:name="_Toc23811275"/>
              <w:bookmarkStart w:id="5767" w:name="_Toc23880938"/>
              <w:bookmarkEnd w:id="5764"/>
              <w:bookmarkEnd w:id="5765"/>
              <w:bookmarkEnd w:id="5766"/>
              <w:bookmarkEnd w:id="5767"/>
            </w:del>
          </w:p>
        </w:tc>
        <w:bookmarkStart w:id="5768" w:name="_Toc23496739"/>
        <w:bookmarkStart w:id="5769" w:name="_Toc23552923"/>
        <w:bookmarkStart w:id="5770" w:name="_Toc23811276"/>
        <w:bookmarkStart w:id="5771" w:name="_Toc23880939"/>
        <w:bookmarkEnd w:id="5768"/>
        <w:bookmarkEnd w:id="5769"/>
        <w:bookmarkEnd w:id="5770"/>
        <w:bookmarkEnd w:id="5771"/>
      </w:tr>
      <w:tr w:rsidR="00FA0809" w:rsidRPr="0033182C" w:rsidDel="00F7680F" w14:paraId="2EAA2CDB" w14:textId="43D54CDA" w:rsidTr="00C9053F">
        <w:trPr>
          <w:trHeight w:val="371"/>
          <w:del w:id="5772" w:author="Windows User" w:date="2019-09-19T03:29:00Z"/>
        </w:trPr>
        <w:tc>
          <w:tcPr>
            <w:tcW w:w="4604" w:type="dxa"/>
            <w:gridSpan w:val="2"/>
          </w:tcPr>
          <w:p w14:paraId="139C1A51" w14:textId="1DFFAA6D" w:rsidR="00FA0809" w:rsidRPr="0033182C" w:rsidDel="00F7680F" w:rsidRDefault="00FA0809" w:rsidP="00E97240">
            <w:pPr>
              <w:spacing w:after="0" w:line="240" w:lineRule="auto"/>
              <w:rPr>
                <w:del w:id="5773" w:author="Windows User" w:date="2019-09-19T03:29:00Z"/>
                <w:rFonts w:cs="Times New Roman"/>
                <w:b/>
                <w:sz w:val="22"/>
                <w:szCs w:val="24"/>
              </w:rPr>
            </w:pPr>
            <w:del w:id="5774" w:author="Windows User" w:date="2019-09-19T03:29:00Z">
              <w:r w:rsidRPr="0033182C" w:rsidDel="00F7680F">
                <w:rPr>
                  <w:rFonts w:cs="Times New Roman"/>
                  <w:sz w:val="22"/>
                  <w:szCs w:val="24"/>
                </w:rPr>
                <w:delText>Aksi Aktor</w:delText>
              </w:r>
              <w:bookmarkStart w:id="5775" w:name="_Toc23496740"/>
              <w:bookmarkStart w:id="5776" w:name="_Toc23552924"/>
              <w:bookmarkStart w:id="5777" w:name="_Toc23811277"/>
              <w:bookmarkStart w:id="5778" w:name="_Toc23880940"/>
              <w:bookmarkEnd w:id="5775"/>
              <w:bookmarkEnd w:id="5776"/>
              <w:bookmarkEnd w:id="5777"/>
              <w:bookmarkEnd w:id="5778"/>
            </w:del>
          </w:p>
        </w:tc>
        <w:tc>
          <w:tcPr>
            <w:tcW w:w="3329" w:type="dxa"/>
          </w:tcPr>
          <w:p w14:paraId="66AA4F1E" w14:textId="68168ABC" w:rsidR="00FA0809" w:rsidRPr="0033182C" w:rsidDel="00F7680F" w:rsidRDefault="00FA0809" w:rsidP="00E97240">
            <w:pPr>
              <w:spacing w:after="0" w:line="240" w:lineRule="auto"/>
              <w:rPr>
                <w:del w:id="5779" w:author="Windows User" w:date="2019-09-19T03:29:00Z"/>
                <w:rFonts w:cs="Times New Roman"/>
                <w:b/>
                <w:sz w:val="22"/>
                <w:szCs w:val="24"/>
              </w:rPr>
            </w:pPr>
            <w:del w:id="5780" w:author="Windows User" w:date="2019-09-19T03:29:00Z">
              <w:r w:rsidRPr="0033182C" w:rsidDel="00F7680F">
                <w:rPr>
                  <w:rFonts w:cs="Times New Roman"/>
                  <w:sz w:val="22"/>
                  <w:szCs w:val="24"/>
                </w:rPr>
                <w:delText>Reaksi Sistem</w:delText>
              </w:r>
              <w:bookmarkStart w:id="5781" w:name="_Toc23496741"/>
              <w:bookmarkStart w:id="5782" w:name="_Toc23552925"/>
              <w:bookmarkStart w:id="5783" w:name="_Toc23811278"/>
              <w:bookmarkStart w:id="5784" w:name="_Toc23880941"/>
              <w:bookmarkEnd w:id="5781"/>
              <w:bookmarkEnd w:id="5782"/>
              <w:bookmarkEnd w:id="5783"/>
              <w:bookmarkEnd w:id="5784"/>
            </w:del>
          </w:p>
        </w:tc>
        <w:bookmarkStart w:id="5785" w:name="_Toc23496742"/>
        <w:bookmarkStart w:id="5786" w:name="_Toc23552926"/>
        <w:bookmarkStart w:id="5787" w:name="_Toc23811279"/>
        <w:bookmarkStart w:id="5788" w:name="_Toc23880942"/>
        <w:bookmarkEnd w:id="5785"/>
        <w:bookmarkEnd w:id="5786"/>
        <w:bookmarkEnd w:id="5787"/>
        <w:bookmarkEnd w:id="5788"/>
      </w:tr>
      <w:tr w:rsidR="00FA0809" w:rsidRPr="0033182C" w:rsidDel="00F7680F" w14:paraId="533497EA" w14:textId="399CDFA4" w:rsidTr="00C9053F">
        <w:trPr>
          <w:trHeight w:val="371"/>
          <w:del w:id="5789" w:author="Windows User" w:date="2019-09-19T03:29:00Z"/>
        </w:trPr>
        <w:tc>
          <w:tcPr>
            <w:tcW w:w="4604" w:type="dxa"/>
            <w:gridSpan w:val="2"/>
          </w:tcPr>
          <w:p w14:paraId="5187AA2B" w14:textId="68F21904" w:rsidR="00FA0809" w:rsidRPr="0033182C" w:rsidDel="00F7680F" w:rsidRDefault="00FA0809" w:rsidP="00E97240">
            <w:pPr>
              <w:pStyle w:val="ListParagraph"/>
              <w:numPr>
                <w:ilvl w:val="0"/>
                <w:numId w:val="15"/>
              </w:numPr>
              <w:spacing w:after="0" w:line="240" w:lineRule="auto"/>
              <w:rPr>
                <w:del w:id="5790" w:author="Windows User" w:date="2019-09-19T03:29:00Z"/>
                <w:rFonts w:cs="Times New Roman"/>
                <w:sz w:val="22"/>
                <w:szCs w:val="24"/>
              </w:rPr>
            </w:pPr>
            <w:del w:id="5791" w:author="Windows User" w:date="2019-09-19T03:29:00Z">
              <w:r w:rsidRPr="0033182C" w:rsidDel="00F7680F">
                <w:rPr>
                  <w:rFonts w:cs="Times New Roman"/>
                  <w:sz w:val="22"/>
                  <w:szCs w:val="24"/>
                </w:rPr>
                <w:delText>Klik menu Tegangan</w:delText>
              </w:r>
              <w:bookmarkStart w:id="5792" w:name="_Toc23496743"/>
              <w:bookmarkStart w:id="5793" w:name="_Toc23552927"/>
              <w:bookmarkStart w:id="5794" w:name="_Toc23811280"/>
              <w:bookmarkStart w:id="5795" w:name="_Toc23880943"/>
              <w:bookmarkEnd w:id="5792"/>
              <w:bookmarkEnd w:id="5793"/>
              <w:bookmarkEnd w:id="5794"/>
              <w:bookmarkEnd w:id="5795"/>
            </w:del>
          </w:p>
        </w:tc>
        <w:tc>
          <w:tcPr>
            <w:tcW w:w="3329" w:type="dxa"/>
          </w:tcPr>
          <w:p w14:paraId="5C9820F1" w14:textId="2AB695C8" w:rsidR="00FA0809" w:rsidRPr="0033182C" w:rsidDel="00F7680F" w:rsidRDefault="00FA0809" w:rsidP="00E97240">
            <w:pPr>
              <w:spacing w:after="0" w:line="240" w:lineRule="auto"/>
              <w:rPr>
                <w:del w:id="5796" w:author="Windows User" w:date="2019-09-19T03:29:00Z"/>
                <w:rFonts w:cs="Times New Roman"/>
                <w:sz w:val="22"/>
                <w:szCs w:val="24"/>
              </w:rPr>
            </w:pPr>
            <w:bookmarkStart w:id="5797" w:name="_Toc23496744"/>
            <w:bookmarkStart w:id="5798" w:name="_Toc23552928"/>
            <w:bookmarkStart w:id="5799" w:name="_Toc23811281"/>
            <w:bookmarkStart w:id="5800" w:name="_Toc23880944"/>
            <w:bookmarkEnd w:id="5797"/>
            <w:bookmarkEnd w:id="5798"/>
            <w:bookmarkEnd w:id="5799"/>
            <w:bookmarkEnd w:id="5800"/>
          </w:p>
        </w:tc>
        <w:bookmarkStart w:id="5801" w:name="_Toc23496745"/>
        <w:bookmarkStart w:id="5802" w:name="_Toc23552929"/>
        <w:bookmarkStart w:id="5803" w:name="_Toc23811282"/>
        <w:bookmarkStart w:id="5804" w:name="_Toc23880945"/>
        <w:bookmarkEnd w:id="5801"/>
        <w:bookmarkEnd w:id="5802"/>
        <w:bookmarkEnd w:id="5803"/>
        <w:bookmarkEnd w:id="5804"/>
      </w:tr>
      <w:tr w:rsidR="00FA0809" w:rsidRPr="0033182C" w:rsidDel="00F7680F" w14:paraId="48FD60ED" w14:textId="43F4433E" w:rsidTr="00C9053F">
        <w:trPr>
          <w:trHeight w:val="370"/>
          <w:del w:id="5805" w:author="Windows User" w:date="2019-09-19T03:29:00Z"/>
        </w:trPr>
        <w:tc>
          <w:tcPr>
            <w:tcW w:w="4604" w:type="dxa"/>
            <w:gridSpan w:val="2"/>
          </w:tcPr>
          <w:p w14:paraId="23B4C819" w14:textId="523C6314" w:rsidR="00FA0809" w:rsidRPr="0033182C" w:rsidDel="00F7680F" w:rsidRDefault="00FA0809" w:rsidP="00E97240">
            <w:pPr>
              <w:pStyle w:val="ListParagraph"/>
              <w:spacing w:after="0" w:line="240" w:lineRule="auto"/>
              <w:rPr>
                <w:del w:id="5806" w:author="Windows User" w:date="2019-09-19T03:29:00Z"/>
                <w:rFonts w:cs="Times New Roman"/>
                <w:sz w:val="22"/>
                <w:szCs w:val="24"/>
              </w:rPr>
            </w:pPr>
            <w:bookmarkStart w:id="5807" w:name="_Toc23496746"/>
            <w:bookmarkStart w:id="5808" w:name="_Toc23552930"/>
            <w:bookmarkStart w:id="5809" w:name="_Toc23811283"/>
            <w:bookmarkStart w:id="5810" w:name="_Toc23880946"/>
            <w:bookmarkEnd w:id="5807"/>
            <w:bookmarkEnd w:id="5808"/>
            <w:bookmarkEnd w:id="5809"/>
            <w:bookmarkEnd w:id="5810"/>
          </w:p>
          <w:p w14:paraId="696D239F" w14:textId="71B1E18F" w:rsidR="00FA0809" w:rsidRPr="0033182C" w:rsidDel="00F7680F" w:rsidRDefault="00FA0809" w:rsidP="00E97240">
            <w:pPr>
              <w:pStyle w:val="ListParagraph"/>
              <w:spacing w:after="0" w:line="240" w:lineRule="auto"/>
              <w:rPr>
                <w:del w:id="5811" w:author="Windows User" w:date="2019-09-19T03:29:00Z"/>
                <w:rFonts w:cs="Times New Roman"/>
                <w:sz w:val="22"/>
                <w:szCs w:val="24"/>
              </w:rPr>
            </w:pPr>
            <w:bookmarkStart w:id="5812" w:name="_Toc23496747"/>
            <w:bookmarkStart w:id="5813" w:name="_Toc23552931"/>
            <w:bookmarkStart w:id="5814" w:name="_Toc23811284"/>
            <w:bookmarkStart w:id="5815" w:name="_Toc23880947"/>
            <w:bookmarkEnd w:id="5812"/>
            <w:bookmarkEnd w:id="5813"/>
            <w:bookmarkEnd w:id="5814"/>
            <w:bookmarkEnd w:id="5815"/>
          </w:p>
          <w:p w14:paraId="1AFC81FA" w14:textId="50272F59" w:rsidR="00FA0809" w:rsidRPr="0033182C" w:rsidDel="00F7680F" w:rsidRDefault="00FA0809" w:rsidP="00E97240">
            <w:pPr>
              <w:spacing w:after="0" w:line="240" w:lineRule="auto"/>
              <w:rPr>
                <w:del w:id="5816" w:author="Windows User" w:date="2019-09-19T03:29:00Z"/>
                <w:rFonts w:cs="Times New Roman"/>
                <w:b/>
                <w:sz w:val="22"/>
                <w:szCs w:val="24"/>
              </w:rPr>
            </w:pPr>
            <w:bookmarkStart w:id="5817" w:name="_Toc23496748"/>
            <w:bookmarkStart w:id="5818" w:name="_Toc23552932"/>
            <w:bookmarkStart w:id="5819" w:name="_Toc23811285"/>
            <w:bookmarkStart w:id="5820" w:name="_Toc23880948"/>
            <w:bookmarkEnd w:id="5817"/>
            <w:bookmarkEnd w:id="5818"/>
            <w:bookmarkEnd w:id="5819"/>
            <w:bookmarkEnd w:id="5820"/>
          </w:p>
        </w:tc>
        <w:tc>
          <w:tcPr>
            <w:tcW w:w="3329" w:type="dxa"/>
          </w:tcPr>
          <w:p w14:paraId="641306EB" w14:textId="0A5041AD" w:rsidR="00FA0809" w:rsidRPr="0033182C" w:rsidDel="00F7680F" w:rsidRDefault="00FA0809" w:rsidP="00E97240">
            <w:pPr>
              <w:pStyle w:val="ListParagraph"/>
              <w:numPr>
                <w:ilvl w:val="0"/>
                <w:numId w:val="15"/>
              </w:numPr>
              <w:spacing w:after="0" w:line="240" w:lineRule="auto"/>
              <w:rPr>
                <w:del w:id="5821" w:author="Windows User" w:date="2019-09-19T03:29:00Z"/>
                <w:rFonts w:cs="Times New Roman"/>
                <w:sz w:val="22"/>
                <w:szCs w:val="24"/>
              </w:rPr>
            </w:pPr>
            <w:del w:id="5822" w:author="Windows User" w:date="2019-09-19T03:29:00Z">
              <w:r w:rsidRPr="0033182C" w:rsidDel="00F7680F">
                <w:rPr>
                  <w:rFonts w:cs="Times New Roman"/>
                  <w:sz w:val="22"/>
                  <w:szCs w:val="24"/>
                </w:rPr>
                <w:delText>Menampilkan data tegangan</w:delText>
              </w:r>
              <w:bookmarkStart w:id="5823" w:name="_Toc23496749"/>
              <w:bookmarkStart w:id="5824" w:name="_Toc23552933"/>
              <w:bookmarkStart w:id="5825" w:name="_Toc23811286"/>
              <w:bookmarkStart w:id="5826" w:name="_Toc23880949"/>
              <w:bookmarkEnd w:id="5823"/>
              <w:bookmarkEnd w:id="5824"/>
              <w:bookmarkEnd w:id="5825"/>
              <w:bookmarkEnd w:id="5826"/>
            </w:del>
          </w:p>
        </w:tc>
        <w:bookmarkStart w:id="5827" w:name="_Toc23496750"/>
        <w:bookmarkStart w:id="5828" w:name="_Toc23552934"/>
        <w:bookmarkStart w:id="5829" w:name="_Toc23811287"/>
        <w:bookmarkStart w:id="5830" w:name="_Toc23880950"/>
        <w:bookmarkEnd w:id="5827"/>
        <w:bookmarkEnd w:id="5828"/>
        <w:bookmarkEnd w:id="5829"/>
        <w:bookmarkEnd w:id="5830"/>
      </w:tr>
    </w:tbl>
    <w:p w14:paraId="79EF2AE3" w14:textId="0CC4809C" w:rsidR="00FA0809" w:rsidRPr="0033182C" w:rsidDel="00F7680F" w:rsidRDefault="00FA0809" w:rsidP="00FA0809">
      <w:pPr>
        <w:pStyle w:val="ListParagraph"/>
        <w:ind w:left="567"/>
        <w:rPr>
          <w:del w:id="5831" w:author="Windows User" w:date="2019-09-19T03:29:00Z"/>
          <w:rFonts w:cs="Times New Roman"/>
          <w:b/>
        </w:rPr>
      </w:pPr>
      <w:bookmarkStart w:id="5832" w:name="_Toc23496751"/>
      <w:bookmarkStart w:id="5833" w:name="_Toc23552935"/>
      <w:bookmarkStart w:id="5834" w:name="_Toc23811288"/>
      <w:bookmarkStart w:id="5835" w:name="_Toc23880951"/>
      <w:bookmarkEnd w:id="5832"/>
      <w:bookmarkEnd w:id="5833"/>
      <w:bookmarkEnd w:id="5834"/>
      <w:bookmarkEnd w:id="5835"/>
    </w:p>
    <w:p w14:paraId="68DC8697" w14:textId="06E93A9D" w:rsidR="004F2EF7" w:rsidRPr="0033182C" w:rsidDel="00F7680F" w:rsidRDefault="00FA0809">
      <w:pPr>
        <w:pStyle w:val="Heading3"/>
        <w:numPr>
          <w:ilvl w:val="2"/>
          <w:numId w:val="43"/>
        </w:numPr>
        <w:ind w:left="357" w:hanging="357"/>
        <w:rPr>
          <w:del w:id="5836" w:author="Windows User" w:date="2019-09-19T03:29:00Z"/>
          <w:rFonts w:cs="Times New Roman"/>
        </w:rPr>
        <w:pPrChange w:id="5837" w:author="Windows User" w:date="2019-09-19T02:40:00Z">
          <w:pPr>
            <w:pStyle w:val="Heading3"/>
          </w:pPr>
        </w:pPrChange>
      </w:pPr>
      <w:del w:id="5838" w:author="Windows User" w:date="2019-09-19T03:29:00Z">
        <w:r w:rsidRPr="0033182C" w:rsidDel="00F7680F">
          <w:rPr>
            <w:rFonts w:cs="Times New Roman"/>
          </w:rPr>
          <w:delText xml:space="preserve">Lihat </w:delText>
        </w:r>
        <w:r w:rsidR="0090212E" w:rsidRPr="0033182C" w:rsidDel="00F7680F">
          <w:rPr>
            <w:rFonts w:cs="Times New Roman"/>
          </w:rPr>
          <w:delText>Grafik Arus</w:delText>
        </w:r>
        <w:bookmarkStart w:id="5839" w:name="_Toc23496752"/>
        <w:bookmarkStart w:id="5840" w:name="_Toc23552936"/>
        <w:bookmarkStart w:id="5841" w:name="_Toc23811289"/>
        <w:bookmarkStart w:id="5842" w:name="_Toc23880952"/>
        <w:bookmarkEnd w:id="5839"/>
        <w:bookmarkEnd w:id="5840"/>
        <w:bookmarkEnd w:id="5841"/>
        <w:bookmarkEnd w:id="5842"/>
      </w:del>
    </w:p>
    <w:p w14:paraId="1FE7B844" w14:textId="7E4318BA" w:rsidR="003E1410" w:rsidRPr="0033182C" w:rsidDel="00F7680F" w:rsidRDefault="00E75BB9" w:rsidP="00C9053F">
      <w:pPr>
        <w:spacing w:after="0"/>
        <w:ind w:firstLine="567"/>
        <w:rPr>
          <w:del w:id="5843" w:author="Windows User" w:date="2019-09-19T03:29:00Z"/>
          <w:rFonts w:cs="Times New Roman"/>
          <w:szCs w:val="24"/>
        </w:rPr>
      </w:pPr>
      <w:del w:id="5844" w:author="Windows User" w:date="2019-09-19T03:29:00Z">
        <w:r w:rsidRPr="0033182C" w:rsidDel="00F7680F">
          <w:rPr>
            <w:rFonts w:cs="Times New Roman"/>
            <w:szCs w:val="24"/>
          </w:rPr>
          <w:delText>Skenario ini menjelaskan alur untuk melihat grafik arus yang dihasilkan. Fitur ini bisa dilakukan oleh semua user. Skenario lihat grafik arus  dapa</w:delText>
        </w:r>
        <w:r w:rsidR="003E1410" w:rsidRPr="0033182C" w:rsidDel="00F7680F">
          <w:rPr>
            <w:rFonts w:cs="Times New Roman"/>
            <w:szCs w:val="24"/>
          </w:rPr>
          <w:delText xml:space="preserve">t 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4.13</w:delText>
        </w:r>
        <w:r w:rsidRPr="0033182C" w:rsidDel="00F7680F">
          <w:rPr>
            <w:rFonts w:cs="Times New Roman"/>
            <w:szCs w:val="24"/>
          </w:rPr>
          <w:delText>.</w:delText>
        </w:r>
        <w:bookmarkStart w:id="5845" w:name="_Toc23496753"/>
        <w:bookmarkStart w:id="5846" w:name="_Toc23552937"/>
        <w:bookmarkStart w:id="5847" w:name="_Toc23811290"/>
        <w:bookmarkStart w:id="5848" w:name="_Toc23880953"/>
        <w:bookmarkEnd w:id="5845"/>
        <w:bookmarkEnd w:id="5846"/>
        <w:bookmarkEnd w:id="5847"/>
        <w:bookmarkEnd w:id="5848"/>
      </w:del>
    </w:p>
    <w:p w14:paraId="361C0D85" w14:textId="5666EDAA" w:rsidR="00C9053F" w:rsidRPr="0033182C" w:rsidDel="00F7680F" w:rsidRDefault="00C9053F" w:rsidP="00C9053F">
      <w:pPr>
        <w:pStyle w:val="Caption"/>
        <w:keepNext/>
        <w:spacing w:after="0" w:line="360" w:lineRule="auto"/>
        <w:jc w:val="center"/>
        <w:rPr>
          <w:del w:id="5849" w:author="Windows User" w:date="2019-09-19T03:29:00Z"/>
          <w:rFonts w:cs="Times New Roman"/>
          <w:i w:val="0"/>
          <w:color w:val="auto"/>
          <w:sz w:val="24"/>
        </w:rPr>
      </w:pPr>
      <w:del w:id="5850" w:author="Windows User" w:date="2019-09-19T03:29:00Z">
        <w:r w:rsidRPr="0033182C" w:rsidDel="00F7680F">
          <w:rPr>
            <w:rFonts w:cs="Times New Roman"/>
            <w:i w:val="0"/>
            <w:color w:val="auto"/>
            <w:sz w:val="24"/>
          </w:rPr>
          <w:delText xml:space="preserve">Tabel </w:delText>
        </w:r>
      </w:del>
      <w:del w:id="5851" w:author="Windows User" w:date="2019-09-18T15:48:00Z">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 w:val="0"/>
          </w:rPr>
          <w:fldChar w:fldCharType="end"/>
        </w:r>
        <w:r w:rsidR="007E74B5" w:rsidRPr="0033182C" w:rsidDel="00F10288">
          <w:rPr>
            <w:rFonts w:cs="Times New Roman"/>
            <w:i w:val="0"/>
            <w:color w:val="auto"/>
            <w:sz w:val="24"/>
          </w:rPr>
          <w:delText>.</w:delText>
        </w:r>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13</w:delText>
        </w:r>
        <w:r w:rsidR="007E74B5" w:rsidRPr="0033182C" w:rsidDel="00F10288">
          <w:rPr>
            <w:rFonts w:cs="Times New Roman"/>
            <w:i w:val="0"/>
          </w:rPr>
          <w:fldChar w:fldCharType="end"/>
        </w:r>
      </w:del>
      <w:del w:id="5852" w:author="Windows User" w:date="2019-09-19T03:29:00Z">
        <w:r w:rsidRPr="0033182C" w:rsidDel="00F7680F">
          <w:rPr>
            <w:rFonts w:cs="Times New Roman"/>
            <w:i w:val="0"/>
            <w:color w:val="auto"/>
            <w:sz w:val="24"/>
          </w:rPr>
          <w:delText xml:space="preserve"> Lihat Grafik Arus</w:delText>
        </w:r>
        <w:bookmarkStart w:id="5853" w:name="_Toc23496754"/>
        <w:bookmarkStart w:id="5854" w:name="_Toc23552938"/>
        <w:bookmarkStart w:id="5855" w:name="_Toc23811291"/>
        <w:bookmarkStart w:id="5856" w:name="_Toc23880954"/>
        <w:bookmarkEnd w:id="5853"/>
        <w:bookmarkEnd w:id="5854"/>
        <w:bookmarkEnd w:id="5855"/>
        <w:bookmarkEnd w:id="5856"/>
      </w:del>
    </w:p>
    <w:tbl>
      <w:tblPr>
        <w:tblStyle w:val="TableGrid"/>
        <w:tblW w:w="7933" w:type="dxa"/>
        <w:tblLook w:val="04A0" w:firstRow="1" w:lastRow="0" w:firstColumn="1" w:lastColumn="0" w:noHBand="0" w:noVBand="1"/>
      </w:tblPr>
      <w:tblGrid>
        <w:gridCol w:w="4531"/>
        <w:gridCol w:w="73"/>
        <w:gridCol w:w="3329"/>
      </w:tblGrid>
      <w:tr w:rsidR="00FA0809" w:rsidRPr="0033182C" w:rsidDel="00F7680F" w14:paraId="0EF414DD" w14:textId="54AB65D9" w:rsidTr="00C9053F">
        <w:trPr>
          <w:del w:id="5857" w:author="Windows User" w:date="2019-09-19T03:29:00Z"/>
        </w:trPr>
        <w:tc>
          <w:tcPr>
            <w:tcW w:w="4531" w:type="dxa"/>
          </w:tcPr>
          <w:p w14:paraId="50F80F7D" w14:textId="2F7FF2DA" w:rsidR="00FA0809" w:rsidRPr="0033182C" w:rsidDel="00F7680F" w:rsidRDefault="00FA0809" w:rsidP="00C9053F">
            <w:pPr>
              <w:spacing w:after="0" w:line="240" w:lineRule="auto"/>
              <w:rPr>
                <w:del w:id="5858" w:author="Windows User" w:date="2019-09-19T03:29:00Z"/>
                <w:rFonts w:cs="Times New Roman"/>
                <w:sz w:val="22"/>
                <w:szCs w:val="24"/>
                <w:lang w:val="en-ID"/>
              </w:rPr>
            </w:pPr>
            <w:del w:id="5859" w:author="Windows User" w:date="2019-09-19T03:29:00Z">
              <w:r w:rsidRPr="0033182C" w:rsidDel="00F7680F">
                <w:rPr>
                  <w:rFonts w:cs="Times New Roman"/>
                  <w:b/>
                  <w:sz w:val="22"/>
                  <w:szCs w:val="24"/>
                </w:rPr>
                <w:delText>Nama Usecase</w:delText>
              </w:r>
              <w:bookmarkStart w:id="5860" w:name="_Toc23496755"/>
              <w:bookmarkStart w:id="5861" w:name="_Toc23552939"/>
              <w:bookmarkStart w:id="5862" w:name="_Toc23811292"/>
              <w:bookmarkStart w:id="5863" w:name="_Toc23880955"/>
              <w:bookmarkEnd w:id="5860"/>
              <w:bookmarkEnd w:id="5861"/>
              <w:bookmarkEnd w:id="5862"/>
              <w:bookmarkEnd w:id="5863"/>
            </w:del>
          </w:p>
        </w:tc>
        <w:tc>
          <w:tcPr>
            <w:tcW w:w="3402" w:type="dxa"/>
            <w:gridSpan w:val="2"/>
          </w:tcPr>
          <w:p w14:paraId="57771882" w14:textId="075B4D26" w:rsidR="00FA0809" w:rsidRPr="0033182C" w:rsidDel="00F7680F" w:rsidRDefault="00FA0809" w:rsidP="00C9053F">
            <w:pPr>
              <w:spacing w:after="0" w:line="240" w:lineRule="auto"/>
              <w:rPr>
                <w:del w:id="5864" w:author="Windows User" w:date="2019-09-19T03:29:00Z"/>
                <w:rFonts w:cs="Times New Roman"/>
                <w:sz w:val="22"/>
                <w:szCs w:val="24"/>
                <w:lang w:val="en-ID"/>
              </w:rPr>
            </w:pPr>
            <w:del w:id="5865" w:author="Windows User" w:date="2019-09-19T03:29:00Z">
              <w:r w:rsidRPr="0033182C" w:rsidDel="00F7680F">
                <w:rPr>
                  <w:rFonts w:cs="Times New Roman"/>
                  <w:sz w:val="22"/>
                  <w:szCs w:val="24"/>
                </w:rPr>
                <w:delText>Lihat Grafik Arus</w:delText>
              </w:r>
              <w:bookmarkStart w:id="5866" w:name="_Toc23496756"/>
              <w:bookmarkStart w:id="5867" w:name="_Toc23552940"/>
              <w:bookmarkStart w:id="5868" w:name="_Toc23811293"/>
              <w:bookmarkStart w:id="5869" w:name="_Toc23880956"/>
              <w:bookmarkEnd w:id="5866"/>
              <w:bookmarkEnd w:id="5867"/>
              <w:bookmarkEnd w:id="5868"/>
              <w:bookmarkEnd w:id="5869"/>
            </w:del>
          </w:p>
        </w:tc>
        <w:bookmarkStart w:id="5870" w:name="_Toc23496757"/>
        <w:bookmarkStart w:id="5871" w:name="_Toc23552941"/>
        <w:bookmarkStart w:id="5872" w:name="_Toc23811294"/>
        <w:bookmarkStart w:id="5873" w:name="_Toc23880957"/>
        <w:bookmarkEnd w:id="5870"/>
        <w:bookmarkEnd w:id="5871"/>
        <w:bookmarkEnd w:id="5872"/>
        <w:bookmarkEnd w:id="5873"/>
      </w:tr>
      <w:tr w:rsidR="00FA0809" w:rsidRPr="0033182C" w:rsidDel="00F7680F" w14:paraId="332A5A05" w14:textId="17C18CF4" w:rsidTr="00C9053F">
        <w:trPr>
          <w:del w:id="5874" w:author="Windows User" w:date="2019-09-19T03:29:00Z"/>
        </w:trPr>
        <w:tc>
          <w:tcPr>
            <w:tcW w:w="4531" w:type="dxa"/>
          </w:tcPr>
          <w:p w14:paraId="44D10966" w14:textId="41A1F77C" w:rsidR="00FA0809" w:rsidRPr="0033182C" w:rsidDel="00F7680F" w:rsidRDefault="00FA0809" w:rsidP="00C9053F">
            <w:pPr>
              <w:spacing w:after="0" w:line="240" w:lineRule="auto"/>
              <w:rPr>
                <w:del w:id="5875" w:author="Windows User" w:date="2019-09-19T03:29:00Z"/>
                <w:rFonts w:cs="Times New Roman"/>
                <w:sz w:val="22"/>
                <w:szCs w:val="24"/>
                <w:lang w:val="en-ID"/>
              </w:rPr>
            </w:pPr>
            <w:del w:id="5876" w:author="Windows User" w:date="2019-09-19T03:29:00Z">
              <w:r w:rsidRPr="0033182C" w:rsidDel="00F7680F">
                <w:rPr>
                  <w:rFonts w:cs="Times New Roman"/>
                  <w:b/>
                  <w:sz w:val="22"/>
                  <w:szCs w:val="24"/>
                </w:rPr>
                <w:delText>Aktor</w:delText>
              </w:r>
              <w:bookmarkStart w:id="5877" w:name="_Toc23496758"/>
              <w:bookmarkStart w:id="5878" w:name="_Toc23552942"/>
              <w:bookmarkStart w:id="5879" w:name="_Toc23811295"/>
              <w:bookmarkStart w:id="5880" w:name="_Toc23880958"/>
              <w:bookmarkEnd w:id="5877"/>
              <w:bookmarkEnd w:id="5878"/>
              <w:bookmarkEnd w:id="5879"/>
              <w:bookmarkEnd w:id="5880"/>
            </w:del>
          </w:p>
        </w:tc>
        <w:tc>
          <w:tcPr>
            <w:tcW w:w="3402" w:type="dxa"/>
            <w:gridSpan w:val="2"/>
          </w:tcPr>
          <w:p w14:paraId="226260DA" w14:textId="06878337" w:rsidR="00FA0809" w:rsidRPr="0033182C" w:rsidDel="00F7680F" w:rsidRDefault="00FA0809" w:rsidP="00C9053F">
            <w:pPr>
              <w:spacing w:after="0" w:line="240" w:lineRule="auto"/>
              <w:rPr>
                <w:del w:id="5881" w:author="Windows User" w:date="2019-09-19T03:29:00Z"/>
                <w:rFonts w:cs="Times New Roman"/>
                <w:sz w:val="22"/>
                <w:szCs w:val="24"/>
                <w:lang w:val="en-ID"/>
              </w:rPr>
            </w:pPr>
            <w:del w:id="5882" w:author="Windows User" w:date="2019-09-19T03:29:00Z">
              <w:r w:rsidRPr="0033182C" w:rsidDel="00F7680F">
                <w:rPr>
                  <w:rFonts w:cs="Times New Roman"/>
                  <w:sz w:val="22"/>
                  <w:szCs w:val="24"/>
                </w:rPr>
                <w:delText>Senua aktor</w:delText>
              </w:r>
              <w:bookmarkStart w:id="5883" w:name="_Toc23496759"/>
              <w:bookmarkStart w:id="5884" w:name="_Toc23552943"/>
              <w:bookmarkStart w:id="5885" w:name="_Toc23811296"/>
              <w:bookmarkStart w:id="5886" w:name="_Toc23880959"/>
              <w:bookmarkEnd w:id="5883"/>
              <w:bookmarkEnd w:id="5884"/>
              <w:bookmarkEnd w:id="5885"/>
              <w:bookmarkEnd w:id="5886"/>
            </w:del>
          </w:p>
        </w:tc>
        <w:bookmarkStart w:id="5887" w:name="_Toc23496760"/>
        <w:bookmarkStart w:id="5888" w:name="_Toc23552944"/>
        <w:bookmarkStart w:id="5889" w:name="_Toc23811297"/>
        <w:bookmarkStart w:id="5890" w:name="_Toc23880960"/>
        <w:bookmarkEnd w:id="5887"/>
        <w:bookmarkEnd w:id="5888"/>
        <w:bookmarkEnd w:id="5889"/>
        <w:bookmarkEnd w:id="5890"/>
      </w:tr>
      <w:tr w:rsidR="00FA0809" w:rsidRPr="0033182C" w:rsidDel="00F7680F" w14:paraId="42892F1F" w14:textId="56814D99" w:rsidTr="00C9053F">
        <w:trPr>
          <w:del w:id="5891" w:author="Windows User" w:date="2019-09-19T03:29:00Z"/>
        </w:trPr>
        <w:tc>
          <w:tcPr>
            <w:tcW w:w="4531" w:type="dxa"/>
          </w:tcPr>
          <w:p w14:paraId="7ACC4EF3" w14:textId="4F52E32D" w:rsidR="00FA0809" w:rsidRPr="0033182C" w:rsidDel="00F7680F" w:rsidRDefault="00FA0809" w:rsidP="00C9053F">
            <w:pPr>
              <w:spacing w:after="0" w:line="240" w:lineRule="auto"/>
              <w:rPr>
                <w:del w:id="5892" w:author="Windows User" w:date="2019-09-19T03:29:00Z"/>
                <w:rFonts w:cs="Times New Roman"/>
                <w:sz w:val="22"/>
                <w:szCs w:val="24"/>
                <w:lang w:val="en-ID"/>
              </w:rPr>
            </w:pPr>
            <w:del w:id="5893" w:author="Windows User" w:date="2019-09-19T03:29:00Z">
              <w:r w:rsidRPr="0033182C" w:rsidDel="00F7680F">
                <w:rPr>
                  <w:rFonts w:cs="Times New Roman"/>
                  <w:b/>
                  <w:sz w:val="22"/>
                  <w:szCs w:val="24"/>
                </w:rPr>
                <w:delText>Deskripsi Singkat</w:delText>
              </w:r>
              <w:bookmarkStart w:id="5894" w:name="_Toc23496761"/>
              <w:bookmarkStart w:id="5895" w:name="_Toc23552945"/>
              <w:bookmarkStart w:id="5896" w:name="_Toc23811298"/>
              <w:bookmarkStart w:id="5897" w:name="_Toc23880961"/>
              <w:bookmarkEnd w:id="5894"/>
              <w:bookmarkEnd w:id="5895"/>
              <w:bookmarkEnd w:id="5896"/>
              <w:bookmarkEnd w:id="5897"/>
            </w:del>
          </w:p>
        </w:tc>
        <w:tc>
          <w:tcPr>
            <w:tcW w:w="3402" w:type="dxa"/>
            <w:gridSpan w:val="2"/>
          </w:tcPr>
          <w:p w14:paraId="0AFDB804" w14:textId="3211233B" w:rsidR="00FA0809" w:rsidRPr="0033182C" w:rsidDel="00F7680F" w:rsidRDefault="00FA0809" w:rsidP="00C9053F">
            <w:pPr>
              <w:spacing w:after="0" w:line="240" w:lineRule="auto"/>
              <w:rPr>
                <w:del w:id="5898" w:author="Windows User" w:date="2019-09-19T03:29:00Z"/>
                <w:rFonts w:cs="Times New Roman"/>
                <w:sz w:val="22"/>
                <w:szCs w:val="24"/>
                <w:lang w:val="en-ID"/>
              </w:rPr>
            </w:pPr>
            <w:del w:id="5899" w:author="Windows User" w:date="2019-09-19T03:29:00Z">
              <w:r w:rsidRPr="0033182C" w:rsidDel="00F7680F">
                <w:rPr>
                  <w:rFonts w:cs="Times New Roman"/>
                  <w:sz w:val="22"/>
                  <w:szCs w:val="24"/>
                </w:rPr>
                <w:delText>Aktor melihat data arus</w:delText>
              </w:r>
              <w:bookmarkStart w:id="5900" w:name="_Toc23496762"/>
              <w:bookmarkStart w:id="5901" w:name="_Toc23552946"/>
              <w:bookmarkStart w:id="5902" w:name="_Toc23811299"/>
              <w:bookmarkStart w:id="5903" w:name="_Toc23880962"/>
              <w:bookmarkEnd w:id="5900"/>
              <w:bookmarkEnd w:id="5901"/>
              <w:bookmarkEnd w:id="5902"/>
              <w:bookmarkEnd w:id="5903"/>
            </w:del>
          </w:p>
        </w:tc>
        <w:bookmarkStart w:id="5904" w:name="_Toc23496763"/>
        <w:bookmarkStart w:id="5905" w:name="_Toc23552947"/>
        <w:bookmarkStart w:id="5906" w:name="_Toc23811300"/>
        <w:bookmarkStart w:id="5907" w:name="_Toc23880963"/>
        <w:bookmarkEnd w:id="5904"/>
        <w:bookmarkEnd w:id="5905"/>
        <w:bookmarkEnd w:id="5906"/>
        <w:bookmarkEnd w:id="5907"/>
      </w:tr>
      <w:tr w:rsidR="00FA0809" w:rsidRPr="0033182C" w:rsidDel="00F7680F" w14:paraId="20697FD4" w14:textId="731BDB1D" w:rsidTr="00C9053F">
        <w:trPr>
          <w:del w:id="5908" w:author="Windows User" w:date="2019-09-19T03:29:00Z"/>
        </w:trPr>
        <w:tc>
          <w:tcPr>
            <w:tcW w:w="4531" w:type="dxa"/>
          </w:tcPr>
          <w:p w14:paraId="23E17E8C" w14:textId="1BB9D8C3" w:rsidR="00FA0809" w:rsidRPr="0033182C" w:rsidDel="00F7680F" w:rsidRDefault="00FA0809" w:rsidP="00C9053F">
            <w:pPr>
              <w:spacing w:after="0" w:line="240" w:lineRule="auto"/>
              <w:rPr>
                <w:del w:id="5909" w:author="Windows User" w:date="2019-09-19T03:29:00Z"/>
                <w:rFonts w:cs="Times New Roman"/>
                <w:sz w:val="22"/>
                <w:szCs w:val="24"/>
                <w:lang w:val="en-ID"/>
              </w:rPr>
            </w:pPr>
            <w:del w:id="5910" w:author="Windows User" w:date="2019-09-19T03:29:00Z">
              <w:r w:rsidRPr="0033182C" w:rsidDel="00F7680F">
                <w:rPr>
                  <w:rFonts w:cs="Times New Roman"/>
                  <w:b/>
                  <w:sz w:val="22"/>
                  <w:szCs w:val="24"/>
                </w:rPr>
                <w:delText>Prekondisi</w:delText>
              </w:r>
              <w:bookmarkStart w:id="5911" w:name="_Toc23496764"/>
              <w:bookmarkStart w:id="5912" w:name="_Toc23552948"/>
              <w:bookmarkStart w:id="5913" w:name="_Toc23811301"/>
              <w:bookmarkStart w:id="5914" w:name="_Toc23880964"/>
              <w:bookmarkEnd w:id="5911"/>
              <w:bookmarkEnd w:id="5912"/>
              <w:bookmarkEnd w:id="5913"/>
              <w:bookmarkEnd w:id="5914"/>
            </w:del>
          </w:p>
        </w:tc>
        <w:tc>
          <w:tcPr>
            <w:tcW w:w="3402" w:type="dxa"/>
            <w:gridSpan w:val="2"/>
          </w:tcPr>
          <w:p w14:paraId="1CC082E0" w14:textId="55031A7C" w:rsidR="00FA0809" w:rsidRPr="0033182C" w:rsidDel="00F7680F" w:rsidRDefault="00FA0809" w:rsidP="00C9053F">
            <w:pPr>
              <w:spacing w:after="0" w:line="240" w:lineRule="auto"/>
              <w:rPr>
                <w:del w:id="5915" w:author="Windows User" w:date="2019-09-19T03:29:00Z"/>
                <w:rFonts w:cs="Times New Roman"/>
                <w:sz w:val="22"/>
                <w:szCs w:val="24"/>
                <w:lang w:val="en-ID"/>
              </w:rPr>
            </w:pPr>
            <w:del w:id="5916" w:author="Windows User" w:date="2019-09-19T03:29:00Z">
              <w:r w:rsidRPr="0033182C" w:rsidDel="00F7680F">
                <w:rPr>
                  <w:rFonts w:cs="Times New Roman"/>
                  <w:sz w:val="22"/>
                  <w:szCs w:val="24"/>
                </w:rPr>
                <w:delText>Aktor masuk halaman dashboard masing-masing</w:delText>
              </w:r>
              <w:bookmarkStart w:id="5917" w:name="_Toc23496765"/>
              <w:bookmarkStart w:id="5918" w:name="_Toc23552949"/>
              <w:bookmarkStart w:id="5919" w:name="_Toc23811302"/>
              <w:bookmarkStart w:id="5920" w:name="_Toc23880965"/>
              <w:bookmarkEnd w:id="5917"/>
              <w:bookmarkEnd w:id="5918"/>
              <w:bookmarkEnd w:id="5919"/>
              <w:bookmarkEnd w:id="5920"/>
            </w:del>
          </w:p>
        </w:tc>
        <w:bookmarkStart w:id="5921" w:name="_Toc23496766"/>
        <w:bookmarkStart w:id="5922" w:name="_Toc23552950"/>
        <w:bookmarkStart w:id="5923" w:name="_Toc23811303"/>
        <w:bookmarkStart w:id="5924" w:name="_Toc23880966"/>
        <w:bookmarkEnd w:id="5921"/>
        <w:bookmarkEnd w:id="5922"/>
        <w:bookmarkEnd w:id="5923"/>
        <w:bookmarkEnd w:id="5924"/>
      </w:tr>
      <w:tr w:rsidR="00FA0809" w:rsidRPr="0033182C" w:rsidDel="00F7680F" w14:paraId="53E5187E" w14:textId="21260B91" w:rsidTr="00C9053F">
        <w:trPr>
          <w:del w:id="5925" w:author="Windows User" w:date="2019-09-19T03:29:00Z"/>
        </w:trPr>
        <w:tc>
          <w:tcPr>
            <w:tcW w:w="4531" w:type="dxa"/>
          </w:tcPr>
          <w:p w14:paraId="0A59A131" w14:textId="58EEDC99" w:rsidR="00FA0809" w:rsidRPr="0033182C" w:rsidDel="00F7680F" w:rsidRDefault="00FA0809" w:rsidP="00C9053F">
            <w:pPr>
              <w:spacing w:after="0" w:line="240" w:lineRule="auto"/>
              <w:rPr>
                <w:del w:id="5926" w:author="Windows User" w:date="2019-09-19T03:29:00Z"/>
                <w:rFonts w:cs="Times New Roman"/>
                <w:sz w:val="22"/>
                <w:szCs w:val="24"/>
                <w:lang w:val="en-ID"/>
              </w:rPr>
            </w:pPr>
            <w:del w:id="5927" w:author="Windows User" w:date="2019-09-19T03:29:00Z">
              <w:r w:rsidRPr="0033182C" w:rsidDel="00F7680F">
                <w:rPr>
                  <w:rFonts w:cs="Times New Roman"/>
                  <w:b/>
                  <w:sz w:val="22"/>
                  <w:szCs w:val="24"/>
                </w:rPr>
                <w:delText>Pascakondisi</w:delText>
              </w:r>
              <w:bookmarkStart w:id="5928" w:name="_Toc23496767"/>
              <w:bookmarkStart w:id="5929" w:name="_Toc23552951"/>
              <w:bookmarkStart w:id="5930" w:name="_Toc23811304"/>
              <w:bookmarkStart w:id="5931" w:name="_Toc23880967"/>
              <w:bookmarkEnd w:id="5928"/>
              <w:bookmarkEnd w:id="5929"/>
              <w:bookmarkEnd w:id="5930"/>
              <w:bookmarkEnd w:id="5931"/>
            </w:del>
          </w:p>
        </w:tc>
        <w:tc>
          <w:tcPr>
            <w:tcW w:w="3402" w:type="dxa"/>
            <w:gridSpan w:val="2"/>
          </w:tcPr>
          <w:p w14:paraId="2B89789E" w14:textId="1757DF81" w:rsidR="00FA0809" w:rsidRPr="0033182C" w:rsidDel="00F7680F" w:rsidRDefault="00FA0809" w:rsidP="00C9053F">
            <w:pPr>
              <w:spacing w:after="0" w:line="240" w:lineRule="auto"/>
              <w:rPr>
                <w:del w:id="5932" w:author="Windows User" w:date="2019-09-19T03:29:00Z"/>
                <w:rFonts w:cs="Times New Roman"/>
                <w:sz w:val="22"/>
                <w:szCs w:val="24"/>
                <w:lang w:val="en-ID"/>
              </w:rPr>
            </w:pPr>
            <w:del w:id="5933" w:author="Windows User" w:date="2019-09-19T03:29:00Z">
              <w:r w:rsidRPr="0033182C" w:rsidDel="00F7680F">
                <w:rPr>
                  <w:rFonts w:cs="Times New Roman"/>
                  <w:sz w:val="22"/>
                  <w:szCs w:val="24"/>
                </w:rPr>
                <w:delText>Aktor dapat melihat grafik arus yang dihasilakan</w:delText>
              </w:r>
              <w:bookmarkStart w:id="5934" w:name="_Toc23496768"/>
              <w:bookmarkStart w:id="5935" w:name="_Toc23552952"/>
              <w:bookmarkStart w:id="5936" w:name="_Toc23811305"/>
              <w:bookmarkStart w:id="5937" w:name="_Toc23880968"/>
              <w:bookmarkEnd w:id="5934"/>
              <w:bookmarkEnd w:id="5935"/>
              <w:bookmarkEnd w:id="5936"/>
              <w:bookmarkEnd w:id="5937"/>
            </w:del>
          </w:p>
        </w:tc>
        <w:bookmarkStart w:id="5938" w:name="_Toc23496769"/>
        <w:bookmarkStart w:id="5939" w:name="_Toc23552953"/>
        <w:bookmarkStart w:id="5940" w:name="_Toc23811306"/>
        <w:bookmarkStart w:id="5941" w:name="_Toc23880969"/>
        <w:bookmarkEnd w:id="5938"/>
        <w:bookmarkEnd w:id="5939"/>
        <w:bookmarkEnd w:id="5940"/>
        <w:bookmarkEnd w:id="5941"/>
      </w:tr>
      <w:tr w:rsidR="00FA0809" w:rsidRPr="0033182C" w:rsidDel="00F7680F" w14:paraId="178BE29D" w14:textId="2B615CE9" w:rsidTr="00C9053F">
        <w:trPr>
          <w:del w:id="5942" w:author="Windows User" w:date="2019-09-19T03:29:00Z"/>
        </w:trPr>
        <w:tc>
          <w:tcPr>
            <w:tcW w:w="7933" w:type="dxa"/>
            <w:gridSpan w:val="3"/>
          </w:tcPr>
          <w:p w14:paraId="16E98479" w14:textId="66CEECDA" w:rsidR="00FA0809" w:rsidRPr="0033182C" w:rsidDel="00F7680F" w:rsidRDefault="00FA0809" w:rsidP="00C9053F">
            <w:pPr>
              <w:spacing w:after="0" w:line="240" w:lineRule="auto"/>
              <w:jc w:val="center"/>
              <w:rPr>
                <w:del w:id="5943" w:author="Windows User" w:date="2019-09-19T03:29:00Z"/>
                <w:rFonts w:cs="Times New Roman"/>
                <w:sz w:val="22"/>
                <w:szCs w:val="24"/>
              </w:rPr>
            </w:pPr>
            <w:del w:id="5944" w:author="Windows User" w:date="2019-09-19T03:29:00Z">
              <w:r w:rsidRPr="0033182C" w:rsidDel="00F7680F">
                <w:rPr>
                  <w:rFonts w:cs="Times New Roman"/>
                  <w:b/>
                  <w:bCs/>
                  <w:sz w:val="22"/>
                  <w:szCs w:val="24"/>
                </w:rPr>
                <w:delText>Flow Event</w:delText>
              </w:r>
              <w:bookmarkStart w:id="5945" w:name="_Toc23496770"/>
              <w:bookmarkStart w:id="5946" w:name="_Toc23552954"/>
              <w:bookmarkStart w:id="5947" w:name="_Toc23811307"/>
              <w:bookmarkStart w:id="5948" w:name="_Toc23880970"/>
              <w:bookmarkEnd w:id="5945"/>
              <w:bookmarkEnd w:id="5946"/>
              <w:bookmarkEnd w:id="5947"/>
              <w:bookmarkEnd w:id="5948"/>
            </w:del>
          </w:p>
        </w:tc>
        <w:bookmarkStart w:id="5949" w:name="_Toc23496771"/>
        <w:bookmarkStart w:id="5950" w:name="_Toc23552955"/>
        <w:bookmarkStart w:id="5951" w:name="_Toc23811308"/>
        <w:bookmarkStart w:id="5952" w:name="_Toc23880971"/>
        <w:bookmarkEnd w:id="5949"/>
        <w:bookmarkEnd w:id="5950"/>
        <w:bookmarkEnd w:id="5951"/>
        <w:bookmarkEnd w:id="5952"/>
      </w:tr>
      <w:tr w:rsidR="00FA0809" w:rsidRPr="0033182C" w:rsidDel="00F7680F" w14:paraId="3788A34A" w14:textId="7B321434" w:rsidTr="00C9053F">
        <w:trPr>
          <w:del w:id="5953" w:author="Windows User" w:date="2019-09-19T03:29:00Z"/>
        </w:trPr>
        <w:tc>
          <w:tcPr>
            <w:tcW w:w="7933" w:type="dxa"/>
            <w:gridSpan w:val="3"/>
          </w:tcPr>
          <w:p w14:paraId="6C814D8A" w14:textId="233D2145" w:rsidR="00FA0809" w:rsidRPr="0033182C" w:rsidDel="00F7680F" w:rsidRDefault="00FA0809" w:rsidP="00C9053F">
            <w:pPr>
              <w:spacing w:after="0" w:line="240" w:lineRule="auto"/>
              <w:jc w:val="center"/>
              <w:rPr>
                <w:del w:id="5954" w:author="Windows User" w:date="2019-09-19T03:29:00Z"/>
                <w:rFonts w:cs="Times New Roman"/>
                <w:sz w:val="22"/>
                <w:szCs w:val="24"/>
              </w:rPr>
            </w:pPr>
            <w:del w:id="5955" w:author="Windows User" w:date="2019-09-19T03:29:00Z">
              <w:r w:rsidRPr="0033182C" w:rsidDel="00F7680F">
                <w:rPr>
                  <w:rFonts w:cs="Times New Roman"/>
                  <w:b/>
                  <w:sz w:val="22"/>
                  <w:szCs w:val="24"/>
                </w:rPr>
                <w:delText>Normal Flow : Lihat grafik arus</w:delText>
              </w:r>
              <w:bookmarkStart w:id="5956" w:name="_Toc23496772"/>
              <w:bookmarkStart w:id="5957" w:name="_Toc23552956"/>
              <w:bookmarkStart w:id="5958" w:name="_Toc23811309"/>
              <w:bookmarkStart w:id="5959" w:name="_Toc23880972"/>
              <w:bookmarkEnd w:id="5956"/>
              <w:bookmarkEnd w:id="5957"/>
              <w:bookmarkEnd w:id="5958"/>
              <w:bookmarkEnd w:id="5959"/>
            </w:del>
          </w:p>
        </w:tc>
        <w:bookmarkStart w:id="5960" w:name="_Toc23496773"/>
        <w:bookmarkStart w:id="5961" w:name="_Toc23552957"/>
        <w:bookmarkStart w:id="5962" w:name="_Toc23811310"/>
        <w:bookmarkStart w:id="5963" w:name="_Toc23880973"/>
        <w:bookmarkEnd w:id="5960"/>
        <w:bookmarkEnd w:id="5961"/>
        <w:bookmarkEnd w:id="5962"/>
        <w:bookmarkEnd w:id="5963"/>
      </w:tr>
      <w:tr w:rsidR="00FA0809" w:rsidRPr="0033182C" w:rsidDel="00F7680F" w14:paraId="5EA32F38" w14:textId="627F8014" w:rsidTr="00C9053F">
        <w:trPr>
          <w:trHeight w:val="371"/>
          <w:del w:id="5964" w:author="Windows User" w:date="2019-09-19T03:29:00Z"/>
        </w:trPr>
        <w:tc>
          <w:tcPr>
            <w:tcW w:w="4604" w:type="dxa"/>
            <w:gridSpan w:val="2"/>
          </w:tcPr>
          <w:p w14:paraId="0FED26FA" w14:textId="23DEFF9C" w:rsidR="00FA0809" w:rsidRPr="0033182C" w:rsidDel="00F7680F" w:rsidRDefault="00FA0809" w:rsidP="00C9053F">
            <w:pPr>
              <w:spacing w:after="0" w:line="240" w:lineRule="auto"/>
              <w:rPr>
                <w:del w:id="5965" w:author="Windows User" w:date="2019-09-19T03:29:00Z"/>
                <w:rFonts w:cs="Times New Roman"/>
                <w:b/>
                <w:sz w:val="22"/>
                <w:szCs w:val="24"/>
              </w:rPr>
            </w:pPr>
            <w:del w:id="5966" w:author="Windows User" w:date="2019-09-19T03:29:00Z">
              <w:r w:rsidRPr="0033182C" w:rsidDel="00F7680F">
                <w:rPr>
                  <w:rFonts w:cs="Times New Roman"/>
                  <w:sz w:val="22"/>
                  <w:szCs w:val="24"/>
                </w:rPr>
                <w:delText>Aksi Aktor</w:delText>
              </w:r>
              <w:bookmarkStart w:id="5967" w:name="_Toc23496774"/>
              <w:bookmarkStart w:id="5968" w:name="_Toc23552958"/>
              <w:bookmarkStart w:id="5969" w:name="_Toc23811311"/>
              <w:bookmarkStart w:id="5970" w:name="_Toc23880974"/>
              <w:bookmarkEnd w:id="5967"/>
              <w:bookmarkEnd w:id="5968"/>
              <w:bookmarkEnd w:id="5969"/>
              <w:bookmarkEnd w:id="5970"/>
            </w:del>
          </w:p>
        </w:tc>
        <w:tc>
          <w:tcPr>
            <w:tcW w:w="3329" w:type="dxa"/>
          </w:tcPr>
          <w:p w14:paraId="17FCF72D" w14:textId="6289FB6D" w:rsidR="00FA0809" w:rsidRPr="0033182C" w:rsidDel="00F7680F" w:rsidRDefault="00FA0809" w:rsidP="00C9053F">
            <w:pPr>
              <w:spacing w:after="0" w:line="240" w:lineRule="auto"/>
              <w:rPr>
                <w:del w:id="5971" w:author="Windows User" w:date="2019-09-19T03:29:00Z"/>
                <w:rFonts w:cs="Times New Roman"/>
                <w:b/>
                <w:sz w:val="22"/>
                <w:szCs w:val="24"/>
              </w:rPr>
            </w:pPr>
            <w:del w:id="5972" w:author="Windows User" w:date="2019-09-19T03:29:00Z">
              <w:r w:rsidRPr="0033182C" w:rsidDel="00F7680F">
                <w:rPr>
                  <w:rFonts w:cs="Times New Roman"/>
                  <w:sz w:val="22"/>
                  <w:szCs w:val="24"/>
                </w:rPr>
                <w:delText>Reaksi Sistem</w:delText>
              </w:r>
              <w:bookmarkStart w:id="5973" w:name="_Toc23496775"/>
              <w:bookmarkStart w:id="5974" w:name="_Toc23552959"/>
              <w:bookmarkStart w:id="5975" w:name="_Toc23811312"/>
              <w:bookmarkStart w:id="5976" w:name="_Toc23880975"/>
              <w:bookmarkEnd w:id="5973"/>
              <w:bookmarkEnd w:id="5974"/>
              <w:bookmarkEnd w:id="5975"/>
              <w:bookmarkEnd w:id="5976"/>
            </w:del>
          </w:p>
        </w:tc>
        <w:bookmarkStart w:id="5977" w:name="_Toc23496776"/>
        <w:bookmarkStart w:id="5978" w:name="_Toc23552960"/>
        <w:bookmarkStart w:id="5979" w:name="_Toc23811313"/>
        <w:bookmarkStart w:id="5980" w:name="_Toc23880976"/>
        <w:bookmarkEnd w:id="5977"/>
        <w:bookmarkEnd w:id="5978"/>
        <w:bookmarkEnd w:id="5979"/>
        <w:bookmarkEnd w:id="5980"/>
      </w:tr>
      <w:tr w:rsidR="00FA0809" w:rsidRPr="0033182C" w:rsidDel="00F7680F" w14:paraId="69D4FA35" w14:textId="6F6934D0" w:rsidTr="00C9053F">
        <w:trPr>
          <w:trHeight w:val="371"/>
          <w:del w:id="5981" w:author="Windows User" w:date="2019-09-19T03:29:00Z"/>
        </w:trPr>
        <w:tc>
          <w:tcPr>
            <w:tcW w:w="4604" w:type="dxa"/>
            <w:gridSpan w:val="2"/>
          </w:tcPr>
          <w:p w14:paraId="35576830" w14:textId="439E1BB8" w:rsidR="00FA0809" w:rsidRPr="0033182C" w:rsidDel="00F7680F" w:rsidRDefault="00FA0809" w:rsidP="00C9053F">
            <w:pPr>
              <w:pStyle w:val="ListParagraph"/>
              <w:numPr>
                <w:ilvl w:val="0"/>
                <w:numId w:val="16"/>
              </w:numPr>
              <w:spacing w:after="0" w:line="240" w:lineRule="auto"/>
              <w:rPr>
                <w:del w:id="5982" w:author="Windows User" w:date="2019-09-19T03:29:00Z"/>
                <w:rFonts w:cs="Times New Roman"/>
                <w:sz w:val="22"/>
                <w:szCs w:val="24"/>
              </w:rPr>
            </w:pPr>
            <w:del w:id="5983" w:author="Windows User" w:date="2019-09-19T03:29:00Z">
              <w:r w:rsidRPr="0033182C" w:rsidDel="00F7680F">
                <w:rPr>
                  <w:rFonts w:cs="Times New Roman"/>
                  <w:sz w:val="22"/>
                  <w:szCs w:val="24"/>
                </w:rPr>
                <w:delText>Klik menu Grafik pilih arus</w:delText>
              </w:r>
              <w:bookmarkStart w:id="5984" w:name="_Toc23496777"/>
              <w:bookmarkStart w:id="5985" w:name="_Toc23552961"/>
              <w:bookmarkStart w:id="5986" w:name="_Toc23811314"/>
              <w:bookmarkStart w:id="5987" w:name="_Toc23880977"/>
              <w:bookmarkEnd w:id="5984"/>
              <w:bookmarkEnd w:id="5985"/>
              <w:bookmarkEnd w:id="5986"/>
              <w:bookmarkEnd w:id="5987"/>
            </w:del>
          </w:p>
        </w:tc>
        <w:tc>
          <w:tcPr>
            <w:tcW w:w="3329" w:type="dxa"/>
          </w:tcPr>
          <w:p w14:paraId="7544C20A" w14:textId="239A3ED5" w:rsidR="00FA0809" w:rsidRPr="0033182C" w:rsidDel="00F7680F" w:rsidRDefault="00FA0809" w:rsidP="00C9053F">
            <w:pPr>
              <w:spacing w:after="0" w:line="240" w:lineRule="auto"/>
              <w:rPr>
                <w:del w:id="5988" w:author="Windows User" w:date="2019-09-19T03:29:00Z"/>
                <w:rFonts w:cs="Times New Roman"/>
                <w:sz w:val="22"/>
                <w:szCs w:val="24"/>
              </w:rPr>
            </w:pPr>
            <w:bookmarkStart w:id="5989" w:name="_Toc23496778"/>
            <w:bookmarkStart w:id="5990" w:name="_Toc23552962"/>
            <w:bookmarkStart w:id="5991" w:name="_Toc23811315"/>
            <w:bookmarkStart w:id="5992" w:name="_Toc23880978"/>
            <w:bookmarkEnd w:id="5989"/>
            <w:bookmarkEnd w:id="5990"/>
            <w:bookmarkEnd w:id="5991"/>
            <w:bookmarkEnd w:id="5992"/>
          </w:p>
        </w:tc>
        <w:bookmarkStart w:id="5993" w:name="_Toc23496779"/>
        <w:bookmarkStart w:id="5994" w:name="_Toc23552963"/>
        <w:bookmarkStart w:id="5995" w:name="_Toc23811316"/>
        <w:bookmarkStart w:id="5996" w:name="_Toc23880979"/>
        <w:bookmarkEnd w:id="5993"/>
        <w:bookmarkEnd w:id="5994"/>
        <w:bookmarkEnd w:id="5995"/>
        <w:bookmarkEnd w:id="5996"/>
      </w:tr>
      <w:tr w:rsidR="00FA0809" w:rsidRPr="0033182C" w:rsidDel="00F7680F" w14:paraId="4E73B6A7" w14:textId="65F91E20" w:rsidTr="00C9053F">
        <w:trPr>
          <w:trHeight w:val="92"/>
          <w:del w:id="5997" w:author="Windows User" w:date="2019-09-19T03:29:00Z"/>
        </w:trPr>
        <w:tc>
          <w:tcPr>
            <w:tcW w:w="4604" w:type="dxa"/>
            <w:gridSpan w:val="2"/>
          </w:tcPr>
          <w:p w14:paraId="2A8FB7C5" w14:textId="321BFBAF" w:rsidR="00FA0809" w:rsidRPr="0033182C" w:rsidDel="00F7680F" w:rsidRDefault="00FA0809" w:rsidP="00C9053F">
            <w:pPr>
              <w:pStyle w:val="ListParagraph"/>
              <w:spacing w:after="0" w:line="240" w:lineRule="auto"/>
              <w:rPr>
                <w:del w:id="5998" w:author="Windows User" w:date="2019-09-19T03:29:00Z"/>
                <w:rFonts w:cs="Times New Roman"/>
                <w:sz w:val="22"/>
                <w:szCs w:val="24"/>
              </w:rPr>
            </w:pPr>
            <w:bookmarkStart w:id="5999" w:name="_Toc23496780"/>
            <w:bookmarkStart w:id="6000" w:name="_Toc23552964"/>
            <w:bookmarkStart w:id="6001" w:name="_Toc23811317"/>
            <w:bookmarkStart w:id="6002" w:name="_Toc23880980"/>
            <w:bookmarkEnd w:id="5999"/>
            <w:bookmarkEnd w:id="6000"/>
            <w:bookmarkEnd w:id="6001"/>
            <w:bookmarkEnd w:id="6002"/>
          </w:p>
          <w:p w14:paraId="4E64DDCB" w14:textId="7693469B" w:rsidR="00FA0809" w:rsidRPr="0033182C" w:rsidDel="00F7680F" w:rsidRDefault="00FA0809" w:rsidP="00C9053F">
            <w:pPr>
              <w:spacing w:after="0" w:line="240" w:lineRule="auto"/>
              <w:rPr>
                <w:del w:id="6003" w:author="Windows User" w:date="2019-09-19T03:29:00Z"/>
                <w:rFonts w:cs="Times New Roman"/>
                <w:b/>
                <w:sz w:val="22"/>
                <w:szCs w:val="24"/>
              </w:rPr>
            </w:pPr>
            <w:bookmarkStart w:id="6004" w:name="_Toc23496781"/>
            <w:bookmarkStart w:id="6005" w:name="_Toc23552965"/>
            <w:bookmarkStart w:id="6006" w:name="_Toc23811318"/>
            <w:bookmarkStart w:id="6007" w:name="_Toc23880981"/>
            <w:bookmarkEnd w:id="6004"/>
            <w:bookmarkEnd w:id="6005"/>
            <w:bookmarkEnd w:id="6006"/>
            <w:bookmarkEnd w:id="6007"/>
          </w:p>
        </w:tc>
        <w:tc>
          <w:tcPr>
            <w:tcW w:w="3329" w:type="dxa"/>
          </w:tcPr>
          <w:p w14:paraId="0E9D9542" w14:textId="0B08A6F1" w:rsidR="00FA0809" w:rsidRPr="0033182C" w:rsidDel="00F7680F" w:rsidRDefault="00FA0809" w:rsidP="00C9053F">
            <w:pPr>
              <w:pStyle w:val="ListParagraph"/>
              <w:numPr>
                <w:ilvl w:val="0"/>
                <w:numId w:val="16"/>
              </w:numPr>
              <w:spacing w:after="0" w:line="240" w:lineRule="auto"/>
              <w:rPr>
                <w:del w:id="6008" w:author="Windows User" w:date="2019-09-19T03:29:00Z"/>
                <w:rFonts w:cs="Times New Roman"/>
                <w:sz w:val="22"/>
                <w:szCs w:val="24"/>
              </w:rPr>
            </w:pPr>
            <w:del w:id="6009" w:author="Windows User" w:date="2019-09-19T03:29:00Z">
              <w:r w:rsidRPr="0033182C" w:rsidDel="00F7680F">
                <w:rPr>
                  <w:rFonts w:cs="Times New Roman"/>
                  <w:sz w:val="22"/>
                  <w:szCs w:val="24"/>
                </w:rPr>
                <w:delText>Menampilkan grafik arus</w:delText>
              </w:r>
              <w:bookmarkStart w:id="6010" w:name="_Toc23496782"/>
              <w:bookmarkStart w:id="6011" w:name="_Toc23552966"/>
              <w:bookmarkStart w:id="6012" w:name="_Toc23811319"/>
              <w:bookmarkStart w:id="6013" w:name="_Toc23880982"/>
              <w:bookmarkEnd w:id="6010"/>
              <w:bookmarkEnd w:id="6011"/>
              <w:bookmarkEnd w:id="6012"/>
              <w:bookmarkEnd w:id="6013"/>
            </w:del>
          </w:p>
        </w:tc>
        <w:bookmarkStart w:id="6014" w:name="_Toc23496783"/>
        <w:bookmarkStart w:id="6015" w:name="_Toc23552967"/>
        <w:bookmarkStart w:id="6016" w:name="_Toc23811320"/>
        <w:bookmarkStart w:id="6017" w:name="_Toc23880983"/>
        <w:bookmarkEnd w:id="6014"/>
        <w:bookmarkEnd w:id="6015"/>
        <w:bookmarkEnd w:id="6016"/>
        <w:bookmarkEnd w:id="6017"/>
      </w:tr>
    </w:tbl>
    <w:p w14:paraId="0CBA4EEE" w14:textId="33798C4E" w:rsidR="004F2EF7" w:rsidRPr="0033182C" w:rsidDel="00F7680F" w:rsidRDefault="00FA0809">
      <w:pPr>
        <w:pStyle w:val="Heading3"/>
        <w:numPr>
          <w:ilvl w:val="2"/>
          <w:numId w:val="43"/>
        </w:numPr>
        <w:ind w:left="357" w:hanging="357"/>
        <w:rPr>
          <w:del w:id="6018" w:author="Windows User" w:date="2019-09-19T03:29:00Z"/>
          <w:rFonts w:cs="Times New Roman"/>
        </w:rPr>
        <w:pPrChange w:id="6019" w:author="Windows User" w:date="2019-09-19T02:40:00Z">
          <w:pPr>
            <w:pStyle w:val="Heading3"/>
          </w:pPr>
        </w:pPrChange>
      </w:pPr>
      <w:del w:id="6020" w:author="Windows User" w:date="2019-09-19T03:29:00Z">
        <w:r w:rsidRPr="0033182C" w:rsidDel="00F7680F">
          <w:rPr>
            <w:rFonts w:cs="Times New Roman"/>
          </w:rPr>
          <w:delText xml:space="preserve">Lihat </w:delText>
        </w:r>
        <w:r w:rsidR="0090212E" w:rsidRPr="0033182C" w:rsidDel="00F7680F">
          <w:rPr>
            <w:rFonts w:cs="Times New Roman"/>
          </w:rPr>
          <w:delText>Grafik Tegangan</w:delText>
        </w:r>
        <w:bookmarkStart w:id="6021" w:name="_Toc23496784"/>
        <w:bookmarkStart w:id="6022" w:name="_Toc23552968"/>
        <w:bookmarkStart w:id="6023" w:name="_Toc23811321"/>
        <w:bookmarkStart w:id="6024" w:name="_Toc23880984"/>
        <w:bookmarkEnd w:id="6021"/>
        <w:bookmarkEnd w:id="6022"/>
        <w:bookmarkEnd w:id="6023"/>
        <w:bookmarkEnd w:id="6024"/>
      </w:del>
    </w:p>
    <w:p w14:paraId="216DF47C" w14:textId="2BF74F4E" w:rsidR="00E75BB9" w:rsidRPr="0033182C" w:rsidDel="00F7680F" w:rsidRDefault="00E75BB9" w:rsidP="003E1410">
      <w:pPr>
        <w:ind w:firstLine="567"/>
        <w:rPr>
          <w:del w:id="6025" w:author="Windows User" w:date="2019-09-19T03:29:00Z"/>
          <w:rFonts w:cs="Times New Roman"/>
          <w:szCs w:val="24"/>
        </w:rPr>
      </w:pPr>
      <w:del w:id="6026" w:author="Windows User" w:date="2019-09-19T03:29:00Z">
        <w:r w:rsidRPr="0033182C" w:rsidDel="00F7680F">
          <w:rPr>
            <w:rFonts w:cs="Times New Roman"/>
            <w:szCs w:val="24"/>
          </w:rPr>
          <w:delText xml:space="preserve">Skenario ini menjelaskan alur untuk melihat grafik tegangan yang dihasilkan. Fitur ini bisa dilakukan oleh semua user. Skenario lihat grafik tegangan  dapat 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4.14.</w:delText>
        </w:r>
        <w:bookmarkStart w:id="6027" w:name="_Toc23496785"/>
        <w:bookmarkStart w:id="6028" w:name="_Toc23552969"/>
        <w:bookmarkStart w:id="6029" w:name="_Toc23811322"/>
        <w:bookmarkStart w:id="6030" w:name="_Toc23880985"/>
        <w:bookmarkEnd w:id="6027"/>
        <w:bookmarkEnd w:id="6028"/>
        <w:bookmarkEnd w:id="6029"/>
        <w:bookmarkEnd w:id="6030"/>
      </w:del>
    </w:p>
    <w:p w14:paraId="116A1961" w14:textId="77E3FBE1" w:rsidR="00C9053F" w:rsidRPr="0033182C" w:rsidDel="00F7680F" w:rsidRDefault="00C9053F" w:rsidP="00C9053F">
      <w:pPr>
        <w:pStyle w:val="Caption"/>
        <w:keepNext/>
        <w:spacing w:after="0" w:line="360" w:lineRule="auto"/>
        <w:jc w:val="center"/>
        <w:rPr>
          <w:del w:id="6031" w:author="Windows User" w:date="2019-09-19T03:29:00Z"/>
          <w:rFonts w:cs="Times New Roman"/>
          <w:i w:val="0"/>
          <w:color w:val="auto"/>
          <w:sz w:val="24"/>
        </w:rPr>
      </w:pPr>
      <w:del w:id="6032" w:author="Windows User" w:date="2019-09-19T03:29:00Z">
        <w:r w:rsidRPr="0033182C" w:rsidDel="00F7680F">
          <w:rPr>
            <w:rFonts w:cs="Times New Roman"/>
            <w:i w:val="0"/>
            <w:color w:val="auto"/>
            <w:sz w:val="24"/>
          </w:rPr>
          <w:delText xml:space="preserve">Tabel </w:delText>
        </w:r>
      </w:del>
      <w:del w:id="6033" w:author="Windows User" w:date="2019-09-18T15:48:00Z">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 w:val="0"/>
          </w:rPr>
          <w:fldChar w:fldCharType="end"/>
        </w:r>
        <w:r w:rsidR="007E74B5" w:rsidRPr="0033182C" w:rsidDel="00F10288">
          <w:rPr>
            <w:rFonts w:cs="Times New Roman"/>
            <w:i w:val="0"/>
            <w:color w:val="auto"/>
            <w:sz w:val="24"/>
          </w:rPr>
          <w:delText>.</w:delText>
        </w:r>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14</w:delText>
        </w:r>
        <w:r w:rsidR="007E74B5" w:rsidRPr="0033182C" w:rsidDel="00F10288">
          <w:rPr>
            <w:rFonts w:cs="Times New Roman"/>
            <w:i w:val="0"/>
          </w:rPr>
          <w:fldChar w:fldCharType="end"/>
        </w:r>
      </w:del>
      <w:del w:id="6034" w:author="Windows User" w:date="2019-09-19T03:29:00Z">
        <w:r w:rsidRPr="0033182C" w:rsidDel="00F7680F">
          <w:rPr>
            <w:rFonts w:cs="Times New Roman"/>
            <w:i w:val="0"/>
            <w:color w:val="auto"/>
            <w:sz w:val="24"/>
          </w:rPr>
          <w:delText xml:space="preserve"> Lihat Grafik Tegangan</w:delText>
        </w:r>
        <w:bookmarkStart w:id="6035" w:name="_Toc23496786"/>
        <w:bookmarkStart w:id="6036" w:name="_Toc23552970"/>
        <w:bookmarkStart w:id="6037" w:name="_Toc23811323"/>
        <w:bookmarkStart w:id="6038" w:name="_Toc23880986"/>
        <w:bookmarkEnd w:id="6035"/>
        <w:bookmarkEnd w:id="6036"/>
        <w:bookmarkEnd w:id="6037"/>
        <w:bookmarkEnd w:id="6038"/>
      </w:del>
    </w:p>
    <w:tbl>
      <w:tblPr>
        <w:tblStyle w:val="TableGrid"/>
        <w:tblW w:w="7933" w:type="dxa"/>
        <w:tblLook w:val="04A0" w:firstRow="1" w:lastRow="0" w:firstColumn="1" w:lastColumn="0" w:noHBand="0" w:noVBand="1"/>
      </w:tblPr>
      <w:tblGrid>
        <w:gridCol w:w="4531"/>
        <w:gridCol w:w="73"/>
        <w:gridCol w:w="3329"/>
      </w:tblGrid>
      <w:tr w:rsidR="00FA0809" w:rsidRPr="0033182C" w:rsidDel="00F7680F" w14:paraId="0CDFDCB8" w14:textId="46859542" w:rsidTr="00C9053F">
        <w:trPr>
          <w:del w:id="6039" w:author="Windows User" w:date="2019-09-19T03:29:00Z"/>
        </w:trPr>
        <w:tc>
          <w:tcPr>
            <w:tcW w:w="4531" w:type="dxa"/>
          </w:tcPr>
          <w:p w14:paraId="1DF31025" w14:textId="5FEFFC50" w:rsidR="00FA0809" w:rsidRPr="0033182C" w:rsidDel="00F7680F" w:rsidRDefault="00FA0809" w:rsidP="00E97240">
            <w:pPr>
              <w:spacing w:after="0" w:line="240" w:lineRule="auto"/>
              <w:rPr>
                <w:del w:id="6040" w:author="Windows User" w:date="2019-09-19T03:29:00Z"/>
                <w:rFonts w:cs="Times New Roman"/>
                <w:szCs w:val="24"/>
                <w:lang w:val="en-ID"/>
              </w:rPr>
            </w:pPr>
            <w:del w:id="6041" w:author="Windows User" w:date="2019-09-19T03:29:00Z">
              <w:r w:rsidRPr="0033182C" w:rsidDel="00F7680F">
                <w:rPr>
                  <w:rFonts w:cs="Times New Roman"/>
                  <w:b/>
                  <w:szCs w:val="24"/>
                </w:rPr>
                <w:delText>Nama Usecase</w:delText>
              </w:r>
              <w:bookmarkStart w:id="6042" w:name="_Toc23496787"/>
              <w:bookmarkStart w:id="6043" w:name="_Toc23552971"/>
              <w:bookmarkStart w:id="6044" w:name="_Toc23811324"/>
              <w:bookmarkStart w:id="6045" w:name="_Toc23880987"/>
              <w:bookmarkEnd w:id="6042"/>
              <w:bookmarkEnd w:id="6043"/>
              <w:bookmarkEnd w:id="6044"/>
              <w:bookmarkEnd w:id="6045"/>
            </w:del>
          </w:p>
        </w:tc>
        <w:tc>
          <w:tcPr>
            <w:tcW w:w="3402" w:type="dxa"/>
            <w:gridSpan w:val="2"/>
          </w:tcPr>
          <w:p w14:paraId="10BF1045" w14:textId="2BC1D7EE" w:rsidR="00FA0809" w:rsidRPr="0033182C" w:rsidDel="00F7680F" w:rsidRDefault="00FA0809" w:rsidP="00E97240">
            <w:pPr>
              <w:spacing w:after="0" w:line="240" w:lineRule="auto"/>
              <w:rPr>
                <w:del w:id="6046" w:author="Windows User" w:date="2019-09-19T03:29:00Z"/>
                <w:rFonts w:cs="Times New Roman"/>
                <w:szCs w:val="24"/>
                <w:lang w:val="en-ID"/>
              </w:rPr>
            </w:pPr>
            <w:del w:id="6047" w:author="Windows User" w:date="2019-09-19T03:29:00Z">
              <w:r w:rsidRPr="0033182C" w:rsidDel="00F7680F">
                <w:rPr>
                  <w:rFonts w:cs="Times New Roman"/>
                  <w:szCs w:val="24"/>
                </w:rPr>
                <w:delText>Lihat Grafik Tegangan</w:delText>
              </w:r>
              <w:bookmarkStart w:id="6048" w:name="_Toc23496788"/>
              <w:bookmarkStart w:id="6049" w:name="_Toc23552972"/>
              <w:bookmarkStart w:id="6050" w:name="_Toc23811325"/>
              <w:bookmarkStart w:id="6051" w:name="_Toc23880988"/>
              <w:bookmarkEnd w:id="6048"/>
              <w:bookmarkEnd w:id="6049"/>
              <w:bookmarkEnd w:id="6050"/>
              <w:bookmarkEnd w:id="6051"/>
            </w:del>
          </w:p>
        </w:tc>
        <w:bookmarkStart w:id="6052" w:name="_Toc23496789"/>
        <w:bookmarkStart w:id="6053" w:name="_Toc23552973"/>
        <w:bookmarkStart w:id="6054" w:name="_Toc23811326"/>
        <w:bookmarkStart w:id="6055" w:name="_Toc23880989"/>
        <w:bookmarkEnd w:id="6052"/>
        <w:bookmarkEnd w:id="6053"/>
        <w:bookmarkEnd w:id="6054"/>
        <w:bookmarkEnd w:id="6055"/>
      </w:tr>
      <w:tr w:rsidR="00FA0809" w:rsidRPr="0033182C" w:rsidDel="00F7680F" w14:paraId="7D7F2E32" w14:textId="35E1B592" w:rsidTr="00C9053F">
        <w:trPr>
          <w:del w:id="6056" w:author="Windows User" w:date="2019-09-19T03:29:00Z"/>
        </w:trPr>
        <w:tc>
          <w:tcPr>
            <w:tcW w:w="4531" w:type="dxa"/>
          </w:tcPr>
          <w:p w14:paraId="0323346C" w14:textId="7DF20BFB" w:rsidR="00FA0809" w:rsidRPr="0033182C" w:rsidDel="00F7680F" w:rsidRDefault="00FA0809" w:rsidP="00E97240">
            <w:pPr>
              <w:spacing w:after="0" w:line="240" w:lineRule="auto"/>
              <w:rPr>
                <w:del w:id="6057" w:author="Windows User" w:date="2019-09-19T03:29:00Z"/>
                <w:rFonts w:cs="Times New Roman"/>
                <w:szCs w:val="24"/>
                <w:lang w:val="en-ID"/>
              </w:rPr>
            </w:pPr>
            <w:del w:id="6058" w:author="Windows User" w:date="2019-09-19T03:29:00Z">
              <w:r w:rsidRPr="0033182C" w:rsidDel="00F7680F">
                <w:rPr>
                  <w:rFonts w:cs="Times New Roman"/>
                  <w:b/>
                  <w:szCs w:val="24"/>
                </w:rPr>
                <w:delText>Aktor</w:delText>
              </w:r>
              <w:bookmarkStart w:id="6059" w:name="_Toc23496790"/>
              <w:bookmarkStart w:id="6060" w:name="_Toc23552974"/>
              <w:bookmarkStart w:id="6061" w:name="_Toc23811327"/>
              <w:bookmarkStart w:id="6062" w:name="_Toc23880990"/>
              <w:bookmarkEnd w:id="6059"/>
              <w:bookmarkEnd w:id="6060"/>
              <w:bookmarkEnd w:id="6061"/>
              <w:bookmarkEnd w:id="6062"/>
            </w:del>
          </w:p>
        </w:tc>
        <w:tc>
          <w:tcPr>
            <w:tcW w:w="3402" w:type="dxa"/>
            <w:gridSpan w:val="2"/>
          </w:tcPr>
          <w:p w14:paraId="789EC1D6" w14:textId="46729C44" w:rsidR="00FA0809" w:rsidRPr="0033182C" w:rsidDel="00F7680F" w:rsidRDefault="00FA0809" w:rsidP="00E97240">
            <w:pPr>
              <w:spacing w:after="0" w:line="240" w:lineRule="auto"/>
              <w:rPr>
                <w:del w:id="6063" w:author="Windows User" w:date="2019-09-19T03:29:00Z"/>
                <w:rFonts w:cs="Times New Roman"/>
                <w:szCs w:val="24"/>
                <w:lang w:val="en-ID"/>
              </w:rPr>
            </w:pPr>
            <w:del w:id="6064" w:author="Windows User" w:date="2019-09-19T03:29:00Z">
              <w:r w:rsidRPr="0033182C" w:rsidDel="00F7680F">
                <w:rPr>
                  <w:rFonts w:cs="Times New Roman"/>
                  <w:szCs w:val="24"/>
                </w:rPr>
                <w:delText>Senua aktor</w:delText>
              </w:r>
              <w:bookmarkStart w:id="6065" w:name="_Toc23496791"/>
              <w:bookmarkStart w:id="6066" w:name="_Toc23552975"/>
              <w:bookmarkStart w:id="6067" w:name="_Toc23811328"/>
              <w:bookmarkStart w:id="6068" w:name="_Toc23880991"/>
              <w:bookmarkEnd w:id="6065"/>
              <w:bookmarkEnd w:id="6066"/>
              <w:bookmarkEnd w:id="6067"/>
              <w:bookmarkEnd w:id="6068"/>
            </w:del>
          </w:p>
        </w:tc>
        <w:bookmarkStart w:id="6069" w:name="_Toc23496792"/>
        <w:bookmarkStart w:id="6070" w:name="_Toc23552976"/>
        <w:bookmarkStart w:id="6071" w:name="_Toc23811329"/>
        <w:bookmarkStart w:id="6072" w:name="_Toc23880992"/>
        <w:bookmarkEnd w:id="6069"/>
        <w:bookmarkEnd w:id="6070"/>
        <w:bookmarkEnd w:id="6071"/>
        <w:bookmarkEnd w:id="6072"/>
      </w:tr>
      <w:tr w:rsidR="00FA0809" w:rsidRPr="0033182C" w:rsidDel="00F7680F" w14:paraId="4D44F09A" w14:textId="257D43CF" w:rsidTr="00C9053F">
        <w:trPr>
          <w:del w:id="6073" w:author="Windows User" w:date="2019-09-19T03:29:00Z"/>
        </w:trPr>
        <w:tc>
          <w:tcPr>
            <w:tcW w:w="4531" w:type="dxa"/>
          </w:tcPr>
          <w:p w14:paraId="131C23E3" w14:textId="36C15362" w:rsidR="00FA0809" w:rsidRPr="0033182C" w:rsidDel="00F7680F" w:rsidRDefault="00FA0809" w:rsidP="00E97240">
            <w:pPr>
              <w:spacing w:after="0" w:line="240" w:lineRule="auto"/>
              <w:rPr>
                <w:del w:id="6074" w:author="Windows User" w:date="2019-09-19T03:29:00Z"/>
                <w:rFonts w:cs="Times New Roman"/>
                <w:szCs w:val="24"/>
                <w:lang w:val="en-ID"/>
              </w:rPr>
            </w:pPr>
            <w:del w:id="6075" w:author="Windows User" w:date="2019-09-19T03:29:00Z">
              <w:r w:rsidRPr="0033182C" w:rsidDel="00F7680F">
                <w:rPr>
                  <w:rFonts w:cs="Times New Roman"/>
                  <w:b/>
                  <w:szCs w:val="24"/>
                </w:rPr>
                <w:delText>Deskripsi Singkat</w:delText>
              </w:r>
              <w:bookmarkStart w:id="6076" w:name="_Toc23496793"/>
              <w:bookmarkStart w:id="6077" w:name="_Toc23552977"/>
              <w:bookmarkStart w:id="6078" w:name="_Toc23811330"/>
              <w:bookmarkStart w:id="6079" w:name="_Toc23880993"/>
              <w:bookmarkEnd w:id="6076"/>
              <w:bookmarkEnd w:id="6077"/>
              <w:bookmarkEnd w:id="6078"/>
              <w:bookmarkEnd w:id="6079"/>
            </w:del>
          </w:p>
        </w:tc>
        <w:tc>
          <w:tcPr>
            <w:tcW w:w="3402" w:type="dxa"/>
            <w:gridSpan w:val="2"/>
          </w:tcPr>
          <w:p w14:paraId="39996859" w14:textId="2D5809D0" w:rsidR="00FA0809" w:rsidRPr="0033182C" w:rsidDel="00F7680F" w:rsidRDefault="00FA0809" w:rsidP="00E97240">
            <w:pPr>
              <w:spacing w:after="0" w:line="240" w:lineRule="auto"/>
              <w:rPr>
                <w:del w:id="6080" w:author="Windows User" w:date="2019-09-19T03:29:00Z"/>
                <w:rFonts w:cs="Times New Roman"/>
                <w:szCs w:val="24"/>
                <w:lang w:val="en-ID"/>
              </w:rPr>
            </w:pPr>
            <w:del w:id="6081" w:author="Windows User" w:date="2019-09-19T03:29:00Z">
              <w:r w:rsidRPr="0033182C" w:rsidDel="00F7680F">
                <w:rPr>
                  <w:rFonts w:cs="Times New Roman"/>
                  <w:szCs w:val="24"/>
                </w:rPr>
                <w:delText>Aktor melihat data tegangan</w:delText>
              </w:r>
              <w:bookmarkStart w:id="6082" w:name="_Toc23496794"/>
              <w:bookmarkStart w:id="6083" w:name="_Toc23552978"/>
              <w:bookmarkStart w:id="6084" w:name="_Toc23811331"/>
              <w:bookmarkStart w:id="6085" w:name="_Toc23880994"/>
              <w:bookmarkEnd w:id="6082"/>
              <w:bookmarkEnd w:id="6083"/>
              <w:bookmarkEnd w:id="6084"/>
              <w:bookmarkEnd w:id="6085"/>
            </w:del>
          </w:p>
        </w:tc>
        <w:bookmarkStart w:id="6086" w:name="_Toc23496795"/>
        <w:bookmarkStart w:id="6087" w:name="_Toc23552979"/>
        <w:bookmarkStart w:id="6088" w:name="_Toc23811332"/>
        <w:bookmarkStart w:id="6089" w:name="_Toc23880995"/>
        <w:bookmarkEnd w:id="6086"/>
        <w:bookmarkEnd w:id="6087"/>
        <w:bookmarkEnd w:id="6088"/>
        <w:bookmarkEnd w:id="6089"/>
      </w:tr>
      <w:tr w:rsidR="00FA0809" w:rsidRPr="0033182C" w:rsidDel="00F7680F" w14:paraId="0990CFFC" w14:textId="6A9009A9" w:rsidTr="00C9053F">
        <w:trPr>
          <w:del w:id="6090" w:author="Windows User" w:date="2019-09-19T03:29:00Z"/>
        </w:trPr>
        <w:tc>
          <w:tcPr>
            <w:tcW w:w="4531" w:type="dxa"/>
          </w:tcPr>
          <w:p w14:paraId="68CF2EB7" w14:textId="62C69C5D" w:rsidR="00FA0809" w:rsidRPr="0033182C" w:rsidDel="00F7680F" w:rsidRDefault="00FA0809" w:rsidP="00E97240">
            <w:pPr>
              <w:spacing w:after="0" w:line="240" w:lineRule="auto"/>
              <w:rPr>
                <w:del w:id="6091" w:author="Windows User" w:date="2019-09-19T03:29:00Z"/>
                <w:rFonts w:cs="Times New Roman"/>
                <w:szCs w:val="24"/>
                <w:lang w:val="en-ID"/>
              </w:rPr>
            </w:pPr>
            <w:del w:id="6092" w:author="Windows User" w:date="2019-09-19T03:29:00Z">
              <w:r w:rsidRPr="0033182C" w:rsidDel="00F7680F">
                <w:rPr>
                  <w:rFonts w:cs="Times New Roman"/>
                  <w:b/>
                  <w:szCs w:val="24"/>
                </w:rPr>
                <w:delText>Prekondisi</w:delText>
              </w:r>
              <w:bookmarkStart w:id="6093" w:name="_Toc23496796"/>
              <w:bookmarkStart w:id="6094" w:name="_Toc23552980"/>
              <w:bookmarkStart w:id="6095" w:name="_Toc23811333"/>
              <w:bookmarkStart w:id="6096" w:name="_Toc23880996"/>
              <w:bookmarkEnd w:id="6093"/>
              <w:bookmarkEnd w:id="6094"/>
              <w:bookmarkEnd w:id="6095"/>
              <w:bookmarkEnd w:id="6096"/>
            </w:del>
          </w:p>
        </w:tc>
        <w:tc>
          <w:tcPr>
            <w:tcW w:w="3402" w:type="dxa"/>
            <w:gridSpan w:val="2"/>
          </w:tcPr>
          <w:p w14:paraId="6F401C76" w14:textId="0DE6CE96" w:rsidR="00FA0809" w:rsidRPr="0033182C" w:rsidDel="00F7680F" w:rsidRDefault="00FA0809" w:rsidP="00E97240">
            <w:pPr>
              <w:spacing w:after="0" w:line="240" w:lineRule="auto"/>
              <w:rPr>
                <w:del w:id="6097" w:author="Windows User" w:date="2019-09-19T03:29:00Z"/>
                <w:rFonts w:cs="Times New Roman"/>
                <w:szCs w:val="24"/>
                <w:lang w:val="en-ID"/>
              </w:rPr>
            </w:pPr>
            <w:del w:id="6098" w:author="Windows User" w:date="2019-09-19T03:29:00Z">
              <w:r w:rsidRPr="0033182C" w:rsidDel="00F7680F">
                <w:rPr>
                  <w:rFonts w:cs="Times New Roman"/>
                  <w:szCs w:val="24"/>
                </w:rPr>
                <w:delText>Aktor masuk halaman dashboard masing-masing</w:delText>
              </w:r>
              <w:bookmarkStart w:id="6099" w:name="_Toc23496797"/>
              <w:bookmarkStart w:id="6100" w:name="_Toc23552981"/>
              <w:bookmarkStart w:id="6101" w:name="_Toc23811334"/>
              <w:bookmarkStart w:id="6102" w:name="_Toc23880997"/>
              <w:bookmarkEnd w:id="6099"/>
              <w:bookmarkEnd w:id="6100"/>
              <w:bookmarkEnd w:id="6101"/>
              <w:bookmarkEnd w:id="6102"/>
            </w:del>
          </w:p>
        </w:tc>
        <w:bookmarkStart w:id="6103" w:name="_Toc23496798"/>
        <w:bookmarkStart w:id="6104" w:name="_Toc23552982"/>
        <w:bookmarkStart w:id="6105" w:name="_Toc23811335"/>
        <w:bookmarkStart w:id="6106" w:name="_Toc23880998"/>
        <w:bookmarkEnd w:id="6103"/>
        <w:bookmarkEnd w:id="6104"/>
        <w:bookmarkEnd w:id="6105"/>
        <w:bookmarkEnd w:id="6106"/>
      </w:tr>
      <w:tr w:rsidR="00FA0809" w:rsidRPr="0033182C" w:rsidDel="00F7680F" w14:paraId="1F259ED6" w14:textId="70859E7C" w:rsidTr="00C9053F">
        <w:trPr>
          <w:del w:id="6107" w:author="Windows User" w:date="2019-09-19T03:29:00Z"/>
        </w:trPr>
        <w:tc>
          <w:tcPr>
            <w:tcW w:w="4531" w:type="dxa"/>
          </w:tcPr>
          <w:p w14:paraId="1387A66E" w14:textId="5EC53248" w:rsidR="00FA0809" w:rsidRPr="0033182C" w:rsidDel="00F7680F" w:rsidRDefault="00FA0809" w:rsidP="00E97240">
            <w:pPr>
              <w:spacing w:after="0" w:line="240" w:lineRule="auto"/>
              <w:rPr>
                <w:del w:id="6108" w:author="Windows User" w:date="2019-09-19T03:29:00Z"/>
                <w:rFonts w:cs="Times New Roman"/>
                <w:szCs w:val="24"/>
                <w:lang w:val="en-ID"/>
              </w:rPr>
            </w:pPr>
            <w:del w:id="6109" w:author="Windows User" w:date="2019-09-19T03:29:00Z">
              <w:r w:rsidRPr="0033182C" w:rsidDel="00F7680F">
                <w:rPr>
                  <w:rFonts w:cs="Times New Roman"/>
                  <w:b/>
                  <w:szCs w:val="24"/>
                </w:rPr>
                <w:delText>Pascakondisi</w:delText>
              </w:r>
              <w:bookmarkStart w:id="6110" w:name="_Toc23496799"/>
              <w:bookmarkStart w:id="6111" w:name="_Toc23552983"/>
              <w:bookmarkStart w:id="6112" w:name="_Toc23811336"/>
              <w:bookmarkStart w:id="6113" w:name="_Toc23880999"/>
              <w:bookmarkEnd w:id="6110"/>
              <w:bookmarkEnd w:id="6111"/>
              <w:bookmarkEnd w:id="6112"/>
              <w:bookmarkEnd w:id="6113"/>
            </w:del>
          </w:p>
        </w:tc>
        <w:tc>
          <w:tcPr>
            <w:tcW w:w="3402" w:type="dxa"/>
            <w:gridSpan w:val="2"/>
          </w:tcPr>
          <w:p w14:paraId="5608800F" w14:textId="44404436" w:rsidR="00FA0809" w:rsidRPr="0033182C" w:rsidDel="00F7680F" w:rsidRDefault="00FA0809" w:rsidP="00E97240">
            <w:pPr>
              <w:spacing w:after="0" w:line="240" w:lineRule="auto"/>
              <w:rPr>
                <w:del w:id="6114" w:author="Windows User" w:date="2019-09-19T03:29:00Z"/>
                <w:rFonts w:cs="Times New Roman"/>
                <w:szCs w:val="24"/>
                <w:lang w:val="en-ID"/>
              </w:rPr>
            </w:pPr>
            <w:del w:id="6115" w:author="Windows User" w:date="2019-09-19T03:29:00Z">
              <w:r w:rsidRPr="0033182C" w:rsidDel="00F7680F">
                <w:rPr>
                  <w:rFonts w:cs="Times New Roman"/>
                  <w:szCs w:val="24"/>
                </w:rPr>
                <w:delText>Aktor dapat melihat grafik tegangan yang dihasilakan</w:delText>
              </w:r>
              <w:bookmarkStart w:id="6116" w:name="_Toc23496800"/>
              <w:bookmarkStart w:id="6117" w:name="_Toc23552984"/>
              <w:bookmarkStart w:id="6118" w:name="_Toc23811337"/>
              <w:bookmarkStart w:id="6119" w:name="_Toc23881000"/>
              <w:bookmarkEnd w:id="6116"/>
              <w:bookmarkEnd w:id="6117"/>
              <w:bookmarkEnd w:id="6118"/>
              <w:bookmarkEnd w:id="6119"/>
            </w:del>
          </w:p>
        </w:tc>
        <w:bookmarkStart w:id="6120" w:name="_Toc23496801"/>
        <w:bookmarkStart w:id="6121" w:name="_Toc23552985"/>
        <w:bookmarkStart w:id="6122" w:name="_Toc23811338"/>
        <w:bookmarkStart w:id="6123" w:name="_Toc23881001"/>
        <w:bookmarkEnd w:id="6120"/>
        <w:bookmarkEnd w:id="6121"/>
        <w:bookmarkEnd w:id="6122"/>
        <w:bookmarkEnd w:id="6123"/>
      </w:tr>
      <w:tr w:rsidR="00FA0809" w:rsidRPr="0033182C" w:rsidDel="00F7680F" w14:paraId="3D1625E3" w14:textId="1AC59BE7" w:rsidTr="00C9053F">
        <w:trPr>
          <w:del w:id="6124" w:author="Windows User" w:date="2019-09-19T03:29:00Z"/>
        </w:trPr>
        <w:tc>
          <w:tcPr>
            <w:tcW w:w="7933" w:type="dxa"/>
            <w:gridSpan w:val="3"/>
          </w:tcPr>
          <w:p w14:paraId="014B33FD" w14:textId="05A15EFC" w:rsidR="00FA0809" w:rsidRPr="0033182C" w:rsidDel="00F7680F" w:rsidRDefault="00FA0809" w:rsidP="00E97240">
            <w:pPr>
              <w:spacing w:after="0" w:line="240" w:lineRule="auto"/>
              <w:jc w:val="center"/>
              <w:rPr>
                <w:del w:id="6125" w:author="Windows User" w:date="2019-09-19T03:29:00Z"/>
                <w:rFonts w:cs="Times New Roman"/>
                <w:szCs w:val="24"/>
              </w:rPr>
            </w:pPr>
            <w:del w:id="6126" w:author="Windows User" w:date="2019-09-19T03:29:00Z">
              <w:r w:rsidRPr="0033182C" w:rsidDel="00F7680F">
                <w:rPr>
                  <w:rFonts w:cs="Times New Roman"/>
                  <w:b/>
                  <w:bCs/>
                  <w:szCs w:val="24"/>
                </w:rPr>
                <w:delText>Flow Event</w:delText>
              </w:r>
              <w:bookmarkStart w:id="6127" w:name="_Toc23496802"/>
              <w:bookmarkStart w:id="6128" w:name="_Toc23552986"/>
              <w:bookmarkStart w:id="6129" w:name="_Toc23811339"/>
              <w:bookmarkStart w:id="6130" w:name="_Toc23881002"/>
              <w:bookmarkEnd w:id="6127"/>
              <w:bookmarkEnd w:id="6128"/>
              <w:bookmarkEnd w:id="6129"/>
              <w:bookmarkEnd w:id="6130"/>
            </w:del>
          </w:p>
        </w:tc>
        <w:bookmarkStart w:id="6131" w:name="_Toc23496803"/>
        <w:bookmarkStart w:id="6132" w:name="_Toc23552987"/>
        <w:bookmarkStart w:id="6133" w:name="_Toc23811340"/>
        <w:bookmarkStart w:id="6134" w:name="_Toc23881003"/>
        <w:bookmarkEnd w:id="6131"/>
        <w:bookmarkEnd w:id="6132"/>
        <w:bookmarkEnd w:id="6133"/>
        <w:bookmarkEnd w:id="6134"/>
      </w:tr>
      <w:tr w:rsidR="00FA0809" w:rsidRPr="0033182C" w:rsidDel="00F7680F" w14:paraId="577186E1" w14:textId="412F49AD" w:rsidTr="00C9053F">
        <w:trPr>
          <w:del w:id="6135" w:author="Windows User" w:date="2019-09-19T03:29:00Z"/>
        </w:trPr>
        <w:tc>
          <w:tcPr>
            <w:tcW w:w="7933" w:type="dxa"/>
            <w:gridSpan w:val="3"/>
          </w:tcPr>
          <w:p w14:paraId="15B8390E" w14:textId="0F44103A" w:rsidR="00FA0809" w:rsidRPr="0033182C" w:rsidDel="00F7680F" w:rsidRDefault="00FA0809" w:rsidP="00E97240">
            <w:pPr>
              <w:spacing w:after="0" w:line="240" w:lineRule="auto"/>
              <w:jc w:val="center"/>
              <w:rPr>
                <w:del w:id="6136" w:author="Windows User" w:date="2019-09-19T03:29:00Z"/>
                <w:rFonts w:cs="Times New Roman"/>
                <w:szCs w:val="24"/>
              </w:rPr>
            </w:pPr>
            <w:del w:id="6137" w:author="Windows User" w:date="2019-09-19T03:29:00Z">
              <w:r w:rsidRPr="0033182C" w:rsidDel="00F7680F">
                <w:rPr>
                  <w:rFonts w:cs="Times New Roman"/>
                  <w:b/>
                  <w:szCs w:val="24"/>
                </w:rPr>
                <w:delText>Normal Flow : Lihat grafik tegagan</w:delText>
              </w:r>
              <w:bookmarkStart w:id="6138" w:name="_Toc23496804"/>
              <w:bookmarkStart w:id="6139" w:name="_Toc23552988"/>
              <w:bookmarkStart w:id="6140" w:name="_Toc23811341"/>
              <w:bookmarkStart w:id="6141" w:name="_Toc23881004"/>
              <w:bookmarkEnd w:id="6138"/>
              <w:bookmarkEnd w:id="6139"/>
              <w:bookmarkEnd w:id="6140"/>
              <w:bookmarkEnd w:id="6141"/>
            </w:del>
          </w:p>
        </w:tc>
        <w:bookmarkStart w:id="6142" w:name="_Toc23496805"/>
        <w:bookmarkStart w:id="6143" w:name="_Toc23552989"/>
        <w:bookmarkStart w:id="6144" w:name="_Toc23811342"/>
        <w:bookmarkStart w:id="6145" w:name="_Toc23881005"/>
        <w:bookmarkEnd w:id="6142"/>
        <w:bookmarkEnd w:id="6143"/>
        <w:bookmarkEnd w:id="6144"/>
        <w:bookmarkEnd w:id="6145"/>
      </w:tr>
      <w:tr w:rsidR="00FA0809" w:rsidRPr="0033182C" w:rsidDel="00F7680F" w14:paraId="2C7781D0" w14:textId="25F70AE6" w:rsidTr="00C9053F">
        <w:trPr>
          <w:trHeight w:val="371"/>
          <w:del w:id="6146" w:author="Windows User" w:date="2019-09-19T03:29:00Z"/>
        </w:trPr>
        <w:tc>
          <w:tcPr>
            <w:tcW w:w="4604" w:type="dxa"/>
            <w:gridSpan w:val="2"/>
          </w:tcPr>
          <w:p w14:paraId="395059CE" w14:textId="64741E4E" w:rsidR="00FA0809" w:rsidRPr="0033182C" w:rsidDel="00F7680F" w:rsidRDefault="00FA0809" w:rsidP="00E97240">
            <w:pPr>
              <w:spacing w:after="0" w:line="240" w:lineRule="auto"/>
              <w:rPr>
                <w:del w:id="6147" w:author="Windows User" w:date="2019-09-19T03:29:00Z"/>
                <w:rFonts w:cs="Times New Roman"/>
                <w:b/>
                <w:szCs w:val="24"/>
              </w:rPr>
            </w:pPr>
            <w:del w:id="6148" w:author="Windows User" w:date="2019-09-19T03:29:00Z">
              <w:r w:rsidRPr="0033182C" w:rsidDel="00F7680F">
                <w:rPr>
                  <w:rFonts w:cs="Times New Roman"/>
                  <w:szCs w:val="24"/>
                </w:rPr>
                <w:delText>Aksi Aktor</w:delText>
              </w:r>
              <w:bookmarkStart w:id="6149" w:name="_Toc23496806"/>
              <w:bookmarkStart w:id="6150" w:name="_Toc23552990"/>
              <w:bookmarkStart w:id="6151" w:name="_Toc23811343"/>
              <w:bookmarkStart w:id="6152" w:name="_Toc23881006"/>
              <w:bookmarkEnd w:id="6149"/>
              <w:bookmarkEnd w:id="6150"/>
              <w:bookmarkEnd w:id="6151"/>
              <w:bookmarkEnd w:id="6152"/>
            </w:del>
          </w:p>
        </w:tc>
        <w:tc>
          <w:tcPr>
            <w:tcW w:w="3329" w:type="dxa"/>
          </w:tcPr>
          <w:p w14:paraId="5A91F52C" w14:textId="67223278" w:rsidR="00FA0809" w:rsidRPr="0033182C" w:rsidDel="00F7680F" w:rsidRDefault="00FA0809" w:rsidP="00E97240">
            <w:pPr>
              <w:spacing w:after="0" w:line="240" w:lineRule="auto"/>
              <w:rPr>
                <w:del w:id="6153" w:author="Windows User" w:date="2019-09-19T03:29:00Z"/>
                <w:rFonts w:cs="Times New Roman"/>
                <w:b/>
                <w:szCs w:val="24"/>
              </w:rPr>
            </w:pPr>
            <w:del w:id="6154" w:author="Windows User" w:date="2019-09-19T03:29:00Z">
              <w:r w:rsidRPr="0033182C" w:rsidDel="00F7680F">
                <w:rPr>
                  <w:rFonts w:cs="Times New Roman"/>
                  <w:szCs w:val="24"/>
                </w:rPr>
                <w:delText>Reaksi Sistem</w:delText>
              </w:r>
              <w:bookmarkStart w:id="6155" w:name="_Toc23496807"/>
              <w:bookmarkStart w:id="6156" w:name="_Toc23552991"/>
              <w:bookmarkStart w:id="6157" w:name="_Toc23811344"/>
              <w:bookmarkStart w:id="6158" w:name="_Toc23881007"/>
              <w:bookmarkEnd w:id="6155"/>
              <w:bookmarkEnd w:id="6156"/>
              <w:bookmarkEnd w:id="6157"/>
              <w:bookmarkEnd w:id="6158"/>
            </w:del>
          </w:p>
        </w:tc>
        <w:bookmarkStart w:id="6159" w:name="_Toc23496808"/>
        <w:bookmarkStart w:id="6160" w:name="_Toc23552992"/>
        <w:bookmarkStart w:id="6161" w:name="_Toc23811345"/>
        <w:bookmarkStart w:id="6162" w:name="_Toc23881008"/>
        <w:bookmarkEnd w:id="6159"/>
        <w:bookmarkEnd w:id="6160"/>
        <w:bookmarkEnd w:id="6161"/>
        <w:bookmarkEnd w:id="6162"/>
      </w:tr>
      <w:tr w:rsidR="00FA0809" w:rsidRPr="0033182C" w:rsidDel="00F7680F" w14:paraId="21BEFA5A" w14:textId="782BEF73" w:rsidTr="00C9053F">
        <w:trPr>
          <w:trHeight w:val="371"/>
          <w:del w:id="6163" w:author="Windows User" w:date="2019-09-19T03:29:00Z"/>
        </w:trPr>
        <w:tc>
          <w:tcPr>
            <w:tcW w:w="4604" w:type="dxa"/>
            <w:gridSpan w:val="2"/>
          </w:tcPr>
          <w:p w14:paraId="7FBBC075" w14:textId="40A7DFCB" w:rsidR="00FA0809" w:rsidRPr="0033182C" w:rsidDel="00F7680F" w:rsidRDefault="00FA0809" w:rsidP="00E97240">
            <w:pPr>
              <w:pStyle w:val="ListParagraph"/>
              <w:numPr>
                <w:ilvl w:val="0"/>
                <w:numId w:val="17"/>
              </w:numPr>
              <w:spacing w:after="0" w:line="240" w:lineRule="auto"/>
              <w:rPr>
                <w:del w:id="6164" w:author="Windows User" w:date="2019-09-19T03:29:00Z"/>
                <w:rFonts w:cs="Times New Roman"/>
                <w:szCs w:val="24"/>
              </w:rPr>
            </w:pPr>
            <w:del w:id="6165" w:author="Windows User" w:date="2019-09-19T03:29:00Z">
              <w:r w:rsidRPr="0033182C" w:rsidDel="00F7680F">
                <w:rPr>
                  <w:rFonts w:cs="Times New Roman"/>
                  <w:szCs w:val="24"/>
                </w:rPr>
                <w:delText>Klik menu Grafik pilih tegangan</w:delText>
              </w:r>
              <w:bookmarkStart w:id="6166" w:name="_Toc23496809"/>
              <w:bookmarkStart w:id="6167" w:name="_Toc23552993"/>
              <w:bookmarkStart w:id="6168" w:name="_Toc23811346"/>
              <w:bookmarkStart w:id="6169" w:name="_Toc23881009"/>
              <w:bookmarkEnd w:id="6166"/>
              <w:bookmarkEnd w:id="6167"/>
              <w:bookmarkEnd w:id="6168"/>
              <w:bookmarkEnd w:id="6169"/>
            </w:del>
          </w:p>
        </w:tc>
        <w:tc>
          <w:tcPr>
            <w:tcW w:w="3329" w:type="dxa"/>
          </w:tcPr>
          <w:p w14:paraId="60D335AC" w14:textId="034138C7" w:rsidR="00FA0809" w:rsidRPr="0033182C" w:rsidDel="00F7680F" w:rsidRDefault="00FA0809" w:rsidP="00E97240">
            <w:pPr>
              <w:spacing w:after="0" w:line="240" w:lineRule="auto"/>
              <w:rPr>
                <w:del w:id="6170" w:author="Windows User" w:date="2019-09-19T03:29:00Z"/>
                <w:rFonts w:cs="Times New Roman"/>
                <w:szCs w:val="24"/>
              </w:rPr>
            </w:pPr>
            <w:bookmarkStart w:id="6171" w:name="_Toc23496810"/>
            <w:bookmarkStart w:id="6172" w:name="_Toc23552994"/>
            <w:bookmarkStart w:id="6173" w:name="_Toc23811347"/>
            <w:bookmarkStart w:id="6174" w:name="_Toc23881010"/>
            <w:bookmarkEnd w:id="6171"/>
            <w:bookmarkEnd w:id="6172"/>
            <w:bookmarkEnd w:id="6173"/>
            <w:bookmarkEnd w:id="6174"/>
          </w:p>
        </w:tc>
        <w:bookmarkStart w:id="6175" w:name="_Toc23496811"/>
        <w:bookmarkStart w:id="6176" w:name="_Toc23552995"/>
        <w:bookmarkStart w:id="6177" w:name="_Toc23811348"/>
        <w:bookmarkStart w:id="6178" w:name="_Toc23881011"/>
        <w:bookmarkEnd w:id="6175"/>
        <w:bookmarkEnd w:id="6176"/>
        <w:bookmarkEnd w:id="6177"/>
        <w:bookmarkEnd w:id="6178"/>
      </w:tr>
      <w:tr w:rsidR="00FA0809" w:rsidRPr="0033182C" w:rsidDel="00F7680F" w14:paraId="7760CD98" w14:textId="7BF51299" w:rsidTr="00C9053F">
        <w:trPr>
          <w:trHeight w:val="370"/>
          <w:del w:id="6179" w:author="Windows User" w:date="2019-09-19T03:29:00Z"/>
        </w:trPr>
        <w:tc>
          <w:tcPr>
            <w:tcW w:w="4604" w:type="dxa"/>
            <w:gridSpan w:val="2"/>
          </w:tcPr>
          <w:p w14:paraId="369713A1" w14:textId="488E01B8" w:rsidR="00FA0809" w:rsidRPr="0033182C" w:rsidDel="00F7680F" w:rsidRDefault="00FA0809" w:rsidP="00E97240">
            <w:pPr>
              <w:pStyle w:val="ListParagraph"/>
              <w:spacing w:after="0" w:line="240" w:lineRule="auto"/>
              <w:rPr>
                <w:del w:id="6180" w:author="Windows User" w:date="2019-09-19T03:29:00Z"/>
                <w:rFonts w:cs="Times New Roman"/>
                <w:szCs w:val="24"/>
              </w:rPr>
            </w:pPr>
            <w:bookmarkStart w:id="6181" w:name="_Toc23496812"/>
            <w:bookmarkStart w:id="6182" w:name="_Toc23552996"/>
            <w:bookmarkStart w:id="6183" w:name="_Toc23811349"/>
            <w:bookmarkStart w:id="6184" w:name="_Toc23881012"/>
            <w:bookmarkEnd w:id="6181"/>
            <w:bookmarkEnd w:id="6182"/>
            <w:bookmarkEnd w:id="6183"/>
            <w:bookmarkEnd w:id="6184"/>
          </w:p>
          <w:p w14:paraId="5CD8E586" w14:textId="0AE4D2D4" w:rsidR="00FA0809" w:rsidRPr="0033182C" w:rsidDel="00F7680F" w:rsidRDefault="00FA0809" w:rsidP="00E97240">
            <w:pPr>
              <w:pStyle w:val="ListParagraph"/>
              <w:spacing w:after="0" w:line="240" w:lineRule="auto"/>
              <w:rPr>
                <w:del w:id="6185" w:author="Windows User" w:date="2019-09-19T03:29:00Z"/>
                <w:rFonts w:cs="Times New Roman"/>
                <w:szCs w:val="24"/>
              </w:rPr>
            </w:pPr>
            <w:bookmarkStart w:id="6186" w:name="_Toc23496813"/>
            <w:bookmarkStart w:id="6187" w:name="_Toc23552997"/>
            <w:bookmarkStart w:id="6188" w:name="_Toc23811350"/>
            <w:bookmarkStart w:id="6189" w:name="_Toc23881013"/>
            <w:bookmarkEnd w:id="6186"/>
            <w:bookmarkEnd w:id="6187"/>
            <w:bookmarkEnd w:id="6188"/>
            <w:bookmarkEnd w:id="6189"/>
          </w:p>
          <w:p w14:paraId="07EA1DF3" w14:textId="0778C079" w:rsidR="00FA0809" w:rsidRPr="0033182C" w:rsidDel="00F7680F" w:rsidRDefault="00FA0809" w:rsidP="00E97240">
            <w:pPr>
              <w:spacing w:after="0" w:line="240" w:lineRule="auto"/>
              <w:rPr>
                <w:del w:id="6190" w:author="Windows User" w:date="2019-09-19T03:29:00Z"/>
                <w:rFonts w:cs="Times New Roman"/>
                <w:b/>
                <w:szCs w:val="24"/>
              </w:rPr>
            </w:pPr>
            <w:bookmarkStart w:id="6191" w:name="_Toc23496814"/>
            <w:bookmarkStart w:id="6192" w:name="_Toc23552998"/>
            <w:bookmarkStart w:id="6193" w:name="_Toc23811351"/>
            <w:bookmarkStart w:id="6194" w:name="_Toc23881014"/>
            <w:bookmarkEnd w:id="6191"/>
            <w:bookmarkEnd w:id="6192"/>
            <w:bookmarkEnd w:id="6193"/>
            <w:bookmarkEnd w:id="6194"/>
          </w:p>
        </w:tc>
        <w:tc>
          <w:tcPr>
            <w:tcW w:w="3329" w:type="dxa"/>
          </w:tcPr>
          <w:p w14:paraId="3B8BA5B4" w14:textId="30490296" w:rsidR="00FA0809" w:rsidRPr="0033182C" w:rsidDel="00F7680F" w:rsidRDefault="00FA0809" w:rsidP="00E97240">
            <w:pPr>
              <w:pStyle w:val="ListParagraph"/>
              <w:numPr>
                <w:ilvl w:val="0"/>
                <w:numId w:val="17"/>
              </w:numPr>
              <w:spacing w:after="0" w:line="240" w:lineRule="auto"/>
              <w:rPr>
                <w:del w:id="6195" w:author="Windows User" w:date="2019-09-19T03:29:00Z"/>
                <w:rFonts w:cs="Times New Roman"/>
                <w:szCs w:val="24"/>
              </w:rPr>
            </w:pPr>
            <w:del w:id="6196" w:author="Windows User" w:date="2019-09-19T03:29:00Z">
              <w:r w:rsidRPr="0033182C" w:rsidDel="00F7680F">
                <w:rPr>
                  <w:rFonts w:cs="Times New Roman"/>
                  <w:szCs w:val="24"/>
                </w:rPr>
                <w:delText>Menampilkan grafik tegangan</w:delText>
              </w:r>
              <w:bookmarkStart w:id="6197" w:name="_Toc23496815"/>
              <w:bookmarkStart w:id="6198" w:name="_Toc23552999"/>
              <w:bookmarkStart w:id="6199" w:name="_Toc23811352"/>
              <w:bookmarkStart w:id="6200" w:name="_Toc23881015"/>
              <w:bookmarkEnd w:id="6197"/>
              <w:bookmarkEnd w:id="6198"/>
              <w:bookmarkEnd w:id="6199"/>
              <w:bookmarkEnd w:id="6200"/>
            </w:del>
          </w:p>
        </w:tc>
        <w:bookmarkStart w:id="6201" w:name="_Toc23496816"/>
        <w:bookmarkStart w:id="6202" w:name="_Toc23553000"/>
        <w:bookmarkStart w:id="6203" w:name="_Toc23811353"/>
        <w:bookmarkStart w:id="6204" w:name="_Toc23881016"/>
        <w:bookmarkEnd w:id="6201"/>
        <w:bookmarkEnd w:id="6202"/>
        <w:bookmarkEnd w:id="6203"/>
        <w:bookmarkEnd w:id="6204"/>
      </w:tr>
    </w:tbl>
    <w:p w14:paraId="1662FB60" w14:textId="03D77D2F" w:rsidR="00FA0809" w:rsidRPr="0033182C" w:rsidDel="00F7680F" w:rsidRDefault="00FA0809" w:rsidP="00FA0809">
      <w:pPr>
        <w:rPr>
          <w:del w:id="6205" w:author="Windows User" w:date="2019-09-19T03:29:00Z"/>
          <w:rFonts w:cs="Times New Roman"/>
          <w:b/>
        </w:rPr>
      </w:pPr>
      <w:bookmarkStart w:id="6206" w:name="_Toc23496817"/>
      <w:bookmarkStart w:id="6207" w:name="_Toc23553001"/>
      <w:bookmarkStart w:id="6208" w:name="_Toc23811354"/>
      <w:bookmarkStart w:id="6209" w:name="_Toc23881017"/>
      <w:bookmarkEnd w:id="6206"/>
      <w:bookmarkEnd w:id="6207"/>
      <w:bookmarkEnd w:id="6208"/>
      <w:bookmarkEnd w:id="6209"/>
    </w:p>
    <w:p w14:paraId="1C41DCDC" w14:textId="0A9D9B50" w:rsidR="004F2EF7" w:rsidRPr="0033182C" w:rsidDel="00F7680F" w:rsidRDefault="00FA0809">
      <w:pPr>
        <w:pStyle w:val="Heading3"/>
        <w:numPr>
          <w:ilvl w:val="2"/>
          <w:numId w:val="43"/>
        </w:numPr>
        <w:ind w:left="357" w:hanging="357"/>
        <w:rPr>
          <w:del w:id="6210" w:author="Windows User" w:date="2019-09-19T03:29:00Z"/>
          <w:rFonts w:cs="Times New Roman"/>
        </w:rPr>
        <w:pPrChange w:id="6211" w:author="Windows User" w:date="2019-09-19T02:40:00Z">
          <w:pPr>
            <w:pStyle w:val="Heading3"/>
          </w:pPr>
        </w:pPrChange>
      </w:pPr>
      <w:del w:id="6212" w:author="Windows User" w:date="2019-09-19T03:29:00Z">
        <w:r w:rsidRPr="0033182C" w:rsidDel="00F7680F">
          <w:rPr>
            <w:rFonts w:cs="Times New Roman"/>
          </w:rPr>
          <w:delText xml:space="preserve">Lihat </w:delText>
        </w:r>
        <w:r w:rsidR="005234CD" w:rsidRPr="0033182C" w:rsidDel="00F7680F">
          <w:rPr>
            <w:rFonts w:cs="Times New Roman"/>
          </w:rPr>
          <w:delText>History Sudut x</w:delText>
        </w:r>
        <w:bookmarkStart w:id="6213" w:name="_Toc23496818"/>
        <w:bookmarkStart w:id="6214" w:name="_Toc23553002"/>
        <w:bookmarkStart w:id="6215" w:name="_Toc23811355"/>
        <w:bookmarkStart w:id="6216" w:name="_Toc23881018"/>
        <w:bookmarkEnd w:id="6213"/>
        <w:bookmarkEnd w:id="6214"/>
        <w:bookmarkEnd w:id="6215"/>
        <w:bookmarkEnd w:id="6216"/>
      </w:del>
    </w:p>
    <w:p w14:paraId="6DDF2D7D" w14:textId="490C6240" w:rsidR="00E07971" w:rsidRPr="0033182C" w:rsidDel="00F7680F" w:rsidRDefault="00E75BB9" w:rsidP="00C9053F">
      <w:pPr>
        <w:ind w:firstLine="567"/>
        <w:rPr>
          <w:del w:id="6217" w:author="Windows User" w:date="2019-09-19T03:29:00Z"/>
          <w:rFonts w:cs="Times New Roman"/>
          <w:szCs w:val="24"/>
        </w:rPr>
      </w:pPr>
      <w:del w:id="6218" w:author="Windows User" w:date="2019-09-19T03:29:00Z">
        <w:r w:rsidRPr="0033182C" w:rsidDel="00F7680F">
          <w:rPr>
            <w:rFonts w:cs="Times New Roman"/>
            <w:szCs w:val="24"/>
          </w:rPr>
          <w:delText>Skenario ini menjelaskan alur untuk melihat history sudut x. Fitur ini bisa dilakukan oleh semua user. Skenario lihat history sudut x</w:delText>
        </w:r>
        <w:r w:rsidR="003E1410" w:rsidRPr="0033182C" w:rsidDel="00F7680F">
          <w:rPr>
            <w:rFonts w:cs="Times New Roman"/>
            <w:szCs w:val="24"/>
          </w:rPr>
          <w:delText xml:space="preserve"> dapat 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4.15</w:delText>
        </w:r>
        <w:r w:rsidR="00C9053F" w:rsidRPr="0033182C" w:rsidDel="00F7680F">
          <w:rPr>
            <w:rFonts w:cs="Times New Roman"/>
            <w:szCs w:val="24"/>
          </w:rPr>
          <w:delText>.</w:delText>
        </w:r>
        <w:bookmarkStart w:id="6219" w:name="_Toc23496819"/>
        <w:bookmarkStart w:id="6220" w:name="_Toc23553003"/>
        <w:bookmarkStart w:id="6221" w:name="_Toc23811356"/>
        <w:bookmarkStart w:id="6222" w:name="_Toc23881019"/>
        <w:bookmarkEnd w:id="6219"/>
        <w:bookmarkEnd w:id="6220"/>
        <w:bookmarkEnd w:id="6221"/>
        <w:bookmarkEnd w:id="6222"/>
      </w:del>
    </w:p>
    <w:p w14:paraId="46BA2C78" w14:textId="6AC01451" w:rsidR="00C9053F" w:rsidRPr="0033182C" w:rsidDel="00F7680F" w:rsidRDefault="00C9053F" w:rsidP="00C9053F">
      <w:pPr>
        <w:pStyle w:val="Caption"/>
        <w:keepNext/>
        <w:jc w:val="center"/>
        <w:rPr>
          <w:del w:id="6223" w:author="Windows User" w:date="2019-09-19T03:29:00Z"/>
          <w:rFonts w:cs="Times New Roman"/>
          <w:i w:val="0"/>
          <w:color w:val="auto"/>
          <w:sz w:val="24"/>
        </w:rPr>
      </w:pPr>
      <w:del w:id="6224" w:author="Windows User" w:date="2019-09-19T03:29:00Z">
        <w:r w:rsidRPr="0033182C" w:rsidDel="00F7680F">
          <w:rPr>
            <w:rFonts w:cs="Times New Roman"/>
            <w:i w:val="0"/>
            <w:color w:val="auto"/>
            <w:sz w:val="24"/>
          </w:rPr>
          <w:delText xml:space="preserve">Tabel </w:delText>
        </w:r>
      </w:del>
      <w:del w:id="6225" w:author="Windows User" w:date="2019-09-18T15:48:00Z">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 w:val="0"/>
          </w:rPr>
          <w:fldChar w:fldCharType="end"/>
        </w:r>
        <w:r w:rsidR="007E74B5" w:rsidRPr="0033182C" w:rsidDel="00F10288">
          <w:rPr>
            <w:rFonts w:cs="Times New Roman"/>
            <w:i w:val="0"/>
            <w:color w:val="auto"/>
            <w:sz w:val="24"/>
          </w:rPr>
          <w:delText>.</w:delText>
        </w:r>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15</w:delText>
        </w:r>
        <w:r w:rsidR="007E74B5" w:rsidRPr="0033182C" w:rsidDel="00F10288">
          <w:rPr>
            <w:rFonts w:cs="Times New Roman"/>
            <w:i w:val="0"/>
          </w:rPr>
          <w:fldChar w:fldCharType="end"/>
        </w:r>
      </w:del>
      <w:del w:id="6226" w:author="Windows User" w:date="2019-09-19T03:29:00Z">
        <w:r w:rsidRPr="0033182C" w:rsidDel="00F7680F">
          <w:rPr>
            <w:rFonts w:cs="Times New Roman"/>
            <w:i w:val="0"/>
            <w:color w:val="auto"/>
            <w:sz w:val="24"/>
          </w:rPr>
          <w:delText xml:space="preserve"> History Sudut x</w:delText>
        </w:r>
        <w:bookmarkStart w:id="6227" w:name="_Toc23496820"/>
        <w:bookmarkStart w:id="6228" w:name="_Toc23553004"/>
        <w:bookmarkStart w:id="6229" w:name="_Toc23811357"/>
        <w:bookmarkStart w:id="6230" w:name="_Toc23881020"/>
        <w:bookmarkEnd w:id="6227"/>
        <w:bookmarkEnd w:id="6228"/>
        <w:bookmarkEnd w:id="6229"/>
        <w:bookmarkEnd w:id="6230"/>
      </w:del>
    </w:p>
    <w:tbl>
      <w:tblPr>
        <w:tblStyle w:val="TableGrid"/>
        <w:tblW w:w="8075" w:type="dxa"/>
        <w:tblLook w:val="04A0" w:firstRow="1" w:lastRow="0" w:firstColumn="1" w:lastColumn="0" w:noHBand="0" w:noVBand="1"/>
      </w:tblPr>
      <w:tblGrid>
        <w:gridCol w:w="4531"/>
        <w:gridCol w:w="73"/>
        <w:gridCol w:w="3471"/>
      </w:tblGrid>
      <w:tr w:rsidR="00FA0809" w:rsidRPr="0033182C" w:rsidDel="00F7680F" w14:paraId="7C0B7C9D" w14:textId="1E5B74C5" w:rsidTr="00C9053F">
        <w:trPr>
          <w:del w:id="6231" w:author="Windows User" w:date="2019-09-19T03:29:00Z"/>
        </w:trPr>
        <w:tc>
          <w:tcPr>
            <w:tcW w:w="4531" w:type="dxa"/>
          </w:tcPr>
          <w:p w14:paraId="66F05ABC" w14:textId="72273004" w:rsidR="00FA0809" w:rsidRPr="0033182C" w:rsidDel="00F7680F" w:rsidRDefault="00FA0809" w:rsidP="007E74B5">
            <w:pPr>
              <w:spacing w:after="0" w:line="240" w:lineRule="auto"/>
              <w:rPr>
                <w:del w:id="6232" w:author="Windows User" w:date="2019-09-19T03:29:00Z"/>
                <w:rFonts w:cs="Times New Roman"/>
                <w:sz w:val="22"/>
                <w:szCs w:val="24"/>
                <w:lang w:val="en-ID"/>
              </w:rPr>
            </w:pPr>
            <w:del w:id="6233" w:author="Windows User" w:date="2019-09-19T03:29:00Z">
              <w:r w:rsidRPr="0033182C" w:rsidDel="00F7680F">
                <w:rPr>
                  <w:rFonts w:cs="Times New Roman"/>
                  <w:b/>
                  <w:sz w:val="22"/>
                  <w:szCs w:val="24"/>
                </w:rPr>
                <w:delText>Nama Usecase</w:delText>
              </w:r>
              <w:bookmarkStart w:id="6234" w:name="_Toc23496821"/>
              <w:bookmarkStart w:id="6235" w:name="_Toc23553005"/>
              <w:bookmarkStart w:id="6236" w:name="_Toc23811358"/>
              <w:bookmarkStart w:id="6237" w:name="_Toc23881021"/>
              <w:bookmarkEnd w:id="6234"/>
              <w:bookmarkEnd w:id="6235"/>
              <w:bookmarkEnd w:id="6236"/>
              <w:bookmarkEnd w:id="6237"/>
            </w:del>
          </w:p>
        </w:tc>
        <w:tc>
          <w:tcPr>
            <w:tcW w:w="3544" w:type="dxa"/>
            <w:gridSpan w:val="2"/>
          </w:tcPr>
          <w:p w14:paraId="2DD5BEF5" w14:textId="503863DA" w:rsidR="00FA0809" w:rsidRPr="0033182C" w:rsidDel="00F7680F" w:rsidRDefault="00FA0809" w:rsidP="007E74B5">
            <w:pPr>
              <w:spacing w:after="0" w:line="240" w:lineRule="auto"/>
              <w:rPr>
                <w:del w:id="6238" w:author="Windows User" w:date="2019-09-19T03:29:00Z"/>
                <w:rFonts w:cs="Times New Roman"/>
                <w:sz w:val="22"/>
                <w:szCs w:val="24"/>
                <w:lang w:val="en-ID"/>
              </w:rPr>
            </w:pPr>
            <w:del w:id="6239" w:author="Windows User" w:date="2019-09-19T03:29:00Z">
              <w:r w:rsidRPr="0033182C" w:rsidDel="00F7680F">
                <w:rPr>
                  <w:rFonts w:cs="Times New Roman"/>
                  <w:sz w:val="22"/>
                  <w:szCs w:val="24"/>
                </w:rPr>
                <w:delText>Lihat History sudut x</w:delText>
              </w:r>
              <w:bookmarkStart w:id="6240" w:name="_Toc23496822"/>
              <w:bookmarkStart w:id="6241" w:name="_Toc23553006"/>
              <w:bookmarkStart w:id="6242" w:name="_Toc23811359"/>
              <w:bookmarkStart w:id="6243" w:name="_Toc23881022"/>
              <w:bookmarkEnd w:id="6240"/>
              <w:bookmarkEnd w:id="6241"/>
              <w:bookmarkEnd w:id="6242"/>
              <w:bookmarkEnd w:id="6243"/>
            </w:del>
          </w:p>
        </w:tc>
        <w:bookmarkStart w:id="6244" w:name="_Toc23496823"/>
        <w:bookmarkStart w:id="6245" w:name="_Toc23553007"/>
        <w:bookmarkStart w:id="6246" w:name="_Toc23811360"/>
        <w:bookmarkStart w:id="6247" w:name="_Toc23881023"/>
        <w:bookmarkEnd w:id="6244"/>
        <w:bookmarkEnd w:id="6245"/>
        <w:bookmarkEnd w:id="6246"/>
        <w:bookmarkEnd w:id="6247"/>
      </w:tr>
      <w:tr w:rsidR="00FA0809" w:rsidRPr="0033182C" w:rsidDel="00F7680F" w14:paraId="41F246DA" w14:textId="4F830B69" w:rsidTr="00C9053F">
        <w:trPr>
          <w:del w:id="6248" w:author="Windows User" w:date="2019-09-19T03:29:00Z"/>
        </w:trPr>
        <w:tc>
          <w:tcPr>
            <w:tcW w:w="4531" w:type="dxa"/>
          </w:tcPr>
          <w:p w14:paraId="5FB89B67" w14:textId="2544758C" w:rsidR="00FA0809" w:rsidRPr="0033182C" w:rsidDel="00F7680F" w:rsidRDefault="00FA0809" w:rsidP="007E74B5">
            <w:pPr>
              <w:spacing w:after="0" w:line="240" w:lineRule="auto"/>
              <w:rPr>
                <w:del w:id="6249" w:author="Windows User" w:date="2019-09-19T03:29:00Z"/>
                <w:rFonts w:cs="Times New Roman"/>
                <w:sz w:val="22"/>
                <w:szCs w:val="24"/>
                <w:lang w:val="en-ID"/>
              </w:rPr>
            </w:pPr>
            <w:del w:id="6250" w:author="Windows User" w:date="2019-09-19T03:29:00Z">
              <w:r w:rsidRPr="0033182C" w:rsidDel="00F7680F">
                <w:rPr>
                  <w:rFonts w:cs="Times New Roman"/>
                  <w:b/>
                  <w:sz w:val="22"/>
                  <w:szCs w:val="24"/>
                </w:rPr>
                <w:delText>Aktor</w:delText>
              </w:r>
              <w:bookmarkStart w:id="6251" w:name="_Toc23496824"/>
              <w:bookmarkStart w:id="6252" w:name="_Toc23553008"/>
              <w:bookmarkStart w:id="6253" w:name="_Toc23811361"/>
              <w:bookmarkStart w:id="6254" w:name="_Toc23881024"/>
              <w:bookmarkEnd w:id="6251"/>
              <w:bookmarkEnd w:id="6252"/>
              <w:bookmarkEnd w:id="6253"/>
              <w:bookmarkEnd w:id="6254"/>
            </w:del>
          </w:p>
        </w:tc>
        <w:tc>
          <w:tcPr>
            <w:tcW w:w="3544" w:type="dxa"/>
            <w:gridSpan w:val="2"/>
          </w:tcPr>
          <w:p w14:paraId="482EAEBC" w14:textId="129A9642" w:rsidR="00FA0809" w:rsidRPr="0033182C" w:rsidDel="00F7680F" w:rsidRDefault="00FA0809" w:rsidP="007E74B5">
            <w:pPr>
              <w:spacing w:after="0" w:line="240" w:lineRule="auto"/>
              <w:rPr>
                <w:del w:id="6255" w:author="Windows User" w:date="2019-09-19T03:29:00Z"/>
                <w:rFonts w:cs="Times New Roman"/>
                <w:sz w:val="22"/>
                <w:szCs w:val="24"/>
                <w:lang w:val="en-ID"/>
              </w:rPr>
            </w:pPr>
            <w:del w:id="6256" w:author="Windows User" w:date="2019-09-19T03:29:00Z">
              <w:r w:rsidRPr="0033182C" w:rsidDel="00F7680F">
                <w:rPr>
                  <w:rFonts w:cs="Times New Roman"/>
                  <w:sz w:val="22"/>
                  <w:szCs w:val="24"/>
                </w:rPr>
                <w:delText>Senua aktor</w:delText>
              </w:r>
              <w:bookmarkStart w:id="6257" w:name="_Toc23496825"/>
              <w:bookmarkStart w:id="6258" w:name="_Toc23553009"/>
              <w:bookmarkStart w:id="6259" w:name="_Toc23811362"/>
              <w:bookmarkStart w:id="6260" w:name="_Toc23881025"/>
              <w:bookmarkEnd w:id="6257"/>
              <w:bookmarkEnd w:id="6258"/>
              <w:bookmarkEnd w:id="6259"/>
              <w:bookmarkEnd w:id="6260"/>
            </w:del>
          </w:p>
        </w:tc>
        <w:bookmarkStart w:id="6261" w:name="_Toc23496826"/>
        <w:bookmarkStart w:id="6262" w:name="_Toc23553010"/>
        <w:bookmarkStart w:id="6263" w:name="_Toc23811363"/>
        <w:bookmarkStart w:id="6264" w:name="_Toc23881026"/>
        <w:bookmarkEnd w:id="6261"/>
        <w:bookmarkEnd w:id="6262"/>
        <w:bookmarkEnd w:id="6263"/>
        <w:bookmarkEnd w:id="6264"/>
      </w:tr>
      <w:tr w:rsidR="00FA0809" w:rsidRPr="0033182C" w:rsidDel="00F7680F" w14:paraId="6B5D8D47" w14:textId="4F0F65D3" w:rsidTr="00C9053F">
        <w:trPr>
          <w:del w:id="6265" w:author="Windows User" w:date="2019-09-19T03:29:00Z"/>
        </w:trPr>
        <w:tc>
          <w:tcPr>
            <w:tcW w:w="4531" w:type="dxa"/>
          </w:tcPr>
          <w:p w14:paraId="0694E9E6" w14:textId="17479B9B" w:rsidR="00FA0809" w:rsidRPr="0033182C" w:rsidDel="00F7680F" w:rsidRDefault="00FA0809" w:rsidP="007E74B5">
            <w:pPr>
              <w:spacing w:after="0" w:line="240" w:lineRule="auto"/>
              <w:rPr>
                <w:del w:id="6266" w:author="Windows User" w:date="2019-09-19T03:29:00Z"/>
                <w:rFonts w:cs="Times New Roman"/>
                <w:sz w:val="22"/>
                <w:szCs w:val="24"/>
                <w:lang w:val="en-ID"/>
              </w:rPr>
            </w:pPr>
            <w:del w:id="6267" w:author="Windows User" w:date="2019-09-19T03:29:00Z">
              <w:r w:rsidRPr="0033182C" w:rsidDel="00F7680F">
                <w:rPr>
                  <w:rFonts w:cs="Times New Roman"/>
                  <w:b/>
                  <w:sz w:val="22"/>
                  <w:szCs w:val="24"/>
                </w:rPr>
                <w:delText>Deskripsi Singkat</w:delText>
              </w:r>
              <w:bookmarkStart w:id="6268" w:name="_Toc23496827"/>
              <w:bookmarkStart w:id="6269" w:name="_Toc23553011"/>
              <w:bookmarkStart w:id="6270" w:name="_Toc23811364"/>
              <w:bookmarkStart w:id="6271" w:name="_Toc23881027"/>
              <w:bookmarkEnd w:id="6268"/>
              <w:bookmarkEnd w:id="6269"/>
              <w:bookmarkEnd w:id="6270"/>
              <w:bookmarkEnd w:id="6271"/>
            </w:del>
          </w:p>
        </w:tc>
        <w:tc>
          <w:tcPr>
            <w:tcW w:w="3544" w:type="dxa"/>
            <w:gridSpan w:val="2"/>
          </w:tcPr>
          <w:p w14:paraId="19DDC1B9" w14:textId="184CA2D4" w:rsidR="00FA0809" w:rsidRPr="0033182C" w:rsidDel="00F7680F" w:rsidRDefault="00FA0809" w:rsidP="007E74B5">
            <w:pPr>
              <w:spacing w:after="0" w:line="240" w:lineRule="auto"/>
              <w:rPr>
                <w:del w:id="6272" w:author="Windows User" w:date="2019-09-19T03:29:00Z"/>
                <w:rFonts w:cs="Times New Roman"/>
                <w:sz w:val="22"/>
                <w:szCs w:val="24"/>
                <w:lang w:val="en-ID"/>
              </w:rPr>
            </w:pPr>
            <w:del w:id="6273" w:author="Windows User" w:date="2019-09-19T03:29:00Z">
              <w:r w:rsidRPr="0033182C" w:rsidDel="00F7680F">
                <w:rPr>
                  <w:rFonts w:cs="Times New Roman"/>
                  <w:sz w:val="22"/>
                  <w:szCs w:val="24"/>
                </w:rPr>
                <w:delText>Aktor melihat history sudut x</w:delText>
              </w:r>
              <w:bookmarkStart w:id="6274" w:name="_Toc23496828"/>
              <w:bookmarkStart w:id="6275" w:name="_Toc23553012"/>
              <w:bookmarkStart w:id="6276" w:name="_Toc23811365"/>
              <w:bookmarkStart w:id="6277" w:name="_Toc23881028"/>
              <w:bookmarkEnd w:id="6274"/>
              <w:bookmarkEnd w:id="6275"/>
              <w:bookmarkEnd w:id="6276"/>
              <w:bookmarkEnd w:id="6277"/>
            </w:del>
          </w:p>
        </w:tc>
        <w:bookmarkStart w:id="6278" w:name="_Toc23496829"/>
        <w:bookmarkStart w:id="6279" w:name="_Toc23553013"/>
        <w:bookmarkStart w:id="6280" w:name="_Toc23811366"/>
        <w:bookmarkStart w:id="6281" w:name="_Toc23881029"/>
        <w:bookmarkEnd w:id="6278"/>
        <w:bookmarkEnd w:id="6279"/>
        <w:bookmarkEnd w:id="6280"/>
        <w:bookmarkEnd w:id="6281"/>
      </w:tr>
      <w:tr w:rsidR="00FA0809" w:rsidRPr="0033182C" w:rsidDel="00F7680F" w14:paraId="50236D91" w14:textId="55D34984" w:rsidTr="00C9053F">
        <w:trPr>
          <w:del w:id="6282" w:author="Windows User" w:date="2019-09-19T03:29:00Z"/>
        </w:trPr>
        <w:tc>
          <w:tcPr>
            <w:tcW w:w="4531" w:type="dxa"/>
          </w:tcPr>
          <w:p w14:paraId="7F01CA09" w14:textId="5DBC0F98" w:rsidR="00FA0809" w:rsidRPr="0033182C" w:rsidDel="00F7680F" w:rsidRDefault="00FA0809" w:rsidP="007E74B5">
            <w:pPr>
              <w:spacing w:after="0" w:line="240" w:lineRule="auto"/>
              <w:rPr>
                <w:del w:id="6283" w:author="Windows User" w:date="2019-09-19T03:29:00Z"/>
                <w:rFonts w:cs="Times New Roman"/>
                <w:sz w:val="22"/>
                <w:szCs w:val="24"/>
                <w:lang w:val="en-ID"/>
              </w:rPr>
            </w:pPr>
            <w:del w:id="6284" w:author="Windows User" w:date="2019-09-19T03:29:00Z">
              <w:r w:rsidRPr="0033182C" w:rsidDel="00F7680F">
                <w:rPr>
                  <w:rFonts w:cs="Times New Roman"/>
                  <w:b/>
                  <w:sz w:val="22"/>
                  <w:szCs w:val="24"/>
                </w:rPr>
                <w:delText>Prekondisi</w:delText>
              </w:r>
              <w:bookmarkStart w:id="6285" w:name="_Toc23496830"/>
              <w:bookmarkStart w:id="6286" w:name="_Toc23553014"/>
              <w:bookmarkStart w:id="6287" w:name="_Toc23811367"/>
              <w:bookmarkStart w:id="6288" w:name="_Toc23881030"/>
              <w:bookmarkEnd w:id="6285"/>
              <w:bookmarkEnd w:id="6286"/>
              <w:bookmarkEnd w:id="6287"/>
              <w:bookmarkEnd w:id="6288"/>
            </w:del>
          </w:p>
        </w:tc>
        <w:tc>
          <w:tcPr>
            <w:tcW w:w="3544" w:type="dxa"/>
            <w:gridSpan w:val="2"/>
          </w:tcPr>
          <w:p w14:paraId="02B0B52F" w14:textId="62E066C4" w:rsidR="00FA0809" w:rsidRPr="0033182C" w:rsidDel="00F7680F" w:rsidRDefault="00FA0809" w:rsidP="007E74B5">
            <w:pPr>
              <w:spacing w:after="0" w:line="240" w:lineRule="auto"/>
              <w:rPr>
                <w:del w:id="6289" w:author="Windows User" w:date="2019-09-19T03:29:00Z"/>
                <w:rFonts w:cs="Times New Roman"/>
                <w:sz w:val="22"/>
                <w:szCs w:val="24"/>
                <w:lang w:val="en-ID"/>
              </w:rPr>
            </w:pPr>
            <w:del w:id="6290" w:author="Windows User" w:date="2019-09-19T03:29:00Z">
              <w:r w:rsidRPr="0033182C" w:rsidDel="00F7680F">
                <w:rPr>
                  <w:rFonts w:cs="Times New Roman"/>
                  <w:sz w:val="22"/>
                  <w:szCs w:val="24"/>
                </w:rPr>
                <w:delText>Aktor masuk halaman dashboard masing-masing</w:delText>
              </w:r>
              <w:bookmarkStart w:id="6291" w:name="_Toc23496831"/>
              <w:bookmarkStart w:id="6292" w:name="_Toc23553015"/>
              <w:bookmarkStart w:id="6293" w:name="_Toc23811368"/>
              <w:bookmarkStart w:id="6294" w:name="_Toc23881031"/>
              <w:bookmarkEnd w:id="6291"/>
              <w:bookmarkEnd w:id="6292"/>
              <w:bookmarkEnd w:id="6293"/>
              <w:bookmarkEnd w:id="6294"/>
            </w:del>
          </w:p>
        </w:tc>
        <w:bookmarkStart w:id="6295" w:name="_Toc23496832"/>
        <w:bookmarkStart w:id="6296" w:name="_Toc23553016"/>
        <w:bookmarkStart w:id="6297" w:name="_Toc23811369"/>
        <w:bookmarkStart w:id="6298" w:name="_Toc23881032"/>
        <w:bookmarkEnd w:id="6295"/>
        <w:bookmarkEnd w:id="6296"/>
        <w:bookmarkEnd w:id="6297"/>
        <w:bookmarkEnd w:id="6298"/>
      </w:tr>
      <w:tr w:rsidR="00FA0809" w:rsidRPr="0033182C" w:rsidDel="00F7680F" w14:paraId="4BA328FD" w14:textId="4191AD7E" w:rsidTr="00C9053F">
        <w:trPr>
          <w:del w:id="6299" w:author="Windows User" w:date="2019-09-19T03:29:00Z"/>
        </w:trPr>
        <w:tc>
          <w:tcPr>
            <w:tcW w:w="4531" w:type="dxa"/>
          </w:tcPr>
          <w:p w14:paraId="7A2F34EF" w14:textId="237319E8" w:rsidR="00FA0809" w:rsidRPr="0033182C" w:rsidDel="00F7680F" w:rsidRDefault="00FA0809" w:rsidP="007E74B5">
            <w:pPr>
              <w:spacing w:after="0" w:line="240" w:lineRule="auto"/>
              <w:rPr>
                <w:del w:id="6300" w:author="Windows User" w:date="2019-09-19T03:29:00Z"/>
                <w:rFonts w:cs="Times New Roman"/>
                <w:sz w:val="22"/>
                <w:szCs w:val="24"/>
                <w:lang w:val="en-ID"/>
              </w:rPr>
            </w:pPr>
            <w:del w:id="6301" w:author="Windows User" w:date="2019-09-19T03:29:00Z">
              <w:r w:rsidRPr="0033182C" w:rsidDel="00F7680F">
                <w:rPr>
                  <w:rFonts w:cs="Times New Roman"/>
                  <w:b/>
                  <w:sz w:val="22"/>
                  <w:szCs w:val="24"/>
                </w:rPr>
                <w:delText>Pascakondisi</w:delText>
              </w:r>
              <w:bookmarkStart w:id="6302" w:name="_Toc23496833"/>
              <w:bookmarkStart w:id="6303" w:name="_Toc23553017"/>
              <w:bookmarkStart w:id="6304" w:name="_Toc23811370"/>
              <w:bookmarkStart w:id="6305" w:name="_Toc23881033"/>
              <w:bookmarkEnd w:id="6302"/>
              <w:bookmarkEnd w:id="6303"/>
              <w:bookmarkEnd w:id="6304"/>
              <w:bookmarkEnd w:id="6305"/>
            </w:del>
          </w:p>
        </w:tc>
        <w:tc>
          <w:tcPr>
            <w:tcW w:w="3544" w:type="dxa"/>
            <w:gridSpan w:val="2"/>
          </w:tcPr>
          <w:p w14:paraId="000E9CD4" w14:textId="63C96E19" w:rsidR="00FA0809" w:rsidRPr="0033182C" w:rsidDel="00F7680F" w:rsidRDefault="00FA0809" w:rsidP="007E74B5">
            <w:pPr>
              <w:spacing w:after="0" w:line="240" w:lineRule="auto"/>
              <w:rPr>
                <w:del w:id="6306" w:author="Windows User" w:date="2019-09-19T03:29:00Z"/>
                <w:rFonts w:cs="Times New Roman"/>
                <w:sz w:val="22"/>
                <w:szCs w:val="24"/>
                <w:lang w:val="en-ID"/>
              </w:rPr>
            </w:pPr>
            <w:del w:id="6307" w:author="Windows User" w:date="2019-09-19T03:29:00Z">
              <w:r w:rsidRPr="0033182C" w:rsidDel="00F7680F">
                <w:rPr>
                  <w:rFonts w:cs="Times New Roman"/>
                  <w:sz w:val="22"/>
                  <w:szCs w:val="24"/>
                </w:rPr>
                <w:delText xml:space="preserve">Aktor dapat melihat </w:delText>
              </w:r>
              <w:r w:rsidR="00926E1F" w:rsidRPr="0033182C" w:rsidDel="00F7680F">
                <w:rPr>
                  <w:rFonts w:cs="Times New Roman"/>
                  <w:sz w:val="22"/>
                  <w:szCs w:val="24"/>
                </w:rPr>
                <w:delText xml:space="preserve">history sudut x </w:delText>
              </w:r>
              <w:bookmarkStart w:id="6308" w:name="_Toc23496834"/>
              <w:bookmarkStart w:id="6309" w:name="_Toc23553018"/>
              <w:bookmarkStart w:id="6310" w:name="_Toc23811371"/>
              <w:bookmarkStart w:id="6311" w:name="_Toc23881034"/>
              <w:bookmarkEnd w:id="6308"/>
              <w:bookmarkEnd w:id="6309"/>
              <w:bookmarkEnd w:id="6310"/>
              <w:bookmarkEnd w:id="6311"/>
            </w:del>
          </w:p>
        </w:tc>
        <w:bookmarkStart w:id="6312" w:name="_Toc23496835"/>
        <w:bookmarkStart w:id="6313" w:name="_Toc23553019"/>
        <w:bookmarkStart w:id="6314" w:name="_Toc23811372"/>
        <w:bookmarkStart w:id="6315" w:name="_Toc23881035"/>
        <w:bookmarkEnd w:id="6312"/>
        <w:bookmarkEnd w:id="6313"/>
        <w:bookmarkEnd w:id="6314"/>
        <w:bookmarkEnd w:id="6315"/>
      </w:tr>
      <w:tr w:rsidR="00FA0809" w:rsidRPr="0033182C" w:rsidDel="00F7680F" w14:paraId="336018E2" w14:textId="3C822FEC" w:rsidTr="00C9053F">
        <w:trPr>
          <w:del w:id="6316" w:author="Windows User" w:date="2019-09-19T03:29:00Z"/>
        </w:trPr>
        <w:tc>
          <w:tcPr>
            <w:tcW w:w="8075" w:type="dxa"/>
            <w:gridSpan w:val="3"/>
          </w:tcPr>
          <w:p w14:paraId="4D683FB0" w14:textId="73D138EF" w:rsidR="00FA0809" w:rsidRPr="0033182C" w:rsidDel="00F7680F" w:rsidRDefault="00FA0809" w:rsidP="007E74B5">
            <w:pPr>
              <w:spacing w:after="0" w:line="240" w:lineRule="auto"/>
              <w:jc w:val="center"/>
              <w:rPr>
                <w:del w:id="6317" w:author="Windows User" w:date="2019-09-19T03:29:00Z"/>
                <w:rFonts w:cs="Times New Roman"/>
                <w:sz w:val="22"/>
                <w:szCs w:val="24"/>
              </w:rPr>
            </w:pPr>
            <w:del w:id="6318" w:author="Windows User" w:date="2019-09-19T03:29:00Z">
              <w:r w:rsidRPr="0033182C" w:rsidDel="00F7680F">
                <w:rPr>
                  <w:rFonts w:cs="Times New Roman"/>
                  <w:b/>
                  <w:bCs/>
                  <w:sz w:val="22"/>
                  <w:szCs w:val="24"/>
                </w:rPr>
                <w:delText>Flow Event</w:delText>
              </w:r>
              <w:bookmarkStart w:id="6319" w:name="_Toc23496836"/>
              <w:bookmarkStart w:id="6320" w:name="_Toc23553020"/>
              <w:bookmarkStart w:id="6321" w:name="_Toc23811373"/>
              <w:bookmarkStart w:id="6322" w:name="_Toc23881036"/>
              <w:bookmarkEnd w:id="6319"/>
              <w:bookmarkEnd w:id="6320"/>
              <w:bookmarkEnd w:id="6321"/>
              <w:bookmarkEnd w:id="6322"/>
            </w:del>
          </w:p>
        </w:tc>
        <w:bookmarkStart w:id="6323" w:name="_Toc23496837"/>
        <w:bookmarkStart w:id="6324" w:name="_Toc23553021"/>
        <w:bookmarkStart w:id="6325" w:name="_Toc23811374"/>
        <w:bookmarkStart w:id="6326" w:name="_Toc23881037"/>
        <w:bookmarkEnd w:id="6323"/>
        <w:bookmarkEnd w:id="6324"/>
        <w:bookmarkEnd w:id="6325"/>
        <w:bookmarkEnd w:id="6326"/>
      </w:tr>
      <w:tr w:rsidR="00FA0809" w:rsidRPr="0033182C" w:rsidDel="00F7680F" w14:paraId="16B58DCF" w14:textId="16935491" w:rsidTr="00C9053F">
        <w:trPr>
          <w:del w:id="6327" w:author="Windows User" w:date="2019-09-19T03:29:00Z"/>
        </w:trPr>
        <w:tc>
          <w:tcPr>
            <w:tcW w:w="8075" w:type="dxa"/>
            <w:gridSpan w:val="3"/>
          </w:tcPr>
          <w:p w14:paraId="08A756B2" w14:textId="773DBD47" w:rsidR="00FA0809" w:rsidRPr="0033182C" w:rsidDel="00F7680F" w:rsidRDefault="00FA0809" w:rsidP="007E74B5">
            <w:pPr>
              <w:spacing w:after="0" w:line="240" w:lineRule="auto"/>
              <w:jc w:val="center"/>
              <w:rPr>
                <w:del w:id="6328" w:author="Windows User" w:date="2019-09-19T03:29:00Z"/>
                <w:rFonts w:cs="Times New Roman"/>
                <w:sz w:val="22"/>
                <w:szCs w:val="24"/>
              </w:rPr>
            </w:pPr>
            <w:del w:id="6329" w:author="Windows User" w:date="2019-09-19T03:29:00Z">
              <w:r w:rsidRPr="0033182C" w:rsidDel="00F7680F">
                <w:rPr>
                  <w:rFonts w:cs="Times New Roman"/>
                  <w:b/>
                  <w:sz w:val="22"/>
                  <w:szCs w:val="24"/>
                </w:rPr>
                <w:delText xml:space="preserve">Normal Flow : </w:delText>
              </w:r>
              <w:r w:rsidR="00926E1F" w:rsidRPr="0033182C" w:rsidDel="00F7680F">
                <w:rPr>
                  <w:rFonts w:cs="Times New Roman"/>
                  <w:b/>
                  <w:sz w:val="22"/>
                  <w:szCs w:val="24"/>
                </w:rPr>
                <w:delText>Lihat history sudut x</w:delText>
              </w:r>
              <w:bookmarkStart w:id="6330" w:name="_Toc23496838"/>
              <w:bookmarkStart w:id="6331" w:name="_Toc23553022"/>
              <w:bookmarkStart w:id="6332" w:name="_Toc23811375"/>
              <w:bookmarkStart w:id="6333" w:name="_Toc23881038"/>
              <w:bookmarkEnd w:id="6330"/>
              <w:bookmarkEnd w:id="6331"/>
              <w:bookmarkEnd w:id="6332"/>
              <w:bookmarkEnd w:id="6333"/>
            </w:del>
          </w:p>
        </w:tc>
        <w:bookmarkStart w:id="6334" w:name="_Toc23496839"/>
        <w:bookmarkStart w:id="6335" w:name="_Toc23553023"/>
        <w:bookmarkStart w:id="6336" w:name="_Toc23811376"/>
        <w:bookmarkStart w:id="6337" w:name="_Toc23881039"/>
        <w:bookmarkEnd w:id="6334"/>
        <w:bookmarkEnd w:id="6335"/>
        <w:bookmarkEnd w:id="6336"/>
        <w:bookmarkEnd w:id="6337"/>
      </w:tr>
      <w:tr w:rsidR="00FA0809" w:rsidRPr="0033182C" w:rsidDel="00F7680F" w14:paraId="63F52619" w14:textId="14EFE6A2" w:rsidTr="00C9053F">
        <w:trPr>
          <w:trHeight w:val="517"/>
          <w:del w:id="6338" w:author="Windows User" w:date="2019-09-19T03:29:00Z"/>
        </w:trPr>
        <w:tc>
          <w:tcPr>
            <w:tcW w:w="4604" w:type="dxa"/>
            <w:gridSpan w:val="2"/>
          </w:tcPr>
          <w:p w14:paraId="4E0DF8F1" w14:textId="3E5D0B0C" w:rsidR="00FA0809" w:rsidRPr="0033182C" w:rsidDel="00F7680F" w:rsidRDefault="00FA0809" w:rsidP="007E74B5">
            <w:pPr>
              <w:spacing w:after="0" w:line="240" w:lineRule="auto"/>
              <w:rPr>
                <w:del w:id="6339" w:author="Windows User" w:date="2019-09-19T03:29:00Z"/>
                <w:rFonts w:cs="Times New Roman"/>
                <w:b/>
                <w:sz w:val="22"/>
                <w:szCs w:val="24"/>
              </w:rPr>
            </w:pPr>
            <w:del w:id="6340" w:author="Windows User" w:date="2019-09-19T03:29:00Z">
              <w:r w:rsidRPr="0033182C" w:rsidDel="00F7680F">
                <w:rPr>
                  <w:rFonts w:cs="Times New Roman"/>
                  <w:sz w:val="22"/>
                  <w:szCs w:val="24"/>
                </w:rPr>
                <w:delText>Aksi Aktor</w:delText>
              </w:r>
              <w:bookmarkStart w:id="6341" w:name="_Toc23496840"/>
              <w:bookmarkStart w:id="6342" w:name="_Toc23553024"/>
              <w:bookmarkStart w:id="6343" w:name="_Toc23811377"/>
              <w:bookmarkStart w:id="6344" w:name="_Toc23881040"/>
              <w:bookmarkEnd w:id="6341"/>
              <w:bookmarkEnd w:id="6342"/>
              <w:bookmarkEnd w:id="6343"/>
              <w:bookmarkEnd w:id="6344"/>
            </w:del>
          </w:p>
        </w:tc>
        <w:tc>
          <w:tcPr>
            <w:tcW w:w="3471" w:type="dxa"/>
          </w:tcPr>
          <w:p w14:paraId="09141EFB" w14:textId="7765BC26" w:rsidR="00FA0809" w:rsidRPr="0033182C" w:rsidDel="00F7680F" w:rsidRDefault="00FA0809" w:rsidP="007E74B5">
            <w:pPr>
              <w:spacing w:after="0" w:line="240" w:lineRule="auto"/>
              <w:rPr>
                <w:del w:id="6345" w:author="Windows User" w:date="2019-09-19T03:29:00Z"/>
                <w:rFonts w:cs="Times New Roman"/>
                <w:b/>
                <w:sz w:val="22"/>
                <w:szCs w:val="24"/>
              </w:rPr>
            </w:pPr>
            <w:del w:id="6346" w:author="Windows User" w:date="2019-09-19T03:29:00Z">
              <w:r w:rsidRPr="0033182C" w:rsidDel="00F7680F">
                <w:rPr>
                  <w:rFonts w:cs="Times New Roman"/>
                  <w:sz w:val="22"/>
                  <w:szCs w:val="24"/>
                </w:rPr>
                <w:delText>Reaksi Sistem</w:delText>
              </w:r>
              <w:bookmarkStart w:id="6347" w:name="_Toc23496841"/>
              <w:bookmarkStart w:id="6348" w:name="_Toc23553025"/>
              <w:bookmarkStart w:id="6349" w:name="_Toc23811378"/>
              <w:bookmarkStart w:id="6350" w:name="_Toc23881041"/>
              <w:bookmarkEnd w:id="6347"/>
              <w:bookmarkEnd w:id="6348"/>
              <w:bookmarkEnd w:id="6349"/>
              <w:bookmarkEnd w:id="6350"/>
            </w:del>
          </w:p>
        </w:tc>
        <w:bookmarkStart w:id="6351" w:name="_Toc23496842"/>
        <w:bookmarkStart w:id="6352" w:name="_Toc23553026"/>
        <w:bookmarkStart w:id="6353" w:name="_Toc23811379"/>
        <w:bookmarkStart w:id="6354" w:name="_Toc23881042"/>
        <w:bookmarkEnd w:id="6351"/>
        <w:bookmarkEnd w:id="6352"/>
        <w:bookmarkEnd w:id="6353"/>
        <w:bookmarkEnd w:id="6354"/>
      </w:tr>
      <w:tr w:rsidR="00FA0809" w:rsidRPr="0033182C" w:rsidDel="00F7680F" w14:paraId="7D151816" w14:textId="1A396C45" w:rsidTr="00C9053F">
        <w:trPr>
          <w:trHeight w:val="371"/>
          <w:del w:id="6355" w:author="Windows User" w:date="2019-09-19T03:29:00Z"/>
        </w:trPr>
        <w:tc>
          <w:tcPr>
            <w:tcW w:w="4604" w:type="dxa"/>
            <w:gridSpan w:val="2"/>
          </w:tcPr>
          <w:p w14:paraId="4EC37FA6" w14:textId="526F8CD2" w:rsidR="00FA0809" w:rsidRPr="0033182C" w:rsidDel="00F7680F" w:rsidRDefault="00FA0809" w:rsidP="007E74B5">
            <w:pPr>
              <w:pStyle w:val="ListParagraph"/>
              <w:numPr>
                <w:ilvl w:val="0"/>
                <w:numId w:val="18"/>
              </w:numPr>
              <w:spacing w:after="0" w:line="240" w:lineRule="auto"/>
              <w:rPr>
                <w:del w:id="6356" w:author="Windows User" w:date="2019-09-19T03:29:00Z"/>
                <w:rFonts w:cs="Times New Roman"/>
                <w:sz w:val="22"/>
                <w:szCs w:val="24"/>
              </w:rPr>
            </w:pPr>
            <w:del w:id="6357" w:author="Windows User" w:date="2019-09-19T03:29:00Z">
              <w:r w:rsidRPr="0033182C" w:rsidDel="00F7680F">
                <w:rPr>
                  <w:rFonts w:cs="Times New Roman"/>
                  <w:sz w:val="22"/>
                  <w:szCs w:val="24"/>
                </w:rPr>
                <w:delText>Klik menu History  pilih sudut x</w:delText>
              </w:r>
              <w:bookmarkStart w:id="6358" w:name="_Toc23496843"/>
              <w:bookmarkStart w:id="6359" w:name="_Toc23553027"/>
              <w:bookmarkStart w:id="6360" w:name="_Toc23811380"/>
              <w:bookmarkStart w:id="6361" w:name="_Toc23881043"/>
              <w:bookmarkEnd w:id="6358"/>
              <w:bookmarkEnd w:id="6359"/>
              <w:bookmarkEnd w:id="6360"/>
              <w:bookmarkEnd w:id="6361"/>
            </w:del>
          </w:p>
        </w:tc>
        <w:tc>
          <w:tcPr>
            <w:tcW w:w="3471" w:type="dxa"/>
          </w:tcPr>
          <w:p w14:paraId="3D04D2BB" w14:textId="1C7A486E" w:rsidR="00FA0809" w:rsidRPr="0033182C" w:rsidDel="00F7680F" w:rsidRDefault="00FA0809" w:rsidP="007E74B5">
            <w:pPr>
              <w:spacing w:after="0" w:line="240" w:lineRule="auto"/>
              <w:rPr>
                <w:del w:id="6362" w:author="Windows User" w:date="2019-09-19T03:29:00Z"/>
                <w:rFonts w:cs="Times New Roman"/>
                <w:sz w:val="22"/>
                <w:szCs w:val="24"/>
              </w:rPr>
            </w:pPr>
            <w:bookmarkStart w:id="6363" w:name="_Toc23496844"/>
            <w:bookmarkStart w:id="6364" w:name="_Toc23553028"/>
            <w:bookmarkStart w:id="6365" w:name="_Toc23811381"/>
            <w:bookmarkStart w:id="6366" w:name="_Toc23881044"/>
            <w:bookmarkEnd w:id="6363"/>
            <w:bookmarkEnd w:id="6364"/>
            <w:bookmarkEnd w:id="6365"/>
            <w:bookmarkEnd w:id="6366"/>
          </w:p>
        </w:tc>
        <w:bookmarkStart w:id="6367" w:name="_Toc23496845"/>
        <w:bookmarkStart w:id="6368" w:name="_Toc23553029"/>
        <w:bookmarkStart w:id="6369" w:name="_Toc23811382"/>
        <w:bookmarkStart w:id="6370" w:name="_Toc23881045"/>
        <w:bookmarkEnd w:id="6367"/>
        <w:bookmarkEnd w:id="6368"/>
        <w:bookmarkEnd w:id="6369"/>
        <w:bookmarkEnd w:id="6370"/>
      </w:tr>
      <w:tr w:rsidR="00FA0809" w:rsidRPr="0033182C" w:rsidDel="00F7680F" w14:paraId="2787FBDF" w14:textId="3DDA8F6D" w:rsidTr="00C9053F">
        <w:trPr>
          <w:trHeight w:val="370"/>
          <w:del w:id="6371" w:author="Windows User" w:date="2019-09-19T03:29:00Z"/>
        </w:trPr>
        <w:tc>
          <w:tcPr>
            <w:tcW w:w="4604" w:type="dxa"/>
            <w:gridSpan w:val="2"/>
          </w:tcPr>
          <w:p w14:paraId="2D4A0120" w14:textId="27FB5169" w:rsidR="00FA0809" w:rsidRPr="0033182C" w:rsidDel="00F7680F" w:rsidRDefault="00FA0809" w:rsidP="007E74B5">
            <w:pPr>
              <w:pStyle w:val="ListParagraph"/>
              <w:spacing w:after="0" w:line="240" w:lineRule="auto"/>
              <w:rPr>
                <w:del w:id="6372" w:author="Windows User" w:date="2019-09-19T03:29:00Z"/>
                <w:rFonts w:cs="Times New Roman"/>
                <w:sz w:val="22"/>
                <w:szCs w:val="24"/>
              </w:rPr>
            </w:pPr>
            <w:bookmarkStart w:id="6373" w:name="_Toc23496846"/>
            <w:bookmarkStart w:id="6374" w:name="_Toc23553030"/>
            <w:bookmarkStart w:id="6375" w:name="_Toc23811383"/>
            <w:bookmarkStart w:id="6376" w:name="_Toc23881046"/>
            <w:bookmarkEnd w:id="6373"/>
            <w:bookmarkEnd w:id="6374"/>
            <w:bookmarkEnd w:id="6375"/>
            <w:bookmarkEnd w:id="6376"/>
          </w:p>
          <w:p w14:paraId="0B19E94B" w14:textId="6F6EE16A" w:rsidR="00FA0809" w:rsidRPr="0033182C" w:rsidDel="00F7680F" w:rsidRDefault="00FA0809" w:rsidP="007E74B5">
            <w:pPr>
              <w:pStyle w:val="ListParagraph"/>
              <w:spacing w:after="0" w:line="240" w:lineRule="auto"/>
              <w:rPr>
                <w:del w:id="6377" w:author="Windows User" w:date="2019-09-19T03:29:00Z"/>
                <w:rFonts w:cs="Times New Roman"/>
                <w:sz w:val="22"/>
                <w:szCs w:val="24"/>
              </w:rPr>
            </w:pPr>
            <w:bookmarkStart w:id="6378" w:name="_Toc23496847"/>
            <w:bookmarkStart w:id="6379" w:name="_Toc23553031"/>
            <w:bookmarkStart w:id="6380" w:name="_Toc23811384"/>
            <w:bookmarkStart w:id="6381" w:name="_Toc23881047"/>
            <w:bookmarkEnd w:id="6378"/>
            <w:bookmarkEnd w:id="6379"/>
            <w:bookmarkEnd w:id="6380"/>
            <w:bookmarkEnd w:id="6381"/>
          </w:p>
          <w:p w14:paraId="7C178C5A" w14:textId="0BCA8929" w:rsidR="00FA0809" w:rsidRPr="0033182C" w:rsidDel="00F7680F" w:rsidRDefault="00FA0809" w:rsidP="007E74B5">
            <w:pPr>
              <w:spacing w:after="0" w:line="240" w:lineRule="auto"/>
              <w:rPr>
                <w:del w:id="6382" w:author="Windows User" w:date="2019-09-19T03:29:00Z"/>
                <w:rFonts w:cs="Times New Roman"/>
                <w:b/>
                <w:sz w:val="22"/>
                <w:szCs w:val="24"/>
              </w:rPr>
            </w:pPr>
            <w:bookmarkStart w:id="6383" w:name="_Toc23496848"/>
            <w:bookmarkStart w:id="6384" w:name="_Toc23553032"/>
            <w:bookmarkStart w:id="6385" w:name="_Toc23811385"/>
            <w:bookmarkStart w:id="6386" w:name="_Toc23881048"/>
            <w:bookmarkEnd w:id="6383"/>
            <w:bookmarkEnd w:id="6384"/>
            <w:bookmarkEnd w:id="6385"/>
            <w:bookmarkEnd w:id="6386"/>
          </w:p>
        </w:tc>
        <w:tc>
          <w:tcPr>
            <w:tcW w:w="3471" w:type="dxa"/>
          </w:tcPr>
          <w:p w14:paraId="2E705C0C" w14:textId="73FCA1DD" w:rsidR="00FA0809" w:rsidRPr="0033182C" w:rsidDel="00F7680F" w:rsidRDefault="00FA0809" w:rsidP="007E74B5">
            <w:pPr>
              <w:pStyle w:val="ListParagraph"/>
              <w:numPr>
                <w:ilvl w:val="0"/>
                <w:numId w:val="18"/>
              </w:numPr>
              <w:spacing w:after="0" w:line="240" w:lineRule="auto"/>
              <w:rPr>
                <w:del w:id="6387" w:author="Windows User" w:date="2019-09-19T03:29:00Z"/>
                <w:rFonts w:cs="Times New Roman"/>
                <w:sz w:val="22"/>
                <w:szCs w:val="24"/>
              </w:rPr>
            </w:pPr>
            <w:del w:id="6388" w:author="Windows User" w:date="2019-09-19T03:29:00Z">
              <w:r w:rsidRPr="0033182C" w:rsidDel="00F7680F">
                <w:rPr>
                  <w:rFonts w:cs="Times New Roman"/>
                  <w:sz w:val="22"/>
                  <w:szCs w:val="24"/>
                </w:rPr>
                <w:delText>Menampilkan history sudut x</w:delText>
              </w:r>
              <w:bookmarkStart w:id="6389" w:name="_Toc23496849"/>
              <w:bookmarkStart w:id="6390" w:name="_Toc23553033"/>
              <w:bookmarkStart w:id="6391" w:name="_Toc23811386"/>
              <w:bookmarkStart w:id="6392" w:name="_Toc23881049"/>
              <w:bookmarkEnd w:id="6389"/>
              <w:bookmarkEnd w:id="6390"/>
              <w:bookmarkEnd w:id="6391"/>
              <w:bookmarkEnd w:id="6392"/>
            </w:del>
          </w:p>
        </w:tc>
        <w:bookmarkStart w:id="6393" w:name="_Toc23496850"/>
        <w:bookmarkStart w:id="6394" w:name="_Toc23553034"/>
        <w:bookmarkStart w:id="6395" w:name="_Toc23811387"/>
        <w:bookmarkStart w:id="6396" w:name="_Toc23881050"/>
        <w:bookmarkEnd w:id="6393"/>
        <w:bookmarkEnd w:id="6394"/>
        <w:bookmarkEnd w:id="6395"/>
        <w:bookmarkEnd w:id="6396"/>
      </w:tr>
    </w:tbl>
    <w:p w14:paraId="7651625D" w14:textId="04BD110F" w:rsidR="00FA0809" w:rsidRPr="0033182C" w:rsidDel="00F7680F" w:rsidRDefault="00FA0809" w:rsidP="00FA0809">
      <w:pPr>
        <w:rPr>
          <w:del w:id="6397" w:author="Windows User" w:date="2019-09-19T03:29:00Z"/>
          <w:rFonts w:cs="Times New Roman"/>
          <w:b/>
        </w:rPr>
      </w:pPr>
      <w:bookmarkStart w:id="6398" w:name="_Toc23496851"/>
      <w:bookmarkStart w:id="6399" w:name="_Toc23553035"/>
      <w:bookmarkStart w:id="6400" w:name="_Toc23811388"/>
      <w:bookmarkStart w:id="6401" w:name="_Toc23881051"/>
      <w:bookmarkEnd w:id="6398"/>
      <w:bookmarkEnd w:id="6399"/>
      <w:bookmarkEnd w:id="6400"/>
      <w:bookmarkEnd w:id="6401"/>
    </w:p>
    <w:p w14:paraId="13D71A74" w14:textId="2281502E" w:rsidR="004F2EF7" w:rsidRPr="0033182C" w:rsidDel="00F7680F" w:rsidRDefault="005234CD">
      <w:pPr>
        <w:pStyle w:val="Heading3"/>
        <w:numPr>
          <w:ilvl w:val="2"/>
          <w:numId w:val="43"/>
        </w:numPr>
        <w:ind w:left="357" w:hanging="357"/>
        <w:rPr>
          <w:del w:id="6402" w:author="Windows User" w:date="2019-09-19T03:29:00Z"/>
          <w:rFonts w:cs="Times New Roman"/>
        </w:rPr>
        <w:pPrChange w:id="6403" w:author="Windows User" w:date="2019-09-19T02:40:00Z">
          <w:pPr>
            <w:pStyle w:val="Heading3"/>
          </w:pPr>
        </w:pPrChange>
      </w:pPr>
      <w:del w:id="6404" w:author="Windows User" w:date="2019-09-19T03:29:00Z">
        <w:r w:rsidRPr="0033182C" w:rsidDel="00F7680F">
          <w:rPr>
            <w:rFonts w:cs="Times New Roman"/>
          </w:rPr>
          <w:delText>History sudut y</w:delText>
        </w:r>
        <w:bookmarkStart w:id="6405" w:name="_Toc23496852"/>
        <w:bookmarkStart w:id="6406" w:name="_Toc23553036"/>
        <w:bookmarkStart w:id="6407" w:name="_Toc23811389"/>
        <w:bookmarkStart w:id="6408" w:name="_Toc23881052"/>
        <w:bookmarkEnd w:id="6405"/>
        <w:bookmarkEnd w:id="6406"/>
        <w:bookmarkEnd w:id="6407"/>
        <w:bookmarkEnd w:id="6408"/>
      </w:del>
    </w:p>
    <w:p w14:paraId="4ED80AEB" w14:textId="083D83C5" w:rsidR="00E07971" w:rsidRPr="0033182C" w:rsidDel="00F7680F" w:rsidRDefault="00E75BB9" w:rsidP="007E74B5">
      <w:pPr>
        <w:ind w:firstLine="567"/>
        <w:rPr>
          <w:del w:id="6409" w:author="Windows User" w:date="2019-09-19T03:29:00Z"/>
          <w:rFonts w:cs="Times New Roman"/>
          <w:szCs w:val="24"/>
        </w:rPr>
      </w:pPr>
      <w:del w:id="6410" w:author="Windows User" w:date="2019-09-19T03:29:00Z">
        <w:r w:rsidRPr="0033182C" w:rsidDel="00F7680F">
          <w:rPr>
            <w:rFonts w:cs="Times New Roman"/>
            <w:szCs w:val="24"/>
          </w:rPr>
          <w:delText xml:space="preserve">Skenario ini menjelaskan alur untuk melihat history sudut y. Fitur ini bisa dilakukan oleh semua user. Skenario lihat history sudut y dapat dilihat pada </w:delText>
        </w:r>
        <w:r w:rsidR="006343B3" w:rsidRPr="0033182C" w:rsidDel="00F7680F">
          <w:rPr>
            <w:rFonts w:cs="Times New Roman"/>
            <w:szCs w:val="24"/>
          </w:rPr>
          <w:delText>Tabel</w:delText>
        </w:r>
        <w:r w:rsidR="00E07971" w:rsidRPr="0033182C" w:rsidDel="00F7680F">
          <w:rPr>
            <w:rFonts w:cs="Times New Roman"/>
            <w:szCs w:val="24"/>
          </w:rPr>
          <w:delText xml:space="preserve"> 4.16.</w:delText>
        </w:r>
        <w:bookmarkStart w:id="6411" w:name="_Toc23496853"/>
        <w:bookmarkStart w:id="6412" w:name="_Toc23553037"/>
        <w:bookmarkStart w:id="6413" w:name="_Toc23811390"/>
        <w:bookmarkStart w:id="6414" w:name="_Toc23881053"/>
        <w:bookmarkEnd w:id="6411"/>
        <w:bookmarkEnd w:id="6412"/>
        <w:bookmarkEnd w:id="6413"/>
        <w:bookmarkEnd w:id="6414"/>
      </w:del>
    </w:p>
    <w:p w14:paraId="6C62FD5C" w14:textId="1A916C8C" w:rsidR="007E74B5" w:rsidRPr="0033182C" w:rsidDel="00F7680F" w:rsidRDefault="007E74B5" w:rsidP="007E74B5">
      <w:pPr>
        <w:pStyle w:val="Caption"/>
        <w:keepNext/>
        <w:jc w:val="center"/>
        <w:rPr>
          <w:del w:id="6415" w:author="Windows User" w:date="2019-09-19T03:29:00Z"/>
          <w:rFonts w:cs="Times New Roman"/>
          <w:i w:val="0"/>
          <w:color w:val="auto"/>
          <w:sz w:val="24"/>
          <w:szCs w:val="24"/>
        </w:rPr>
      </w:pPr>
      <w:del w:id="6416" w:author="Windows User" w:date="2019-09-19T03:29:00Z">
        <w:r w:rsidRPr="0033182C" w:rsidDel="00F7680F">
          <w:rPr>
            <w:rFonts w:cs="Times New Roman"/>
            <w:i w:val="0"/>
            <w:color w:val="auto"/>
            <w:sz w:val="24"/>
            <w:szCs w:val="24"/>
          </w:rPr>
          <w:delText xml:space="preserve">Tabel </w:delText>
        </w:r>
      </w:del>
      <w:del w:id="6417" w:author="Windows User" w:date="2019-09-18T15:48:00Z">
        <w:r w:rsidRPr="0033182C" w:rsidDel="00F10288">
          <w:rPr>
            <w:rFonts w:cs="Times New Roman"/>
            <w:i w:val="0"/>
            <w:szCs w:val="24"/>
          </w:rPr>
          <w:fldChar w:fldCharType="begin"/>
        </w:r>
        <w:r w:rsidRPr="0033182C" w:rsidDel="00F10288">
          <w:rPr>
            <w:rFonts w:cs="Times New Roman"/>
            <w:i w:val="0"/>
            <w:color w:val="auto"/>
            <w:sz w:val="24"/>
            <w:szCs w:val="24"/>
          </w:rPr>
          <w:delInstrText xml:space="preserve"> STYLEREF 1 \s </w:delInstrText>
        </w:r>
        <w:r w:rsidRPr="0033182C" w:rsidDel="00F10288">
          <w:rPr>
            <w:rFonts w:cs="Times New Roman"/>
            <w:i w:val="0"/>
            <w:szCs w:val="24"/>
          </w:rPr>
          <w:fldChar w:fldCharType="separate"/>
        </w:r>
        <w:r w:rsidRPr="0033182C" w:rsidDel="00F10288">
          <w:rPr>
            <w:rFonts w:cs="Times New Roman"/>
            <w:i w:val="0"/>
            <w:noProof/>
            <w:color w:val="auto"/>
            <w:sz w:val="24"/>
            <w:szCs w:val="24"/>
          </w:rPr>
          <w:delText>4</w:delText>
        </w:r>
        <w:r w:rsidRPr="0033182C" w:rsidDel="00F10288">
          <w:rPr>
            <w:rFonts w:cs="Times New Roman"/>
            <w:i w:val="0"/>
            <w:szCs w:val="24"/>
          </w:rPr>
          <w:fldChar w:fldCharType="end"/>
        </w:r>
        <w:r w:rsidRPr="0033182C" w:rsidDel="00F10288">
          <w:rPr>
            <w:rFonts w:cs="Times New Roman"/>
            <w:i w:val="0"/>
            <w:color w:val="auto"/>
            <w:sz w:val="24"/>
            <w:szCs w:val="24"/>
          </w:rPr>
          <w:delText>.</w:delText>
        </w:r>
        <w:r w:rsidRPr="0033182C" w:rsidDel="00F10288">
          <w:rPr>
            <w:rFonts w:cs="Times New Roman"/>
            <w:i w:val="0"/>
            <w:szCs w:val="24"/>
          </w:rPr>
          <w:fldChar w:fldCharType="begin"/>
        </w:r>
        <w:r w:rsidRPr="0033182C" w:rsidDel="00F10288">
          <w:rPr>
            <w:rFonts w:cs="Times New Roman"/>
            <w:i w:val="0"/>
            <w:color w:val="auto"/>
            <w:sz w:val="24"/>
            <w:szCs w:val="24"/>
          </w:rPr>
          <w:delInstrText xml:space="preserve"> SEQ Tabel \* ARABIC \s 1 </w:delInstrText>
        </w:r>
        <w:r w:rsidRPr="0033182C" w:rsidDel="00F10288">
          <w:rPr>
            <w:rFonts w:cs="Times New Roman"/>
            <w:i w:val="0"/>
            <w:szCs w:val="24"/>
          </w:rPr>
          <w:fldChar w:fldCharType="separate"/>
        </w:r>
        <w:r w:rsidRPr="0033182C" w:rsidDel="00F10288">
          <w:rPr>
            <w:rFonts w:cs="Times New Roman"/>
            <w:i w:val="0"/>
            <w:noProof/>
            <w:color w:val="auto"/>
            <w:sz w:val="24"/>
            <w:szCs w:val="24"/>
          </w:rPr>
          <w:delText>16</w:delText>
        </w:r>
        <w:r w:rsidRPr="0033182C" w:rsidDel="00F10288">
          <w:rPr>
            <w:rFonts w:cs="Times New Roman"/>
            <w:i w:val="0"/>
            <w:szCs w:val="24"/>
          </w:rPr>
          <w:fldChar w:fldCharType="end"/>
        </w:r>
      </w:del>
      <w:del w:id="6418" w:author="Windows User" w:date="2019-09-19T03:29:00Z">
        <w:r w:rsidRPr="0033182C" w:rsidDel="00F7680F">
          <w:rPr>
            <w:rFonts w:cs="Times New Roman"/>
            <w:i w:val="0"/>
            <w:color w:val="auto"/>
            <w:sz w:val="24"/>
            <w:szCs w:val="24"/>
          </w:rPr>
          <w:delText xml:space="preserve"> History Sudut y</w:delText>
        </w:r>
        <w:bookmarkStart w:id="6419" w:name="_Toc23496854"/>
        <w:bookmarkStart w:id="6420" w:name="_Toc23553038"/>
        <w:bookmarkStart w:id="6421" w:name="_Toc23811391"/>
        <w:bookmarkStart w:id="6422" w:name="_Toc23881054"/>
        <w:bookmarkEnd w:id="6419"/>
        <w:bookmarkEnd w:id="6420"/>
        <w:bookmarkEnd w:id="6421"/>
        <w:bookmarkEnd w:id="6422"/>
      </w:del>
    </w:p>
    <w:tbl>
      <w:tblPr>
        <w:tblStyle w:val="TableGrid"/>
        <w:tblW w:w="8075" w:type="dxa"/>
        <w:tblLook w:val="04A0" w:firstRow="1" w:lastRow="0" w:firstColumn="1" w:lastColumn="0" w:noHBand="0" w:noVBand="1"/>
      </w:tblPr>
      <w:tblGrid>
        <w:gridCol w:w="4531"/>
        <w:gridCol w:w="73"/>
        <w:gridCol w:w="3471"/>
      </w:tblGrid>
      <w:tr w:rsidR="00926E1F" w:rsidRPr="0033182C" w:rsidDel="00F7680F" w14:paraId="576D74E5" w14:textId="7AFE75C0" w:rsidTr="007E74B5">
        <w:trPr>
          <w:del w:id="6423" w:author="Windows User" w:date="2019-09-19T03:29:00Z"/>
        </w:trPr>
        <w:tc>
          <w:tcPr>
            <w:tcW w:w="4531" w:type="dxa"/>
          </w:tcPr>
          <w:p w14:paraId="2C80EC0E" w14:textId="0706F68C" w:rsidR="00926E1F" w:rsidRPr="0033182C" w:rsidDel="00F7680F" w:rsidRDefault="00926E1F" w:rsidP="00E97240">
            <w:pPr>
              <w:spacing w:after="0" w:line="240" w:lineRule="auto"/>
              <w:rPr>
                <w:del w:id="6424" w:author="Windows User" w:date="2019-09-19T03:29:00Z"/>
                <w:rFonts w:cs="Times New Roman"/>
                <w:sz w:val="22"/>
                <w:szCs w:val="24"/>
                <w:lang w:val="en-ID"/>
              </w:rPr>
            </w:pPr>
            <w:del w:id="6425" w:author="Windows User" w:date="2019-09-19T03:29:00Z">
              <w:r w:rsidRPr="0033182C" w:rsidDel="00F7680F">
                <w:rPr>
                  <w:rFonts w:cs="Times New Roman"/>
                  <w:b/>
                  <w:sz w:val="22"/>
                  <w:szCs w:val="24"/>
                </w:rPr>
                <w:delText>Nama Usecase</w:delText>
              </w:r>
              <w:bookmarkStart w:id="6426" w:name="_Toc23496855"/>
              <w:bookmarkStart w:id="6427" w:name="_Toc23553039"/>
              <w:bookmarkStart w:id="6428" w:name="_Toc23811392"/>
              <w:bookmarkStart w:id="6429" w:name="_Toc23881055"/>
              <w:bookmarkEnd w:id="6426"/>
              <w:bookmarkEnd w:id="6427"/>
              <w:bookmarkEnd w:id="6428"/>
              <w:bookmarkEnd w:id="6429"/>
            </w:del>
          </w:p>
        </w:tc>
        <w:tc>
          <w:tcPr>
            <w:tcW w:w="3544" w:type="dxa"/>
            <w:gridSpan w:val="2"/>
          </w:tcPr>
          <w:p w14:paraId="68EC9718" w14:textId="27B23741" w:rsidR="00926E1F" w:rsidRPr="0033182C" w:rsidDel="00F7680F" w:rsidRDefault="00926E1F" w:rsidP="00E97240">
            <w:pPr>
              <w:spacing w:after="0" w:line="240" w:lineRule="auto"/>
              <w:rPr>
                <w:del w:id="6430" w:author="Windows User" w:date="2019-09-19T03:29:00Z"/>
                <w:rFonts w:cs="Times New Roman"/>
                <w:sz w:val="22"/>
                <w:szCs w:val="24"/>
                <w:lang w:val="en-ID"/>
              </w:rPr>
            </w:pPr>
            <w:del w:id="6431" w:author="Windows User" w:date="2019-09-19T03:29:00Z">
              <w:r w:rsidRPr="0033182C" w:rsidDel="00F7680F">
                <w:rPr>
                  <w:rFonts w:cs="Times New Roman"/>
                  <w:sz w:val="22"/>
                  <w:szCs w:val="24"/>
                </w:rPr>
                <w:delText>Lihat History sudut y</w:delText>
              </w:r>
              <w:bookmarkStart w:id="6432" w:name="_Toc23496856"/>
              <w:bookmarkStart w:id="6433" w:name="_Toc23553040"/>
              <w:bookmarkStart w:id="6434" w:name="_Toc23811393"/>
              <w:bookmarkStart w:id="6435" w:name="_Toc23881056"/>
              <w:bookmarkEnd w:id="6432"/>
              <w:bookmarkEnd w:id="6433"/>
              <w:bookmarkEnd w:id="6434"/>
              <w:bookmarkEnd w:id="6435"/>
            </w:del>
          </w:p>
        </w:tc>
        <w:bookmarkStart w:id="6436" w:name="_Toc23496857"/>
        <w:bookmarkStart w:id="6437" w:name="_Toc23553041"/>
        <w:bookmarkStart w:id="6438" w:name="_Toc23811394"/>
        <w:bookmarkStart w:id="6439" w:name="_Toc23881057"/>
        <w:bookmarkEnd w:id="6436"/>
        <w:bookmarkEnd w:id="6437"/>
        <w:bookmarkEnd w:id="6438"/>
        <w:bookmarkEnd w:id="6439"/>
      </w:tr>
      <w:tr w:rsidR="00926E1F" w:rsidRPr="0033182C" w:rsidDel="00F7680F" w14:paraId="5444F1D8" w14:textId="5FBCF16E" w:rsidTr="007E74B5">
        <w:trPr>
          <w:del w:id="6440" w:author="Windows User" w:date="2019-09-19T03:29:00Z"/>
        </w:trPr>
        <w:tc>
          <w:tcPr>
            <w:tcW w:w="4531" w:type="dxa"/>
          </w:tcPr>
          <w:p w14:paraId="1D2A54BA" w14:textId="6708C1E7" w:rsidR="00926E1F" w:rsidRPr="0033182C" w:rsidDel="00F7680F" w:rsidRDefault="00926E1F" w:rsidP="00E97240">
            <w:pPr>
              <w:spacing w:after="0" w:line="240" w:lineRule="auto"/>
              <w:rPr>
                <w:del w:id="6441" w:author="Windows User" w:date="2019-09-19T03:29:00Z"/>
                <w:rFonts w:cs="Times New Roman"/>
                <w:sz w:val="22"/>
                <w:szCs w:val="24"/>
                <w:lang w:val="en-ID"/>
              </w:rPr>
            </w:pPr>
            <w:del w:id="6442" w:author="Windows User" w:date="2019-09-19T03:29:00Z">
              <w:r w:rsidRPr="0033182C" w:rsidDel="00F7680F">
                <w:rPr>
                  <w:rFonts w:cs="Times New Roman"/>
                  <w:b/>
                  <w:sz w:val="22"/>
                  <w:szCs w:val="24"/>
                </w:rPr>
                <w:delText>Aktor</w:delText>
              </w:r>
              <w:bookmarkStart w:id="6443" w:name="_Toc23496858"/>
              <w:bookmarkStart w:id="6444" w:name="_Toc23553042"/>
              <w:bookmarkStart w:id="6445" w:name="_Toc23811395"/>
              <w:bookmarkStart w:id="6446" w:name="_Toc23881058"/>
              <w:bookmarkEnd w:id="6443"/>
              <w:bookmarkEnd w:id="6444"/>
              <w:bookmarkEnd w:id="6445"/>
              <w:bookmarkEnd w:id="6446"/>
            </w:del>
          </w:p>
        </w:tc>
        <w:tc>
          <w:tcPr>
            <w:tcW w:w="3544" w:type="dxa"/>
            <w:gridSpan w:val="2"/>
          </w:tcPr>
          <w:p w14:paraId="7C012DBF" w14:textId="633ABEF7" w:rsidR="00926E1F" w:rsidRPr="0033182C" w:rsidDel="00F7680F" w:rsidRDefault="00926E1F" w:rsidP="00E97240">
            <w:pPr>
              <w:spacing w:after="0" w:line="240" w:lineRule="auto"/>
              <w:rPr>
                <w:del w:id="6447" w:author="Windows User" w:date="2019-09-19T03:29:00Z"/>
                <w:rFonts w:cs="Times New Roman"/>
                <w:sz w:val="22"/>
                <w:szCs w:val="24"/>
                <w:lang w:val="en-ID"/>
              </w:rPr>
            </w:pPr>
            <w:del w:id="6448" w:author="Windows User" w:date="2019-09-19T03:29:00Z">
              <w:r w:rsidRPr="0033182C" w:rsidDel="00F7680F">
                <w:rPr>
                  <w:rFonts w:cs="Times New Roman"/>
                  <w:sz w:val="22"/>
                  <w:szCs w:val="24"/>
                </w:rPr>
                <w:delText>Senua aktor</w:delText>
              </w:r>
              <w:bookmarkStart w:id="6449" w:name="_Toc23496859"/>
              <w:bookmarkStart w:id="6450" w:name="_Toc23553043"/>
              <w:bookmarkStart w:id="6451" w:name="_Toc23811396"/>
              <w:bookmarkStart w:id="6452" w:name="_Toc23881059"/>
              <w:bookmarkEnd w:id="6449"/>
              <w:bookmarkEnd w:id="6450"/>
              <w:bookmarkEnd w:id="6451"/>
              <w:bookmarkEnd w:id="6452"/>
            </w:del>
          </w:p>
        </w:tc>
        <w:bookmarkStart w:id="6453" w:name="_Toc23496860"/>
        <w:bookmarkStart w:id="6454" w:name="_Toc23553044"/>
        <w:bookmarkStart w:id="6455" w:name="_Toc23811397"/>
        <w:bookmarkStart w:id="6456" w:name="_Toc23881060"/>
        <w:bookmarkEnd w:id="6453"/>
        <w:bookmarkEnd w:id="6454"/>
        <w:bookmarkEnd w:id="6455"/>
        <w:bookmarkEnd w:id="6456"/>
      </w:tr>
      <w:tr w:rsidR="00926E1F" w:rsidRPr="0033182C" w:rsidDel="00F7680F" w14:paraId="1BA34632" w14:textId="099D5E90" w:rsidTr="007E74B5">
        <w:trPr>
          <w:del w:id="6457" w:author="Windows User" w:date="2019-09-19T03:29:00Z"/>
        </w:trPr>
        <w:tc>
          <w:tcPr>
            <w:tcW w:w="4531" w:type="dxa"/>
          </w:tcPr>
          <w:p w14:paraId="73FED63D" w14:textId="1223B31E" w:rsidR="00926E1F" w:rsidRPr="0033182C" w:rsidDel="00F7680F" w:rsidRDefault="00926E1F" w:rsidP="00E97240">
            <w:pPr>
              <w:spacing w:after="0" w:line="240" w:lineRule="auto"/>
              <w:rPr>
                <w:del w:id="6458" w:author="Windows User" w:date="2019-09-19T03:29:00Z"/>
                <w:rFonts w:cs="Times New Roman"/>
                <w:sz w:val="22"/>
                <w:szCs w:val="24"/>
                <w:lang w:val="en-ID"/>
              </w:rPr>
            </w:pPr>
            <w:del w:id="6459" w:author="Windows User" w:date="2019-09-19T03:29:00Z">
              <w:r w:rsidRPr="0033182C" w:rsidDel="00F7680F">
                <w:rPr>
                  <w:rFonts w:cs="Times New Roman"/>
                  <w:b/>
                  <w:sz w:val="22"/>
                  <w:szCs w:val="24"/>
                </w:rPr>
                <w:delText>Deskripsi Singkat</w:delText>
              </w:r>
              <w:bookmarkStart w:id="6460" w:name="_Toc23496861"/>
              <w:bookmarkStart w:id="6461" w:name="_Toc23553045"/>
              <w:bookmarkStart w:id="6462" w:name="_Toc23811398"/>
              <w:bookmarkStart w:id="6463" w:name="_Toc23881061"/>
              <w:bookmarkEnd w:id="6460"/>
              <w:bookmarkEnd w:id="6461"/>
              <w:bookmarkEnd w:id="6462"/>
              <w:bookmarkEnd w:id="6463"/>
            </w:del>
          </w:p>
        </w:tc>
        <w:tc>
          <w:tcPr>
            <w:tcW w:w="3544" w:type="dxa"/>
            <w:gridSpan w:val="2"/>
          </w:tcPr>
          <w:p w14:paraId="126DDC26" w14:textId="240908A5" w:rsidR="00926E1F" w:rsidRPr="0033182C" w:rsidDel="00F7680F" w:rsidRDefault="00926E1F" w:rsidP="00E97240">
            <w:pPr>
              <w:spacing w:after="0" w:line="240" w:lineRule="auto"/>
              <w:rPr>
                <w:del w:id="6464" w:author="Windows User" w:date="2019-09-19T03:29:00Z"/>
                <w:rFonts w:cs="Times New Roman"/>
                <w:sz w:val="22"/>
                <w:szCs w:val="24"/>
                <w:lang w:val="en-ID"/>
              </w:rPr>
            </w:pPr>
            <w:del w:id="6465" w:author="Windows User" w:date="2019-09-19T03:29:00Z">
              <w:r w:rsidRPr="0033182C" w:rsidDel="00F7680F">
                <w:rPr>
                  <w:rFonts w:cs="Times New Roman"/>
                  <w:sz w:val="22"/>
                  <w:szCs w:val="24"/>
                </w:rPr>
                <w:delText>Aktor melihat history sudut y</w:delText>
              </w:r>
              <w:bookmarkStart w:id="6466" w:name="_Toc23496862"/>
              <w:bookmarkStart w:id="6467" w:name="_Toc23553046"/>
              <w:bookmarkStart w:id="6468" w:name="_Toc23811399"/>
              <w:bookmarkStart w:id="6469" w:name="_Toc23881062"/>
              <w:bookmarkEnd w:id="6466"/>
              <w:bookmarkEnd w:id="6467"/>
              <w:bookmarkEnd w:id="6468"/>
              <w:bookmarkEnd w:id="6469"/>
            </w:del>
          </w:p>
        </w:tc>
        <w:bookmarkStart w:id="6470" w:name="_Toc23496863"/>
        <w:bookmarkStart w:id="6471" w:name="_Toc23553047"/>
        <w:bookmarkStart w:id="6472" w:name="_Toc23811400"/>
        <w:bookmarkStart w:id="6473" w:name="_Toc23881063"/>
        <w:bookmarkEnd w:id="6470"/>
        <w:bookmarkEnd w:id="6471"/>
        <w:bookmarkEnd w:id="6472"/>
        <w:bookmarkEnd w:id="6473"/>
      </w:tr>
      <w:tr w:rsidR="00926E1F" w:rsidRPr="0033182C" w:rsidDel="00F7680F" w14:paraId="6E17B3FF" w14:textId="777AE9B0" w:rsidTr="007E74B5">
        <w:trPr>
          <w:del w:id="6474" w:author="Windows User" w:date="2019-09-19T03:29:00Z"/>
        </w:trPr>
        <w:tc>
          <w:tcPr>
            <w:tcW w:w="4531" w:type="dxa"/>
          </w:tcPr>
          <w:p w14:paraId="61C89BF7" w14:textId="69D0138B" w:rsidR="00926E1F" w:rsidRPr="0033182C" w:rsidDel="00F7680F" w:rsidRDefault="00926E1F" w:rsidP="00E97240">
            <w:pPr>
              <w:spacing w:after="0" w:line="240" w:lineRule="auto"/>
              <w:rPr>
                <w:del w:id="6475" w:author="Windows User" w:date="2019-09-19T03:29:00Z"/>
                <w:rFonts w:cs="Times New Roman"/>
                <w:sz w:val="22"/>
                <w:szCs w:val="24"/>
                <w:lang w:val="en-ID"/>
              </w:rPr>
            </w:pPr>
            <w:del w:id="6476" w:author="Windows User" w:date="2019-09-19T03:29:00Z">
              <w:r w:rsidRPr="0033182C" w:rsidDel="00F7680F">
                <w:rPr>
                  <w:rFonts w:cs="Times New Roman"/>
                  <w:b/>
                  <w:sz w:val="22"/>
                  <w:szCs w:val="24"/>
                </w:rPr>
                <w:delText>Prekondisi</w:delText>
              </w:r>
              <w:bookmarkStart w:id="6477" w:name="_Toc23496864"/>
              <w:bookmarkStart w:id="6478" w:name="_Toc23553048"/>
              <w:bookmarkStart w:id="6479" w:name="_Toc23811401"/>
              <w:bookmarkStart w:id="6480" w:name="_Toc23881064"/>
              <w:bookmarkEnd w:id="6477"/>
              <w:bookmarkEnd w:id="6478"/>
              <w:bookmarkEnd w:id="6479"/>
              <w:bookmarkEnd w:id="6480"/>
            </w:del>
          </w:p>
        </w:tc>
        <w:tc>
          <w:tcPr>
            <w:tcW w:w="3544" w:type="dxa"/>
            <w:gridSpan w:val="2"/>
          </w:tcPr>
          <w:p w14:paraId="68144E96" w14:textId="5AAE9AF1" w:rsidR="00926E1F" w:rsidRPr="0033182C" w:rsidDel="00F7680F" w:rsidRDefault="00926E1F" w:rsidP="00E97240">
            <w:pPr>
              <w:spacing w:after="0" w:line="240" w:lineRule="auto"/>
              <w:rPr>
                <w:del w:id="6481" w:author="Windows User" w:date="2019-09-19T03:29:00Z"/>
                <w:rFonts w:cs="Times New Roman"/>
                <w:sz w:val="22"/>
                <w:szCs w:val="24"/>
                <w:lang w:val="en-ID"/>
              </w:rPr>
            </w:pPr>
            <w:del w:id="6482" w:author="Windows User" w:date="2019-09-19T03:29:00Z">
              <w:r w:rsidRPr="0033182C" w:rsidDel="00F7680F">
                <w:rPr>
                  <w:rFonts w:cs="Times New Roman"/>
                  <w:sz w:val="22"/>
                  <w:szCs w:val="24"/>
                </w:rPr>
                <w:delText>Aktor masuk halaman dashboard masing-masing</w:delText>
              </w:r>
              <w:bookmarkStart w:id="6483" w:name="_Toc23496865"/>
              <w:bookmarkStart w:id="6484" w:name="_Toc23553049"/>
              <w:bookmarkStart w:id="6485" w:name="_Toc23811402"/>
              <w:bookmarkStart w:id="6486" w:name="_Toc23881065"/>
              <w:bookmarkEnd w:id="6483"/>
              <w:bookmarkEnd w:id="6484"/>
              <w:bookmarkEnd w:id="6485"/>
              <w:bookmarkEnd w:id="6486"/>
            </w:del>
          </w:p>
        </w:tc>
        <w:bookmarkStart w:id="6487" w:name="_Toc23496866"/>
        <w:bookmarkStart w:id="6488" w:name="_Toc23553050"/>
        <w:bookmarkStart w:id="6489" w:name="_Toc23811403"/>
        <w:bookmarkStart w:id="6490" w:name="_Toc23881066"/>
        <w:bookmarkEnd w:id="6487"/>
        <w:bookmarkEnd w:id="6488"/>
        <w:bookmarkEnd w:id="6489"/>
        <w:bookmarkEnd w:id="6490"/>
      </w:tr>
      <w:tr w:rsidR="00926E1F" w:rsidRPr="0033182C" w:rsidDel="00F7680F" w14:paraId="033C414B" w14:textId="6BB5229D" w:rsidTr="007E74B5">
        <w:trPr>
          <w:del w:id="6491" w:author="Windows User" w:date="2019-09-19T03:29:00Z"/>
        </w:trPr>
        <w:tc>
          <w:tcPr>
            <w:tcW w:w="4531" w:type="dxa"/>
          </w:tcPr>
          <w:p w14:paraId="1E611FDF" w14:textId="325A481A" w:rsidR="00926E1F" w:rsidRPr="0033182C" w:rsidDel="00F7680F" w:rsidRDefault="00926E1F" w:rsidP="00E97240">
            <w:pPr>
              <w:spacing w:after="0" w:line="240" w:lineRule="auto"/>
              <w:rPr>
                <w:del w:id="6492" w:author="Windows User" w:date="2019-09-19T03:29:00Z"/>
                <w:rFonts w:cs="Times New Roman"/>
                <w:sz w:val="22"/>
                <w:szCs w:val="24"/>
                <w:lang w:val="en-ID"/>
              </w:rPr>
            </w:pPr>
            <w:del w:id="6493" w:author="Windows User" w:date="2019-09-19T03:29:00Z">
              <w:r w:rsidRPr="0033182C" w:rsidDel="00F7680F">
                <w:rPr>
                  <w:rFonts w:cs="Times New Roman"/>
                  <w:b/>
                  <w:sz w:val="22"/>
                  <w:szCs w:val="24"/>
                </w:rPr>
                <w:delText>Pascakondisi</w:delText>
              </w:r>
              <w:bookmarkStart w:id="6494" w:name="_Toc23496867"/>
              <w:bookmarkStart w:id="6495" w:name="_Toc23553051"/>
              <w:bookmarkStart w:id="6496" w:name="_Toc23811404"/>
              <w:bookmarkStart w:id="6497" w:name="_Toc23881067"/>
              <w:bookmarkEnd w:id="6494"/>
              <w:bookmarkEnd w:id="6495"/>
              <w:bookmarkEnd w:id="6496"/>
              <w:bookmarkEnd w:id="6497"/>
            </w:del>
          </w:p>
        </w:tc>
        <w:tc>
          <w:tcPr>
            <w:tcW w:w="3544" w:type="dxa"/>
            <w:gridSpan w:val="2"/>
          </w:tcPr>
          <w:p w14:paraId="0F106696" w14:textId="55244698" w:rsidR="00926E1F" w:rsidRPr="0033182C" w:rsidDel="00F7680F" w:rsidRDefault="00926E1F" w:rsidP="00E97240">
            <w:pPr>
              <w:spacing w:after="0" w:line="240" w:lineRule="auto"/>
              <w:rPr>
                <w:del w:id="6498" w:author="Windows User" w:date="2019-09-19T03:29:00Z"/>
                <w:rFonts w:cs="Times New Roman"/>
                <w:sz w:val="22"/>
                <w:szCs w:val="24"/>
                <w:lang w:val="en-ID"/>
              </w:rPr>
            </w:pPr>
            <w:del w:id="6499" w:author="Windows User" w:date="2019-09-19T03:29:00Z">
              <w:r w:rsidRPr="0033182C" w:rsidDel="00F7680F">
                <w:rPr>
                  <w:rFonts w:cs="Times New Roman"/>
                  <w:sz w:val="22"/>
                  <w:szCs w:val="24"/>
                </w:rPr>
                <w:delText>Aktor dapat melihat history sudut y</w:delText>
              </w:r>
              <w:bookmarkStart w:id="6500" w:name="_Toc23496868"/>
              <w:bookmarkStart w:id="6501" w:name="_Toc23553052"/>
              <w:bookmarkStart w:id="6502" w:name="_Toc23811405"/>
              <w:bookmarkStart w:id="6503" w:name="_Toc23881068"/>
              <w:bookmarkEnd w:id="6500"/>
              <w:bookmarkEnd w:id="6501"/>
              <w:bookmarkEnd w:id="6502"/>
              <w:bookmarkEnd w:id="6503"/>
            </w:del>
          </w:p>
        </w:tc>
        <w:bookmarkStart w:id="6504" w:name="_Toc23496869"/>
        <w:bookmarkStart w:id="6505" w:name="_Toc23553053"/>
        <w:bookmarkStart w:id="6506" w:name="_Toc23811406"/>
        <w:bookmarkStart w:id="6507" w:name="_Toc23881069"/>
        <w:bookmarkEnd w:id="6504"/>
        <w:bookmarkEnd w:id="6505"/>
        <w:bookmarkEnd w:id="6506"/>
        <w:bookmarkEnd w:id="6507"/>
      </w:tr>
      <w:tr w:rsidR="00926E1F" w:rsidRPr="0033182C" w:rsidDel="00F7680F" w14:paraId="03F518D6" w14:textId="5EA7E3AF" w:rsidTr="007E74B5">
        <w:trPr>
          <w:del w:id="6508" w:author="Windows User" w:date="2019-09-19T03:29:00Z"/>
        </w:trPr>
        <w:tc>
          <w:tcPr>
            <w:tcW w:w="8075" w:type="dxa"/>
            <w:gridSpan w:val="3"/>
          </w:tcPr>
          <w:p w14:paraId="39A18196" w14:textId="08166831" w:rsidR="00926E1F" w:rsidRPr="0033182C" w:rsidDel="00F7680F" w:rsidRDefault="00926E1F" w:rsidP="00E97240">
            <w:pPr>
              <w:spacing w:after="0" w:line="240" w:lineRule="auto"/>
              <w:jc w:val="center"/>
              <w:rPr>
                <w:del w:id="6509" w:author="Windows User" w:date="2019-09-19T03:29:00Z"/>
                <w:rFonts w:cs="Times New Roman"/>
                <w:sz w:val="22"/>
                <w:szCs w:val="24"/>
              </w:rPr>
            </w:pPr>
            <w:del w:id="6510" w:author="Windows User" w:date="2019-09-19T03:29:00Z">
              <w:r w:rsidRPr="0033182C" w:rsidDel="00F7680F">
                <w:rPr>
                  <w:rFonts w:cs="Times New Roman"/>
                  <w:b/>
                  <w:bCs/>
                  <w:sz w:val="22"/>
                  <w:szCs w:val="24"/>
                </w:rPr>
                <w:delText>Flow Event</w:delText>
              </w:r>
              <w:bookmarkStart w:id="6511" w:name="_Toc23496870"/>
              <w:bookmarkStart w:id="6512" w:name="_Toc23553054"/>
              <w:bookmarkStart w:id="6513" w:name="_Toc23811407"/>
              <w:bookmarkStart w:id="6514" w:name="_Toc23881070"/>
              <w:bookmarkEnd w:id="6511"/>
              <w:bookmarkEnd w:id="6512"/>
              <w:bookmarkEnd w:id="6513"/>
              <w:bookmarkEnd w:id="6514"/>
            </w:del>
          </w:p>
        </w:tc>
        <w:bookmarkStart w:id="6515" w:name="_Toc23496871"/>
        <w:bookmarkStart w:id="6516" w:name="_Toc23553055"/>
        <w:bookmarkStart w:id="6517" w:name="_Toc23811408"/>
        <w:bookmarkStart w:id="6518" w:name="_Toc23881071"/>
        <w:bookmarkEnd w:id="6515"/>
        <w:bookmarkEnd w:id="6516"/>
        <w:bookmarkEnd w:id="6517"/>
        <w:bookmarkEnd w:id="6518"/>
      </w:tr>
      <w:tr w:rsidR="00926E1F" w:rsidRPr="0033182C" w:rsidDel="00F7680F" w14:paraId="15B03FAA" w14:textId="16517065" w:rsidTr="007E74B5">
        <w:trPr>
          <w:del w:id="6519" w:author="Windows User" w:date="2019-09-19T03:29:00Z"/>
        </w:trPr>
        <w:tc>
          <w:tcPr>
            <w:tcW w:w="8075" w:type="dxa"/>
            <w:gridSpan w:val="3"/>
          </w:tcPr>
          <w:p w14:paraId="6CC67CD7" w14:textId="69CA70AC" w:rsidR="00926E1F" w:rsidRPr="0033182C" w:rsidDel="00F7680F" w:rsidRDefault="00926E1F" w:rsidP="00E97240">
            <w:pPr>
              <w:spacing w:after="0" w:line="240" w:lineRule="auto"/>
              <w:jc w:val="center"/>
              <w:rPr>
                <w:del w:id="6520" w:author="Windows User" w:date="2019-09-19T03:29:00Z"/>
                <w:rFonts w:cs="Times New Roman"/>
                <w:sz w:val="22"/>
                <w:szCs w:val="24"/>
              </w:rPr>
            </w:pPr>
            <w:del w:id="6521" w:author="Windows User" w:date="2019-09-19T03:29:00Z">
              <w:r w:rsidRPr="0033182C" w:rsidDel="00F7680F">
                <w:rPr>
                  <w:rFonts w:cs="Times New Roman"/>
                  <w:b/>
                  <w:sz w:val="22"/>
                  <w:szCs w:val="24"/>
                </w:rPr>
                <w:delText>Normal Flow : Lihat history sudut y</w:delText>
              </w:r>
              <w:bookmarkStart w:id="6522" w:name="_Toc23496872"/>
              <w:bookmarkStart w:id="6523" w:name="_Toc23553056"/>
              <w:bookmarkStart w:id="6524" w:name="_Toc23811409"/>
              <w:bookmarkStart w:id="6525" w:name="_Toc23881072"/>
              <w:bookmarkEnd w:id="6522"/>
              <w:bookmarkEnd w:id="6523"/>
              <w:bookmarkEnd w:id="6524"/>
              <w:bookmarkEnd w:id="6525"/>
            </w:del>
          </w:p>
        </w:tc>
        <w:bookmarkStart w:id="6526" w:name="_Toc23496873"/>
        <w:bookmarkStart w:id="6527" w:name="_Toc23553057"/>
        <w:bookmarkStart w:id="6528" w:name="_Toc23811410"/>
        <w:bookmarkStart w:id="6529" w:name="_Toc23881073"/>
        <w:bookmarkEnd w:id="6526"/>
        <w:bookmarkEnd w:id="6527"/>
        <w:bookmarkEnd w:id="6528"/>
        <w:bookmarkEnd w:id="6529"/>
      </w:tr>
      <w:tr w:rsidR="00926E1F" w:rsidRPr="0033182C" w:rsidDel="00F7680F" w14:paraId="1AE44677" w14:textId="740221CC" w:rsidTr="007E74B5">
        <w:trPr>
          <w:trHeight w:val="517"/>
          <w:del w:id="6530" w:author="Windows User" w:date="2019-09-19T03:29:00Z"/>
        </w:trPr>
        <w:tc>
          <w:tcPr>
            <w:tcW w:w="4604" w:type="dxa"/>
            <w:gridSpan w:val="2"/>
          </w:tcPr>
          <w:p w14:paraId="25872477" w14:textId="4E9FEE3F" w:rsidR="00926E1F" w:rsidRPr="0033182C" w:rsidDel="00F7680F" w:rsidRDefault="00926E1F" w:rsidP="00E97240">
            <w:pPr>
              <w:spacing w:after="0" w:line="240" w:lineRule="auto"/>
              <w:rPr>
                <w:del w:id="6531" w:author="Windows User" w:date="2019-09-19T03:29:00Z"/>
                <w:rFonts w:cs="Times New Roman"/>
                <w:b/>
                <w:sz w:val="22"/>
                <w:szCs w:val="24"/>
              </w:rPr>
            </w:pPr>
            <w:del w:id="6532" w:author="Windows User" w:date="2019-09-19T03:29:00Z">
              <w:r w:rsidRPr="0033182C" w:rsidDel="00F7680F">
                <w:rPr>
                  <w:rFonts w:cs="Times New Roman"/>
                  <w:sz w:val="22"/>
                  <w:szCs w:val="24"/>
                </w:rPr>
                <w:delText>Aksi Aktor</w:delText>
              </w:r>
              <w:bookmarkStart w:id="6533" w:name="_Toc23496874"/>
              <w:bookmarkStart w:id="6534" w:name="_Toc23553058"/>
              <w:bookmarkStart w:id="6535" w:name="_Toc23811411"/>
              <w:bookmarkStart w:id="6536" w:name="_Toc23881074"/>
              <w:bookmarkEnd w:id="6533"/>
              <w:bookmarkEnd w:id="6534"/>
              <w:bookmarkEnd w:id="6535"/>
              <w:bookmarkEnd w:id="6536"/>
            </w:del>
          </w:p>
        </w:tc>
        <w:tc>
          <w:tcPr>
            <w:tcW w:w="3471" w:type="dxa"/>
          </w:tcPr>
          <w:p w14:paraId="4C8EBC8D" w14:textId="20D05964" w:rsidR="00926E1F" w:rsidRPr="0033182C" w:rsidDel="00F7680F" w:rsidRDefault="00926E1F" w:rsidP="00E97240">
            <w:pPr>
              <w:spacing w:after="0" w:line="240" w:lineRule="auto"/>
              <w:rPr>
                <w:del w:id="6537" w:author="Windows User" w:date="2019-09-19T03:29:00Z"/>
                <w:rFonts w:cs="Times New Roman"/>
                <w:b/>
                <w:sz w:val="22"/>
                <w:szCs w:val="24"/>
              </w:rPr>
            </w:pPr>
            <w:del w:id="6538" w:author="Windows User" w:date="2019-09-19T03:29:00Z">
              <w:r w:rsidRPr="0033182C" w:rsidDel="00F7680F">
                <w:rPr>
                  <w:rFonts w:cs="Times New Roman"/>
                  <w:sz w:val="22"/>
                  <w:szCs w:val="24"/>
                </w:rPr>
                <w:delText>Reaksi Sistem</w:delText>
              </w:r>
              <w:bookmarkStart w:id="6539" w:name="_Toc23496875"/>
              <w:bookmarkStart w:id="6540" w:name="_Toc23553059"/>
              <w:bookmarkStart w:id="6541" w:name="_Toc23811412"/>
              <w:bookmarkStart w:id="6542" w:name="_Toc23881075"/>
              <w:bookmarkEnd w:id="6539"/>
              <w:bookmarkEnd w:id="6540"/>
              <w:bookmarkEnd w:id="6541"/>
              <w:bookmarkEnd w:id="6542"/>
            </w:del>
          </w:p>
        </w:tc>
        <w:bookmarkStart w:id="6543" w:name="_Toc23496876"/>
        <w:bookmarkStart w:id="6544" w:name="_Toc23553060"/>
        <w:bookmarkStart w:id="6545" w:name="_Toc23811413"/>
        <w:bookmarkStart w:id="6546" w:name="_Toc23881076"/>
        <w:bookmarkEnd w:id="6543"/>
        <w:bookmarkEnd w:id="6544"/>
        <w:bookmarkEnd w:id="6545"/>
        <w:bookmarkEnd w:id="6546"/>
      </w:tr>
      <w:tr w:rsidR="00926E1F" w:rsidRPr="0033182C" w:rsidDel="00F7680F" w14:paraId="6BF49D4A" w14:textId="482261F7" w:rsidTr="007E74B5">
        <w:trPr>
          <w:trHeight w:val="371"/>
          <w:del w:id="6547" w:author="Windows User" w:date="2019-09-19T03:29:00Z"/>
        </w:trPr>
        <w:tc>
          <w:tcPr>
            <w:tcW w:w="4604" w:type="dxa"/>
            <w:gridSpan w:val="2"/>
          </w:tcPr>
          <w:p w14:paraId="42700385" w14:textId="10D79276" w:rsidR="00926E1F" w:rsidRPr="0033182C" w:rsidDel="00F7680F" w:rsidRDefault="00926E1F" w:rsidP="00E97240">
            <w:pPr>
              <w:pStyle w:val="ListParagraph"/>
              <w:numPr>
                <w:ilvl w:val="0"/>
                <w:numId w:val="19"/>
              </w:numPr>
              <w:spacing w:after="0" w:line="240" w:lineRule="auto"/>
              <w:rPr>
                <w:del w:id="6548" w:author="Windows User" w:date="2019-09-19T03:29:00Z"/>
                <w:rFonts w:cs="Times New Roman"/>
                <w:sz w:val="22"/>
                <w:szCs w:val="24"/>
              </w:rPr>
            </w:pPr>
            <w:del w:id="6549" w:author="Windows User" w:date="2019-09-19T03:29:00Z">
              <w:r w:rsidRPr="0033182C" w:rsidDel="00F7680F">
                <w:rPr>
                  <w:rFonts w:cs="Times New Roman"/>
                  <w:sz w:val="22"/>
                  <w:szCs w:val="24"/>
                </w:rPr>
                <w:delText>Klik menu History  pilih sudut y</w:delText>
              </w:r>
              <w:bookmarkStart w:id="6550" w:name="_Toc23496877"/>
              <w:bookmarkStart w:id="6551" w:name="_Toc23553061"/>
              <w:bookmarkStart w:id="6552" w:name="_Toc23811414"/>
              <w:bookmarkStart w:id="6553" w:name="_Toc23881077"/>
              <w:bookmarkEnd w:id="6550"/>
              <w:bookmarkEnd w:id="6551"/>
              <w:bookmarkEnd w:id="6552"/>
              <w:bookmarkEnd w:id="6553"/>
            </w:del>
          </w:p>
        </w:tc>
        <w:tc>
          <w:tcPr>
            <w:tcW w:w="3471" w:type="dxa"/>
          </w:tcPr>
          <w:p w14:paraId="5E43D94F" w14:textId="391A7C61" w:rsidR="00926E1F" w:rsidRPr="0033182C" w:rsidDel="00F7680F" w:rsidRDefault="00926E1F" w:rsidP="00E97240">
            <w:pPr>
              <w:spacing w:after="0" w:line="240" w:lineRule="auto"/>
              <w:rPr>
                <w:del w:id="6554" w:author="Windows User" w:date="2019-09-19T03:29:00Z"/>
                <w:rFonts w:cs="Times New Roman"/>
                <w:sz w:val="22"/>
                <w:szCs w:val="24"/>
              </w:rPr>
            </w:pPr>
            <w:bookmarkStart w:id="6555" w:name="_Toc23496878"/>
            <w:bookmarkStart w:id="6556" w:name="_Toc23553062"/>
            <w:bookmarkStart w:id="6557" w:name="_Toc23811415"/>
            <w:bookmarkStart w:id="6558" w:name="_Toc23881078"/>
            <w:bookmarkEnd w:id="6555"/>
            <w:bookmarkEnd w:id="6556"/>
            <w:bookmarkEnd w:id="6557"/>
            <w:bookmarkEnd w:id="6558"/>
          </w:p>
        </w:tc>
        <w:bookmarkStart w:id="6559" w:name="_Toc23496879"/>
        <w:bookmarkStart w:id="6560" w:name="_Toc23553063"/>
        <w:bookmarkStart w:id="6561" w:name="_Toc23811416"/>
        <w:bookmarkStart w:id="6562" w:name="_Toc23881079"/>
        <w:bookmarkEnd w:id="6559"/>
        <w:bookmarkEnd w:id="6560"/>
        <w:bookmarkEnd w:id="6561"/>
        <w:bookmarkEnd w:id="6562"/>
      </w:tr>
      <w:tr w:rsidR="00926E1F" w:rsidRPr="0033182C" w:rsidDel="00F7680F" w14:paraId="588622CF" w14:textId="33A4C62B" w:rsidTr="007E74B5">
        <w:trPr>
          <w:trHeight w:val="370"/>
          <w:del w:id="6563" w:author="Windows User" w:date="2019-09-19T03:29:00Z"/>
        </w:trPr>
        <w:tc>
          <w:tcPr>
            <w:tcW w:w="4604" w:type="dxa"/>
            <w:gridSpan w:val="2"/>
          </w:tcPr>
          <w:p w14:paraId="224307CF" w14:textId="6A151A91" w:rsidR="00926E1F" w:rsidRPr="0033182C" w:rsidDel="00F7680F" w:rsidRDefault="00926E1F" w:rsidP="00E97240">
            <w:pPr>
              <w:pStyle w:val="ListParagraph"/>
              <w:spacing w:after="0" w:line="240" w:lineRule="auto"/>
              <w:rPr>
                <w:del w:id="6564" w:author="Windows User" w:date="2019-09-19T03:29:00Z"/>
                <w:rFonts w:cs="Times New Roman"/>
                <w:sz w:val="22"/>
                <w:szCs w:val="24"/>
              </w:rPr>
            </w:pPr>
            <w:bookmarkStart w:id="6565" w:name="_Toc23496880"/>
            <w:bookmarkStart w:id="6566" w:name="_Toc23553064"/>
            <w:bookmarkStart w:id="6567" w:name="_Toc23811417"/>
            <w:bookmarkStart w:id="6568" w:name="_Toc23881080"/>
            <w:bookmarkEnd w:id="6565"/>
            <w:bookmarkEnd w:id="6566"/>
            <w:bookmarkEnd w:id="6567"/>
            <w:bookmarkEnd w:id="6568"/>
          </w:p>
          <w:p w14:paraId="008F67A5" w14:textId="46A924B6" w:rsidR="00926E1F" w:rsidRPr="0033182C" w:rsidDel="00F7680F" w:rsidRDefault="00926E1F" w:rsidP="00E97240">
            <w:pPr>
              <w:pStyle w:val="ListParagraph"/>
              <w:spacing w:after="0" w:line="240" w:lineRule="auto"/>
              <w:rPr>
                <w:del w:id="6569" w:author="Windows User" w:date="2019-09-19T03:29:00Z"/>
                <w:rFonts w:cs="Times New Roman"/>
                <w:sz w:val="22"/>
                <w:szCs w:val="24"/>
              </w:rPr>
            </w:pPr>
            <w:bookmarkStart w:id="6570" w:name="_Toc23496881"/>
            <w:bookmarkStart w:id="6571" w:name="_Toc23553065"/>
            <w:bookmarkStart w:id="6572" w:name="_Toc23811418"/>
            <w:bookmarkStart w:id="6573" w:name="_Toc23881081"/>
            <w:bookmarkEnd w:id="6570"/>
            <w:bookmarkEnd w:id="6571"/>
            <w:bookmarkEnd w:id="6572"/>
            <w:bookmarkEnd w:id="6573"/>
          </w:p>
          <w:p w14:paraId="1887D772" w14:textId="61F23381" w:rsidR="00926E1F" w:rsidRPr="0033182C" w:rsidDel="00F7680F" w:rsidRDefault="00926E1F" w:rsidP="00E97240">
            <w:pPr>
              <w:spacing w:after="0" w:line="240" w:lineRule="auto"/>
              <w:rPr>
                <w:del w:id="6574" w:author="Windows User" w:date="2019-09-19T03:29:00Z"/>
                <w:rFonts w:cs="Times New Roman"/>
                <w:b/>
                <w:sz w:val="22"/>
                <w:szCs w:val="24"/>
              </w:rPr>
            </w:pPr>
            <w:bookmarkStart w:id="6575" w:name="_Toc23496882"/>
            <w:bookmarkStart w:id="6576" w:name="_Toc23553066"/>
            <w:bookmarkStart w:id="6577" w:name="_Toc23811419"/>
            <w:bookmarkStart w:id="6578" w:name="_Toc23881082"/>
            <w:bookmarkEnd w:id="6575"/>
            <w:bookmarkEnd w:id="6576"/>
            <w:bookmarkEnd w:id="6577"/>
            <w:bookmarkEnd w:id="6578"/>
          </w:p>
        </w:tc>
        <w:tc>
          <w:tcPr>
            <w:tcW w:w="3471" w:type="dxa"/>
          </w:tcPr>
          <w:p w14:paraId="2E60F43A" w14:textId="047FBDE6" w:rsidR="00926E1F" w:rsidRPr="0033182C" w:rsidDel="00F7680F" w:rsidRDefault="00926E1F" w:rsidP="00E97240">
            <w:pPr>
              <w:pStyle w:val="ListParagraph"/>
              <w:numPr>
                <w:ilvl w:val="0"/>
                <w:numId w:val="19"/>
              </w:numPr>
              <w:spacing w:after="0" w:line="240" w:lineRule="auto"/>
              <w:rPr>
                <w:del w:id="6579" w:author="Windows User" w:date="2019-09-19T03:29:00Z"/>
                <w:rFonts w:cs="Times New Roman"/>
                <w:sz w:val="22"/>
                <w:szCs w:val="24"/>
              </w:rPr>
            </w:pPr>
            <w:del w:id="6580" w:author="Windows User" w:date="2019-09-19T03:29:00Z">
              <w:r w:rsidRPr="0033182C" w:rsidDel="00F7680F">
                <w:rPr>
                  <w:rFonts w:cs="Times New Roman"/>
                  <w:sz w:val="22"/>
                  <w:szCs w:val="24"/>
                </w:rPr>
                <w:delText>Menampilkan history sudut y</w:delText>
              </w:r>
              <w:bookmarkStart w:id="6581" w:name="_Toc23496883"/>
              <w:bookmarkStart w:id="6582" w:name="_Toc23553067"/>
              <w:bookmarkStart w:id="6583" w:name="_Toc23811420"/>
              <w:bookmarkStart w:id="6584" w:name="_Toc23881083"/>
              <w:bookmarkEnd w:id="6581"/>
              <w:bookmarkEnd w:id="6582"/>
              <w:bookmarkEnd w:id="6583"/>
              <w:bookmarkEnd w:id="6584"/>
            </w:del>
          </w:p>
        </w:tc>
        <w:bookmarkStart w:id="6585" w:name="_Toc23496884"/>
        <w:bookmarkStart w:id="6586" w:name="_Toc23553068"/>
        <w:bookmarkStart w:id="6587" w:name="_Toc23811421"/>
        <w:bookmarkStart w:id="6588" w:name="_Toc23881084"/>
        <w:bookmarkEnd w:id="6585"/>
        <w:bookmarkEnd w:id="6586"/>
        <w:bookmarkEnd w:id="6587"/>
        <w:bookmarkEnd w:id="6588"/>
      </w:tr>
    </w:tbl>
    <w:p w14:paraId="7CB8CD61" w14:textId="53534081" w:rsidR="00926E1F" w:rsidRPr="0033182C" w:rsidDel="00F7680F" w:rsidRDefault="00926E1F" w:rsidP="00E97240">
      <w:pPr>
        <w:pStyle w:val="ListParagraph"/>
        <w:spacing w:after="0" w:line="240" w:lineRule="auto"/>
        <w:ind w:left="567"/>
        <w:rPr>
          <w:del w:id="6589" w:author="Windows User" w:date="2019-09-19T03:29:00Z"/>
          <w:rFonts w:cs="Times New Roman"/>
          <w:b/>
        </w:rPr>
      </w:pPr>
      <w:bookmarkStart w:id="6590" w:name="_Toc23496885"/>
      <w:bookmarkStart w:id="6591" w:name="_Toc23553069"/>
      <w:bookmarkStart w:id="6592" w:name="_Toc23811422"/>
      <w:bookmarkStart w:id="6593" w:name="_Toc23881085"/>
      <w:bookmarkEnd w:id="6590"/>
      <w:bookmarkEnd w:id="6591"/>
      <w:bookmarkEnd w:id="6592"/>
      <w:bookmarkEnd w:id="6593"/>
    </w:p>
    <w:p w14:paraId="3A29AEEB" w14:textId="15F8FDF8" w:rsidR="004F2EF7" w:rsidRPr="0033182C" w:rsidDel="00F7680F" w:rsidRDefault="00926E1F">
      <w:pPr>
        <w:pStyle w:val="Heading3"/>
        <w:numPr>
          <w:ilvl w:val="2"/>
          <w:numId w:val="43"/>
        </w:numPr>
        <w:ind w:left="357" w:hanging="357"/>
        <w:rPr>
          <w:del w:id="6594" w:author="Windows User" w:date="2019-09-19T03:29:00Z"/>
          <w:rFonts w:cs="Times New Roman"/>
        </w:rPr>
        <w:pPrChange w:id="6595" w:author="Windows User" w:date="2019-09-19T02:40:00Z">
          <w:pPr>
            <w:pStyle w:val="Heading3"/>
          </w:pPr>
        </w:pPrChange>
      </w:pPr>
      <w:del w:id="6596" w:author="Windows User" w:date="2019-09-19T03:29:00Z">
        <w:r w:rsidRPr="0033182C" w:rsidDel="00F7680F">
          <w:rPr>
            <w:rFonts w:cs="Times New Roman"/>
          </w:rPr>
          <w:delText>Lihat g</w:delText>
        </w:r>
        <w:r w:rsidR="0090212E" w:rsidRPr="0033182C" w:rsidDel="00F7680F">
          <w:rPr>
            <w:rFonts w:cs="Times New Roman"/>
          </w:rPr>
          <w:delText>rafik sudut x</w:delText>
        </w:r>
        <w:bookmarkStart w:id="6597" w:name="_Toc23496886"/>
        <w:bookmarkStart w:id="6598" w:name="_Toc23553070"/>
        <w:bookmarkStart w:id="6599" w:name="_Toc23811423"/>
        <w:bookmarkStart w:id="6600" w:name="_Toc23881086"/>
        <w:bookmarkEnd w:id="6597"/>
        <w:bookmarkEnd w:id="6598"/>
        <w:bookmarkEnd w:id="6599"/>
        <w:bookmarkEnd w:id="6600"/>
      </w:del>
    </w:p>
    <w:p w14:paraId="6BA94733" w14:textId="166D80C5" w:rsidR="00E07971" w:rsidRPr="0033182C" w:rsidDel="00F7680F" w:rsidRDefault="00E75BB9" w:rsidP="007E74B5">
      <w:pPr>
        <w:ind w:firstLine="567"/>
        <w:rPr>
          <w:del w:id="6601" w:author="Windows User" w:date="2019-09-19T03:29:00Z"/>
          <w:rFonts w:cs="Times New Roman"/>
          <w:szCs w:val="24"/>
        </w:rPr>
      </w:pPr>
      <w:del w:id="6602" w:author="Windows User" w:date="2019-09-19T03:29:00Z">
        <w:r w:rsidRPr="0033182C" w:rsidDel="00F7680F">
          <w:rPr>
            <w:rFonts w:cs="Times New Roman"/>
            <w:szCs w:val="24"/>
          </w:rPr>
          <w:delText xml:space="preserve">Skenario ini menjelaskan alur untuk melihat grafik sudut x. Fitur ini bisa dilakukan oleh semua user. Skenario lihat grafik sudut x dapat dilihat pada </w:delText>
        </w:r>
        <w:r w:rsidR="006343B3" w:rsidRPr="0033182C" w:rsidDel="00F7680F">
          <w:rPr>
            <w:rFonts w:cs="Times New Roman"/>
            <w:szCs w:val="24"/>
          </w:rPr>
          <w:delText>Tabel</w:delText>
        </w:r>
        <w:r w:rsidR="00E97240" w:rsidRPr="0033182C" w:rsidDel="00F7680F">
          <w:rPr>
            <w:rFonts w:cs="Times New Roman"/>
            <w:szCs w:val="24"/>
          </w:rPr>
          <w:delText xml:space="preserve"> 4.17.</w:delText>
        </w:r>
        <w:bookmarkStart w:id="6603" w:name="_Toc23496887"/>
        <w:bookmarkStart w:id="6604" w:name="_Toc23553071"/>
        <w:bookmarkStart w:id="6605" w:name="_Toc23811424"/>
        <w:bookmarkStart w:id="6606" w:name="_Toc23881087"/>
        <w:bookmarkEnd w:id="6603"/>
        <w:bookmarkEnd w:id="6604"/>
        <w:bookmarkEnd w:id="6605"/>
        <w:bookmarkEnd w:id="6606"/>
      </w:del>
    </w:p>
    <w:p w14:paraId="2ED96B58" w14:textId="1EF3C4D9" w:rsidR="007E74B5" w:rsidRPr="0033182C" w:rsidDel="00F7680F" w:rsidRDefault="007E74B5" w:rsidP="007E74B5">
      <w:pPr>
        <w:pStyle w:val="Caption"/>
        <w:keepNext/>
        <w:spacing w:after="0" w:line="360" w:lineRule="auto"/>
        <w:jc w:val="center"/>
        <w:rPr>
          <w:del w:id="6607" w:author="Windows User" w:date="2019-09-19T03:29:00Z"/>
          <w:rFonts w:cs="Times New Roman"/>
          <w:i w:val="0"/>
          <w:color w:val="auto"/>
          <w:sz w:val="24"/>
        </w:rPr>
      </w:pPr>
      <w:del w:id="6608" w:author="Windows User" w:date="2019-09-19T03:29:00Z">
        <w:r w:rsidRPr="0033182C" w:rsidDel="00F7680F">
          <w:rPr>
            <w:rFonts w:cs="Times New Roman"/>
            <w:i w:val="0"/>
            <w:color w:val="auto"/>
            <w:sz w:val="24"/>
          </w:rPr>
          <w:delText xml:space="preserve">Tabel </w:delText>
        </w:r>
      </w:del>
      <w:del w:id="6609" w:author="Windows User" w:date="2019-09-18T15:48:00Z">
        <w:r w:rsidRPr="0033182C" w:rsidDel="00F10288">
          <w:rPr>
            <w:rFonts w:cs="Times New Roman"/>
            <w:i w:val="0"/>
          </w:rPr>
          <w:fldChar w:fldCharType="begin"/>
        </w:r>
        <w:r w:rsidRPr="0033182C" w:rsidDel="00F10288">
          <w:rPr>
            <w:rFonts w:cs="Times New Roman"/>
            <w:i w:val="0"/>
            <w:color w:val="auto"/>
            <w:sz w:val="24"/>
          </w:rPr>
          <w:delInstrText xml:space="preserve"> STYLEREF 1 \s </w:delInstrText>
        </w:r>
        <w:r w:rsidRPr="0033182C" w:rsidDel="00F10288">
          <w:rPr>
            <w:rFonts w:cs="Times New Roman"/>
            <w:i w:val="0"/>
          </w:rPr>
          <w:fldChar w:fldCharType="separate"/>
        </w:r>
        <w:r w:rsidRPr="0033182C" w:rsidDel="00F10288">
          <w:rPr>
            <w:rFonts w:cs="Times New Roman"/>
            <w:i w:val="0"/>
            <w:noProof/>
            <w:color w:val="auto"/>
            <w:sz w:val="24"/>
          </w:rPr>
          <w:delText>4</w:delText>
        </w:r>
        <w:r w:rsidRPr="0033182C" w:rsidDel="00F10288">
          <w:rPr>
            <w:rFonts w:cs="Times New Roman"/>
            <w:i w:val="0"/>
          </w:rPr>
          <w:fldChar w:fldCharType="end"/>
        </w:r>
        <w:r w:rsidRPr="0033182C" w:rsidDel="00F10288">
          <w:rPr>
            <w:rFonts w:cs="Times New Roman"/>
            <w:i w:val="0"/>
            <w:color w:val="auto"/>
            <w:sz w:val="24"/>
          </w:rPr>
          <w:delText>.</w:delText>
        </w:r>
        <w:r w:rsidRPr="0033182C" w:rsidDel="00F10288">
          <w:rPr>
            <w:rFonts w:cs="Times New Roman"/>
            <w:i w:val="0"/>
          </w:rPr>
          <w:fldChar w:fldCharType="begin"/>
        </w:r>
        <w:r w:rsidRPr="0033182C" w:rsidDel="00F10288">
          <w:rPr>
            <w:rFonts w:cs="Times New Roman"/>
            <w:i w:val="0"/>
            <w:color w:val="auto"/>
            <w:sz w:val="24"/>
          </w:rPr>
          <w:delInstrText xml:space="preserve"> SEQ Tabel \* ARABIC \s 1 </w:delInstrText>
        </w:r>
        <w:r w:rsidRPr="0033182C" w:rsidDel="00F10288">
          <w:rPr>
            <w:rFonts w:cs="Times New Roman"/>
            <w:i w:val="0"/>
          </w:rPr>
          <w:fldChar w:fldCharType="separate"/>
        </w:r>
        <w:r w:rsidRPr="0033182C" w:rsidDel="00F10288">
          <w:rPr>
            <w:rFonts w:cs="Times New Roman"/>
            <w:i w:val="0"/>
            <w:noProof/>
            <w:color w:val="auto"/>
            <w:sz w:val="24"/>
          </w:rPr>
          <w:delText>17</w:delText>
        </w:r>
        <w:r w:rsidRPr="0033182C" w:rsidDel="00F10288">
          <w:rPr>
            <w:rFonts w:cs="Times New Roman"/>
            <w:i w:val="0"/>
          </w:rPr>
          <w:fldChar w:fldCharType="end"/>
        </w:r>
      </w:del>
      <w:del w:id="6610" w:author="Windows User" w:date="2019-09-19T03:29:00Z">
        <w:r w:rsidRPr="0033182C" w:rsidDel="00F7680F">
          <w:rPr>
            <w:rFonts w:cs="Times New Roman"/>
            <w:i w:val="0"/>
            <w:color w:val="auto"/>
            <w:sz w:val="24"/>
          </w:rPr>
          <w:delText xml:space="preserve"> Lihat Grafik Sudut x</w:delText>
        </w:r>
        <w:bookmarkStart w:id="6611" w:name="_Toc23496888"/>
        <w:bookmarkStart w:id="6612" w:name="_Toc23553072"/>
        <w:bookmarkStart w:id="6613" w:name="_Toc23811425"/>
        <w:bookmarkStart w:id="6614" w:name="_Toc23881088"/>
        <w:bookmarkEnd w:id="6611"/>
        <w:bookmarkEnd w:id="6612"/>
        <w:bookmarkEnd w:id="6613"/>
        <w:bookmarkEnd w:id="6614"/>
      </w:del>
    </w:p>
    <w:tbl>
      <w:tblPr>
        <w:tblStyle w:val="TableGrid"/>
        <w:tblW w:w="8075" w:type="dxa"/>
        <w:tblLook w:val="04A0" w:firstRow="1" w:lastRow="0" w:firstColumn="1" w:lastColumn="0" w:noHBand="0" w:noVBand="1"/>
      </w:tblPr>
      <w:tblGrid>
        <w:gridCol w:w="4531"/>
        <w:gridCol w:w="73"/>
        <w:gridCol w:w="3471"/>
      </w:tblGrid>
      <w:tr w:rsidR="00926E1F" w:rsidRPr="0033182C" w:rsidDel="00F7680F" w14:paraId="4BE40024" w14:textId="3BB57C61" w:rsidTr="007E74B5">
        <w:trPr>
          <w:del w:id="6615" w:author="Windows User" w:date="2019-09-19T03:29:00Z"/>
        </w:trPr>
        <w:tc>
          <w:tcPr>
            <w:tcW w:w="4531" w:type="dxa"/>
          </w:tcPr>
          <w:p w14:paraId="7B4D7A98" w14:textId="31614D5F" w:rsidR="00926E1F" w:rsidRPr="0033182C" w:rsidDel="00F7680F" w:rsidRDefault="00926E1F" w:rsidP="00E97240">
            <w:pPr>
              <w:spacing w:after="0" w:line="240" w:lineRule="auto"/>
              <w:rPr>
                <w:del w:id="6616" w:author="Windows User" w:date="2019-09-19T03:29:00Z"/>
                <w:rFonts w:cs="Times New Roman"/>
                <w:szCs w:val="24"/>
                <w:lang w:val="en-ID"/>
              </w:rPr>
            </w:pPr>
            <w:del w:id="6617" w:author="Windows User" w:date="2019-09-19T03:29:00Z">
              <w:r w:rsidRPr="0033182C" w:rsidDel="00F7680F">
                <w:rPr>
                  <w:rFonts w:cs="Times New Roman"/>
                  <w:b/>
                  <w:szCs w:val="24"/>
                </w:rPr>
                <w:delText>Nama Usecase</w:delText>
              </w:r>
              <w:bookmarkStart w:id="6618" w:name="_Toc23496889"/>
              <w:bookmarkStart w:id="6619" w:name="_Toc23553073"/>
              <w:bookmarkStart w:id="6620" w:name="_Toc23811426"/>
              <w:bookmarkStart w:id="6621" w:name="_Toc23881089"/>
              <w:bookmarkEnd w:id="6618"/>
              <w:bookmarkEnd w:id="6619"/>
              <w:bookmarkEnd w:id="6620"/>
              <w:bookmarkEnd w:id="6621"/>
            </w:del>
          </w:p>
        </w:tc>
        <w:tc>
          <w:tcPr>
            <w:tcW w:w="3544" w:type="dxa"/>
            <w:gridSpan w:val="2"/>
          </w:tcPr>
          <w:p w14:paraId="666500FE" w14:textId="084E378B" w:rsidR="00926E1F" w:rsidRPr="0033182C" w:rsidDel="00F7680F" w:rsidRDefault="00926E1F" w:rsidP="00E97240">
            <w:pPr>
              <w:spacing w:after="0" w:line="240" w:lineRule="auto"/>
              <w:rPr>
                <w:del w:id="6622" w:author="Windows User" w:date="2019-09-19T03:29:00Z"/>
                <w:rFonts w:cs="Times New Roman"/>
                <w:szCs w:val="24"/>
                <w:lang w:val="en-ID"/>
              </w:rPr>
            </w:pPr>
            <w:del w:id="6623" w:author="Windows User" w:date="2019-09-19T03:29:00Z">
              <w:r w:rsidRPr="0033182C" w:rsidDel="00F7680F">
                <w:rPr>
                  <w:rFonts w:cs="Times New Roman"/>
                  <w:szCs w:val="24"/>
                </w:rPr>
                <w:delText>Lihat grafik sudut x</w:delText>
              </w:r>
              <w:bookmarkStart w:id="6624" w:name="_Toc23496890"/>
              <w:bookmarkStart w:id="6625" w:name="_Toc23553074"/>
              <w:bookmarkStart w:id="6626" w:name="_Toc23811427"/>
              <w:bookmarkStart w:id="6627" w:name="_Toc23881090"/>
              <w:bookmarkEnd w:id="6624"/>
              <w:bookmarkEnd w:id="6625"/>
              <w:bookmarkEnd w:id="6626"/>
              <w:bookmarkEnd w:id="6627"/>
            </w:del>
          </w:p>
        </w:tc>
        <w:bookmarkStart w:id="6628" w:name="_Toc23496891"/>
        <w:bookmarkStart w:id="6629" w:name="_Toc23553075"/>
        <w:bookmarkStart w:id="6630" w:name="_Toc23811428"/>
        <w:bookmarkStart w:id="6631" w:name="_Toc23881091"/>
        <w:bookmarkEnd w:id="6628"/>
        <w:bookmarkEnd w:id="6629"/>
        <w:bookmarkEnd w:id="6630"/>
        <w:bookmarkEnd w:id="6631"/>
      </w:tr>
      <w:tr w:rsidR="00926E1F" w:rsidRPr="0033182C" w:rsidDel="00F7680F" w14:paraId="7C1291C7" w14:textId="4BAC11C2" w:rsidTr="007E74B5">
        <w:trPr>
          <w:del w:id="6632" w:author="Windows User" w:date="2019-09-19T03:29:00Z"/>
        </w:trPr>
        <w:tc>
          <w:tcPr>
            <w:tcW w:w="4531" w:type="dxa"/>
          </w:tcPr>
          <w:p w14:paraId="04E64630" w14:textId="659CD0FF" w:rsidR="00926E1F" w:rsidRPr="0033182C" w:rsidDel="00F7680F" w:rsidRDefault="00926E1F" w:rsidP="00E97240">
            <w:pPr>
              <w:spacing w:after="0" w:line="240" w:lineRule="auto"/>
              <w:rPr>
                <w:del w:id="6633" w:author="Windows User" w:date="2019-09-19T03:29:00Z"/>
                <w:rFonts w:cs="Times New Roman"/>
                <w:szCs w:val="24"/>
                <w:lang w:val="en-ID"/>
              </w:rPr>
            </w:pPr>
            <w:del w:id="6634" w:author="Windows User" w:date="2019-09-19T03:29:00Z">
              <w:r w:rsidRPr="0033182C" w:rsidDel="00F7680F">
                <w:rPr>
                  <w:rFonts w:cs="Times New Roman"/>
                  <w:b/>
                  <w:szCs w:val="24"/>
                </w:rPr>
                <w:delText>Aktor</w:delText>
              </w:r>
              <w:bookmarkStart w:id="6635" w:name="_Toc23496892"/>
              <w:bookmarkStart w:id="6636" w:name="_Toc23553076"/>
              <w:bookmarkStart w:id="6637" w:name="_Toc23811429"/>
              <w:bookmarkStart w:id="6638" w:name="_Toc23881092"/>
              <w:bookmarkEnd w:id="6635"/>
              <w:bookmarkEnd w:id="6636"/>
              <w:bookmarkEnd w:id="6637"/>
              <w:bookmarkEnd w:id="6638"/>
            </w:del>
          </w:p>
        </w:tc>
        <w:tc>
          <w:tcPr>
            <w:tcW w:w="3544" w:type="dxa"/>
            <w:gridSpan w:val="2"/>
          </w:tcPr>
          <w:p w14:paraId="111F6280" w14:textId="538C6283" w:rsidR="00926E1F" w:rsidRPr="0033182C" w:rsidDel="00F7680F" w:rsidRDefault="00926E1F" w:rsidP="00E97240">
            <w:pPr>
              <w:spacing w:after="0" w:line="240" w:lineRule="auto"/>
              <w:rPr>
                <w:del w:id="6639" w:author="Windows User" w:date="2019-09-19T03:29:00Z"/>
                <w:rFonts w:cs="Times New Roman"/>
                <w:szCs w:val="24"/>
                <w:lang w:val="en-ID"/>
              </w:rPr>
            </w:pPr>
            <w:del w:id="6640" w:author="Windows User" w:date="2019-09-19T03:29:00Z">
              <w:r w:rsidRPr="0033182C" w:rsidDel="00F7680F">
                <w:rPr>
                  <w:rFonts w:cs="Times New Roman"/>
                  <w:szCs w:val="24"/>
                </w:rPr>
                <w:delText>Senua aktor</w:delText>
              </w:r>
              <w:bookmarkStart w:id="6641" w:name="_Toc23496893"/>
              <w:bookmarkStart w:id="6642" w:name="_Toc23553077"/>
              <w:bookmarkStart w:id="6643" w:name="_Toc23811430"/>
              <w:bookmarkStart w:id="6644" w:name="_Toc23881093"/>
              <w:bookmarkEnd w:id="6641"/>
              <w:bookmarkEnd w:id="6642"/>
              <w:bookmarkEnd w:id="6643"/>
              <w:bookmarkEnd w:id="6644"/>
            </w:del>
          </w:p>
        </w:tc>
        <w:bookmarkStart w:id="6645" w:name="_Toc23496894"/>
        <w:bookmarkStart w:id="6646" w:name="_Toc23553078"/>
        <w:bookmarkStart w:id="6647" w:name="_Toc23811431"/>
        <w:bookmarkStart w:id="6648" w:name="_Toc23881094"/>
        <w:bookmarkEnd w:id="6645"/>
        <w:bookmarkEnd w:id="6646"/>
        <w:bookmarkEnd w:id="6647"/>
        <w:bookmarkEnd w:id="6648"/>
      </w:tr>
      <w:tr w:rsidR="00926E1F" w:rsidRPr="0033182C" w:rsidDel="00F7680F" w14:paraId="5A35026F" w14:textId="7D379C20" w:rsidTr="007E74B5">
        <w:trPr>
          <w:del w:id="6649" w:author="Windows User" w:date="2019-09-19T03:29:00Z"/>
        </w:trPr>
        <w:tc>
          <w:tcPr>
            <w:tcW w:w="4531" w:type="dxa"/>
          </w:tcPr>
          <w:p w14:paraId="6F6F71DB" w14:textId="1467D66D" w:rsidR="00926E1F" w:rsidRPr="0033182C" w:rsidDel="00F7680F" w:rsidRDefault="00926E1F" w:rsidP="00E97240">
            <w:pPr>
              <w:spacing w:after="0" w:line="240" w:lineRule="auto"/>
              <w:rPr>
                <w:del w:id="6650" w:author="Windows User" w:date="2019-09-19T03:29:00Z"/>
                <w:rFonts w:cs="Times New Roman"/>
                <w:szCs w:val="24"/>
                <w:lang w:val="en-ID"/>
              </w:rPr>
            </w:pPr>
            <w:del w:id="6651" w:author="Windows User" w:date="2019-09-19T03:29:00Z">
              <w:r w:rsidRPr="0033182C" w:rsidDel="00F7680F">
                <w:rPr>
                  <w:rFonts w:cs="Times New Roman"/>
                  <w:b/>
                  <w:szCs w:val="24"/>
                </w:rPr>
                <w:delText>Deskripsi Singkat</w:delText>
              </w:r>
              <w:bookmarkStart w:id="6652" w:name="_Toc23496895"/>
              <w:bookmarkStart w:id="6653" w:name="_Toc23553079"/>
              <w:bookmarkStart w:id="6654" w:name="_Toc23811432"/>
              <w:bookmarkStart w:id="6655" w:name="_Toc23881095"/>
              <w:bookmarkEnd w:id="6652"/>
              <w:bookmarkEnd w:id="6653"/>
              <w:bookmarkEnd w:id="6654"/>
              <w:bookmarkEnd w:id="6655"/>
            </w:del>
          </w:p>
        </w:tc>
        <w:tc>
          <w:tcPr>
            <w:tcW w:w="3544" w:type="dxa"/>
            <w:gridSpan w:val="2"/>
          </w:tcPr>
          <w:p w14:paraId="216FD46C" w14:textId="1C3D782A" w:rsidR="00926E1F" w:rsidRPr="0033182C" w:rsidDel="00F7680F" w:rsidRDefault="00926E1F" w:rsidP="00E97240">
            <w:pPr>
              <w:spacing w:after="0" w:line="240" w:lineRule="auto"/>
              <w:rPr>
                <w:del w:id="6656" w:author="Windows User" w:date="2019-09-19T03:29:00Z"/>
                <w:rFonts w:cs="Times New Roman"/>
                <w:szCs w:val="24"/>
                <w:lang w:val="en-ID"/>
              </w:rPr>
            </w:pPr>
            <w:del w:id="6657" w:author="Windows User" w:date="2019-09-19T03:29:00Z">
              <w:r w:rsidRPr="0033182C" w:rsidDel="00F7680F">
                <w:rPr>
                  <w:rFonts w:cs="Times New Roman"/>
                  <w:szCs w:val="24"/>
                </w:rPr>
                <w:delText>Aktor melihat grafik sudut x</w:delText>
              </w:r>
              <w:bookmarkStart w:id="6658" w:name="_Toc23496896"/>
              <w:bookmarkStart w:id="6659" w:name="_Toc23553080"/>
              <w:bookmarkStart w:id="6660" w:name="_Toc23811433"/>
              <w:bookmarkStart w:id="6661" w:name="_Toc23881096"/>
              <w:bookmarkEnd w:id="6658"/>
              <w:bookmarkEnd w:id="6659"/>
              <w:bookmarkEnd w:id="6660"/>
              <w:bookmarkEnd w:id="6661"/>
            </w:del>
          </w:p>
        </w:tc>
        <w:bookmarkStart w:id="6662" w:name="_Toc23496897"/>
        <w:bookmarkStart w:id="6663" w:name="_Toc23553081"/>
        <w:bookmarkStart w:id="6664" w:name="_Toc23811434"/>
        <w:bookmarkStart w:id="6665" w:name="_Toc23881097"/>
        <w:bookmarkEnd w:id="6662"/>
        <w:bookmarkEnd w:id="6663"/>
        <w:bookmarkEnd w:id="6664"/>
        <w:bookmarkEnd w:id="6665"/>
      </w:tr>
      <w:tr w:rsidR="00926E1F" w:rsidRPr="0033182C" w:rsidDel="00F7680F" w14:paraId="61C1D82D" w14:textId="5B7D3A76" w:rsidTr="007E74B5">
        <w:trPr>
          <w:del w:id="6666" w:author="Windows User" w:date="2019-09-19T03:29:00Z"/>
        </w:trPr>
        <w:tc>
          <w:tcPr>
            <w:tcW w:w="4531" w:type="dxa"/>
          </w:tcPr>
          <w:p w14:paraId="3EAB35F0" w14:textId="56D47AC2" w:rsidR="00926E1F" w:rsidRPr="0033182C" w:rsidDel="00F7680F" w:rsidRDefault="00926E1F" w:rsidP="00E97240">
            <w:pPr>
              <w:spacing w:after="0" w:line="240" w:lineRule="auto"/>
              <w:rPr>
                <w:del w:id="6667" w:author="Windows User" w:date="2019-09-19T03:29:00Z"/>
                <w:rFonts w:cs="Times New Roman"/>
                <w:szCs w:val="24"/>
                <w:lang w:val="en-ID"/>
              </w:rPr>
            </w:pPr>
            <w:del w:id="6668" w:author="Windows User" w:date="2019-09-19T03:29:00Z">
              <w:r w:rsidRPr="0033182C" w:rsidDel="00F7680F">
                <w:rPr>
                  <w:rFonts w:cs="Times New Roman"/>
                  <w:b/>
                  <w:szCs w:val="24"/>
                </w:rPr>
                <w:delText>Prekondisi</w:delText>
              </w:r>
              <w:bookmarkStart w:id="6669" w:name="_Toc23496898"/>
              <w:bookmarkStart w:id="6670" w:name="_Toc23553082"/>
              <w:bookmarkStart w:id="6671" w:name="_Toc23811435"/>
              <w:bookmarkStart w:id="6672" w:name="_Toc23881098"/>
              <w:bookmarkEnd w:id="6669"/>
              <w:bookmarkEnd w:id="6670"/>
              <w:bookmarkEnd w:id="6671"/>
              <w:bookmarkEnd w:id="6672"/>
            </w:del>
          </w:p>
        </w:tc>
        <w:tc>
          <w:tcPr>
            <w:tcW w:w="3544" w:type="dxa"/>
            <w:gridSpan w:val="2"/>
          </w:tcPr>
          <w:p w14:paraId="49411B51" w14:textId="2FA802B9" w:rsidR="00926E1F" w:rsidRPr="0033182C" w:rsidDel="00F7680F" w:rsidRDefault="00926E1F" w:rsidP="00E97240">
            <w:pPr>
              <w:spacing w:after="0" w:line="240" w:lineRule="auto"/>
              <w:rPr>
                <w:del w:id="6673" w:author="Windows User" w:date="2019-09-19T03:29:00Z"/>
                <w:rFonts w:cs="Times New Roman"/>
                <w:szCs w:val="24"/>
                <w:lang w:val="en-ID"/>
              </w:rPr>
            </w:pPr>
            <w:del w:id="6674" w:author="Windows User" w:date="2019-09-19T03:29:00Z">
              <w:r w:rsidRPr="0033182C" w:rsidDel="00F7680F">
                <w:rPr>
                  <w:rFonts w:cs="Times New Roman"/>
                  <w:szCs w:val="24"/>
                </w:rPr>
                <w:delText>Aktor masuk halaman dashboard masing-masing</w:delText>
              </w:r>
              <w:bookmarkStart w:id="6675" w:name="_Toc23496899"/>
              <w:bookmarkStart w:id="6676" w:name="_Toc23553083"/>
              <w:bookmarkStart w:id="6677" w:name="_Toc23811436"/>
              <w:bookmarkStart w:id="6678" w:name="_Toc23881099"/>
              <w:bookmarkEnd w:id="6675"/>
              <w:bookmarkEnd w:id="6676"/>
              <w:bookmarkEnd w:id="6677"/>
              <w:bookmarkEnd w:id="6678"/>
            </w:del>
          </w:p>
        </w:tc>
        <w:bookmarkStart w:id="6679" w:name="_Toc23496900"/>
        <w:bookmarkStart w:id="6680" w:name="_Toc23553084"/>
        <w:bookmarkStart w:id="6681" w:name="_Toc23811437"/>
        <w:bookmarkStart w:id="6682" w:name="_Toc23881100"/>
        <w:bookmarkEnd w:id="6679"/>
        <w:bookmarkEnd w:id="6680"/>
        <w:bookmarkEnd w:id="6681"/>
        <w:bookmarkEnd w:id="6682"/>
      </w:tr>
      <w:tr w:rsidR="00926E1F" w:rsidRPr="0033182C" w:rsidDel="00F7680F" w14:paraId="3EFD292B" w14:textId="4A4EB235" w:rsidTr="007E74B5">
        <w:trPr>
          <w:del w:id="6683" w:author="Windows User" w:date="2019-09-19T03:29:00Z"/>
        </w:trPr>
        <w:tc>
          <w:tcPr>
            <w:tcW w:w="4531" w:type="dxa"/>
          </w:tcPr>
          <w:p w14:paraId="648F29CF" w14:textId="10D5526A" w:rsidR="00926E1F" w:rsidRPr="0033182C" w:rsidDel="00F7680F" w:rsidRDefault="00926E1F" w:rsidP="00E97240">
            <w:pPr>
              <w:spacing w:after="0" w:line="240" w:lineRule="auto"/>
              <w:rPr>
                <w:del w:id="6684" w:author="Windows User" w:date="2019-09-19T03:29:00Z"/>
                <w:rFonts w:cs="Times New Roman"/>
                <w:szCs w:val="24"/>
                <w:lang w:val="en-ID"/>
              </w:rPr>
            </w:pPr>
            <w:del w:id="6685" w:author="Windows User" w:date="2019-09-19T03:29:00Z">
              <w:r w:rsidRPr="0033182C" w:rsidDel="00F7680F">
                <w:rPr>
                  <w:rFonts w:cs="Times New Roman"/>
                  <w:b/>
                  <w:szCs w:val="24"/>
                </w:rPr>
                <w:delText>Pascakondisi</w:delText>
              </w:r>
              <w:bookmarkStart w:id="6686" w:name="_Toc23496901"/>
              <w:bookmarkStart w:id="6687" w:name="_Toc23553085"/>
              <w:bookmarkStart w:id="6688" w:name="_Toc23811438"/>
              <w:bookmarkStart w:id="6689" w:name="_Toc23881101"/>
              <w:bookmarkEnd w:id="6686"/>
              <w:bookmarkEnd w:id="6687"/>
              <w:bookmarkEnd w:id="6688"/>
              <w:bookmarkEnd w:id="6689"/>
            </w:del>
          </w:p>
        </w:tc>
        <w:tc>
          <w:tcPr>
            <w:tcW w:w="3544" w:type="dxa"/>
            <w:gridSpan w:val="2"/>
          </w:tcPr>
          <w:p w14:paraId="6343E6E1" w14:textId="175245DB" w:rsidR="00926E1F" w:rsidRPr="0033182C" w:rsidDel="00F7680F" w:rsidRDefault="00926E1F" w:rsidP="00E97240">
            <w:pPr>
              <w:spacing w:after="0" w:line="240" w:lineRule="auto"/>
              <w:rPr>
                <w:del w:id="6690" w:author="Windows User" w:date="2019-09-19T03:29:00Z"/>
                <w:rFonts w:cs="Times New Roman"/>
                <w:szCs w:val="24"/>
                <w:lang w:val="en-ID"/>
              </w:rPr>
            </w:pPr>
            <w:del w:id="6691" w:author="Windows User" w:date="2019-09-19T03:29:00Z">
              <w:r w:rsidRPr="0033182C" w:rsidDel="00F7680F">
                <w:rPr>
                  <w:rFonts w:cs="Times New Roman"/>
                  <w:szCs w:val="24"/>
                </w:rPr>
                <w:delText>Aktor dapat melihat grafik sudut x</w:delText>
              </w:r>
              <w:bookmarkStart w:id="6692" w:name="_Toc23496902"/>
              <w:bookmarkStart w:id="6693" w:name="_Toc23553086"/>
              <w:bookmarkStart w:id="6694" w:name="_Toc23811439"/>
              <w:bookmarkStart w:id="6695" w:name="_Toc23881102"/>
              <w:bookmarkEnd w:id="6692"/>
              <w:bookmarkEnd w:id="6693"/>
              <w:bookmarkEnd w:id="6694"/>
              <w:bookmarkEnd w:id="6695"/>
            </w:del>
          </w:p>
        </w:tc>
        <w:bookmarkStart w:id="6696" w:name="_Toc23496903"/>
        <w:bookmarkStart w:id="6697" w:name="_Toc23553087"/>
        <w:bookmarkStart w:id="6698" w:name="_Toc23811440"/>
        <w:bookmarkStart w:id="6699" w:name="_Toc23881103"/>
        <w:bookmarkEnd w:id="6696"/>
        <w:bookmarkEnd w:id="6697"/>
        <w:bookmarkEnd w:id="6698"/>
        <w:bookmarkEnd w:id="6699"/>
      </w:tr>
      <w:tr w:rsidR="00926E1F" w:rsidRPr="0033182C" w:rsidDel="00F7680F" w14:paraId="41838E15" w14:textId="1C6DFE05" w:rsidTr="007E74B5">
        <w:trPr>
          <w:del w:id="6700" w:author="Windows User" w:date="2019-09-19T03:29:00Z"/>
        </w:trPr>
        <w:tc>
          <w:tcPr>
            <w:tcW w:w="8075" w:type="dxa"/>
            <w:gridSpan w:val="3"/>
          </w:tcPr>
          <w:p w14:paraId="112131E3" w14:textId="476F85D4" w:rsidR="00926E1F" w:rsidRPr="0033182C" w:rsidDel="00F7680F" w:rsidRDefault="00926E1F" w:rsidP="00E97240">
            <w:pPr>
              <w:spacing w:after="0" w:line="240" w:lineRule="auto"/>
              <w:jc w:val="center"/>
              <w:rPr>
                <w:del w:id="6701" w:author="Windows User" w:date="2019-09-19T03:29:00Z"/>
                <w:rFonts w:cs="Times New Roman"/>
                <w:szCs w:val="24"/>
              </w:rPr>
            </w:pPr>
            <w:del w:id="6702" w:author="Windows User" w:date="2019-09-19T03:29:00Z">
              <w:r w:rsidRPr="0033182C" w:rsidDel="00F7680F">
                <w:rPr>
                  <w:rFonts w:cs="Times New Roman"/>
                  <w:b/>
                  <w:bCs/>
                  <w:szCs w:val="24"/>
                </w:rPr>
                <w:delText>Flow Event</w:delText>
              </w:r>
              <w:bookmarkStart w:id="6703" w:name="_Toc23496904"/>
              <w:bookmarkStart w:id="6704" w:name="_Toc23553088"/>
              <w:bookmarkStart w:id="6705" w:name="_Toc23811441"/>
              <w:bookmarkStart w:id="6706" w:name="_Toc23881104"/>
              <w:bookmarkEnd w:id="6703"/>
              <w:bookmarkEnd w:id="6704"/>
              <w:bookmarkEnd w:id="6705"/>
              <w:bookmarkEnd w:id="6706"/>
            </w:del>
          </w:p>
        </w:tc>
        <w:bookmarkStart w:id="6707" w:name="_Toc23496905"/>
        <w:bookmarkStart w:id="6708" w:name="_Toc23553089"/>
        <w:bookmarkStart w:id="6709" w:name="_Toc23811442"/>
        <w:bookmarkStart w:id="6710" w:name="_Toc23881105"/>
        <w:bookmarkEnd w:id="6707"/>
        <w:bookmarkEnd w:id="6708"/>
        <w:bookmarkEnd w:id="6709"/>
        <w:bookmarkEnd w:id="6710"/>
      </w:tr>
      <w:tr w:rsidR="00926E1F" w:rsidRPr="0033182C" w:rsidDel="00F7680F" w14:paraId="519B51C2" w14:textId="2C8E3934" w:rsidTr="007E74B5">
        <w:trPr>
          <w:del w:id="6711" w:author="Windows User" w:date="2019-09-19T03:29:00Z"/>
        </w:trPr>
        <w:tc>
          <w:tcPr>
            <w:tcW w:w="8075" w:type="dxa"/>
            <w:gridSpan w:val="3"/>
          </w:tcPr>
          <w:p w14:paraId="6EEE9371" w14:textId="779BBC28" w:rsidR="00926E1F" w:rsidRPr="0033182C" w:rsidDel="00F7680F" w:rsidRDefault="00926E1F" w:rsidP="00E97240">
            <w:pPr>
              <w:spacing w:after="0" w:line="240" w:lineRule="auto"/>
              <w:jc w:val="center"/>
              <w:rPr>
                <w:del w:id="6712" w:author="Windows User" w:date="2019-09-19T03:29:00Z"/>
                <w:rFonts w:cs="Times New Roman"/>
                <w:szCs w:val="24"/>
              </w:rPr>
            </w:pPr>
            <w:del w:id="6713" w:author="Windows User" w:date="2019-09-19T03:29:00Z">
              <w:r w:rsidRPr="0033182C" w:rsidDel="00F7680F">
                <w:rPr>
                  <w:rFonts w:cs="Times New Roman"/>
                  <w:b/>
                  <w:szCs w:val="24"/>
                </w:rPr>
                <w:delText>Normal Flow : Lihat grafik sudut x</w:delText>
              </w:r>
              <w:bookmarkStart w:id="6714" w:name="_Toc23496906"/>
              <w:bookmarkStart w:id="6715" w:name="_Toc23553090"/>
              <w:bookmarkStart w:id="6716" w:name="_Toc23811443"/>
              <w:bookmarkStart w:id="6717" w:name="_Toc23881106"/>
              <w:bookmarkEnd w:id="6714"/>
              <w:bookmarkEnd w:id="6715"/>
              <w:bookmarkEnd w:id="6716"/>
              <w:bookmarkEnd w:id="6717"/>
            </w:del>
          </w:p>
        </w:tc>
        <w:bookmarkStart w:id="6718" w:name="_Toc23496907"/>
        <w:bookmarkStart w:id="6719" w:name="_Toc23553091"/>
        <w:bookmarkStart w:id="6720" w:name="_Toc23811444"/>
        <w:bookmarkStart w:id="6721" w:name="_Toc23881107"/>
        <w:bookmarkEnd w:id="6718"/>
        <w:bookmarkEnd w:id="6719"/>
        <w:bookmarkEnd w:id="6720"/>
        <w:bookmarkEnd w:id="6721"/>
      </w:tr>
      <w:tr w:rsidR="00926E1F" w:rsidRPr="0033182C" w:rsidDel="00F7680F" w14:paraId="158F5099" w14:textId="71741D39" w:rsidTr="007E74B5">
        <w:trPr>
          <w:trHeight w:val="517"/>
          <w:del w:id="6722" w:author="Windows User" w:date="2019-09-19T03:29:00Z"/>
        </w:trPr>
        <w:tc>
          <w:tcPr>
            <w:tcW w:w="4604" w:type="dxa"/>
            <w:gridSpan w:val="2"/>
          </w:tcPr>
          <w:p w14:paraId="4E9C551E" w14:textId="7CE8EFD0" w:rsidR="00926E1F" w:rsidRPr="0033182C" w:rsidDel="00F7680F" w:rsidRDefault="00926E1F" w:rsidP="00E97240">
            <w:pPr>
              <w:spacing w:after="0" w:line="240" w:lineRule="auto"/>
              <w:rPr>
                <w:del w:id="6723" w:author="Windows User" w:date="2019-09-19T03:29:00Z"/>
                <w:rFonts w:cs="Times New Roman"/>
                <w:b/>
                <w:szCs w:val="24"/>
              </w:rPr>
            </w:pPr>
            <w:del w:id="6724" w:author="Windows User" w:date="2019-09-19T03:29:00Z">
              <w:r w:rsidRPr="0033182C" w:rsidDel="00F7680F">
                <w:rPr>
                  <w:rFonts w:cs="Times New Roman"/>
                  <w:szCs w:val="24"/>
                </w:rPr>
                <w:delText>Aksi Aktor</w:delText>
              </w:r>
              <w:bookmarkStart w:id="6725" w:name="_Toc23496908"/>
              <w:bookmarkStart w:id="6726" w:name="_Toc23553092"/>
              <w:bookmarkStart w:id="6727" w:name="_Toc23811445"/>
              <w:bookmarkStart w:id="6728" w:name="_Toc23881108"/>
              <w:bookmarkEnd w:id="6725"/>
              <w:bookmarkEnd w:id="6726"/>
              <w:bookmarkEnd w:id="6727"/>
              <w:bookmarkEnd w:id="6728"/>
            </w:del>
          </w:p>
        </w:tc>
        <w:tc>
          <w:tcPr>
            <w:tcW w:w="3471" w:type="dxa"/>
          </w:tcPr>
          <w:p w14:paraId="5E7A5157" w14:textId="0D14C91D" w:rsidR="00926E1F" w:rsidRPr="0033182C" w:rsidDel="00F7680F" w:rsidRDefault="00926E1F" w:rsidP="00E97240">
            <w:pPr>
              <w:spacing w:after="0" w:line="240" w:lineRule="auto"/>
              <w:rPr>
                <w:del w:id="6729" w:author="Windows User" w:date="2019-09-19T03:29:00Z"/>
                <w:rFonts w:cs="Times New Roman"/>
                <w:b/>
                <w:szCs w:val="24"/>
              </w:rPr>
            </w:pPr>
            <w:del w:id="6730" w:author="Windows User" w:date="2019-09-19T03:29:00Z">
              <w:r w:rsidRPr="0033182C" w:rsidDel="00F7680F">
                <w:rPr>
                  <w:rFonts w:cs="Times New Roman"/>
                  <w:szCs w:val="24"/>
                </w:rPr>
                <w:delText>Reaksi Sistem</w:delText>
              </w:r>
              <w:bookmarkStart w:id="6731" w:name="_Toc23496909"/>
              <w:bookmarkStart w:id="6732" w:name="_Toc23553093"/>
              <w:bookmarkStart w:id="6733" w:name="_Toc23811446"/>
              <w:bookmarkStart w:id="6734" w:name="_Toc23881109"/>
              <w:bookmarkEnd w:id="6731"/>
              <w:bookmarkEnd w:id="6732"/>
              <w:bookmarkEnd w:id="6733"/>
              <w:bookmarkEnd w:id="6734"/>
            </w:del>
          </w:p>
        </w:tc>
        <w:bookmarkStart w:id="6735" w:name="_Toc23496910"/>
        <w:bookmarkStart w:id="6736" w:name="_Toc23553094"/>
        <w:bookmarkStart w:id="6737" w:name="_Toc23811447"/>
        <w:bookmarkStart w:id="6738" w:name="_Toc23881110"/>
        <w:bookmarkEnd w:id="6735"/>
        <w:bookmarkEnd w:id="6736"/>
        <w:bookmarkEnd w:id="6737"/>
        <w:bookmarkEnd w:id="6738"/>
      </w:tr>
      <w:tr w:rsidR="00926E1F" w:rsidRPr="0033182C" w:rsidDel="00F7680F" w14:paraId="65617E3B" w14:textId="35DEB039" w:rsidTr="007E74B5">
        <w:trPr>
          <w:trHeight w:val="371"/>
          <w:del w:id="6739" w:author="Windows User" w:date="2019-09-19T03:29:00Z"/>
        </w:trPr>
        <w:tc>
          <w:tcPr>
            <w:tcW w:w="4604" w:type="dxa"/>
            <w:gridSpan w:val="2"/>
          </w:tcPr>
          <w:p w14:paraId="3613B6D4" w14:textId="2E78D4B3" w:rsidR="00926E1F" w:rsidRPr="0033182C" w:rsidDel="00F7680F" w:rsidRDefault="00926E1F" w:rsidP="00E97240">
            <w:pPr>
              <w:pStyle w:val="ListParagraph"/>
              <w:numPr>
                <w:ilvl w:val="0"/>
                <w:numId w:val="20"/>
              </w:numPr>
              <w:spacing w:after="0" w:line="240" w:lineRule="auto"/>
              <w:rPr>
                <w:del w:id="6740" w:author="Windows User" w:date="2019-09-19T03:29:00Z"/>
                <w:rFonts w:cs="Times New Roman"/>
                <w:szCs w:val="24"/>
              </w:rPr>
            </w:pPr>
            <w:del w:id="6741" w:author="Windows User" w:date="2019-09-19T03:29:00Z">
              <w:r w:rsidRPr="0033182C" w:rsidDel="00F7680F">
                <w:rPr>
                  <w:rFonts w:cs="Times New Roman"/>
                  <w:szCs w:val="24"/>
                </w:rPr>
                <w:delText>Klik menu grafik  pilih sudut x</w:delText>
              </w:r>
              <w:bookmarkStart w:id="6742" w:name="_Toc23496911"/>
              <w:bookmarkStart w:id="6743" w:name="_Toc23553095"/>
              <w:bookmarkStart w:id="6744" w:name="_Toc23811448"/>
              <w:bookmarkStart w:id="6745" w:name="_Toc23881111"/>
              <w:bookmarkEnd w:id="6742"/>
              <w:bookmarkEnd w:id="6743"/>
              <w:bookmarkEnd w:id="6744"/>
              <w:bookmarkEnd w:id="6745"/>
            </w:del>
          </w:p>
        </w:tc>
        <w:tc>
          <w:tcPr>
            <w:tcW w:w="3471" w:type="dxa"/>
          </w:tcPr>
          <w:p w14:paraId="2D59B42A" w14:textId="6C849896" w:rsidR="00926E1F" w:rsidRPr="0033182C" w:rsidDel="00F7680F" w:rsidRDefault="00926E1F" w:rsidP="00E97240">
            <w:pPr>
              <w:spacing w:after="0" w:line="240" w:lineRule="auto"/>
              <w:rPr>
                <w:del w:id="6746" w:author="Windows User" w:date="2019-09-19T03:29:00Z"/>
                <w:rFonts w:cs="Times New Roman"/>
                <w:szCs w:val="24"/>
              </w:rPr>
            </w:pPr>
            <w:bookmarkStart w:id="6747" w:name="_Toc23496912"/>
            <w:bookmarkStart w:id="6748" w:name="_Toc23553096"/>
            <w:bookmarkStart w:id="6749" w:name="_Toc23811449"/>
            <w:bookmarkStart w:id="6750" w:name="_Toc23881112"/>
            <w:bookmarkEnd w:id="6747"/>
            <w:bookmarkEnd w:id="6748"/>
            <w:bookmarkEnd w:id="6749"/>
            <w:bookmarkEnd w:id="6750"/>
          </w:p>
        </w:tc>
        <w:bookmarkStart w:id="6751" w:name="_Toc23496913"/>
        <w:bookmarkStart w:id="6752" w:name="_Toc23553097"/>
        <w:bookmarkStart w:id="6753" w:name="_Toc23811450"/>
        <w:bookmarkStart w:id="6754" w:name="_Toc23881113"/>
        <w:bookmarkEnd w:id="6751"/>
        <w:bookmarkEnd w:id="6752"/>
        <w:bookmarkEnd w:id="6753"/>
        <w:bookmarkEnd w:id="6754"/>
      </w:tr>
      <w:tr w:rsidR="00926E1F" w:rsidRPr="0033182C" w:rsidDel="00F7680F" w14:paraId="5F6857B7" w14:textId="227DF9DB" w:rsidTr="007E74B5">
        <w:trPr>
          <w:trHeight w:val="370"/>
          <w:del w:id="6755" w:author="Windows User" w:date="2019-09-19T03:29:00Z"/>
        </w:trPr>
        <w:tc>
          <w:tcPr>
            <w:tcW w:w="4604" w:type="dxa"/>
            <w:gridSpan w:val="2"/>
          </w:tcPr>
          <w:p w14:paraId="68348881" w14:textId="3B1B4CC1" w:rsidR="00926E1F" w:rsidRPr="0033182C" w:rsidDel="00F7680F" w:rsidRDefault="00926E1F" w:rsidP="00E97240">
            <w:pPr>
              <w:pStyle w:val="ListParagraph"/>
              <w:spacing w:after="0" w:line="240" w:lineRule="auto"/>
              <w:rPr>
                <w:del w:id="6756" w:author="Windows User" w:date="2019-09-19T03:29:00Z"/>
                <w:rFonts w:cs="Times New Roman"/>
                <w:szCs w:val="24"/>
              </w:rPr>
            </w:pPr>
            <w:bookmarkStart w:id="6757" w:name="_Toc23496914"/>
            <w:bookmarkStart w:id="6758" w:name="_Toc23553098"/>
            <w:bookmarkStart w:id="6759" w:name="_Toc23811451"/>
            <w:bookmarkStart w:id="6760" w:name="_Toc23881114"/>
            <w:bookmarkEnd w:id="6757"/>
            <w:bookmarkEnd w:id="6758"/>
            <w:bookmarkEnd w:id="6759"/>
            <w:bookmarkEnd w:id="6760"/>
          </w:p>
          <w:p w14:paraId="4265AC5B" w14:textId="215C5DFC" w:rsidR="00926E1F" w:rsidRPr="0033182C" w:rsidDel="00F7680F" w:rsidRDefault="00926E1F" w:rsidP="00E97240">
            <w:pPr>
              <w:pStyle w:val="ListParagraph"/>
              <w:spacing w:after="0" w:line="240" w:lineRule="auto"/>
              <w:rPr>
                <w:del w:id="6761" w:author="Windows User" w:date="2019-09-19T03:29:00Z"/>
                <w:rFonts w:cs="Times New Roman"/>
                <w:szCs w:val="24"/>
              </w:rPr>
            </w:pPr>
            <w:bookmarkStart w:id="6762" w:name="_Toc23496915"/>
            <w:bookmarkStart w:id="6763" w:name="_Toc23553099"/>
            <w:bookmarkStart w:id="6764" w:name="_Toc23811452"/>
            <w:bookmarkStart w:id="6765" w:name="_Toc23881115"/>
            <w:bookmarkEnd w:id="6762"/>
            <w:bookmarkEnd w:id="6763"/>
            <w:bookmarkEnd w:id="6764"/>
            <w:bookmarkEnd w:id="6765"/>
          </w:p>
          <w:p w14:paraId="519203B0" w14:textId="6F8E462A" w:rsidR="00926E1F" w:rsidRPr="0033182C" w:rsidDel="00F7680F" w:rsidRDefault="00926E1F" w:rsidP="00E97240">
            <w:pPr>
              <w:spacing w:after="0" w:line="240" w:lineRule="auto"/>
              <w:rPr>
                <w:del w:id="6766" w:author="Windows User" w:date="2019-09-19T03:29:00Z"/>
                <w:rFonts w:cs="Times New Roman"/>
                <w:b/>
                <w:szCs w:val="24"/>
              </w:rPr>
            </w:pPr>
            <w:bookmarkStart w:id="6767" w:name="_Toc23496916"/>
            <w:bookmarkStart w:id="6768" w:name="_Toc23553100"/>
            <w:bookmarkStart w:id="6769" w:name="_Toc23811453"/>
            <w:bookmarkStart w:id="6770" w:name="_Toc23881116"/>
            <w:bookmarkEnd w:id="6767"/>
            <w:bookmarkEnd w:id="6768"/>
            <w:bookmarkEnd w:id="6769"/>
            <w:bookmarkEnd w:id="6770"/>
          </w:p>
        </w:tc>
        <w:tc>
          <w:tcPr>
            <w:tcW w:w="3471" w:type="dxa"/>
          </w:tcPr>
          <w:p w14:paraId="69A44E9A" w14:textId="415CDC58" w:rsidR="00926E1F" w:rsidRPr="0033182C" w:rsidDel="00F7680F" w:rsidRDefault="00926E1F" w:rsidP="00E97240">
            <w:pPr>
              <w:pStyle w:val="ListParagraph"/>
              <w:numPr>
                <w:ilvl w:val="0"/>
                <w:numId w:val="20"/>
              </w:numPr>
              <w:spacing w:after="0" w:line="240" w:lineRule="auto"/>
              <w:rPr>
                <w:del w:id="6771" w:author="Windows User" w:date="2019-09-19T03:29:00Z"/>
                <w:rFonts w:cs="Times New Roman"/>
                <w:szCs w:val="24"/>
              </w:rPr>
            </w:pPr>
            <w:del w:id="6772" w:author="Windows User" w:date="2019-09-19T03:29:00Z">
              <w:r w:rsidRPr="0033182C" w:rsidDel="00F7680F">
                <w:rPr>
                  <w:rFonts w:cs="Times New Roman"/>
                  <w:szCs w:val="24"/>
                </w:rPr>
                <w:delText>Menampilkan grafik sudut x</w:delText>
              </w:r>
              <w:bookmarkStart w:id="6773" w:name="_Toc23496917"/>
              <w:bookmarkStart w:id="6774" w:name="_Toc23553101"/>
              <w:bookmarkStart w:id="6775" w:name="_Toc23811454"/>
              <w:bookmarkStart w:id="6776" w:name="_Toc23881117"/>
              <w:bookmarkEnd w:id="6773"/>
              <w:bookmarkEnd w:id="6774"/>
              <w:bookmarkEnd w:id="6775"/>
              <w:bookmarkEnd w:id="6776"/>
            </w:del>
          </w:p>
        </w:tc>
        <w:bookmarkStart w:id="6777" w:name="_Toc23496918"/>
        <w:bookmarkStart w:id="6778" w:name="_Toc23553102"/>
        <w:bookmarkStart w:id="6779" w:name="_Toc23811455"/>
        <w:bookmarkStart w:id="6780" w:name="_Toc23881118"/>
        <w:bookmarkEnd w:id="6777"/>
        <w:bookmarkEnd w:id="6778"/>
        <w:bookmarkEnd w:id="6779"/>
        <w:bookmarkEnd w:id="6780"/>
      </w:tr>
    </w:tbl>
    <w:p w14:paraId="648AF49B" w14:textId="55E710E3" w:rsidR="00926E1F" w:rsidRPr="0033182C" w:rsidDel="00F7680F" w:rsidRDefault="00926E1F" w:rsidP="00E97240">
      <w:pPr>
        <w:spacing w:after="0" w:line="240" w:lineRule="auto"/>
        <w:rPr>
          <w:del w:id="6781" w:author="Windows User" w:date="2019-09-19T03:29:00Z"/>
          <w:rFonts w:cs="Times New Roman"/>
          <w:b/>
        </w:rPr>
      </w:pPr>
      <w:bookmarkStart w:id="6782" w:name="_Toc23496919"/>
      <w:bookmarkStart w:id="6783" w:name="_Toc23553103"/>
      <w:bookmarkStart w:id="6784" w:name="_Toc23811456"/>
      <w:bookmarkStart w:id="6785" w:name="_Toc23881119"/>
      <w:bookmarkEnd w:id="6782"/>
      <w:bookmarkEnd w:id="6783"/>
      <w:bookmarkEnd w:id="6784"/>
      <w:bookmarkEnd w:id="6785"/>
    </w:p>
    <w:p w14:paraId="713BD891" w14:textId="6A62AB97" w:rsidR="004F2EF7" w:rsidRPr="0033182C" w:rsidDel="00F7680F" w:rsidRDefault="0090212E">
      <w:pPr>
        <w:pStyle w:val="Heading3"/>
        <w:numPr>
          <w:ilvl w:val="2"/>
          <w:numId w:val="43"/>
        </w:numPr>
        <w:ind w:left="357" w:hanging="357"/>
        <w:rPr>
          <w:del w:id="6786" w:author="Windows User" w:date="2019-09-19T03:29:00Z"/>
          <w:rFonts w:cs="Times New Roman"/>
        </w:rPr>
        <w:pPrChange w:id="6787" w:author="Windows User" w:date="2019-09-19T02:40:00Z">
          <w:pPr>
            <w:pStyle w:val="Heading3"/>
          </w:pPr>
        </w:pPrChange>
      </w:pPr>
      <w:del w:id="6788" w:author="Windows User" w:date="2019-09-19T03:29:00Z">
        <w:r w:rsidRPr="0033182C" w:rsidDel="00F7680F">
          <w:rPr>
            <w:rFonts w:cs="Times New Roman"/>
          </w:rPr>
          <w:delText>Grafik Sudut y</w:delText>
        </w:r>
        <w:bookmarkStart w:id="6789" w:name="_Toc23496920"/>
        <w:bookmarkStart w:id="6790" w:name="_Toc23553104"/>
        <w:bookmarkStart w:id="6791" w:name="_Toc23811457"/>
        <w:bookmarkStart w:id="6792" w:name="_Toc23881120"/>
        <w:bookmarkEnd w:id="6789"/>
        <w:bookmarkEnd w:id="6790"/>
        <w:bookmarkEnd w:id="6791"/>
        <w:bookmarkEnd w:id="6792"/>
      </w:del>
    </w:p>
    <w:p w14:paraId="1788D58C" w14:textId="39AED347" w:rsidR="00E07971" w:rsidRPr="0033182C" w:rsidDel="00F7680F" w:rsidRDefault="00E75BB9" w:rsidP="007E74B5">
      <w:pPr>
        <w:ind w:firstLine="567"/>
        <w:rPr>
          <w:del w:id="6793" w:author="Windows User" w:date="2019-09-19T03:29:00Z"/>
          <w:rFonts w:cs="Times New Roman"/>
          <w:szCs w:val="24"/>
        </w:rPr>
      </w:pPr>
      <w:del w:id="6794" w:author="Windows User" w:date="2019-09-19T03:29:00Z">
        <w:r w:rsidRPr="0033182C" w:rsidDel="00F7680F">
          <w:rPr>
            <w:rFonts w:cs="Times New Roman"/>
            <w:szCs w:val="24"/>
          </w:rPr>
          <w:delText xml:space="preserve">Skenario ini menjelaskan alur untuk melihat grafik sudut y. Fitur ini bisa dilakukan oleh semua user. Skenario lihat grafik sudut y dapat dilihat pada </w:delText>
        </w:r>
        <w:r w:rsidR="006343B3" w:rsidRPr="0033182C" w:rsidDel="00F7680F">
          <w:rPr>
            <w:rFonts w:cs="Times New Roman"/>
            <w:szCs w:val="24"/>
          </w:rPr>
          <w:delText>Tabel</w:delText>
        </w:r>
        <w:r w:rsidR="00E07971" w:rsidRPr="0033182C" w:rsidDel="00F7680F">
          <w:rPr>
            <w:rFonts w:cs="Times New Roman"/>
            <w:szCs w:val="24"/>
          </w:rPr>
          <w:delText xml:space="preserve"> 4.18.</w:delText>
        </w:r>
        <w:bookmarkStart w:id="6795" w:name="_Toc23496921"/>
        <w:bookmarkStart w:id="6796" w:name="_Toc23553105"/>
        <w:bookmarkStart w:id="6797" w:name="_Toc23811458"/>
        <w:bookmarkStart w:id="6798" w:name="_Toc23881121"/>
        <w:bookmarkEnd w:id="6795"/>
        <w:bookmarkEnd w:id="6796"/>
        <w:bookmarkEnd w:id="6797"/>
        <w:bookmarkEnd w:id="6798"/>
      </w:del>
    </w:p>
    <w:p w14:paraId="25433F4C" w14:textId="42F08346" w:rsidR="007E74B5" w:rsidRPr="0033182C" w:rsidDel="00F7680F" w:rsidRDefault="007E74B5" w:rsidP="007E74B5">
      <w:pPr>
        <w:pStyle w:val="Caption"/>
        <w:keepNext/>
        <w:spacing w:after="0" w:line="360" w:lineRule="auto"/>
        <w:jc w:val="center"/>
        <w:rPr>
          <w:del w:id="6799" w:author="Windows User" w:date="2019-09-19T03:29:00Z"/>
          <w:rFonts w:cs="Times New Roman"/>
          <w:i w:val="0"/>
          <w:color w:val="auto"/>
          <w:sz w:val="24"/>
        </w:rPr>
      </w:pPr>
      <w:del w:id="6800" w:author="Windows User" w:date="2019-09-19T03:29:00Z">
        <w:r w:rsidRPr="0033182C" w:rsidDel="00F7680F">
          <w:rPr>
            <w:rFonts w:cs="Times New Roman"/>
            <w:i w:val="0"/>
            <w:color w:val="auto"/>
            <w:sz w:val="24"/>
          </w:rPr>
          <w:delText xml:space="preserve">Tabel </w:delText>
        </w:r>
      </w:del>
      <w:del w:id="6801" w:author="Windows User" w:date="2019-09-18T15:48:00Z">
        <w:r w:rsidRPr="0033182C" w:rsidDel="00F10288">
          <w:rPr>
            <w:rFonts w:cs="Times New Roman"/>
            <w:i w:val="0"/>
          </w:rPr>
          <w:fldChar w:fldCharType="begin"/>
        </w:r>
        <w:r w:rsidRPr="0033182C" w:rsidDel="00F10288">
          <w:rPr>
            <w:rFonts w:cs="Times New Roman"/>
            <w:i w:val="0"/>
            <w:color w:val="auto"/>
            <w:sz w:val="24"/>
          </w:rPr>
          <w:delInstrText xml:space="preserve"> STYLEREF 1 \s </w:delInstrText>
        </w:r>
        <w:r w:rsidRPr="0033182C" w:rsidDel="00F10288">
          <w:rPr>
            <w:rFonts w:cs="Times New Roman"/>
            <w:i w:val="0"/>
          </w:rPr>
          <w:fldChar w:fldCharType="separate"/>
        </w:r>
        <w:r w:rsidRPr="0033182C" w:rsidDel="00F10288">
          <w:rPr>
            <w:rFonts w:cs="Times New Roman"/>
            <w:i w:val="0"/>
            <w:noProof/>
            <w:color w:val="auto"/>
            <w:sz w:val="24"/>
          </w:rPr>
          <w:delText>4</w:delText>
        </w:r>
        <w:r w:rsidRPr="0033182C" w:rsidDel="00F10288">
          <w:rPr>
            <w:rFonts w:cs="Times New Roman"/>
            <w:i w:val="0"/>
          </w:rPr>
          <w:fldChar w:fldCharType="end"/>
        </w:r>
        <w:r w:rsidRPr="0033182C" w:rsidDel="00F10288">
          <w:rPr>
            <w:rFonts w:cs="Times New Roman"/>
            <w:i w:val="0"/>
            <w:color w:val="auto"/>
            <w:sz w:val="24"/>
          </w:rPr>
          <w:delText>.</w:delText>
        </w:r>
        <w:r w:rsidRPr="0033182C" w:rsidDel="00F10288">
          <w:rPr>
            <w:rFonts w:cs="Times New Roman"/>
            <w:i w:val="0"/>
          </w:rPr>
          <w:fldChar w:fldCharType="begin"/>
        </w:r>
        <w:r w:rsidRPr="0033182C" w:rsidDel="00F10288">
          <w:rPr>
            <w:rFonts w:cs="Times New Roman"/>
            <w:i w:val="0"/>
            <w:color w:val="auto"/>
            <w:sz w:val="24"/>
          </w:rPr>
          <w:delInstrText xml:space="preserve"> SEQ Tabel \* ARABIC \s 1 </w:delInstrText>
        </w:r>
        <w:r w:rsidRPr="0033182C" w:rsidDel="00F10288">
          <w:rPr>
            <w:rFonts w:cs="Times New Roman"/>
            <w:i w:val="0"/>
          </w:rPr>
          <w:fldChar w:fldCharType="separate"/>
        </w:r>
        <w:r w:rsidRPr="0033182C" w:rsidDel="00F10288">
          <w:rPr>
            <w:rFonts w:cs="Times New Roman"/>
            <w:i w:val="0"/>
            <w:noProof/>
            <w:color w:val="auto"/>
            <w:sz w:val="24"/>
          </w:rPr>
          <w:delText>18</w:delText>
        </w:r>
        <w:r w:rsidRPr="0033182C" w:rsidDel="00F10288">
          <w:rPr>
            <w:rFonts w:cs="Times New Roman"/>
            <w:i w:val="0"/>
          </w:rPr>
          <w:fldChar w:fldCharType="end"/>
        </w:r>
      </w:del>
      <w:del w:id="6802" w:author="Windows User" w:date="2019-09-19T03:29:00Z">
        <w:r w:rsidRPr="0033182C" w:rsidDel="00F7680F">
          <w:rPr>
            <w:rFonts w:cs="Times New Roman"/>
            <w:i w:val="0"/>
            <w:color w:val="auto"/>
            <w:sz w:val="24"/>
          </w:rPr>
          <w:delText xml:space="preserve"> Grafik Sudut y</w:delText>
        </w:r>
        <w:bookmarkStart w:id="6803" w:name="_Toc23496922"/>
        <w:bookmarkStart w:id="6804" w:name="_Toc23553106"/>
        <w:bookmarkStart w:id="6805" w:name="_Toc23811459"/>
        <w:bookmarkStart w:id="6806" w:name="_Toc23881122"/>
        <w:bookmarkEnd w:id="6803"/>
        <w:bookmarkEnd w:id="6804"/>
        <w:bookmarkEnd w:id="6805"/>
        <w:bookmarkEnd w:id="6806"/>
      </w:del>
    </w:p>
    <w:tbl>
      <w:tblPr>
        <w:tblStyle w:val="TableGrid"/>
        <w:tblW w:w="8075" w:type="dxa"/>
        <w:tblLook w:val="04A0" w:firstRow="1" w:lastRow="0" w:firstColumn="1" w:lastColumn="0" w:noHBand="0" w:noVBand="1"/>
      </w:tblPr>
      <w:tblGrid>
        <w:gridCol w:w="4531"/>
        <w:gridCol w:w="73"/>
        <w:gridCol w:w="3471"/>
      </w:tblGrid>
      <w:tr w:rsidR="00926E1F" w:rsidRPr="0033182C" w:rsidDel="00F7680F" w14:paraId="2728E05B" w14:textId="31FDE9DD" w:rsidTr="007E74B5">
        <w:trPr>
          <w:del w:id="6807" w:author="Windows User" w:date="2019-09-19T03:29:00Z"/>
        </w:trPr>
        <w:tc>
          <w:tcPr>
            <w:tcW w:w="4531" w:type="dxa"/>
          </w:tcPr>
          <w:p w14:paraId="280749E1" w14:textId="4D668551" w:rsidR="00926E1F" w:rsidRPr="0033182C" w:rsidDel="00F7680F" w:rsidRDefault="00926E1F" w:rsidP="00E97240">
            <w:pPr>
              <w:spacing w:after="0" w:line="240" w:lineRule="auto"/>
              <w:rPr>
                <w:del w:id="6808" w:author="Windows User" w:date="2019-09-19T03:29:00Z"/>
                <w:rFonts w:cs="Times New Roman"/>
                <w:sz w:val="22"/>
                <w:szCs w:val="24"/>
                <w:lang w:val="en-ID"/>
              </w:rPr>
            </w:pPr>
            <w:del w:id="6809" w:author="Windows User" w:date="2019-09-19T03:29:00Z">
              <w:r w:rsidRPr="0033182C" w:rsidDel="00F7680F">
                <w:rPr>
                  <w:rFonts w:cs="Times New Roman"/>
                  <w:b/>
                  <w:sz w:val="22"/>
                  <w:szCs w:val="24"/>
                </w:rPr>
                <w:delText>Nama Usecase</w:delText>
              </w:r>
              <w:bookmarkStart w:id="6810" w:name="_Toc23496923"/>
              <w:bookmarkStart w:id="6811" w:name="_Toc23553107"/>
              <w:bookmarkStart w:id="6812" w:name="_Toc23811460"/>
              <w:bookmarkStart w:id="6813" w:name="_Toc23881123"/>
              <w:bookmarkEnd w:id="6810"/>
              <w:bookmarkEnd w:id="6811"/>
              <w:bookmarkEnd w:id="6812"/>
              <w:bookmarkEnd w:id="6813"/>
            </w:del>
          </w:p>
        </w:tc>
        <w:tc>
          <w:tcPr>
            <w:tcW w:w="3544" w:type="dxa"/>
            <w:gridSpan w:val="2"/>
          </w:tcPr>
          <w:p w14:paraId="3AAA0259" w14:textId="5CF4AF82" w:rsidR="00926E1F" w:rsidRPr="0033182C" w:rsidDel="00F7680F" w:rsidRDefault="00926E1F" w:rsidP="00E97240">
            <w:pPr>
              <w:spacing w:after="0" w:line="240" w:lineRule="auto"/>
              <w:rPr>
                <w:del w:id="6814" w:author="Windows User" w:date="2019-09-19T03:29:00Z"/>
                <w:rFonts w:cs="Times New Roman"/>
                <w:sz w:val="22"/>
                <w:szCs w:val="24"/>
                <w:lang w:val="en-ID"/>
              </w:rPr>
            </w:pPr>
            <w:del w:id="6815" w:author="Windows User" w:date="2019-09-19T03:29:00Z">
              <w:r w:rsidRPr="0033182C" w:rsidDel="00F7680F">
                <w:rPr>
                  <w:rFonts w:cs="Times New Roman"/>
                  <w:sz w:val="22"/>
                  <w:szCs w:val="24"/>
                </w:rPr>
                <w:delText>Lihat grafik sudut y</w:delText>
              </w:r>
              <w:bookmarkStart w:id="6816" w:name="_Toc23496924"/>
              <w:bookmarkStart w:id="6817" w:name="_Toc23553108"/>
              <w:bookmarkStart w:id="6818" w:name="_Toc23811461"/>
              <w:bookmarkStart w:id="6819" w:name="_Toc23881124"/>
              <w:bookmarkEnd w:id="6816"/>
              <w:bookmarkEnd w:id="6817"/>
              <w:bookmarkEnd w:id="6818"/>
              <w:bookmarkEnd w:id="6819"/>
            </w:del>
          </w:p>
        </w:tc>
        <w:bookmarkStart w:id="6820" w:name="_Toc23496925"/>
        <w:bookmarkStart w:id="6821" w:name="_Toc23553109"/>
        <w:bookmarkStart w:id="6822" w:name="_Toc23811462"/>
        <w:bookmarkStart w:id="6823" w:name="_Toc23881125"/>
        <w:bookmarkEnd w:id="6820"/>
        <w:bookmarkEnd w:id="6821"/>
        <w:bookmarkEnd w:id="6822"/>
        <w:bookmarkEnd w:id="6823"/>
      </w:tr>
      <w:tr w:rsidR="00926E1F" w:rsidRPr="0033182C" w:rsidDel="00F7680F" w14:paraId="732323E5" w14:textId="6042F863" w:rsidTr="007E74B5">
        <w:trPr>
          <w:del w:id="6824" w:author="Windows User" w:date="2019-09-19T03:29:00Z"/>
        </w:trPr>
        <w:tc>
          <w:tcPr>
            <w:tcW w:w="4531" w:type="dxa"/>
          </w:tcPr>
          <w:p w14:paraId="6633DC99" w14:textId="5ACD3C99" w:rsidR="00926E1F" w:rsidRPr="0033182C" w:rsidDel="00F7680F" w:rsidRDefault="00926E1F" w:rsidP="00E97240">
            <w:pPr>
              <w:spacing w:after="0" w:line="240" w:lineRule="auto"/>
              <w:rPr>
                <w:del w:id="6825" w:author="Windows User" w:date="2019-09-19T03:29:00Z"/>
                <w:rFonts w:cs="Times New Roman"/>
                <w:sz w:val="22"/>
                <w:szCs w:val="24"/>
                <w:lang w:val="en-ID"/>
              </w:rPr>
            </w:pPr>
            <w:del w:id="6826" w:author="Windows User" w:date="2019-09-19T03:29:00Z">
              <w:r w:rsidRPr="0033182C" w:rsidDel="00F7680F">
                <w:rPr>
                  <w:rFonts w:cs="Times New Roman"/>
                  <w:b/>
                  <w:sz w:val="22"/>
                  <w:szCs w:val="24"/>
                </w:rPr>
                <w:delText>Aktor</w:delText>
              </w:r>
              <w:bookmarkStart w:id="6827" w:name="_Toc23496926"/>
              <w:bookmarkStart w:id="6828" w:name="_Toc23553110"/>
              <w:bookmarkStart w:id="6829" w:name="_Toc23811463"/>
              <w:bookmarkStart w:id="6830" w:name="_Toc23881126"/>
              <w:bookmarkEnd w:id="6827"/>
              <w:bookmarkEnd w:id="6828"/>
              <w:bookmarkEnd w:id="6829"/>
              <w:bookmarkEnd w:id="6830"/>
            </w:del>
          </w:p>
        </w:tc>
        <w:tc>
          <w:tcPr>
            <w:tcW w:w="3544" w:type="dxa"/>
            <w:gridSpan w:val="2"/>
          </w:tcPr>
          <w:p w14:paraId="6EA2B5BE" w14:textId="5AB4AC4D" w:rsidR="00926E1F" w:rsidRPr="0033182C" w:rsidDel="00F7680F" w:rsidRDefault="00926E1F" w:rsidP="00E97240">
            <w:pPr>
              <w:spacing w:after="0" w:line="240" w:lineRule="auto"/>
              <w:rPr>
                <w:del w:id="6831" w:author="Windows User" w:date="2019-09-19T03:29:00Z"/>
                <w:rFonts w:cs="Times New Roman"/>
                <w:sz w:val="22"/>
                <w:szCs w:val="24"/>
                <w:lang w:val="en-ID"/>
              </w:rPr>
            </w:pPr>
            <w:del w:id="6832" w:author="Windows User" w:date="2019-09-19T03:29:00Z">
              <w:r w:rsidRPr="0033182C" w:rsidDel="00F7680F">
                <w:rPr>
                  <w:rFonts w:cs="Times New Roman"/>
                  <w:sz w:val="22"/>
                  <w:szCs w:val="24"/>
                </w:rPr>
                <w:delText>Senua aktor</w:delText>
              </w:r>
              <w:bookmarkStart w:id="6833" w:name="_Toc23496927"/>
              <w:bookmarkStart w:id="6834" w:name="_Toc23553111"/>
              <w:bookmarkStart w:id="6835" w:name="_Toc23811464"/>
              <w:bookmarkStart w:id="6836" w:name="_Toc23881127"/>
              <w:bookmarkEnd w:id="6833"/>
              <w:bookmarkEnd w:id="6834"/>
              <w:bookmarkEnd w:id="6835"/>
              <w:bookmarkEnd w:id="6836"/>
            </w:del>
          </w:p>
        </w:tc>
        <w:bookmarkStart w:id="6837" w:name="_Toc23496928"/>
        <w:bookmarkStart w:id="6838" w:name="_Toc23553112"/>
        <w:bookmarkStart w:id="6839" w:name="_Toc23811465"/>
        <w:bookmarkStart w:id="6840" w:name="_Toc23881128"/>
        <w:bookmarkEnd w:id="6837"/>
        <w:bookmarkEnd w:id="6838"/>
        <w:bookmarkEnd w:id="6839"/>
        <w:bookmarkEnd w:id="6840"/>
      </w:tr>
      <w:tr w:rsidR="00926E1F" w:rsidRPr="0033182C" w:rsidDel="00F7680F" w14:paraId="689C9C11" w14:textId="4A07A1E1" w:rsidTr="007E74B5">
        <w:trPr>
          <w:del w:id="6841" w:author="Windows User" w:date="2019-09-19T03:29:00Z"/>
        </w:trPr>
        <w:tc>
          <w:tcPr>
            <w:tcW w:w="4531" w:type="dxa"/>
          </w:tcPr>
          <w:p w14:paraId="2624FB5C" w14:textId="1FFA8353" w:rsidR="00926E1F" w:rsidRPr="0033182C" w:rsidDel="00F7680F" w:rsidRDefault="00926E1F" w:rsidP="00E97240">
            <w:pPr>
              <w:spacing w:after="0" w:line="240" w:lineRule="auto"/>
              <w:rPr>
                <w:del w:id="6842" w:author="Windows User" w:date="2019-09-19T03:29:00Z"/>
                <w:rFonts w:cs="Times New Roman"/>
                <w:sz w:val="22"/>
                <w:szCs w:val="24"/>
                <w:lang w:val="en-ID"/>
              </w:rPr>
            </w:pPr>
            <w:del w:id="6843" w:author="Windows User" w:date="2019-09-19T03:29:00Z">
              <w:r w:rsidRPr="0033182C" w:rsidDel="00F7680F">
                <w:rPr>
                  <w:rFonts w:cs="Times New Roman"/>
                  <w:b/>
                  <w:sz w:val="22"/>
                  <w:szCs w:val="24"/>
                </w:rPr>
                <w:delText>Deskripsi Singkat</w:delText>
              </w:r>
              <w:bookmarkStart w:id="6844" w:name="_Toc23496929"/>
              <w:bookmarkStart w:id="6845" w:name="_Toc23553113"/>
              <w:bookmarkStart w:id="6846" w:name="_Toc23811466"/>
              <w:bookmarkStart w:id="6847" w:name="_Toc23881129"/>
              <w:bookmarkEnd w:id="6844"/>
              <w:bookmarkEnd w:id="6845"/>
              <w:bookmarkEnd w:id="6846"/>
              <w:bookmarkEnd w:id="6847"/>
            </w:del>
          </w:p>
        </w:tc>
        <w:tc>
          <w:tcPr>
            <w:tcW w:w="3544" w:type="dxa"/>
            <w:gridSpan w:val="2"/>
          </w:tcPr>
          <w:p w14:paraId="73CBB2F0" w14:textId="7F0DA88A" w:rsidR="00926E1F" w:rsidRPr="0033182C" w:rsidDel="00F7680F" w:rsidRDefault="00926E1F" w:rsidP="00E97240">
            <w:pPr>
              <w:spacing w:after="0" w:line="240" w:lineRule="auto"/>
              <w:rPr>
                <w:del w:id="6848" w:author="Windows User" w:date="2019-09-19T03:29:00Z"/>
                <w:rFonts w:cs="Times New Roman"/>
                <w:sz w:val="22"/>
                <w:szCs w:val="24"/>
                <w:lang w:val="en-ID"/>
              </w:rPr>
            </w:pPr>
            <w:del w:id="6849" w:author="Windows User" w:date="2019-09-19T03:29:00Z">
              <w:r w:rsidRPr="0033182C" w:rsidDel="00F7680F">
                <w:rPr>
                  <w:rFonts w:cs="Times New Roman"/>
                  <w:sz w:val="22"/>
                  <w:szCs w:val="24"/>
                </w:rPr>
                <w:delText>Aktor melihat grafik sudut y</w:delText>
              </w:r>
              <w:bookmarkStart w:id="6850" w:name="_Toc23496930"/>
              <w:bookmarkStart w:id="6851" w:name="_Toc23553114"/>
              <w:bookmarkStart w:id="6852" w:name="_Toc23811467"/>
              <w:bookmarkStart w:id="6853" w:name="_Toc23881130"/>
              <w:bookmarkEnd w:id="6850"/>
              <w:bookmarkEnd w:id="6851"/>
              <w:bookmarkEnd w:id="6852"/>
              <w:bookmarkEnd w:id="6853"/>
            </w:del>
          </w:p>
        </w:tc>
        <w:bookmarkStart w:id="6854" w:name="_Toc23496931"/>
        <w:bookmarkStart w:id="6855" w:name="_Toc23553115"/>
        <w:bookmarkStart w:id="6856" w:name="_Toc23811468"/>
        <w:bookmarkStart w:id="6857" w:name="_Toc23881131"/>
        <w:bookmarkEnd w:id="6854"/>
        <w:bookmarkEnd w:id="6855"/>
        <w:bookmarkEnd w:id="6856"/>
        <w:bookmarkEnd w:id="6857"/>
      </w:tr>
      <w:tr w:rsidR="00926E1F" w:rsidRPr="0033182C" w:rsidDel="00F7680F" w14:paraId="0A944429" w14:textId="2D0F3FE7" w:rsidTr="007E74B5">
        <w:trPr>
          <w:del w:id="6858" w:author="Windows User" w:date="2019-09-19T03:29:00Z"/>
        </w:trPr>
        <w:tc>
          <w:tcPr>
            <w:tcW w:w="4531" w:type="dxa"/>
          </w:tcPr>
          <w:p w14:paraId="5B1C342E" w14:textId="469907FD" w:rsidR="00926E1F" w:rsidRPr="0033182C" w:rsidDel="00F7680F" w:rsidRDefault="00926E1F" w:rsidP="00E97240">
            <w:pPr>
              <w:spacing w:after="0" w:line="240" w:lineRule="auto"/>
              <w:rPr>
                <w:del w:id="6859" w:author="Windows User" w:date="2019-09-19T03:29:00Z"/>
                <w:rFonts w:cs="Times New Roman"/>
                <w:sz w:val="22"/>
                <w:szCs w:val="24"/>
                <w:lang w:val="en-ID"/>
              </w:rPr>
            </w:pPr>
            <w:del w:id="6860" w:author="Windows User" w:date="2019-09-19T03:29:00Z">
              <w:r w:rsidRPr="0033182C" w:rsidDel="00F7680F">
                <w:rPr>
                  <w:rFonts w:cs="Times New Roman"/>
                  <w:b/>
                  <w:sz w:val="22"/>
                  <w:szCs w:val="24"/>
                </w:rPr>
                <w:delText>Prekondisi</w:delText>
              </w:r>
              <w:bookmarkStart w:id="6861" w:name="_Toc23496932"/>
              <w:bookmarkStart w:id="6862" w:name="_Toc23553116"/>
              <w:bookmarkStart w:id="6863" w:name="_Toc23811469"/>
              <w:bookmarkStart w:id="6864" w:name="_Toc23881132"/>
              <w:bookmarkEnd w:id="6861"/>
              <w:bookmarkEnd w:id="6862"/>
              <w:bookmarkEnd w:id="6863"/>
              <w:bookmarkEnd w:id="6864"/>
            </w:del>
          </w:p>
        </w:tc>
        <w:tc>
          <w:tcPr>
            <w:tcW w:w="3544" w:type="dxa"/>
            <w:gridSpan w:val="2"/>
          </w:tcPr>
          <w:p w14:paraId="640ABA27" w14:textId="25CFB995" w:rsidR="00926E1F" w:rsidRPr="0033182C" w:rsidDel="00F7680F" w:rsidRDefault="00926E1F" w:rsidP="00E97240">
            <w:pPr>
              <w:spacing w:after="0" w:line="240" w:lineRule="auto"/>
              <w:rPr>
                <w:del w:id="6865" w:author="Windows User" w:date="2019-09-19T03:29:00Z"/>
                <w:rFonts w:cs="Times New Roman"/>
                <w:sz w:val="22"/>
                <w:szCs w:val="24"/>
                <w:lang w:val="en-ID"/>
              </w:rPr>
            </w:pPr>
            <w:del w:id="6866" w:author="Windows User" w:date="2019-09-19T03:29:00Z">
              <w:r w:rsidRPr="0033182C" w:rsidDel="00F7680F">
                <w:rPr>
                  <w:rFonts w:cs="Times New Roman"/>
                  <w:sz w:val="22"/>
                  <w:szCs w:val="24"/>
                </w:rPr>
                <w:delText>Aktor masuk halaman dashboard masing-masing</w:delText>
              </w:r>
              <w:bookmarkStart w:id="6867" w:name="_Toc23496933"/>
              <w:bookmarkStart w:id="6868" w:name="_Toc23553117"/>
              <w:bookmarkStart w:id="6869" w:name="_Toc23811470"/>
              <w:bookmarkStart w:id="6870" w:name="_Toc23881133"/>
              <w:bookmarkEnd w:id="6867"/>
              <w:bookmarkEnd w:id="6868"/>
              <w:bookmarkEnd w:id="6869"/>
              <w:bookmarkEnd w:id="6870"/>
            </w:del>
          </w:p>
        </w:tc>
        <w:bookmarkStart w:id="6871" w:name="_Toc23496934"/>
        <w:bookmarkStart w:id="6872" w:name="_Toc23553118"/>
        <w:bookmarkStart w:id="6873" w:name="_Toc23811471"/>
        <w:bookmarkStart w:id="6874" w:name="_Toc23881134"/>
        <w:bookmarkEnd w:id="6871"/>
        <w:bookmarkEnd w:id="6872"/>
        <w:bookmarkEnd w:id="6873"/>
        <w:bookmarkEnd w:id="6874"/>
      </w:tr>
      <w:tr w:rsidR="00926E1F" w:rsidRPr="0033182C" w:rsidDel="00F7680F" w14:paraId="0C72C020" w14:textId="42E66462" w:rsidTr="007E74B5">
        <w:trPr>
          <w:del w:id="6875" w:author="Windows User" w:date="2019-09-19T03:29:00Z"/>
        </w:trPr>
        <w:tc>
          <w:tcPr>
            <w:tcW w:w="4531" w:type="dxa"/>
          </w:tcPr>
          <w:p w14:paraId="75079223" w14:textId="2948C4C4" w:rsidR="00926E1F" w:rsidRPr="0033182C" w:rsidDel="00F7680F" w:rsidRDefault="00926E1F" w:rsidP="00E97240">
            <w:pPr>
              <w:spacing w:after="0" w:line="240" w:lineRule="auto"/>
              <w:rPr>
                <w:del w:id="6876" w:author="Windows User" w:date="2019-09-19T03:29:00Z"/>
                <w:rFonts w:cs="Times New Roman"/>
                <w:sz w:val="22"/>
                <w:szCs w:val="24"/>
                <w:lang w:val="en-ID"/>
              </w:rPr>
            </w:pPr>
            <w:del w:id="6877" w:author="Windows User" w:date="2019-09-19T03:29:00Z">
              <w:r w:rsidRPr="0033182C" w:rsidDel="00F7680F">
                <w:rPr>
                  <w:rFonts w:cs="Times New Roman"/>
                  <w:b/>
                  <w:sz w:val="22"/>
                  <w:szCs w:val="24"/>
                </w:rPr>
                <w:delText>Pascakondisi</w:delText>
              </w:r>
              <w:bookmarkStart w:id="6878" w:name="_Toc23496935"/>
              <w:bookmarkStart w:id="6879" w:name="_Toc23553119"/>
              <w:bookmarkStart w:id="6880" w:name="_Toc23811472"/>
              <w:bookmarkStart w:id="6881" w:name="_Toc23881135"/>
              <w:bookmarkEnd w:id="6878"/>
              <w:bookmarkEnd w:id="6879"/>
              <w:bookmarkEnd w:id="6880"/>
              <w:bookmarkEnd w:id="6881"/>
            </w:del>
          </w:p>
        </w:tc>
        <w:tc>
          <w:tcPr>
            <w:tcW w:w="3544" w:type="dxa"/>
            <w:gridSpan w:val="2"/>
          </w:tcPr>
          <w:p w14:paraId="3E7E403A" w14:textId="17AC2A7B" w:rsidR="00926E1F" w:rsidRPr="0033182C" w:rsidDel="00F7680F" w:rsidRDefault="00926E1F" w:rsidP="00E97240">
            <w:pPr>
              <w:spacing w:after="0" w:line="240" w:lineRule="auto"/>
              <w:rPr>
                <w:del w:id="6882" w:author="Windows User" w:date="2019-09-19T03:29:00Z"/>
                <w:rFonts w:cs="Times New Roman"/>
                <w:sz w:val="22"/>
                <w:szCs w:val="24"/>
                <w:lang w:val="en-ID"/>
              </w:rPr>
            </w:pPr>
            <w:del w:id="6883" w:author="Windows User" w:date="2019-09-19T03:29:00Z">
              <w:r w:rsidRPr="0033182C" w:rsidDel="00F7680F">
                <w:rPr>
                  <w:rFonts w:cs="Times New Roman"/>
                  <w:sz w:val="22"/>
                  <w:szCs w:val="24"/>
                </w:rPr>
                <w:delText>Aktor dapat melihat grafik sudut y</w:delText>
              </w:r>
              <w:bookmarkStart w:id="6884" w:name="_Toc23496936"/>
              <w:bookmarkStart w:id="6885" w:name="_Toc23553120"/>
              <w:bookmarkStart w:id="6886" w:name="_Toc23811473"/>
              <w:bookmarkStart w:id="6887" w:name="_Toc23881136"/>
              <w:bookmarkEnd w:id="6884"/>
              <w:bookmarkEnd w:id="6885"/>
              <w:bookmarkEnd w:id="6886"/>
              <w:bookmarkEnd w:id="6887"/>
            </w:del>
          </w:p>
        </w:tc>
        <w:bookmarkStart w:id="6888" w:name="_Toc23496937"/>
        <w:bookmarkStart w:id="6889" w:name="_Toc23553121"/>
        <w:bookmarkStart w:id="6890" w:name="_Toc23811474"/>
        <w:bookmarkStart w:id="6891" w:name="_Toc23881137"/>
        <w:bookmarkEnd w:id="6888"/>
        <w:bookmarkEnd w:id="6889"/>
        <w:bookmarkEnd w:id="6890"/>
        <w:bookmarkEnd w:id="6891"/>
      </w:tr>
      <w:tr w:rsidR="00926E1F" w:rsidRPr="0033182C" w:rsidDel="00F7680F" w14:paraId="44FF528F" w14:textId="269D2903" w:rsidTr="007E74B5">
        <w:trPr>
          <w:del w:id="6892" w:author="Windows User" w:date="2019-09-19T03:29:00Z"/>
        </w:trPr>
        <w:tc>
          <w:tcPr>
            <w:tcW w:w="8075" w:type="dxa"/>
            <w:gridSpan w:val="3"/>
          </w:tcPr>
          <w:p w14:paraId="294130F1" w14:textId="4715B3BD" w:rsidR="00926E1F" w:rsidRPr="0033182C" w:rsidDel="00F7680F" w:rsidRDefault="00926E1F" w:rsidP="00E97240">
            <w:pPr>
              <w:spacing w:after="0" w:line="240" w:lineRule="auto"/>
              <w:jc w:val="center"/>
              <w:rPr>
                <w:del w:id="6893" w:author="Windows User" w:date="2019-09-19T03:29:00Z"/>
                <w:rFonts w:cs="Times New Roman"/>
                <w:sz w:val="22"/>
                <w:szCs w:val="24"/>
              </w:rPr>
            </w:pPr>
            <w:del w:id="6894" w:author="Windows User" w:date="2019-09-19T03:29:00Z">
              <w:r w:rsidRPr="0033182C" w:rsidDel="00F7680F">
                <w:rPr>
                  <w:rFonts w:cs="Times New Roman"/>
                  <w:b/>
                  <w:bCs/>
                  <w:sz w:val="22"/>
                  <w:szCs w:val="24"/>
                </w:rPr>
                <w:delText>Flow Event</w:delText>
              </w:r>
              <w:bookmarkStart w:id="6895" w:name="_Toc23496938"/>
              <w:bookmarkStart w:id="6896" w:name="_Toc23553122"/>
              <w:bookmarkStart w:id="6897" w:name="_Toc23811475"/>
              <w:bookmarkStart w:id="6898" w:name="_Toc23881138"/>
              <w:bookmarkEnd w:id="6895"/>
              <w:bookmarkEnd w:id="6896"/>
              <w:bookmarkEnd w:id="6897"/>
              <w:bookmarkEnd w:id="6898"/>
            </w:del>
          </w:p>
        </w:tc>
        <w:bookmarkStart w:id="6899" w:name="_Toc23496939"/>
        <w:bookmarkStart w:id="6900" w:name="_Toc23553123"/>
        <w:bookmarkStart w:id="6901" w:name="_Toc23811476"/>
        <w:bookmarkStart w:id="6902" w:name="_Toc23881139"/>
        <w:bookmarkEnd w:id="6899"/>
        <w:bookmarkEnd w:id="6900"/>
        <w:bookmarkEnd w:id="6901"/>
        <w:bookmarkEnd w:id="6902"/>
      </w:tr>
      <w:tr w:rsidR="00926E1F" w:rsidRPr="0033182C" w:rsidDel="00F7680F" w14:paraId="68D690C8" w14:textId="7670F268" w:rsidTr="007E74B5">
        <w:trPr>
          <w:del w:id="6903" w:author="Windows User" w:date="2019-09-19T03:29:00Z"/>
        </w:trPr>
        <w:tc>
          <w:tcPr>
            <w:tcW w:w="8075" w:type="dxa"/>
            <w:gridSpan w:val="3"/>
          </w:tcPr>
          <w:p w14:paraId="120F1CF5" w14:textId="0C3F60CB" w:rsidR="00926E1F" w:rsidRPr="0033182C" w:rsidDel="00F7680F" w:rsidRDefault="00926E1F" w:rsidP="00E97240">
            <w:pPr>
              <w:spacing w:after="0" w:line="240" w:lineRule="auto"/>
              <w:jc w:val="center"/>
              <w:rPr>
                <w:del w:id="6904" w:author="Windows User" w:date="2019-09-19T03:29:00Z"/>
                <w:rFonts w:cs="Times New Roman"/>
                <w:sz w:val="22"/>
                <w:szCs w:val="24"/>
              </w:rPr>
            </w:pPr>
            <w:del w:id="6905" w:author="Windows User" w:date="2019-09-19T03:29:00Z">
              <w:r w:rsidRPr="0033182C" w:rsidDel="00F7680F">
                <w:rPr>
                  <w:rFonts w:cs="Times New Roman"/>
                  <w:b/>
                  <w:sz w:val="22"/>
                  <w:szCs w:val="24"/>
                </w:rPr>
                <w:delText>Normal Flow : Lihat graf</w:delText>
              </w:r>
              <w:r w:rsidR="00E07971" w:rsidRPr="0033182C" w:rsidDel="00F7680F">
                <w:rPr>
                  <w:rFonts w:cs="Times New Roman"/>
                  <w:b/>
                  <w:sz w:val="22"/>
                  <w:szCs w:val="24"/>
                </w:rPr>
                <w:delText>ik sudut y</w:delText>
              </w:r>
              <w:bookmarkStart w:id="6906" w:name="_Toc23496940"/>
              <w:bookmarkStart w:id="6907" w:name="_Toc23553124"/>
              <w:bookmarkStart w:id="6908" w:name="_Toc23811477"/>
              <w:bookmarkStart w:id="6909" w:name="_Toc23881140"/>
              <w:bookmarkEnd w:id="6906"/>
              <w:bookmarkEnd w:id="6907"/>
              <w:bookmarkEnd w:id="6908"/>
              <w:bookmarkEnd w:id="6909"/>
            </w:del>
          </w:p>
        </w:tc>
        <w:bookmarkStart w:id="6910" w:name="_Toc23496941"/>
        <w:bookmarkStart w:id="6911" w:name="_Toc23553125"/>
        <w:bookmarkStart w:id="6912" w:name="_Toc23811478"/>
        <w:bookmarkStart w:id="6913" w:name="_Toc23881141"/>
        <w:bookmarkEnd w:id="6910"/>
        <w:bookmarkEnd w:id="6911"/>
        <w:bookmarkEnd w:id="6912"/>
        <w:bookmarkEnd w:id="6913"/>
      </w:tr>
      <w:tr w:rsidR="00926E1F" w:rsidRPr="0033182C" w:rsidDel="00F7680F" w14:paraId="58A77497" w14:textId="1821B7FA" w:rsidTr="007E74B5">
        <w:trPr>
          <w:trHeight w:val="517"/>
          <w:del w:id="6914" w:author="Windows User" w:date="2019-09-19T03:29:00Z"/>
        </w:trPr>
        <w:tc>
          <w:tcPr>
            <w:tcW w:w="4604" w:type="dxa"/>
            <w:gridSpan w:val="2"/>
          </w:tcPr>
          <w:p w14:paraId="0A7D4830" w14:textId="20784A67" w:rsidR="00926E1F" w:rsidRPr="0033182C" w:rsidDel="00F7680F" w:rsidRDefault="00926E1F" w:rsidP="00E97240">
            <w:pPr>
              <w:spacing w:after="0" w:line="240" w:lineRule="auto"/>
              <w:rPr>
                <w:del w:id="6915" w:author="Windows User" w:date="2019-09-19T03:29:00Z"/>
                <w:rFonts w:cs="Times New Roman"/>
                <w:b/>
                <w:sz w:val="22"/>
                <w:szCs w:val="24"/>
              </w:rPr>
            </w:pPr>
            <w:del w:id="6916" w:author="Windows User" w:date="2019-09-19T03:29:00Z">
              <w:r w:rsidRPr="0033182C" w:rsidDel="00F7680F">
                <w:rPr>
                  <w:rFonts w:cs="Times New Roman"/>
                  <w:sz w:val="22"/>
                  <w:szCs w:val="24"/>
                </w:rPr>
                <w:delText>Aksi Aktor</w:delText>
              </w:r>
              <w:bookmarkStart w:id="6917" w:name="_Toc23496942"/>
              <w:bookmarkStart w:id="6918" w:name="_Toc23553126"/>
              <w:bookmarkStart w:id="6919" w:name="_Toc23811479"/>
              <w:bookmarkStart w:id="6920" w:name="_Toc23881142"/>
              <w:bookmarkEnd w:id="6917"/>
              <w:bookmarkEnd w:id="6918"/>
              <w:bookmarkEnd w:id="6919"/>
              <w:bookmarkEnd w:id="6920"/>
            </w:del>
          </w:p>
        </w:tc>
        <w:tc>
          <w:tcPr>
            <w:tcW w:w="3471" w:type="dxa"/>
          </w:tcPr>
          <w:p w14:paraId="034712C3" w14:textId="25BB2907" w:rsidR="00926E1F" w:rsidRPr="0033182C" w:rsidDel="00F7680F" w:rsidRDefault="00926E1F" w:rsidP="00E97240">
            <w:pPr>
              <w:spacing w:after="0" w:line="240" w:lineRule="auto"/>
              <w:rPr>
                <w:del w:id="6921" w:author="Windows User" w:date="2019-09-19T03:29:00Z"/>
                <w:rFonts w:cs="Times New Roman"/>
                <w:b/>
                <w:sz w:val="22"/>
                <w:szCs w:val="24"/>
              </w:rPr>
            </w:pPr>
            <w:del w:id="6922" w:author="Windows User" w:date="2019-09-19T03:29:00Z">
              <w:r w:rsidRPr="0033182C" w:rsidDel="00F7680F">
                <w:rPr>
                  <w:rFonts w:cs="Times New Roman"/>
                  <w:sz w:val="22"/>
                  <w:szCs w:val="24"/>
                </w:rPr>
                <w:delText>Reaksi Sistem</w:delText>
              </w:r>
              <w:bookmarkStart w:id="6923" w:name="_Toc23496943"/>
              <w:bookmarkStart w:id="6924" w:name="_Toc23553127"/>
              <w:bookmarkStart w:id="6925" w:name="_Toc23811480"/>
              <w:bookmarkStart w:id="6926" w:name="_Toc23881143"/>
              <w:bookmarkEnd w:id="6923"/>
              <w:bookmarkEnd w:id="6924"/>
              <w:bookmarkEnd w:id="6925"/>
              <w:bookmarkEnd w:id="6926"/>
            </w:del>
          </w:p>
        </w:tc>
        <w:bookmarkStart w:id="6927" w:name="_Toc23496944"/>
        <w:bookmarkStart w:id="6928" w:name="_Toc23553128"/>
        <w:bookmarkStart w:id="6929" w:name="_Toc23811481"/>
        <w:bookmarkStart w:id="6930" w:name="_Toc23881144"/>
        <w:bookmarkEnd w:id="6927"/>
        <w:bookmarkEnd w:id="6928"/>
        <w:bookmarkEnd w:id="6929"/>
        <w:bookmarkEnd w:id="6930"/>
      </w:tr>
      <w:tr w:rsidR="00926E1F" w:rsidRPr="0033182C" w:rsidDel="00F7680F" w14:paraId="6E3C16D0" w14:textId="0545E324" w:rsidTr="007E74B5">
        <w:trPr>
          <w:trHeight w:val="371"/>
          <w:del w:id="6931" w:author="Windows User" w:date="2019-09-19T03:29:00Z"/>
        </w:trPr>
        <w:tc>
          <w:tcPr>
            <w:tcW w:w="4604" w:type="dxa"/>
            <w:gridSpan w:val="2"/>
          </w:tcPr>
          <w:p w14:paraId="2B30B613" w14:textId="52657523" w:rsidR="00926E1F" w:rsidRPr="0033182C" w:rsidDel="00F7680F" w:rsidRDefault="00926E1F">
            <w:pPr>
              <w:pStyle w:val="ListParagraph"/>
              <w:numPr>
                <w:ilvl w:val="0"/>
                <w:numId w:val="44"/>
              </w:numPr>
              <w:spacing w:after="0" w:line="240" w:lineRule="auto"/>
              <w:rPr>
                <w:del w:id="6932" w:author="Windows User" w:date="2019-09-19T03:29:00Z"/>
                <w:rFonts w:cs="Times New Roman"/>
                <w:sz w:val="22"/>
                <w:szCs w:val="24"/>
              </w:rPr>
              <w:pPrChange w:id="6933" w:author="Windows User" w:date="2019-09-19T02:17:00Z">
                <w:pPr>
                  <w:pStyle w:val="ListParagraph"/>
                  <w:numPr>
                    <w:numId w:val="21"/>
                  </w:numPr>
                  <w:spacing w:after="0" w:line="240" w:lineRule="auto"/>
                  <w:ind w:hanging="360"/>
                </w:pPr>
              </w:pPrChange>
            </w:pPr>
            <w:del w:id="6934" w:author="Windows User" w:date="2019-09-19T03:29:00Z">
              <w:r w:rsidRPr="0033182C" w:rsidDel="00F7680F">
                <w:rPr>
                  <w:rFonts w:cs="Times New Roman"/>
                  <w:sz w:val="22"/>
                  <w:szCs w:val="24"/>
                </w:rPr>
                <w:delText>Klik menu grafik  pilih sudut y</w:delText>
              </w:r>
              <w:bookmarkStart w:id="6935" w:name="_Toc23496945"/>
              <w:bookmarkStart w:id="6936" w:name="_Toc23553129"/>
              <w:bookmarkStart w:id="6937" w:name="_Toc23811482"/>
              <w:bookmarkStart w:id="6938" w:name="_Toc23881145"/>
              <w:bookmarkEnd w:id="6935"/>
              <w:bookmarkEnd w:id="6936"/>
              <w:bookmarkEnd w:id="6937"/>
              <w:bookmarkEnd w:id="6938"/>
            </w:del>
          </w:p>
        </w:tc>
        <w:tc>
          <w:tcPr>
            <w:tcW w:w="3471" w:type="dxa"/>
          </w:tcPr>
          <w:p w14:paraId="06C5D2FE" w14:textId="194BA000" w:rsidR="00926E1F" w:rsidRPr="0033182C" w:rsidDel="00F7680F" w:rsidRDefault="00926E1F" w:rsidP="00E97240">
            <w:pPr>
              <w:spacing w:after="0" w:line="240" w:lineRule="auto"/>
              <w:rPr>
                <w:del w:id="6939" w:author="Windows User" w:date="2019-09-19T03:29:00Z"/>
                <w:rFonts w:cs="Times New Roman"/>
                <w:sz w:val="22"/>
                <w:szCs w:val="24"/>
              </w:rPr>
            </w:pPr>
            <w:bookmarkStart w:id="6940" w:name="_Toc23496946"/>
            <w:bookmarkStart w:id="6941" w:name="_Toc23553130"/>
            <w:bookmarkStart w:id="6942" w:name="_Toc23811483"/>
            <w:bookmarkStart w:id="6943" w:name="_Toc23881146"/>
            <w:bookmarkEnd w:id="6940"/>
            <w:bookmarkEnd w:id="6941"/>
            <w:bookmarkEnd w:id="6942"/>
            <w:bookmarkEnd w:id="6943"/>
          </w:p>
        </w:tc>
        <w:bookmarkStart w:id="6944" w:name="_Toc23496947"/>
        <w:bookmarkStart w:id="6945" w:name="_Toc23553131"/>
        <w:bookmarkStart w:id="6946" w:name="_Toc23811484"/>
        <w:bookmarkStart w:id="6947" w:name="_Toc23881147"/>
        <w:bookmarkEnd w:id="6944"/>
        <w:bookmarkEnd w:id="6945"/>
        <w:bookmarkEnd w:id="6946"/>
        <w:bookmarkEnd w:id="6947"/>
      </w:tr>
      <w:tr w:rsidR="00926E1F" w:rsidRPr="0033182C" w:rsidDel="00F7680F" w14:paraId="592F9FA3" w14:textId="58B6F465" w:rsidTr="007E74B5">
        <w:trPr>
          <w:trHeight w:val="370"/>
          <w:del w:id="6948" w:author="Windows User" w:date="2019-09-19T03:29:00Z"/>
        </w:trPr>
        <w:tc>
          <w:tcPr>
            <w:tcW w:w="4604" w:type="dxa"/>
            <w:gridSpan w:val="2"/>
          </w:tcPr>
          <w:p w14:paraId="124420C7" w14:textId="652785F6" w:rsidR="00926E1F" w:rsidRPr="0033182C" w:rsidDel="00F7680F" w:rsidRDefault="00926E1F" w:rsidP="00E97240">
            <w:pPr>
              <w:pStyle w:val="ListParagraph"/>
              <w:spacing w:after="0" w:line="240" w:lineRule="auto"/>
              <w:rPr>
                <w:del w:id="6949" w:author="Windows User" w:date="2019-09-19T03:29:00Z"/>
                <w:rFonts w:cs="Times New Roman"/>
                <w:sz w:val="22"/>
                <w:szCs w:val="24"/>
              </w:rPr>
            </w:pPr>
            <w:bookmarkStart w:id="6950" w:name="_Toc23496948"/>
            <w:bookmarkStart w:id="6951" w:name="_Toc23553132"/>
            <w:bookmarkStart w:id="6952" w:name="_Toc23811485"/>
            <w:bookmarkStart w:id="6953" w:name="_Toc23881148"/>
            <w:bookmarkEnd w:id="6950"/>
            <w:bookmarkEnd w:id="6951"/>
            <w:bookmarkEnd w:id="6952"/>
            <w:bookmarkEnd w:id="6953"/>
          </w:p>
          <w:p w14:paraId="5AAA2578" w14:textId="384B1CD0" w:rsidR="00926E1F" w:rsidRPr="0033182C" w:rsidDel="00F7680F" w:rsidRDefault="00926E1F" w:rsidP="00E97240">
            <w:pPr>
              <w:pStyle w:val="ListParagraph"/>
              <w:spacing w:after="0" w:line="240" w:lineRule="auto"/>
              <w:rPr>
                <w:del w:id="6954" w:author="Windows User" w:date="2019-09-19T03:29:00Z"/>
                <w:rFonts w:cs="Times New Roman"/>
                <w:sz w:val="22"/>
                <w:szCs w:val="24"/>
              </w:rPr>
            </w:pPr>
            <w:bookmarkStart w:id="6955" w:name="_Toc23496949"/>
            <w:bookmarkStart w:id="6956" w:name="_Toc23553133"/>
            <w:bookmarkStart w:id="6957" w:name="_Toc23811486"/>
            <w:bookmarkStart w:id="6958" w:name="_Toc23881149"/>
            <w:bookmarkEnd w:id="6955"/>
            <w:bookmarkEnd w:id="6956"/>
            <w:bookmarkEnd w:id="6957"/>
            <w:bookmarkEnd w:id="6958"/>
          </w:p>
          <w:p w14:paraId="4C6C48C1" w14:textId="349D275D" w:rsidR="00926E1F" w:rsidRPr="0033182C" w:rsidDel="00F7680F" w:rsidRDefault="00926E1F" w:rsidP="00E97240">
            <w:pPr>
              <w:spacing w:after="0" w:line="240" w:lineRule="auto"/>
              <w:rPr>
                <w:del w:id="6959" w:author="Windows User" w:date="2019-09-19T03:29:00Z"/>
                <w:rFonts w:cs="Times New Roman"/>
                <w:b/>
                <w:sz w:val="22"/>
                <w:szCs w:val="24"/>
              </w:rPr>
            </w:pPr>
            <w:bookmarkStart w:id="6960" w:name="_Toc23496950"/>
            <w:bookmarkStart w:id="6961" w:name="_Toc23553134"/>
            <w:bookmarkStart w:id="6962" w:name="_Toc23811487"/>
            <w:bookmarkStart w:id="6963" w:name="_Toc23881150"/>
            <w:bookmarkEnd w:id="6960"/>
            <w:bookmarkEnd w:id="6961"/>
            <w:bookmarkEnd w:id="6962"/>
            <w:bookmarkEnd w:id="6963"/>
          </w:p>
        </w:tc>
        <w:tc>
          <w:tcPr>
            <w:tcW w:w="3471" w:type="dxa"/>
          </w:tcPr>
          <w:p w14:paraId="712FFDFC" w14:textId="0BFBDF6C" w:rsidR="00926E1F" w:rsidRPr="0033182C" w:rsidDel="00F7680F" w:rsidRDefault="00926E1F">
            <w:pPr>
              <w:pStyle w:val="ListParagraph"/>
              <w:numPr>
                <w:ilvl w:val="0"/>
                <w:numId w:val="44"/>
              </w:numPr>
              <w:spacing w:after="0" w:line="240" w:lineRule="auto"/>
              <w:rPr>
                <w:del w:id="6964" w:author="Windows User" w:date="2019-09-19T03:29:00Z"/>
                <w:rFonts w:cs="Times New Roman"/>
                <w:sz w:val="22"/>
                <w:szCs w:val="24"/>
              </w:rPr>
              <w:pPrChange w:id="6965" w:author="Windows User" w:date="2019-09-19T02:17:00Z">
                <w:pPr>
                  <w:pStyle w:val="ListParagraph"/>
                  <w:numPr>
                    <w:numId w:val="21"/>
                  </w:numPr>
                  <w:spacing w:after="0" w:line="240" w:lineRule="auto"/>
                  <w:ind w:hanging="360"/>
                </w:pPr>
              </w:pPrChange>
            </w:pPr>
            <w:del w:id="6966" w:author="Windows User" w:date="2019-09-19T03:29:00Z">
              <w:r w:rsidRPr="0033182C" w:rsidDel="00F7680F">
                <w:rPr>
                  <w:rFonts w:cs="Times New Roman"/>
                  <w:sz w:val="22"/>
                  <w:szCs w:val="24"/>
                </w:rPr>
                <w:delText>Menampilkan grafik sudut y</w:delText>
              </w:r>
              <w:bookmarkStart w:id="6967" w:name="_Toc23496951"/>
              <w:bookmarkStart w:id="6968" w:name="_Toc23553135"/>
              <w:bookmarkStart w:id="6969" w:name="_Toc23811488"/>
              <w:bookmarkStart w:id="6970" w:name="_Toc23881151"/>
              <w:bookmarkEnd w:id="6967"/>
              <w:bookmarkEnd w:id="6968"/>
              <w:bookmarkEnd w:id="6969"/>
              <w:bookmarkEnd w:id="6970"/>
            </w:del>
          </w:p>
        </w:tc>
        <w:bookmarkStart w:id="6971" w:name="_Toc23496952"/>
        <w:bookmarkStart w:id="6972" w:name="_Toc23553136"/>
        <w:bookmarkStart w:id="6973" w:name="_Toc23811489"/>
        <w:bookmarkStart w:id="6974" w:name="_Toc23881152"/>
        <w:bookmarkEnd w:id="6971"/>
        <w:bookmarkEnd w:id="6972"/>
        <w:bookmarkEnd w:id="6973"/>
        <w:bookmarkEnd w:id="6974"/>
      </w:tr>
    </w:tbl>
    <w:p w14:paraId="48378678" w14:textId="7DCAAF70" w:rsidR="00E07971" w:rsidRPr="0033182C" w:rsidDel="00F7680F" w:rsidRDefault="00E07971" w:rsidP="00926E1F">
      <w:pPr>
        <w:rPr>
          <w:del w:id="6975" w:author="Windows User" w:date="2019-09-19T03:29:00Z"/>
          <w:rFonts w:cs="Times New Roman"/>
          <w:b/>
        </w:rPr>
      </w:pPr>
      <w:bookmarkStart w:id="6976" w:name="_Toc23496953"/>
      <w:bookmarkStart w:id="6977" w:name="_Toc23553137"/>
      <w:bookmarkStart w:id="6978" w:name="_Toc23811490"/>
      <w:bookmarkStart w:id="6979" w:name="_Toc23881153"/>
      <w:bookmarkEnd w:id="6976"/>
      <w:bookmarkEnd w:id="6977"/>
      <w:bookmarkEnd w:id="6978"/>
      <w:bookmarkEnd w:id="6979"/>
    </w:p>
    <w:p w14:paraId="27FE656E" w14:textId="58A54FF9" w:rsidR="00926E1F" w:rsidRPr="0033182C" w:rsidDel="00F7680F" w:rsidRDefault="00E07971" w:rsidP="00E07971">
      <w:pPr>
        <w:rPr>
          <w:del w:id="6980" w:author="Windows User" w:date="2019-09-19T03:29:00Z"/>
          <w:rFonts w:cs="Times New Roman"/>
          <w:b/>
        </w:rPr>
      </w:pPr>
      <w:del w:id="6981" w:author="Windows User" w:date="2019-09-19T03:29:00Z">
        <w:r w:rsidRPr="0033182C" w:rsidDel="00F7680F">
          <w:rPr>
            <w:rFonts w:cs="Times New Roman"/>
            <w:b/>
          </w:rPr>
          <w:br w:type="page"/>
        </w:r>
      </w:del>
    </w:p>
    <w:p w14:paraId="58D38B59" w14:textId="0F10C580" w:rsidR="004F2EF7" w:rsidRPr="0033182C" w:rsidDel="00F7680F" w:rsidRDefault="0090212E">
      <w:pPr>
        <w:pStyle w:val="Heading3"/>
        <w:numPr>
          <w:ilvl w:val="2"/>
          <w:numId w:val="43"/>
        </w:numPr>
        <w:ind w:left="357" w:hanging="357"/>
        <w:rPr>
          <w:del w:id="6982" w:author="Windows User" w:date="2019-09-19T03:29:00Z"/>
          <w:rFonts w:cs="Times New Roman"/>
        </w:rPr>
        <w:pPrChange w:id="6983" w:author="Windows User" w:date="2019-09-19T02:40:00Z">
          <w:pPr>
            <w:pStyle w:val="Heading3"/>
          </w:pPr>
        </w:pPrChange>
      </w:pPr>
      <w:del w:id="6984" w:author="Windows User" w:date="2019-09-19T03:29:00Z">
        <w:r w:rsidRPr="0033182C" w:rsidDel="00F7680F">
          <w:rPr>
            <w:rFonts w:cs="Times New Roman"/>
          </w:rPr>
          <w:delText xml:space="preserve">Simulasi penggunaan </w:delText>
        </w:r>
        <w:r w:rsidR="00E404DF" w:rsidRPr="0033182C" w:rsidDel="00F7680F">
          <w:rPr>
            <w:rFonts w:cs="Times New Roman"/>
          </w:rPr>
          <w:delText>energi</w:delText>
        </w:r>
        <w:bookmarkStart w:id="6985" w:name="_Toc23496954"/>
        <w:bookmarkStart w:id="6986" w:name="_Toc23553138"/>
        <w:bookmarkStart w:id="6987" w:name="_Toc23811491"/>
        <w:bookmarkStart w:id="6988" w:name="_Toc23881154"/>
        <w:bookmarkEnd w:id="6985"/>
        <w:bookmarkEnd w:id="6986"/>
        <w:bookmarkEnd w:id="6987"/>
        <w:bookmarkEnd w:id="6988"/>
      </w:del>
    </w:p>
    <w:p w14:paraId="08934404" w14:textId="7130A576" w:rsidR="00E75BB9" w:rsidRPr="0033182C" w:rsidDel="00F7680F" w:rsidRDefault="00E75BB9" w:rsidP="00E07971">
      <w:pPr>
        <w:ind w:firstLine="567"/>
        <w:rPr>
          <w:del w:id="6989" w:author="Windows User" w:date="2019-09-19T03:29:00Z"/>
          <w:rFonts w:cs="Times New Roman"/>
          <w:szCs w:val="24"/>
        </w:rPr>
      </w:pPr>
      <w:del w:id="6990" w:author="Windows User" w:date="2019-09-19T03:29:00Z">
        <w:r w:rsidRPr="0033182C" w:rsidDel="00F7680F">
          <w:rPr>
            <w:rFonts w:cs="Times New Roman"/>
            <w:szCs w:val="24"/>
          </w:rPr>
          <w:delText xml:space="preserve">Skenario ini menjelaskan alur untuk melakukan simulasi energi. Fitur ini bisa dilakukan oleh semua user. Skenario melakukan simulasi energi dapat dilihat pada </w:delText>
        </w:r>
        <w:r w:rsidR="006343B3" w:rsidRPr="0033182C" w:rsidDel="00F7680F">
          <w:rPr>
            <w:rFonts w:cs="Times New Roman"/>
            <w:szCs w:val="24"/>
          </w:rPr>
          <w:delText>Tabel</w:delText>
        </w:r>
        <w:r w:rsidR="00E07971" w:rsidRPr="0033182C" w:rsidDel="00F7680F">
          <w:rPr>
            <w:rFonts w:cs="Times New Roman"/>
            <w:szCs w:val="24"/>
          </w:rPr>
          <w:delText xml:space="preserve"> 4.19.</w:delText>
        </w:r>
        <w:bookmarkStart w:id="6991" w:name="_Toc23496955"/>
        <w:bookmarkStart w:id="6992" w:name="_Toc23553139"/>
        <w:bookmarkStart w:id="6993" w:name="_Toc23811492"/>
        <w:bookmarkStart w:id="6994" w:name="_Toc23881155"/>
        <w:bookmarkEnd w:id="6991"/>
        <w:bookmarkEnd w:id="6992"/>
        <w:bookmarkEnd w:id="6993"/>
        <w:bookmarkEnd w:id="6994"/>
      </w:del>
    </w:p>
    <w:p w14:paraId="108D6741" w14:textId="7E4D3E46" w:rsidR="007E74B5" w:rsidRPr="0033182C" w:rsidDel="00F7680F" w:rsidRDefault="007E74B5" w:rsidP="007E74B5">
      <w:pPr>
        <w:pStyle w:val="Caption"/>
        <w:keepNext/>
        <w:spacing w:after="0" w:line="360" w:lineRule="auto"/>
        <w:jc w:val="center"/>
        <w:rPr>
          <w:del w:id="6995" w:author="Windows User" w:date="2019-09-19T03:29:00Z"/>
          <w:rFonts w:cs="Times New Roman"/>
          <w:i w:val="0"/>
          <w:color w:val="auto"/>
          <w:sz w:val="24"/>
        </w:rPr>
      </w:pPr>
      <w:del w:id="6996" w:author="Windows User" w:date="2019-09-19T03:29:00Z">
        <w:r w:rsidRPr="0033182C" w:rsidDel="00F7680F">
          <w:rPr>
            <w:rFonts w:cs="Times New Roman"/>
            <w:i w:val="0"/>
            <w:color w:val="auto"/>
            <w:sz w:val="24"/>
          </w:rPr>
          <w:delText xml:space="preserve">Tabel </w:delText>
        </w:r>
      </w:del>
      <w:del w:id="6997" w:author="Windows User" w:date="2019-09-18T15:48:00Z">
        <w:r w:rsidRPr="0033182C" w:rsidDel="00F10288">
          <w:rPr>
            <w:rFonts w:cs="Times New Roman"/>
            <w:i w:val="0"/>
          </w:rPr>
          <w:fldChar w:fldCharType="begin"/>
        </w:r>
        <w:r w:rsidRPr="0033182C" w:rsidDel="00F10288">
          <w:rPr>
            <w:rFonts w:cs="Times New Roman"/>
            <w:i w:val="0"/>
            <w:color w:val="auto"/>
            <w:sz w:val="24"/>
          </w:rPr>
          <w:delInstrText xml:space="preserve"> STYLEREF 1 \s </w:delInstrText>
        </w:r>
        <w:r w:rsidRPr="0033182C" w:rsidDel="00F10288">
          <w:rPr>
            <w:rFonts w:cs="Times New Roman"/>
            <w:i w:val="0"/>
          </w:rPr>
          <w:fldChar w:fldCharType="separate"/>
        </w:r>
        <w:r w:rsidRPr="0033182C" w:rsidDel="00F10288">
          <w:rPr>
            <w:rFonts w:cs="Times New Roman"/>
            <w:i w:val="0"/>
            <w:noProof/>
            <w:color w:val="auto"/>
            <w:sz w:val="24"/>
          </w:rPr>
          <w:delText>4</w:delText>
        </w:r>
        <w:r w:rsidRPr="0033182C" w:rsidDel="00F10288">
          <w:rPr>
            <w:rFonts w:cs="Times New Roman"/>
            <w:i w:val="0"/>
          </w:rPr>
          <w:fldChar w:fldCharType="end"/>
        </w:r>
        <w:r w:rsidRPr="0033182C" w:rsidDel="00F10288">
          <w:rPr>
            <w:rFonts w:cs="Times New Roman"/>
            <w:i w:val="0"/>
            <w:color w:val="auto"/>
            <w:sz w:val="24"/>
          </w:rPr>
          <w:delText>.</w:delText>
        </w:r>
        <w:r w:rsidRPr="0033182C" w:rsidDel="00F10288">
          <w:rPr>
            <w:rFonts w:cs="Times New Roman"/>
            <w:i w:val="0"/>
          </w:rPr>
          <w:fldChar w:fldCharType="begin"/>
        </w:r>
        <w:r w:rsidRPr="0033182C" w:rsidDel="00F10288">
          <w:rPr>
            <w:rFonts w:cs="Times New Roman"/>
            <w:i w:val="0"/>
            <w:color w:val="auto"/>
            <w:sz w:val="24"/>
          </w:rPr>
          <w:delInstrText xml:space="preserve"> SEQ Tabel \* ARABIC \s 1 </w:delInstrText>
        </w:r>
        <w:r w:rsidRPr="0033182C" w:rsidDel="00F10288">
          <w:rPr>
            <w:rFonts w:cs="Times New Roman"/>
            <w:i w:val="0"/>
          </w:rPr>
          <w:fldChar w:fldCharType="separate"/>
        </w:r>
        <w:r w:rsidRPr="0033182C" w:rsidDel="00F10288">
          <w:rPr>
            <w:rFonts w:cs="Times New Roman"/>
            <w:i w:val="0"/>
            <w:noProof/>
            <w:color w:val="auto"/>
            <w:sz w:val="24"/>
          </w:rPr>
          <w:delText>19</w:delText>
        </w:r>
        <w:r w:rsidRPr="0033182C" w:rsidDel="00F10288">
          <w:rPr>
            <w:rFonts w:cs="Times New Roman"/>
            <w:i w:val="0"/>
          </w:rPr>
          <w:fldChar w:fldCharType="end"/>
        </w:r>
      </w:del>
      <w:del w:id="6998" w:author="Windows User" w:date="2019-09-19T03:29:00Z">
        <w:r w:rsidRPr="0033182C" w:rsidDel="00F7680F">
          <w:rPr>
            <w:rFonts w:cs="Times New Roman"/>
            <w:i w:val="0"/>
            <w:color w:val="auto"/>
            <w:sz w:val="24"/>
          </w:rPr>
          <w:delText xml:space="preserve"> Simulasi Penggunaan Energi</w:delText>
        </w:r>
        <w:bookmarkStart w:id="6999" w:name="_Toc23496956"/>
        <w:bookmarkStart w:id="7000" w:name="_Toc23553140"/>
        <w:bookmarkStart w:id="7001" w:name="_Toc23811493"/>
        <w:bookmarkStart w:id="7002" w:name="_Toc23881156"/>
        <w:bookmarkEnd w:id="6999"/>
        <w:bookmarkEnd w:id="7000"/>
        <w:bookmarkEnd w:id="7001"/>
        <w:bookmarkEnd w:id="7002"/>
      </w:del>
    </w:p>
    <w:tbl>
      <w:tblPr>
        <w:tblStyle w:val="TableGrid"/>
        <w:tblW w:w="8075" w:type="dxa"/>
        <w:tblLook w:val="04A0" w:firstRow="1" w:lastRow="0" w:firstColumn="1" w:lastColumn="0" w:noHBand="0" w:noVBand="1"/>
      </w:tblPr>
      <w:tblGrid>
        <w:gridCol w:w="4531"/>
        <w:gridCol w:w="73"/>
        <w:gridCol w:w="3471"/>
      </w:tblGrid>
      <w:tr w:rsidR="00E404DF" w:rsidRPr="0033182C" w:rsidDel="00F7680F" w14:paraId="732F84D0" w14:textId="5FE3CCCF" w:rsidTr="007E74B5">
        <w:trPr>
          <w:del w:id="7003" w:author="Windows User" w:date="2019-09-19T03:29:00Z"/>
        </w:trPr>
        <w:tc>
          <w:tcPr>
            <w:tcW w:w="4531" w:type="dxa"/>
          </w:tcPr>
          <w:p w14:paraId="1C8BB5E0" w14:textId="6F854BB6" w:rsidR="00E404DF" w:rsidRPr="0033182C" w:rsidDel="00F7680F" w:rsidRDefault="00E404DF" w:rsidP="00C01F28">
            <w:pPr>
              <w:spacing w:after="0" w:line="240" w:lineRule="auto"/>
              <w:rPr>
                <w:del w:id="7004" w:author="Windows User" w:date="2019-09-19T03:29:00Z"/>
                <w:rFonts w:cs="Times New Roman"/>
                <w:szCs w:val="24"/>
                <w:lang w:val="en-ID"/>
              </w:rPr>
            </w:pPr>
            <w:del w:id="7005" w:author="Windows User" w:date="2019-09-19T03:29:00Z">
              <w:r w:rsidRPr="0033182C" w:rsidDel="00F7680F">
                <w:rPr>
                  <w:rFonts w:cs="Times New Roman"/>
                  <w:b/>
                  <w:szCs w:val="24"/>
                </w:rPr>
                <w:delText>Nama Usecase</w:delText>
              </w:r>
              <w:bookmarkStart w:id="7006" w:name="_Toc23496957"/>
              <w:bookmarkStart w:id="7007" w:name="_Toc23553141"/>
              <w:bookmarkStart w:id="7008" w:name="_Toc23811494"/>
              <w:bookmarkStart w:id="7009" w:name="_Toc23881157"/>
              <w:bookmarkEnd w:id="7006"/>
              <w:bookmarkEnd w:id="7007"/>
              <w:bookmarkEnd w:id="7008"/>
              <w:bookmarkEnd w:id="7009"/>
            </w:del>
          </w:p>
        </w:tc>
        <w:tc>
          <w:tcPr>
            <w:tcW w:w="3544" w:type="dxa"/>
            <w:gridSpan w:val="2"/>
          </w:tcPr>
          <w:p w14:paraId="36CD0B19" w14:textId="22E5AB27" w:rsidR="00E404DF" w:rsidRPr="0033182C" w:rsidDel="00F7680F" w:rsidRDefault="00E404DF" w:rsidP="00C01F28">
            <w:pPr>
              <w:spacing w:after="0" w:line="240" w:lineRule="auto"/>
              <w:rPr>
                <w:del w:id="7010" w:author="Windows User" w:date="2019-09-19T03:29:00Z"/>
                <w:rFonts w:cs="Times New Roman"/>
                <w:szCs w:val="24"/>
                <w:lang w:val="en-ID"/>
              </w:rPr>
            </w:pPr>
            <w:del w:id="7011" w:author="Windows User" w:date="2019-09-19T03:29:00Z">
              <w:r w:rsidRPr="0033182C" w:rsidDel="00F7680F">
                <w:rPr>
                  <w:rFonts w:cs="Times New Roman"/>
                  <w:szCs w:val="24"/>
                </w:rPr>
                <w:delText xml:space="preserve">Simulasi penggunaan </w:delText>
              </w:r>
              <w:r w:rsidR="00495B84" w:rsidRPr="0033182C" w:rsidDel="00F7680F">
                <w:rPr>
                  <w:rFonts w:cs="Times New Roman"/>
                  <w:szCs w:val="24"/>
                </w:rPr>
                <w:delText>energi</w:delText>
              </w:r>
              <w:bookmarkStart w:id="7012" w:name="_Toc23496958"/>
              <w:bookmarkStart w:id="7013" w:name="_Toc23553142"/>
              <w:bookmarkStart w:id="7014" w:name="_Toc23811495"/>
              <w:bookmarkStart w:id="7015" w:name="_Toc23881158"/>
              <w:bookmarkEnd w:id="7012"/>
              <w:bookmarkEnd w:id="7013"/>
              <w:bookmarkEnd w:id="7014"/>
              <w:bookmarkEnd w:id="7015"/>
            </w:del>
          </w:p>
        </w:tc>
        <w:bookmarkStart w:id="7016" w:name="_Toc23496959"/>
        <w:bookmarkStart w:id="7017" w:name="_Toc23553143"/>
        <w:bookmarkStart w:id="7018" w:name="_Toc23811496"/>
        <w:bookmarkStart w:id="7019" w:name="_Toc23881159"/>
        <w:bookmarkEnd w:id="7016"/>
        <w:bookmarkEnd w:id="7017"/>
        <w:bookmarkEnd w:id="7018"/>
        <w:bookmarkEnd w:id="7019"/>
      </w:tr>
      <w:tr w:rsidR="00E404DF" w:rsidRPr="0033182C" w:rsidDel="00F7680F" w14:paraId="434E8F60" w14:textId="2BBF4919" w:rsidTr="007E74B5">
        <w:trPr>
          <w:del w:id="7020" w:author="Windows User" w:date="2019-09-19T03:29:00Z"/>
        </w:trPr>
        <w:tc>
          <w:tcPr>
            <w:tcW w:w="4531" w:type="dxa"/>
          </w:tcPr>
          <w:p w14:paraId="01070B63" w14:textId="2C18F792" w:rsidR="00E404DF" w:rsidRPr="0033182C" w:rsidDel="00F7680F" w:rsidRDefault="00E404DF" w:rsidP="00C01F28">
            <w:pPr>
              <w:spacing w:after="0" w:line="240" w:lineRule="auto"/>
              <w:rPr>
                <w:del w:id="7021" w:author="Windows User" w:date="2019-09-19T03:29:00Z"/>
                <w:rFonts w:cs="Times New Roman"/>
                <w:szCs w:val="24"/>
                <w:lang w:val="en-ID"/>
              </w:rPr>
            </w:pPr>
            <w:del w:id="7022" w:author="Windows User" w:date="2019-09-19T03:29:00Z">
              <w:r w:rsidRPr="0033182C" w:rsidDel="00F7680F">
                <w:rPr>
                  <w:rFonts w:cs="Times New Roman"/>
                  <w:b/>
                  <w:szCs w:val="24"/>
                </w:rPr>
                <w:delText>Aktor</w:delText>
              </w:r>
              <w:bookmarkStart w:id="7023" w:name="_Toc23496960"/>
              <w:bookmarkStart w:id="7024" w:name="_Toc23553144"/>
              <w:bookmarkStart w:id="7025" w:name="_Toc23811497"/>
              <w:bookmarkStart w:id="7026" w:name="_Toc23881160"/>
              <w:bookmarkEnd w:id="7023"/>
              <w:bookmarkEnd w:id="7024"/>
              <w:bookmarkEnd w:id="7025"/>
              <w:bookmarkEnd w:id="7026"/>
            </w:del>
          </w:p>
        </w:tc>
        <w:tc>
          <w:tcPr>
            <w:tcW w:w="3544" w:type="dxa"/>
            <w:gridSpan w:val="2"/>
          </w:tcPr>
          <w:p w14:paraId="064C9721" w14:textId="707AA2AA" w:rsidR="00E404DF" w:rsidRPr="0033182C" w:rsidDel="00F7680F" w:rsidRDefault="00E404DF" w:rsidP="00C01F28">
            <w:pPr>
              <w:spacing w:after="0" w:line="240" w:lineRule="auto"/>
              <w:rPr>
                <w:del w:id="7027" w:author="Windows User" w:date="2019-09-19T03:29:00Z"/>
                <w:rFonts w:cs="Times New Roman"/>
                <w:szCs w:val="24"/>
                <w:lang w:val="en-ID"/>
              </w:rPr>
            </w:pPr>
            <w:del w:id="7028" w:author="Windows User" w:date="2019-09-19T03:29:00Z">
              <w:r w:rsidRPr="0033182C" w:rsidDel="00F7680F">
                <w:rPr>
                  <w:rFonts w:cs="Times New Roman"/>
                  <w:szCs w:val="24"/>
                </w:rPr>
                <w:delText>Senua aktor</w:delText>
              </w:r>
              <w:bookmarkStart w:id="7029" w:name="_Toc23496961"/>
              <w:bookmarkStart w:id="7030" w:name="_Toc23553145"/>
              <w:bookmarkStart w:id="7031" w:name="_Toc23811498"/>
              <w:bookmarkStart w:id="7032" w:name="_Toc23881161"/>
              <w:bookmarkEnd w:id="7029"/>
              <w:bookmarkEnd w:id="7030"/>
              <w:bookmarkEnd w:id="7031"/>
              <w:bookmarkEnd w:id="7032"/>
            </w:del>
          </w:p>
        </w:tc>
        <w:bookmarkStart w:id="7033" w:name="_Toc23496962"/>
        <w:bookmarkStart w:id="7034" w:name="_Toc23553146"/>
        <w:bookmarkStart w:id="7035" w:name="_Toc23811499"/>
        <w:bookmarkStart w:id="7036" w:name="_Toc23881162"/>
        <w:bookmarkEnd w:id="7033"/>
        <w:bookmarkEnd w:id="7034"/>
        <w:bookmarkEnd w:id="7035"/>
        <w:bookmarkEnd w:id="7036"/>
      </w:tr>
      <w:tr w:rsidR="00E404DF" w:rsidRPr="0033182C" w:rsidDel="00F7680F" w14:paraId="19CF0BD6" w14:textId="521FD952" w:rsidTr="007E74B5">
        <w:trPr>
          <w:del w:id="7037" w:author="Windows User" w:date="2019-09-19T03:29:00Z"/>
        </w:trPr>
        <w:tc>
          <w:tcPr>
            <w:tcW w:w="4531" w:type="dxa"/>
          </w:tcPr>
          <w:p w14:paraId="37DF38AA" w14:textId="6CB7DC9D" w:rsidR="00E404DF" w:rsidRPr="0033182C" w:rsidDel="00F7680F" w:rsidRDefault="00E404DF" w:rsidP="00C01F28">
            <w:pPr>
              <w:spacing w:after="0" w:line="240" w:lineRule="auto"/>
              <w:rPr>
                <w:del w:id="7038" w:author="Windows User" w:date="2019-09-19T03:29:00Z"/>
                <w:rFonts w:cs="Times New Roman"/>
                <w:szCs w:val="24"/>
                <w:lang w:val="en-ID"/>
              </w:rPr>
            </w:pPr>
            <w:del w:id="7039" w:author="Windows User" w:date="2019-09-19T03:29:00Z">
              <w:r w:rsidRPr="0033182C" w:rsidDel="00F7680F">
                <w:rPr>
                  <w:rFonts w:cs="Times New Roman"/>
                  <w:b/>
                  <w:szCs w:val="24"/>
                </w:rPr>
                <w:delText>Deskripsi Singkat</w:delText>
              </w:r>
              <w:bookmarkStart w:id="7040" w:name="_Toc23496963"/>
              <w:bookmarkStart w:id="7041" w:name="_Toc23553147"/>
              <w:bookmarkStart w:id="7042" w:name="_Toc23811500"/>
              <w:bookmarkStart w:id="7043" w:name="_Toc23881163"/>
              <w:bookmarkEnd w:id="7040"/>
              <w:bookmarkEnd w:id="7041"/>
              <w:bookmarkEnd w:id="7042"/>
              <w:bookmarkEnd w:id="7043"/>
            </w:del>
          </w:p>
        </w:tc>
        <w:tc>
          <w:tcPr>
            <w:tcW w:w="3544" w:type="dxa"/>
            <w:gridSpan w:val="2"/>
          </w:tcPr>
          <w:p w14:paraId="098DA3BC" w14:textId="54DA3493" w:rsidR="00E404DF" w:rsidRPr="0033182C" w:rsidDel="00F7680F" w:rsidRDefault="00E404DF" w:rsidP="00C01F28">
            <w:pPr>
              <w:spacing w:after="0" w:line="240" w:lineRule="auto"/>
              <w:rPr>
                <w:del w:id="7044" w:author="Windows User" w:date="2019-09-19T03:29:00Z"/>
                <w:rFonts w:cs="Times New Roman"/>
                <w:szCs w:val="24"/>
                <w:lang w:val="en-ID"/>
              </w:rPr>
            </w:pPr>
            <w:del w:id="7045" w:author="Windows User" w:date="2019-09-19T03:29:00Z">
              <w:r w:rsidRPr="0033182C" w:rsidDel="00F7680F">
                <w:rPr>
                  <w:rFonts w:cs="Times New Roman"/>
                  <w:szCs w:val="24"/>
                </w:rPr>
                <w:delText xml:space="preserve">Aktor </w:delText>
              </w:r>
              <w:r w:rsidR="00495B84" w:rsidRPr="0033182C" w:rsidDel="00F7680F">
                <w:rPr>
                  <w:rFonts w:cs="Times New Roman"/>
                  <w:szCs w:val="24"/>
                </w:rPr>
                <w:delText>melakukan simulasi energy yang akan dipakai</w:delText>
              </w:r>
              <w:bookmarkStart w:id="7046" w:name="_Toc23496964"/>
              <w:bookmarkStart w:id="7047" w:name="_Toc23553148"/>
              <w:bookmarkStart w:id="7048" w:name="_Toc23811501"/>
              <w:bookmarkStart w:id="7049" w:name="_Toc23881164"/>
              <w:bookmarkEnd w:id="7046"/>
              <w:bookmarkEnd w:id="7047"/>
              <w:bookmarkEnd w:id="7048"/>
              <w:bookmarkEnd w:id="7049"/>
            </w:del>
          </w:p>
        </w:tc>
        <w:bookmarkStart w:id="7050" w:name="_Toc23496965"/>
        <w:bookmarkStart w:id="7051" w:name="_Toc23553149"/>
        <w:bookmarkStart w:id="7052" w:name="_Toc23811502"/>
        <w:bookmarkStart w:id="7053" w:name="_Toc23881165"/>
        <w:bookmarkEnd w:id="7050"/>
        <w:bookmarkEnd w:id="7051"/>
        <w:bookmarkEnd w:id="7052"/>
        <w:bookmarkEnd w:id="7053"/>
      </w:tr>
      <w:tr w:rsidR="00E404DF" w:rsidRPr="0033182C" w:rsidDel="00F7680F" w14:paraId="4CAF9FDD" w14:textId="52D12254" w:rsidTr="007E74B5">
        <w:trPr>
          <w:del w:id="7054" w:author="Windows User" w:date="2019-09-19T03:29:00Z"/>
        </w:trPr>
        <w:tc>
          <w:tcPr>
            <w:tcW w:w="4531" w:type="dxa"/>
          </w:tcPr>
          <w:p w14:paraId="3705CE7C" w14:textId="165E0B41" w:rsidR="00E404DF" w:rsidRPr="0033182C" w:rsidDel="00F7680F" w:rsidRDefault="00E404DF" w:rsidP="00C01F28">
            <w:pPr>
              <w:spacing w:after="0" w:line="240" w:lineRule="auto"/>
              <w:rPr>
                <w:del w:id="7055" w:author="Windows User" w:date="2019-09-19T03:29:00Z"/>
                <w:rFonts w:cs="Times New Roman"/>
                <w:szCs w:val="24"/>
                <w:lang w:val="en-ID"/>
              </w:rPr>
            </w:pPr>
            <w:del w:id="7056" w:author="Windows User" w:date="2019-09-19T03:29:00Z">
              <w:r w:rsidRPr="0033182C" w:rsidDel="00F7680F">
                <w:rPr>
                  <w:rFonts w:cs="Times New Roman"/>
                  <w:b/>
                  <w:szCs w:val="24"/>
                </w:rPr>
                <w:delText>Prekondisi</w:delText>
              </w:r>
              <w:bookmarkStart w:id="7057" w:name="_Toc23496966"/>
              <w:bookmarkStart w:id="7058" w:name="_Toc23553150"/>
              <w:bookmarkStart w:id="7059" w:name="_Toc23811503"/>
              <w:bookmarkStart w:id="7060" w:name="_Toc23881166"/>
              <w:bookmarkEnd w:id="7057"/>
              <w:bookmarkEnd w:id="7058"/>
              <w:bookmarkEnd w:id="7059"/>
              <w:bookmarkEnd w:id="7060"/>
            </w:del>
          </w:p>
        </w:tc>
        <w:tc>
          <w:tcPr>
            <w:tcW w:w="3544" w:type="dxa"/>
            <w:gridSpan w:val="2"/>
          </w:tcPr>
          <w:p w14:paraId="74CF384C" w14:textId="7BC1BF34" w:rsidR="00E404DF" w:rsidRPr="0033182C" w:rsidDel="00F7680F" w:rsidRDefault="00E404DF" w:rsidP="00C01F28">
            <w:pPr>
              <w:spacing w:after="0" w:line="240" w:lineRule="auto"/>
              <w:rPr>
                <w:del w:id="7061" w:author="Windows User" w:date="2019-09-19T03:29:00Z"/>
                <w:rFonts w:cs="Times New Roman"/>
                <w:szCs w:val="24"/>
                <w:lang w:val="en-ID"/>
              </w:rPr>
            </w:pPr>
            <w:del w:id="7062" w:author="Windows User" w:date="2019-09-19T03:29:00Z">
              <w:r w:rsidRPr="0033182C" w:rsidDel="00F7680F">
                <w:rPr>
                  <w:rFonts w:cs="Times New Roman"/>
                  <w:szCs w:val="24"/>
                </w:rPr>
                <w:delText>Aktor masuk halaman dashboard masing-masing</w:delText>
              </w:r>
              <w:bookmarkStart w:id="7063" w:name="_Toc23496967"/>
              <w:bookmarkStart w:id="7064" w:name="_Toc23553151"/>
              <w:bookmarkStart w:id="7065" w:name="_Toc23811504"/>
              <w:bookmarkStart w:id="7066" w:name="_Toc23881167"/>
              <w:bookmarkEnd w:id="7063"/>
              <w:bookmarkEnd w:id="7064"/>
              <w:bookmarkEnd w:id="7065"/>
              <w:bookmarkEnd w:id="7066"/>
            </w:del>
          </w:p>
        </w:tc>
        <w:bookmarkStart w:id="7067" w:name="_Toc23496968"/>
        <w:bookmarkStart w:id="7068" w:name="_Toc23553152"/>
        <w:bookmarkStart w:id="7069" w:name="_Toc23811505"/>
        <w:bookmarkStart w:id="7070" w:name="_Toc23881168"/>
        <w:bookmarkEnd w:id="7067"/>
        <w:bookmarkEnd w:id="7068"/>
        <w:bookmarkEnd w:id="7069"/>
        <w:bookmarkEnd w:id="7070"/>
      </w:tr>
      <w:tr w:rsidR="00E404DF" w:rsidRPr="0033182C" w:rsidDel="00F7680F" w14:paraId="3B225ED0" w14:textId="5F3EB63A" w:rsidTr="007E74B5">
        <w:trPr>
          <w:del w:id="7071" w:author="Windows User" w:date="2019-09-19T03:29:00Z"/>
        </w:trPr>
        <w:tc>
          <w:tcPr>
            <w:tcW w:w="4531" w:type="dxa"/>
          </w:tcPr>
          <w:p w14:paraId="0894BCA0" w14:textId="05D844A1" w:rsidR="00E404DF" w:rsidRPr="0033182C" w:rsidDel="00F7680F" w:rsidRDefault="00E404DF" w:rsidP="00C01F28">
            <w:pPr>
              <w:spacing w:after="0" w:line="240" w:lineRule="auto"/>
              <w:rPr>
                <w:del w:id="7072" w:author="Windows User" w:date="2019-09-19T03:29:00Z"/>
                <w:rFonts w:cs="Times New Roman"/>
                <w:szCs w:val="24"/>
                <w:lang w:val="en-ID"/>
              </w:rPr>
            </w:pPr>
            <w:del w:id="7073" w:author="Windows User" w:date="2019-09-19T03:29:00Z">
              <w:r w:rsidRPr="0033182C" w:rsidDel="00F7680F">
                <w:rPr>
                  <w:rFonts w:cs="Times New Roman"/>
                  <w:b/>
                  <w:szCs w:val="24"/>
                </w:rPr>
                <w:delText>Pascakondisi</w:delText>
              </w:r>
              <w:bookmarkStart w:id="7074" w:name="_Toc23496969"/>
              <w:bookmarkStart w:id="7075" w:name="_Toc23553153"/>
              <w:bookmarkStart w:id="7076" w:name="_Toc23811506"/>
              <w:bookmarkStart w:id="7077" w:name="_Toc23881169"/>
              <w:bookmarkEnd w:id="7074"/>
              <w:bookmarkEnd w:id="7075"/>
              <w:bookmarkEnd w:id="7076"/>
              <w:bookmarkEnd w:id="7077"/>
            </w:del>
          </w:p>
        </w:tc>
        <w:tc>
          <w:tcPr>
            <w:tcW w:w="3544" w:type="dxa"/>
            <w:gridSpan w:val="2"/>
          </w:tcPr>
          <w:p w14:paraId="4D1509B6" w14:textId="39B7E7A7" w:rsidR="00E404DF" w:rsidRPr="0033182C" w:rsidDel="00F7680F" w:rsidRDefault="00E404DF" w:rsidP="00C01F28">
            <w:pPr>
              <w:spacing w:after="0" w:line="240" w:lineRule="auto"/>
              <w:rPr>
                <w:del w:id="7078" w:author="Windows User" w:date="2019-09-19T03:29:00Z"/>
                <w:rFonts w:cs="Times New Roman"/>
                <w:szCs w:val="24"/>
                <w:lang w:val="en-ID"/>
              </w:rPr>
            </w:pPr>
            <w:del w:id="7079" w:author="Windows User" w:date="2019-09-19T03:29:00Z">
              <w:r w:rsidRPr="0033182C" w:rsidDel="00F7680F">
                <w:rPr>
                  <w:rFonts w:cs="Times New Roman"/>
                  <w:szCs w:val="24"/>
                </w:rPr>
                <w:delText xml:space="preserve">Aktor </w:delText>
              </w:r>
              <w:r w:rsidR="00495B84" w:rsidRPr="0033182C" w:rsidDel="00F7680F">
                <w:rPr>
                  <w:rFonts w:cs="Times New Roman"/>
                  <w:szCs w:val="24"/>
                </w:rPr>
                <w:delText>melihat hasil perhitungan simulasi</w:delText>
              </w:r>
              <w:bookmarkStart w:id="7080" w:name="_Toc23496970"/>
              <w:bookmarkStart w:id="7081" w:name="_Toc23553154"/>
              <w:bookmarkStart w:id="7082" w:name="_Toc23811507"/>
              <w:bookmarkStart w:id="7083" w:name="_Toc23881170"/>
              <w:bookmarkEnd w:id="7080"/>
              <w:bookmarkEnd w:id="7081"/>
              <w:bookmarkEnd w:id="7082"/>
              <w:bookmarkEnd w:id="7083"/>
            </w:del>
          </w:p>
        </w:tc>
        <w:bookmarkStart w:id="7084" w:name="_Toc23496971"/>
        <w:bookmarkStart w:id="7085" w:name="_Toc23553155"/>
        <w:bookmarkStart w:id="7086" w:name="_Toc23811508"/>
        <w:bookmarkStart w:id="7087" w:name="_Toc23881171"/>
        <w:bookmarkEnd w:id="7084"/>
        <w:bookmarkEnd w:id="7085"/>
        <w:bookmarkEnd w:id="7086"/>
        <w:bookmarkEnd w:id="7087"/>
      </w:tr>
      <w:tr w:rsidR="00E404DF" w:rsidRPr="0033182C" w:rsidDel="00F7680F" w14:paraId="719BC733" w14:textId="6CE1CB8D" w:rsidTr="007E74B5">
        <w:trPr>
          <w:del w:id="7088" w:author="Windows User" w:date="2019-09-19T03:29:00Z"/>
        </w:trPr>
        <w:tc>
          <w:tcPr>
            <w:tcW w:w="8075" w:type="dxa"/>
            <w:gridSpan w:val="3"/>
          </w:tcPr>
          <w:p w14:paraId="309C2748" w14:textId="0441D700" w:rsidR="00E404DF" w:rsidRPr="0033182C" w:rsidDel="00F7680F" w:rsidRDefault="00E404DF" w:rsidP="00C01F28">
            <w:pPr>
              <w:spacing w:after="0" w:line="240" w:lineRule="auto"/>
              <w:jc w:val="center"/>
              <w:rPr>
                <w:del w:id="7089" w:author="Windows User" w:date="2019-09-19T03:29:00Z"/>
                <w:rFonts w:cs="Times New Roman"/>
                <w:szCs w:val="24"/>
              </w:rPr>
            </w:pPr>
            <w:del w:id="7090" w:author="Windows User" w:date="2019-09-19T03:29:00Z">
              <w:r w:rsidRPr="0033182C" w:rsidDel="00F7680F">
                <w:rPr>
                  <w:rFonts w:cs="Times New Roman"/>
                  <w:b/>
                  <w:bCs/>
                  <w:szCs w:val="24"/>
                </w:rPr>
                <w:delText>Flow Event</w:delText>
              </w:r>
              <w:bookmarkStart w:id="7091" w:name="_Toc23496972"/>
              <w:bookmarkStart w:id="7092" w:name="_Toc23553156"/>
              <w:bookmarkStart w:id="7093" w:name="_Toc23811509"/>
              <w:bookmarkStart w:id="7094" w:name="_Toc23881172"/>
              <w:bookmarkEnd w:id="7091"/>
              <w:bookmarkEnd w:id="7092"/>
              <w:bookmarkEnd w:id="7093"/>
              <w:bookmarkEnd w:id="7094"/>
            </w:del>
          </w:p>
        </w:tc>
        <w:bookmarkStart w:id="7095" w:name="_Toc23496973"/>
        <w:bookmarkStart w:id="7096" w:name="_Toc23553157"/>
        <w:bookmarkStart w:id="7097" w:name="_Toc23811510"/>
        <w:bookmarkStart w:id="7098" w:name="_Toc23881173"/>
        <w:bookmarkEnd w:id="7095"/>
        <w:bookmarkEnd w:id="7096"/>
        <w:bookmarkEnd w:id="7097"/>
        <w:bookmarkEnd w:id="7098"/>
      </w:tr>
      <w:tr w:rsidR="00E404DF" w:rsidRPr="0033182C" w:rsidDel="00F7680F" w14:paraId="2FA2519C" w14:textId="46C690CD" w:rsidTr="007E74B5">
        <w:trPr>
          <w:del w:id="7099" w:author="Windows User" w:date="2019-09-19T03:29:00Z"/>
        </w:trPr>
        <w:tc>
          <w:tcPr>
            <w:tcW w:w="8075" w:type="dxa"/>
            <w:gridSpan w:val="3"/>
          </w:tcPr>
          <w:p w14:paraId="0035EBC3" w14:textId="45D63BF2" w:rsidR="00E404DF" w:rsidRPr="0033182C" w:rsidDel="00F7680F" w:rsidRDefault="00E404DF" w:rsidP="00C01F28">
            <w:pPr>
              <w:spacing w:after="0" w:line="240" w:lineRule="auto"/>
              <w:jc w:val="center"/>
              <w:rPr>
                <w:del w:id="7100" w:author="Windows User" w:date="2019-09-19T03:29:00Z"/>
                <w:rFonts w:cs="Times New Roman"/>
                <w:szCs w:val="24"/>
              </w:rPr>
            </w:pPr>
            <w:del w:id="7101" w:author="Windows User" w:date="2019-09-19T03:29:00Z">
              <w:r w:rsidRPr="0033182C" w:rsidDel="00F7680F">
                <w:rPr>
                  <w:rFonts w:cs="Times New Roman"/>
                  <w:b/>
                  <w:szCs w:val="24"/>
                </w:rPr>
                <w:delText xml:space="preserve">Normal Flow : </w:delText>
              </w:r>
              <w:r w:rsidR="00495B84" w:rsidRPr="0033182C" w:rsidDel="00F7680F">
                <w:rPr>
                  <w:rFonts w:cs="Times New Roman"/>
                  <w:b/>
                  <w:szCs w:val="24"/>
                </w:rPr>
                <w:delText>Simulasi penggunaan energy</w:delText>
              </w:r>
              <w:bookmarkStart w:id="7102" w:name="_Toc23496974"/>
              <w:bookmarkStart w:id="7103" w:name="_Toc23553158"/>
              <w:bookmarkStart w:id="7104" w:name="_Toc23811511"/>
              <w:bookmarkStart w:id="7105" w:name="_Toc23881174"/>
              <w:bookmarkEnd w:id="7102"/>
              <w:bookmarkEnd w:id="7103"/>
              <w:bookmarkEnd w:id="7104"/>
              <w:bookmarkEnd w:id="7105"/>
            </w:del>
          </w:p>
        </w:tc>
        <w:bookmarkStart w:id="7106" w:name="_Toc23496975"/>
        <w:bookmarkStart w:id="7107" w:name="_Toc23553159"/>
        <w:bookmarkStart w:id="7108" w:name="_Toc23811512"/>
        <w:bookmarkStart w:id="7109" w:name="_Toc23881175"/>
        <w:bookmarkEnd w:id="7106"/>
        <w:bookmarkEnd w:id="7107"/>
        <w:bookmarkEnd w:id="7108"/>
        <w:bookmarkEnd w:id="7109"/>
      </w:tr>
      <w:tr w:rsidR="00E404DF" w:rsidRPr="0033182C" w:rsidDel="00F7680F" w14:paraId="06253464" w14:textId="244A1CA1" w:rsidTr="007E74B5">
        <w:trPr>
          <w:trHeight w:val="517"/>
          <w:del w:id="7110" w:author="Windows User" w:date="2019-09-19T03:29:00Z"/>
        </w:trPr>
        <w:tc>
          <w:tcPr>
            <w:tcW w:w="4604" w:type="dxa"/>
            <w:gridSpan w:val="2"/>
          </w:tcPr>
          <w:p w14:paraId="0121A93D" w14:textId="097CE382" w:rsidR="00E404DF" w:rsidRPr="0033182C" w:rsidDel="00F7680F" w:rsidRDefault="00E404DF" w:rsidP="00C01F28">
            <w:pPr>
              <w:spacing w:after="0" w:line="240" w:lineRule="auto"/>
              <w:rPr>
                <w:del w:id="7111" w:author="Windows User" w:date="2019-09-19T03:29:00Z"/>
                <w:rFonts w:cs="Times New Roman"/>
                <w:b/>
                <w:szCs w:val="24"/>
              </w:rPr>
            </w:pPr>
            <w:del w:id="7112" w:author="Windows User" w:date="2019-09-19T03:29:00Z">
              <w:r w:rsidRPr="0033182C" w:rsidDel="00F7680F">
                <w:rPr>
                  <w:rFonts w:cs="Times New Roman"/>
                  <w:szCs w:val="24"/>
                </w:rPr>
                <w:delText>Aksi Aktor</w:delText>
              </w:r>
              <w:bookmarkStart w:id="7113" w:name="_Toc23496976"/>
              <w:bookmarkStart w:id="7114" w:name="_Toc23553160"/>
              <w:bookmarkStart w:id="7115" w:name="_Toc23811513"/>
              <w:bookmarkStart w:id="7116" w:name="_Toc23881176"/>
              <w:bookmarkEnd w:id="7113"/>
              <w:bookmarkEnd w:id="7114"/>
              <w:bookmarkEnd w:id="7115"/>
              <w:bookmarkEnd w:id="7116"/>
            </w:del>
          </w:p>
        </w:tc>
        <w:tc>
          <w:tcPr>
            <w:tcW w:w="3471" w:type="dxa"/>
          </w:tcPr>
          <w:p w14:paraId="036649AD" w14:textId="419C4D31" w:rsidR="00E404DF" w:rsidRPr="0033182C" w:rsidDel="00F7680F" w:rsidRDefault="00E404DF" w:rsidP="00C01F28">
            <w:pPr>
              <w:spacing w:after="0" w:line="240" w:lineRule="auto"/>
              <w:rPr>
                <w:del w:id="7117" w:author="Windows User" w:date="2019-09-19T03:29:00Z"/>
                <w:rFonts w:cs="Times New Roman"/>
                <w:b/>
                <w:szCs w:val="24"/>
              </w:rPr>
            </w:pPr>
            <w:del w:id="7118" w:author="Windows User" w:date="2019-09-19T03:29:00Z">
              <w:r w:rsidRPr="0033182C" w:rsidDel="00F7680F">
                <w:rPr>
                  <w:rFonts w:cs="Times New Roman"/>
                  <w:szCs w:val="24"/>
                </w:rPr>
                <w:delText>Reaksi Sistem</w:delText>
              </w:r>
              <w:bookmarkStart w:id="7119" w:name="_Toc23496977"/>
              <w:bookmarkStart w:id="7120" w:name="_Toc23553161"/>
              <w:bookmarkStart w:id="7121" w:name="_Toc23811514"/>
              <w:bookmarkStart w:id="7122" w:name="_Toc23881177"/>
              <w:bookmarkEnd w:id="7119"/>
              <w:bookmarkEnd w:id="7120"/>
              <w:bookmarkEnd w:id="7121"/>
              <w:bookmarkEnd w:id="7122"/>
            </w:del>
          </w:p>
        </w:tc>
        <w:bookmarkStart w:id="7123" w:name="_Toc23496978"/>
        <w:bookmarkStart w:id="7124" w:name="_Toc23553162"/>
        <w:bookmarkStart w:id="7125" w:name="_Toc23811515"/>
        <w:bookmarkStart w:id="7126" w:name="_Toc23881178"/>
        <w:bookmarkEnd w:id="7123"/>
        <w:bookmarkEnd w:id="7124"/>
        <w:bookmarkEnd w:id="7125"/>
        <w:bookmarkEnd w:id="7126"/>
      </w:tr>
      <w:tr w:rsidR="00E404DF" w:rsidRPr="0033182C" w:rsidDel="00F7680F" w14:paraId="50B7DE94" w14:textId="695D9AE2" w:rsidTr="007E74B5">
        <w:trPr>
          <w:trHeight w:val="371"/>
          <w:del w:id="7127" w:author="Windows User" w:date="2019-09-19T03:29:00Z"/>
        </w:trPr>
        <w:tc>
          <w:tcPr>
            <w:tcW w:w="4604" w:type="dxa"/>
            <w:gridSpan w:val="2"/>
          </w:tcPr>
          <w:p w14:paraId="5C578453" w14:textId="4A391F6F" w:rsidR="00E404DF" w:rsidRPr="0033182C" w:rsidDel="00F7680F" w:rsidRDefault="00E404DF" w:rsidP="00C01F28">
            <w:pPr>
              <w:pStyle w:val="ListParagraph"/>
              <w:numPr>
                <w:ilvl w:val="0"/>
                <w:numId w:val="22"/>
              </w:numPr>
              <w:spacing w:after="0" w:line="240" w:lineRule="auto"/>
              <w:rPr>
                <w:del w:id="7128" w:author="Windows User" w:date="2019-09-19T03:29:00Z"/>
                <w:rFonts w:cs="Times New Roman"/>
                <w:szCs w:val="24"/>
              </w:rPr>
            </w:pPr>
            <w:del w:id="7129" w:author="Windows User" w:date="2019-09-19T03:29:00Z">
              <w:r w:rsidRPr="0033182C" w:rsidDel="00F7680F">
                <w:rPr>
                  <w:rFonts w:cs="Times New Roman"/>
                  <w:szCs w:val="24"/>
                </w:rPr>
                <w:delText>Klik menu simulasi</w:delText>
              </w:r>
              <w:bookmarkStart w:id="7130" w:name="_Toc23496979"/>
              <w:bookmarkStart w:id="7131" w:name="_Toc23553163"/>
              <w:bookmarkStart w:id="7132" w:name="_Toc23811516"/>
              <w:bookmarkStart w:id="7133" w:name="_Toc23881179"/>
              <w:bookmarkEnd w:id="7130"/>
              <w:bookmarkEnd w:id="7131"/>
              <w:bookmarkEnd w:id="7132"/>
              <w:bookmarkEnd w:id="7133"/>
            </w:del>
          </w:p>
        </w:tc>
        <w:tc>
          <w:tcPr>
            <w:tcW w:w="3471" w:type="dxa"/>
          </w:tcPr>
          <w:p w14:paraId="247C5439" w14:textId="0C77C217" w:rsidR="00E404DF" w:rsidRPr="0033182C" w:rsidDel="00F7680F" w:rsidRDefault="00E404DF" w:rsidP="00C01F28">
            <w:pPr>
              <w:spacing w:after="0" w:line="240" w:lineRule="auto"/>
              <w:rPr>
                <w:del w:id="7134" w:author="Windows User" w:date="2019-09-19T03:29:00Z"/>
                <w:rFonts w:cs="Times New Roman"/>
                <w:szCs w:val="24"/>
              </w:rPr>
            </w:pPr>
            <w:bookmarkStart w:id="7135" w:name="_Toc23496980"/>
            <w:bookmarkStart w:id="7136" w:name="_Toc23553164"/>
            <w:bookmarkStart w:id="7137" w:name="_Toc23811517"/>
            <w:bookmarkStart w:id="7138" w:name="_Toc23881180"/>
            <w:bookmarkEnd w:id="7135"/>
            <w:bookmarkEnd w:id="7136"/>
            <w:bookmarkEnd w:id="7137"/>
            <w:bookmarkEnd w:id="7138"/>
          </w:p>
        </w:tc>
        <w:bookmarkStart w:id="7139" w:name="_Toc23496981"/>
        <w:bookmarkStart w:id="7140" w:name="_Toc23553165"/>
        <w:bookmarkStart w:id="7141" w:name="_Toc23811518"/>
        <w:bookmarkStart w:id="7142" w:name="_Toc23881181"/>
        <w:bookmarkEnd w:id="7139"/>
        <w:bookmarkEnd w:id="7140"/>
        <w:bookmarkEnd w:id="7141"/>
        <w:bookmarkEnd w:id="7142"/>
      </w:tr>
      <w:tr w:rsidR="00E404DF" w:rsidRPr="0033182C" w:rsidDel="00F7680F" w14:paraId="246F2BEE" w14:textId="74B760F2" w:rsidTr="007E74B5">
        <w:trPr>
          <w:trHeight w:val="370"/>
          <w:del w:id="7143" w:author="Windows User" w:date="2019-09-19T03:29:00Z"/>
        </w:trPr>
        <w:tc>
          <w:tcPr>
            <w:tcW w:w="4604" w:type="dxa"/>
            <w:gridSpan w:val="2"/>
          </w:tcPr>
          <w:p w14:paraId="38E2C5BB" w14:textId="470BC896" w:rsidR="00E404DF" w:rsidRPr="0033182C" w:rsidDel="00F7680F" w:rsidRDefault="00E404DF" w:rsidP="00C01F28">
            <w:pPr>
              <w:pStyle w:val="ListParagraph"/>
              <w:spacing w:after="0" w:line="240" w:lineRule="auto"/>
              <w:rPr>
                <w:del w:id="7144" w:author="Windows User" w:date="2019-09-19T03:29:00Z"/>
                <w:rFonts w:cs="Times New Roman"/>
                <w:szCs w:val="24"/>
              </w:rPr>
            </w:pPr>
            <w:bookmarkStart w:id="7145" w:name="_Toc23496982"/>
            <w:bookmarkStart w:id="7146" w:name="_Toc23553166"/>
            <w:bookmarkStart w:id="7147" w:name="_Toc23811519"/>
            <w:bookmarkStart w:id="7148" w:name="_Toc23881182"/>
            <w:bookmarkEnd w:id="7145"/>
            <w:bookmarkEnd w:id="7146"/>
            <w:bookmarkEnd w:id="7147"/>
            <w:bookmarkEnd w:id="7148"/>
          </w:p>
          <w:p w14:paraId="6EC87B56" w14:textId="2A1AFF54" w:rsidR="00E404DF" w:rsidRPr="0033182C" w:rsidDel="00F7680F" w:rsidRDefault="00E404DF" w:rsidP="00C01F28">
            <w:pPr>
              <w:pStyle w:val="ListParagraph"/>
              <w:spacing w:after="0" w:line="240" w:lineRule="auto"/>
              <w:rPr>
                <w:del w:id="7149" w:author="Windows User" w:date="2019-09-19T03:29:00Z"/>
                <w:rFonts w:cs="Times New Roman"/>
                <w:szCs w:val="24"/>
              </w:rPr>
            </w:pPr>
            <w:bookmarkStart w:id="7150" w:name="_Toc23496983"/>
            <w:bookmarkStart w:id="7151" w:name="_Toc23553167"/>
            <w:bookmarkStart w:id="7152" w:name="_Toc23811520"/>
            <w:bookmarkStart w:id="7153" w:name="_Toc23881183"/>
            <w:bookmarkEnd w:id="7150"/>
            <w:bookmarkEnd w:id="7151"/>
            <w:bookmarkEnd w:id="7152"/>
            <w:bookmarkEnd w:id="7153"/>
          </w:p>
          <w:p w14:paraId="1C307B5E" w14:textId="68C21560" w:rsidR="00E404DF" w:rsidRPr="0033182C" w:rsidDel="00F7680F" w:rsidRDefault="00E404DF" w:rsidP="00C01F28">
            <w:pPr>
              <w:spacing w:after="0" w:line="240" w:lineRule="auto"/>
              <w:rPr>
                <w:del w:id="7154" w:author="Windows User" w:date="2019-09-19T03:29:00Z"/>
                <w:rFonts w:cs="Times New Roman"/>
                <w:b/>
                <w:szCs w:val="24"/>
              </w:rPr>
            </w:pPr>
            <w:bookmarkStart w:id="7155" w:name="_Toc23496984"/>
            <w:bookmarkStart w:id="7156" w:name="_Toc23553168"/>
            <w:bookmarkStart w:id="7157" w:name="_Toc23811521"/>
            <w:bookmarkStart w:id="7158" w:name="_Toc23881184"/>
            <w:bookmarkEnd w:id="7155"/>
            <w:bookmarkEnd w:id="7156"/>
            <w:bookmarkEnd w:id="7157"/>
            <w:bookmarkEnd w:id="7158"/>
          </w:p>
        </w:tc>
        <w:tc>
          <w:tcPr>
            <w:tcW w:w="3471" w:type="dxa"/>
          </w:tcPr>
          <w:p w14:paraId="6EBD48B9" w14:textId="78BAF83C" w:rsidR="00E404DF" w:rsidRPr="0033182C" w:rsidDel="00F7680F" w:rsidRDefault="00E404DF" w:rsidP="00C01F28">
            <w:pPr>
              <w:pStyle w:val="ListParagraph"/>
              <w:numPr>
                <w:ilvl w:val="0"/>
                <w:numId w:val="22"/>
              </w:numPr>
              <w:spacing w:after="0" w:line="240" w:lineRule="auto"/>
              <w:ind w:left="394"/>
              <w:rPr>
                <w:del w:id="7159" w:author="Windows User" w:date="2019-09-19T03:29:00Z"/>
                <w:rFonts w:cs="Times New Roman"/>
                <w:szCs w:val="24"/>
              </w:rPr>
            </w:pPr>
            <w:del w:id="7160" w:author="Windows User" w:date="2019-09-19T03:29:00Z">
              <w:r w:rsidRPr="0033182C" w:rsidDel="00F7680F">
                <w:rPr>
                  <w:rFonts w:cs="Times New Roman"/>
                  <w:szCs w:val="24"/>
                </w:rPr>
                <w:delText>Menampilkan form simulasi</w:delText>
              </w:r>
              <w:bookmarkStart w:id="7161" w:name="_Toc23496985"/>
              <w:bookmarkStart w:id="7162" w:name="_Toc23553169"/>
              <w:bookmarkStart w:id="7163" w:name="_Toc23811522"/>
              <w:bookmarkStart w:id="7164" w:name="_Toc23881185"/>
              <w:bookmarkEnd w:id="7161"/>
              <w:bookmarkEnd w:id="7162"/>
              <w:bookmarkEnd w:id="7163"/>
              <w:bookmarkEnd w:id="7164"/>
            </w:del>
          </w:p>
          <w:p w14:paraId="799E4199" w14:textId="10666FF5" w:rsidR="00E404DF" w:rsidRPr="0033182C" w:rsidDel="00F7680F" w:rsidRDefault="00C01F28" w:rsidP="00C01F28">
            <w:pPr>
              <w:pStyle w:val="ListParagraph"/>
              <w:numPr>
                <w:ilvl w:val="0"/>
                <w:numId w:val="23"/>
              </w:numPr>
              <w:spacing w:after="0" w:line="240" w:lineRule="auto"/>
              <w:ind w:left="394"/>
              <w:rPr>
                <w:del w:id="7165" w:author="Windows User" w:date="2019-09-19T03:29:00Z"/>
                <w:rFonts w:cs="Times New Roman"/>
                <w:szCs w:val="24"/>
              </w:rPr>
            </w:pPr>
            <w:del w:id="7166" w:author="Windows User" w:date="2019-09-19T03:29:00Z">
              <w:r w:rsidRPr="0033182C" w:rsidDel="00F7680F">
                <w:rPr>
                  <w:rFonts w:cs="Times New Roman"/>
                  <w:szCs w:val="24"/>
                </w:rPr>
                <w:delText xml:space="preserve">Nama </w:delText>
              </w:r>
              <w:r w:rsidR="00E404DF" w:rsidRPr="0033182C" w:rsidDel="00F7680F">
                <w:rPr>
                  <w:rFonts w:cs="Times New Roman"/>
                  <w:szCs w:val="24"/>
                </w:rPr>
                <w:delText>peralatan (varchar 30)</w:delText>
              </w:r>
              <w:bookmarkStart w:id="7167" w:name="_Toc23496986"/>
              <w:bookmarkStart w:id="7168" w:name="_Toc23553170"/>
              <w:bookmarkStart w:id="7169" w:name="_Toc23811523"/>
              <w:bookmarkStart w:id="7170" w:name="_Toc23881186"/>
              <w:bookmarkEnd w:id="7167"/>
              <w:bookmarkEnd w:id="7168"/>
              <w:bookmarkEnd w:id="7169"/>
              <w:bookmarkEnd w:id="7170"/>
            </w:del>
          </w:p>
          <w:p w14:paraId="45B74997" w14:textId="44E1C2BA" w:rsidR="00FB7676" w:rsidRPr="0033182C" w:rsidDel="00F7680F" w:rsidRDefault="00FB7676" w:rsidP="00C01F28">
            <w:pPr>
              <w:pStyle w:val="ListParagraph"/>
              <w:numPr>
                <w:ilvl w:val="0"/>
                <w:numId w:val="23"/>
              </w:numPr>
              <w:spacing w:after="0" w:line="240" w:lineRule="auto"/>
              <w:ind w:left="394"/>
              <w:rPr>
                <w:del w:id="7171" w:author="Windows User" w:date="2019-09-19T03:29:00Z"/>
                <w:rFonts w:cs="Times New Roman"/>
                <w:szCs w:val="24"/>
              </w:rPr>
            </w:pPr>
            <w:del w:id="7172" w:author="Windows User" w:date="2019-09-19T03:29:00Z">
              <w:r w:rsidRPr="0033182C" w:rsidDel="00F7680F">
                <w:rPr>
                  <w:rFonts w:cs="Times New Roman"/>
                  <w:szCs w:val="24"/>
                </w:rPr>
                <w:delText>Besar daya (smallint)</w:delText>
              </w:r>
              <w:bookmarkStart w:id="7173" w:name="_Toc23496987"/>
              <w:bookmarkStart w:id="7174" w:name="_Toc23553171"/>
              <w:bookmarkStart w:id="7175" w:name="_Toc23811524"/>
              <w:bookmarkStart w:id="7176" w:name="_Toc23881187"/>
              <w:bookmarkEnd w:id="7173"/>
              <w:bookmarkEnd w:id="7174"/>
              <w:bookmarkEnd w:id="7175"/>
              <w:bookmarkEnd w:id="7176"/>
            </w:del>
          </w:p>
          <w:p w14:paraId="0AF998FF" w14:textId="61DCF532" w:rsidR="00E404DF" w:rsidRPr="0033182C" w:rsidDel="00F7680F" w:rsidRDefault="00E404DF" w:rsidP="00C01F28">
            <w:pPr>
              <w:pStyle w:val="ListParagraph"/>
              <w:numPr>
                <w:ilvl w:val="0"/>
                <w:numId w:val="23"/>
              </w:numPr>
              <w:spacing w:after="0" w:line="240" w:lineRule="auto"/>
              <w:ind w:left="394"/>
              <w:rPr>
                <w:del w:id="7177" w:author="Windows User" w:date="2019-09-19T03:29:00Z"/>
                <w:rFonts w:cs="Times New Roman"/>
                <w:szCs w:val="24"/>
              </w:rPr>
            </w:pPr>
            <w:del w:id="7178" w:author="Windows User" w:date="2019-09-19T03:29:00Z">
              <w:r w:rsidRPr="0033182C" w:rsidDel="00F7680F">
                <w:rPr>
                  <w:rFonts w:cs="Times New Roman"/>
                  <w:szCs w:val="24"/>
                </w:rPr>
                <w:delText>Lama Pemakaian (</w:delText>
              </w:r>
              <w:r w:rsidR="00FB7676" w:rsidRPr="0033182C" w:rsidDel="00F7680F">
                <w:rPr>
                  <w:rFonts w:cs="Times New Roman"/>
                  <w:szCs w:val="24"/>
                </w:rPr>
                <w:delText>smallint)</w:delText>
              </w:r>
              <w:bookmarkStart w:id="7179" w:name="_Toc23496988"/>
              <w:bookmarkStart w:id="7180" w:name="_Toc23553172"/>
              <w:bookmarkStart w:id="7181" w:name="_Toc23811525"/>
              <w:bookmarkStart w:id="7182" w:name="_Toc23881188"/>
              <w:bookmarkEnd w:id="7179"/>
              <w:bookmarkEnd w:id="7180"/>
              <w:bookmarkEnd w:id="7181"/>
              <w:bookmarkEnd w:id="7182"/>
            </w:del>
          </w:p>
        </w:tc>
        <w:bookmarkStart w:id="7183" w:name="_Toc23496989"/>
        <w:bookmarkStart w:id="7184" w:name="_Toc23553173"/>
        <w:bookmarkStart w:id="7185" w:name="_Toc23811526"/>
        <w:bookmarkStart w:id="7186" w:name="_Toc23881189"/>
        <w:bookmarkEnd w:id="7183"/>
        <w:bookmarkEnd w:id="7184"/>
        <w:bookmarkEnd w:id="7185"/>
        <w:bookmarkEnd w:id="7186"/>
      </w:tr>
      <w:tr w:rsidR="00E404DF" w:rsidRPr="0033182C" w:rsidDel="00F7680F" w14:paraId="4EF05D0E" w14:textId="55E6EDC5" w:rsidTr="007E74B5">
        <w:trPr>
          <w:trHeight w:val="370"/>
          <w:del w:id="7187" w:author="Windows User" w:date="2019-09-19T03:29:00Z"/>
        </w:trPr>
        <w:tc>
          <w:tcPr>
            <w:tcW w:w="4604" w:type="dxa"/>
            <w:gridSpan w:val="2"/>
          </w:tcPr>
          <w:p w14:paraId="448236BE" w14:textId="0CEEE58C" w:rsidR="00E404DF" w:rsidRPr="0033182C" w:rsidDel="00F7680F" w:rsidRDefault="00FB7676" w:rsidP="00C01F28">
            <w:pPr>
              <w:pStyle w:val="ListParagraph"/>
              <w:numPr>
                <w:ilvl w:val="0"/>
                <w:numId w:val="22"/>
              </w:numPr>
              <w:spacing w:after="0" w:line="240" w:lineRule="auto"/>
              <w:rPr>
                <w:del w:id="7188" w:author="Windows User" w:date="2019-09-19T03:29:00Z"/>
                <w:rFonts w:cs="Times New Roman"/>
                <w:szCs w:val="24"/>
              </w:rPr>
            </w:pPr>
            <w:del w:id="7189" w:author="Windows User" w:date="2019-09-19T03:29:00Z">
              <w:r w:rsidRPr="0033182C" w:rsidDel="00F7680F">
                <w:rPr>
                  <w:rFonts w:cs="Times New Roman"/>
                  <w:szCs w:val="24"/>
                </w:rPr>
                <w:delText>Aktor mengi</w:delText>
              </w:r>
              <w:r w:rsidR="00C01F28" w:rsidRPr="0033182C" w:rsidDel="00F7680F">
                <w:rPr>
                  <w:rFonts w:cs="Times New Roman"/>
                  <w:szCs w:val="24"/>
                </w:rPr>
                <w:delText>si form</w:delText>
              </w:r>
              <w:r w:rsidRPr="0033182C" w:rsidDel="00F7680F">
                <w:rPr>
                  <w:rFonts w:cs="Times New Roman"/>
                  <w:szCs w:val="24"/>
                </w:rPr>
                <w:delText xml:space="preserve"> </w:delText>
              </w:r>
              <w:bookmarkStart w:id="7190" w:name="_Toc23496990"/>
              <w:bookmarkStart w:id="7191" w:name="_Toc23553174"/>
              <w:bookmarkStart w:id="7192" w:name="_Toc23811527"/>
              <w:bookmarkStart w:id="7193" w:name="_Toc23881190"/>
              <w:bookmarkEnd w:id="7190"/>
              <w:bookmarkEnd w:id="7191"/>
              <w:bookmarkEnd w:id="7192"/>
              <w:bookmarkEnd w:id="7193"/>
            </w:del>
          </w:p>
        </w:tc>
        <w:tc>
          <w:tcPr>
            <w:tcW w:w="3471" w:type="dxa"/>
          </w:tcPr>
          <w:p w14:paraId="527AE001" w14:textId="43E8D2AC" w:rsidR="00E404DF" w:rsidRPr="0033182C" w:rsidDel="00F7680F" w:rsidRDefault="00E404DF" w:rsidP="00C01F28">
            <w:pPr>
              <w:spacing w:after="0" w:line="240" w:lineRule="auto"/>
              <w:rPr>
                <w:del w:id="7194" w:author="Windows User" w:date="2019-09-19T03:29:00Z"/>
                <w:rFonts w:cs="Times New Roman"/>
                <w:szCs w:val="24"/>
              </w:rPr>
            </w:pPr>
            <w:bookmarkStart w:id="7195" w:name="_Toc23496991"/>
            <w:bookmarkStart w:id="7196" w:name="_Toc23553175"/>
            <w:bookmarkStart w:id="7197" w:name="_Toc23811528"/>
            <w:bookmarkStart w:id="7198" w:name="_Toc23881191"/>
            <w:bookmarkEnd w:id="7195"/>
            <w:bookmarkEnd w:id="7196"/>
            <w:bookmarkEnd w:id="7197"/>
            <w:bookmarkEnd w:id="7198"/>
          </w:p>
        </w:tc>
        <w:bookmarkStart w:id="7199" w:name="_Toc23496992"/>
        <w:bookmarkStart w:id="7200" w:name="_Toc23553176"/>
        <w:bookmarkStart w:id="7201" w:name="_Toc23811529"/>
        <w:bookmarkStart w:id="7202" w:name="_Toc23881192"/>
        <w:bookmarkEnd w:id="7199"/>
        <w:bookmarkEnd w:id="7200"/>
        <w:bookmarkEnd w:id="7201"/>
        <w:bookmarkEnd w:id="7202"/>
      </w:tr>
      <w:tr w:rsidR="00FB7676" w:rsidRPr="0033182C" w:rsidDel="00F7680F" w14:paraId="241176B3" w14:textId="08E0108D" w:rsidTr="007E74B5">
        <w:trPr>
          <w:trHeight w:val="370"/>
          <w:del w:id="7203" w:author="Windows User" w:date="2019-09-19T03:29:00Z"/>
        </w:trPr>
        <w:tc>
          <w:tcPr>
            <w:tcW w:w="4604" w:type="dxa"/>
            <w:gridSpan w:val="2"/>
          </w:tcPr>
          <w:p w14:paraId="3B63BFB3" w14:textId="173C7DE1" w:rsidR="00FB7676" w:rsidRPr="0033182C" w:rsidDel="00F7680F" w:rsidRDefault="00FB7676" w:rsidP="00C01F28">
            <w:pPr>
              <w:pStyle w:val="ListParagraph"/>
              <w:numPr>
                <w:ilvl w:val="0"/>
                <w:numId w:val="22"/>
              </w:numPr>
              <w:spacing w:after="0" w:line="240" w:lineRule="auto"/>
              <w:rPr>
                <w:del w:id="7204" w:author="Windows User" w:date="2019-09-19T03:29:00Z"/>
                <w:rFonts w:cs="Times New Roman"/>
                <w:szCs w:val="24"/>
              </w:rPr>
            </w:pPr>
            <w:del w:id="7205" w:author="Windows User" w:date="2019-09-19T03:29:00Z">
              <w:r w:rsidRPr="0033182C" w:rsidDel="00F7680F">
                <w:rPr>
                  <w:rFonts w:cs="Times New Roman"/>
                  <w:szCs w:val="24"/>
                </w:rPr>
                <w:delText>Klik Hitung</w:delText>
              </w:r>
              <w:bookmarkStart w:id="7206" w:name="_Toc23496993"/>
              <w:bookmarkStart w:id="7207" w:name="_Toc23553177"/>
              <w:bookmarkStart w:id="7208" w:name="_Toc23811530"/>
              <w:bookmarkStart w:id="7209" w:name="_Toc23881193"/>
              <w:bookmarkEnd w:id="7206"/>
              <w:bookmarkEnd w:id="7207"/>
              <w:bookmarkEnd w:id="7208"/>
              <w:bookmarkEnd w:id="7209"/>
            </w:del>
          </w:p>
        </w:tc>
        <w:tc>
          <w:tcPr>
            <w:tcW w:w="3471" w:type="dxa"/>
          </w:tcPr>
          <w:p w14:paraId="7CBE1AA7" w14:textId="06B5D604" w:rsidR="00FB7676" w:rsidRPr="0033182C" w:rsidDel="00F7680F" w:rsidRDefault="00FB7676" w:rsidP="00C01F28">
            <w:pPr>
              <w:spacing w:after="0" w:line="240" w:lineRule="auto"/>
              <w:rPr>
                <w:del w:id="7210" w:author="Windows User" w:date="2019-09-19T03:29:00Z"/>
                <w:rFonts w:cs="Times New Roman"/>
                <w:szCs w:val="24"/>
              </w:rPr>
            </w:pPr>
            <w:bookmarkStart w:id="7211" w:name="_Toc23496994"/>
            <w:bookmarkStart w:id="7212" w:name="_Toc23553178"/>
            <w:bookmarkStart w:id="7213" w:name="_Toc23811531"/>
            <w:bookmarkStart w:id="7214" w:name="_Toc23881194"/>
            <w:bookmarkEnd w:id="7211"/>
            <w:bookmarkEnd w:id="7212"/>
            <w:bookmarkEnd w:id="7213"/>
            <w:bookmarkEnd w:id="7214"/>
          </w:p>
        </w:tc>
        <w:bookmarkStart w:id="7215" w:name="_Toc23496995"/>
        <w:bookmarkStart w:id="7216" w:name="_Toc23553179"/>
        <w:bookmarkStart w:id="7217" w:name="_Toc23811532"/>
        <w:bookmarkStart w:id="7218" w:name="_Toc23881195"/>
        <w:bookmarkEnd w:id="7215"/>
        <w:bookmarkEnd w:id="7216"/>
        <w:bookmarkEnd w:id="7217"/>
        <w:bookmarkEnd w:id="7218"/>
      </w:tr>
      <w:tr w:rsidR="00FB7676" w:rsidRPr="0033182C" w:rsidDel="00F7680F" w14:paraId="5F3118FB" w14:textId="2C9CE175" w:rsidTr="007E74B5">
        <w:trPr>
          <w:trHeight w:val="370"/>
          <w:del w:id="7219" w:author="Windows User" w:date="2019-09-19T03:29:00Z"/>
        </w:trPr>
        <w:tc>
          <w:tcPr>
            <w:tcW w:w="4604" w:type="dxa"/>
            <w:gridSpan w:val="2"/>
          </w:tcPr>
          <w:p w14:paraId="026C00F1" w14:textId="16E7B470" w:rsidR="00FB7676" w:rsidRPr="0033182C" w:rsidDel="00F7680F" w:rsidRDefault="00FB7676" w:rsidP="00C01F28">
            <w:pPr>
              <w:pStyle w:val="ListParagraph"/>
              <w:spacing w:after="0" w:line="240" w:lineRule="auto"/>
              <w:rPr>
                <w:del w:id="7220" w:author="Windows User" w:date="2019-09-19T03:29:00Z"/>
                <w:rFonts w:cs="Times New Roman"/>
                <w:szCs w:val="24"/>
              </w:rPr>
            </w:pPr>
            <w:bookmarkStart w:id="7221" w:name="_Toc23496996"/>
            <w:bookmarkStart w:id="7222" w:name="_Toc23553180"/>
            <w:bookmarkStart w:id="7223" w:name="_Toc23811533"/>
            <w:bookmarkStart w:id="7224" w:name="_Toc23881196"/>
            <w:bookmarkEnd w:id="7221"/>
            <w:bookmarkEnd w:id="7222"/>
            <w:bookmarkEnd w:id="7223"/>
            <w:bookmarkEnd w:id="7224"/>
          </w:p>
        </w:tc>
        <w:tc>
          <w:tcPr>
            <w:tcW w:w="3471" w:type="dxa"/>
          </w:tcPr>
          <w:p w14:paraId="046CDB98" w14:textId="5201DD8A" w:rsidR="00FB7676" w:rsidRPr="0033182C" w:rsidDel="00F7680F" w:rsidRDefault="00FB7676" w:rsidP="00C01F28">
            <w:pPr>
              <w:pStyle w:val="ListParagraph"/>
              <w:numPr>
                <w:ilvl w:val="0"/>
                <w:numId w:val="22"/>
              </w:numPr>
              <w:spacing w:after="0" w:line="240" w:lineRule="auto"/>
              <w:ind w:left="394"/>
              <w:rPr>
                <w:del w:id="7225" w:author="Windows User" w:date="2019-09-19T03:29:00Z"/>
                <w:rFonts w:cs="Times New Roman"/>
                <w:szCs w:val="24"/>
              </w:rPr>
            </w:pPr>
            <w:del w:id="7226" w:author="Windows User" w:date="2019-09-19T03:29:00Z">
              <w:r w:rsidRPr="0033182C" w:rsidDel="00F7680F">
                <w:rPr>
                  <w:rFonts w:cs="Times New Roman"/>
                  <w:szCs w:val="24"/>
                </w:rPr>
                <w:delText xml:space="preserve">Menampilkan hasil perhitungan penggunaan daya. </w:delText>
              </w:r>
              <w:bookmarkStart w:id="7227" w:name="_Toc23496997"/>
              <w:bookmarkStart w:id="7228" w:name="_Toc23553181"/>
              <w:bookmarkStart w:id="7229" w:name="_Toc23811534"/>
              <w:bookmarkStart w:id="7230" w:name="_Toc23881197"/>
              <w:bookmarkEnd w:id="7227"/>
              <w:bookmarkEnd w:id="7228"/>
              <w:bookmarkEnd w:id="7229"/>
              <w:bookmarkEnd w:id="7230"/>
            </w:del>
          </w:p>
        </w:tc>
        <w:bookmarkStart w:id="7231" w:name="_Toc23496998"/>
        <w:bookmarkStart w:id="7232" w:name="_Toc23553182"/>
        <w:bookmarkStart w:id="7233" w:name="_Toc23811535"/>
        <w:bookmarkStart w:id="7234" w:name="_Toc23881198"/>
        <w:bookmarkEnd w:id="7231"/>
        <w:bookmarkEnd w:id="7232"/>
        <w:bookmarkEnd w:id="7233"/>
        <w:bookmarkEnd w:id="7234"/>
      </w:tr>
      <w:tr w:rsidR="00FB7676" w:rsidRPr="0033182C" w:rsidDel="00F7680F" w14:paraId="4D2CB8FD" w14:textId="2E867553" w:rsidTr="007E74B5">
        <w:trPr>
          <w:trHeight w:val="370"/>
          <w:del w:id="7235" w:author="Windows User" w:date="2019-09-19T03:29:00Z"/>
        </w:trPr>
        <w:tc>
          <w:tcPr>
            <w:tcW w:w="8075" w:type="dxa"/>
            <w:gridSpan w:val="3"/>
          </w:tcPr>
          <w:p w14:paraId="297A200F" w14:textId="198215AE" w:rsidR="00FB7676" w:rsidRPr="0033182C" w:rsidDel="00F7680F" w:rsidRDefault="00FB7676" w:rsidP="00C01F28">
            <w:pPr>
              <w:pStyle w:val="ListParagraph"/>
              <w:spacing w:after="0" w:line="240" w:lineRule="auto"/>
              <w:jc w:val="center"/>
              <w:rPr>
                <w:del w:id="7236" w:author="Windows User" w:date="2019-09-19T03:29:00Z"/>
                <w:rFonts w:cs="Times New Roman"/>
                <w:szCs w:val="24"/>
              </w:rPr>
            </w:pPr>
            <w:del w:id="7237" w:author="Windows User" w:date="2019-09-19T03:29:00Z">
              <w:r w:rsidRPr="0033182C" w:rsidDel="00F7680F">
                <w:rPr>
                  <w:rFonts w:cs="Times New Roman"/>
                  <w:szCs w:val="24"/>
                </w:rPr>
                <w:delText>Flow Event</w:delText>
              </w:r>
              <w:bookmarkStart w:id="7238" w:name="_Toc23496999"/>
              <w:bookmarkStart w:id="7239" w:name="_Toc23553183"/>
              <w:bookmarkStart w:id="7240" w:name="_Toc23811536"/>
              <w:bookmarkStart w:id="7241" w:name="_Toc23881199"/>
              <w:bookmarkEnd w:id="7238"/>
              <w:bookmarkEnd w:id="7239"/>
              <w:bookmarkEnd w:id="7240"/>
              <w:bookmarkEnd w:id="7241"/>
            </w:del>
          </w:p>
        </w:tc>
        <w:bookmarkStart w:id="7242" w:name="_Toc23497000"/>
        <w:bookmarkStart w:id="7243" w:name="_Toc23553184"/>
        <w:bookmarkStart w:id="7244" w:name="_Toc23811537"/>
        <w:bookmarkStart w:id="7245" w:name="_Toc23881200"/>
        <w:bookmarkEnd w:id="7242"/>
        <w:bookmarkEnd w:id="7243"/>
        <w:bookmarkEnd w:id="7244"/>
        <w:bookmarkEnd w:id="7245"/>
      </w:tr>
      <w:tr w:rsidR="00FB7676" w:rsidRPr="0033182C" w:rsidDel="00F7680F" w14:paraId="4088CAF6" w14:textId="4A482E29" w:rsidTr="007E74B5">
        <w:trPr>
          <w:trHeight w:val="370"/>
          <w:del w:id="7246" w:author="Windows User" w:date="2019-09-19T03:29:00Z"/>
        </w:trPr>
        <w:tc>
          <w:tcPr>
            <w:tcW w:w="8075" w:type="dxa"/>
            <w:gridSpan w:val="3"/>
          </w:tcPr>
          <w:p w14:paraId="4420FCA3" w14:textId="774FC512" w:rsidR="00FB7676" w:rsidRPr="0033182C" w:rsidDel="00F7680F" w:rsidRDefault="00FB7676" w:rsidP="00C01F28">
            <w:pPr>
              <w:pStyle w:val="ListParagraph"/>
              <w:spacing w:after="0" w:line="240" w:lineRule="auto"/>
              <w:jc w:val="center"/>
              <w:rPr>
                <w:del w:id="7247" w:author="Windows User" w:date="2019-09-19T03:29:00Z"/>
                <w:rFonts w:cs="Times New Roman"/>
                <w:szCs w:val="24"/>
              </w:rPr>
            </w:pPr>
            <w:del w:id="7248" w:author="Windows User" w:date="2019-09-19T03:29:00Z">
              <w:r w:rsidRPr="0033182C" w:rsidDel="00F7680F">
                <w:rPr>
                  <w:rFonts w:cs="Times New Roman"/>
                  <w:szCs w:val="24"/>
                </w:rPr>
                <w:delText>Alternative Flow : Data tidak lengkap</w:delText>
              </w:r>
              <w:bookmarkStart w:id="7249" w:name="_Toc23497001"/>
              <w:bookmarkStart w:id="7250" w:name="_Toc23553185"/>
              <w:bookmarkStart w:id="7251" w:name="_Toc23811538"/>
              <w:bookmarkStart w:id="7252" w:name="_Toc23881201"/>
              <w:bookmarkEnd w:id="7249"/>
              <w:bookmarkEnd w:id="7250"/>
              <w:bookmarkEnd w:id="7251"/>
              <w:bookmarkEnd w:id="7252"/>
            </w:del>
          </w:p>
        </w:tc>
        <w:bookmarkStart w:id="7253" w:name="_Toc23497002"/>
        <w:bookmarkStart w:id="7254" w:name="_Toc23553186"/>
        <w:bookmarkStart w:id="7255" w:name="_Toc23811539"/>
        <w:bookmarkStart w:id="7256" w:name="_Toc23881202"/>
        <w:bookmarkEnd w:id="7253"/>
        <w:bookmarkEnd w:id="7254"/>
        <w:bookmarkEnd w:id="7255"/>
        <w:bookmarkEnd w:id="7256"/>
      </w:tr>
      <w:tr w:rsidR="00495B84" w:rsidRPr="0033182C" w:rsidDel="00F7680F" w14:paraId="3FF011B2" w14:textId="34892DCE" w:rsidTr="007E74B5">
        <w:trPr>
          <w:trHeight w:val="370"/>
          <w:del w:id="7257" w:author="Windows User" w:date="2019-09-19T03:29:00Z"/>
        </w:trPr>
        <w:tc>
          <w:tcPr>
            <w:tcW w:w="4604" w:type="dxa"/>
            <w:gridSpan w:val="2"/>
          </w:tcPr>
          <w:p w14:paraId="4491C6F0" w14:textId="4E1FC704" w:rsidR="00495B84" w:rsidRPr="0033182C" w:rsidDel="00F7680F" w:rsidRDefault="00495B84" w:rsidP="00C01F28">
            <w:pPr>
              <w:pStyle w:val="ListParagraph"/>
              <w:numPr>
                <w:ilvl w:val="0"/>
                <w:numId w:val="26"/>
              </w:numPr>
              <w:spacing w:after="0" w:line="240" w:lineRule="auto"/>
              <w:rPr>
                <w:del w:id="7258" w:author="Windows User" w:date="2019-09-19T03:29:00Z"/>
                <w:rFonts w:cs="Times New Roman"/>
                <w:szCs w:val="24"/>
              </w:rPr>
            </w:pPr>
            <w:del w:id="7259" w:author="Windows User" w:date="2019-09-19T03:29:00Z">
              <w:r w:rsidRPr="0033182C" w:rsidDel="00F7680F">
                <w:rPr>
                  <w:rFonts w:cs="Times New Roman"/>
                  <w:szCs w:val="24"/>
                </w:rPr>
                <w:delText>Klik Hitung</w:delText>
              </w:r>
              <w:bookmarkStart w:id="7260" w:name="_Toc23497003"/>
              <w:bookmarkStart w:id="7261" w:name="_Toc23553187"/>
              <w:bookmarkStart w:id="7262" w:name="_Toc23811540"/>
              <w:bookmarkStart w:id="7263" w:name="_Toc23881203"/>
              <w:bookmarkEnd w:id="7260"/>
              <w:bookmarkEnd w:id="7261"/>
              <w:bookmarkEnd w:id="7262"/>
              <w:bookmarkEnd w:id="7263"/>
            </w:del>
          </w:p>
        </w:tc>
        <w:tc>
          <w:tcPr>
            <w:tcW w:w="3471" w:type="dxa"/>
          </w:tcPr>
          <w:p w14:paraId="0FAECCB6" w14:textId="3422C26A" w:rsidR="00495B84" w:rsidRPr="0033182C" w:rsidDel="00F7680F" w:rsidRDefault="00495B84" w:rsidP="00C01F28">
            <w:pPr>
              <w:pStyle w:val="ListParagraph"/>
              <w:spacing w:after="0" w:line="240" w:lineRule="auto"/>
              <w:rPr>
                <w:del w:id="7264" w:author="Windows User" w:date="2019-09-19T03:29:00Z"/>
                <w:rFonts w:cs="Times New Roman"/>
                <w:szCs w:val="24"/>
              </w:rPr>
            </w:pPr>
            <w:bookmarkStart w:id="7265" w:name="_Toc23497004"/>
            <w:bookmarkStart w:id="7266" w:name="_Toc23553188"/>
            <w:bookmarkStart w:id="7267" w:name="_Toc23811541"/>
            <w:bookmarkStart w:id="7268" w:name="_Toc23881204"/>
            <w:bookmarkEnd w:id="7265"/>
            <w:bookmarkEnd w:id="7266"/>
            <w:bookmarkEnd w:id="7267"/>
            <w:bookmarkEnd w:id="7268"/>
          </w:p>
        </w:tc>
        <w:bookmarkStart w:id="7269" w:name="_Toc23497005"/>
        <w:bookmarkStart w:id="7270" w:name="_Toc23553189"/>
        <w:bookmarkStart w:id="7271" w:name="_Toc23811542"/>
        <w:bookmarkStart w:id="7272" w:name="_Toc23881205"/>
        <w:bookmarkEnd w:id="7269"/>
        <w:bookmarkEnd w:id="7270"/>
        <w:bookmarkEnd w:id="7271"/>
        <w:bookmarkEnd w:id="7272"/>
      </w:tr>
      <w:tr w:rsidR="00495B84" w:rsidRPr="0033182C" w:rsidDel="00F7680F" w14:paraId="2E04DC9A" w14:textId="1537944C" w:rsidTr="007E74B5">
        <w:trPr>
          <w:trHeight w:val="370"/>
          <w:del w:id="7273" w:author="Windows User" w:date="2019-09-19T03:29:00Z"/>
        </w:trPr>
        <w:tc>
          <w:tcPr>
            <w:tcW w:w="4604" w:type="dxa"/>
            <w:gridSpan w:val="2"/>
          </w:tcPr>
          <w:p w14:paraId="663986B7" w14:textId="0DAF14C0" w:rsidR="00495B84" w:rsidRPr="0033182C" w:rsidDel="00F7680F" w:rsidRDefault="00495B84" w:rsidP="00C01F28">
            <w:pPr>
              <w:pStyle w:val="ListParagraph"/>
              <w:spacing w:after="0" w:line="240" w:lineRule="auto"/>
              <w:rPr>
                <w:del w:id="7274" w:author="Windows User" w:date="2019-09-19T03:29:00Z"/>
                <w:rFonts w:cs="Times New Roman"/>
                <w:szCs w:val="24"/>
              </w:rPr>
            </w:pPr>
            <w:bookmarkStart w:id="7275" w:name="_Toc23497006"/>
            <w:bookmarkStart w:id="7276" w:name="_Toc23553190"/>
            <w:bookmarkStart w:id="7277" w:name="_Toc23811543"/>
            <w:bookmarkStart w:id="7278" w:name="_Toc23881206"/>
            <w:bookmarkEnd w:id="7275"/>
            <w:bookmarkEnd w:id="7276"/>
            <w:bookmarkEnd w:id="7277"/>
            <w:bookmarkEnd w:id="7278"/>
          </w:p>
        </w:tc>
        <w:tc>
          <w:tcPr>
            <w:tcW w:w="3471" w:type="dxa"/>
          </w:tcPr>
          <w:p w14:paraId="47F21B0F" w14:textId="0EB01C3A" w:rsidR="00495B84" w:rsidRPr="0033182C" w:rsidDel="00F7680F" w:rsidRDefault="00495B84" w:rsidP="00C01F28">
            <w:pPr>
              <w:pStyle w:val="ListParagraph"/>
              <w:numPr>
                <w:ilvl w:val="0"/>
                <w:numId w:val="26"/>
              </w:numPr>
              <w:spacing w:after="0" w:line="240" w:lineRule="auto"/>
              <w:rPr>
                <w:del w:id="7279" w:author="Windows User" w:date="2019-09-19T03:29:00Z"/>
                <w:rFonts w:cs="Times New Roman"/>
                <w:szCs w:val="24"/>
              </w:rPr>
            </w:pPr>
            <w:del w:id="7280" w:author="Windows User" w:date="2019-09-19T03:29:00Z">
              <w:r w:rsidRPr="0033182C" w:rsidDel="00F7680F">
                <w:rPr>
                  <w:rFonts w:cs="Times New Roman"/>
                  <w:szCs w:val="24"/>
                </w:rPr>
                <w:delText>Menampilkan pop-up “Data tidak Lengkap”</w:delText>
              </w:r>
              <w:bookmarkStart w:id="7281" w:name="_Toc23497007"/>
              <w:bookmarkStart w:id="7282" w:name="_Toc23553191"/>
              <w:bookmarkStart w:id="7283" w:name="_Toc23811544"/>
              <w:bookmarkStart w:id="7284" w:name="_Toc23881207"/>
              <w:bookmarkEnd w:id="7281"/>
              <w:bookmarkEnd w:id="7282"/>
              <w:bookmarkEnd w:id="7283"/>
              <w:bookmarkEnd w:id="7284"/>
            </w:del>
          </w:p>
        </w:tc>
        <w:bookmarkStart w:id="7285" w:name="_Toc23497008"/>
        <w:bookmarkStart w:id="7286" w:name="_Toc23553192"/>
        <w:bookmarkStart w:id="7287" w:name="_Toc23811545"/>
        <w:bookmarkStart w:id="7288" w:name="_Toc23881208"/>
        <w:bookmarkEnd w:id="7285"/>
        <w:bookmarkEnd w:id="7286"/>
        <w:bookmarkEnd w:id="7287"/>
        <w:bookmarkEnd w:id="7288"/>
      </w:tr>
      <w:tr w:rsidR="00495B84" w:rsidRPr="0033182C" w:rsidDel="00F7680F" w14:paraId="2078942F" w14:textId="017C187A" w:rsidTr="007E74B5">
        <w:trPr>
          <w:trHeight w:val="370"/>
          <w:del w:id="7289" w:author="Windows User" w:date="2019-09-19T03:29:00Z"/>
        </w:trPr>
        <w:tc>
          <w:tcPr>
            <w:tcW w:w="4604" w:type="dxa"/>
            <w:gridSpan w:val="2"/>
          </w:tcPr>
          <w:p w14:paraId="7C3CB569" w14:textId="1040D611" w:rsidR="00495B84" w:rsidRPr="0033182C" w:rsidDel="00F7680F" w:rsidRDefault="00495B84" w:rsidP="00C01F28">
            <w:pPr>
              <w:pStyle w:val="ListParagraph"/>
              <w:numPr>
                <w:ilvl w:val="0"/>
                <w:numId w:val="26"/>
              </w:numPr>
              <w:spacing w:after="0" w:line="240" w:lineRule="auto"/>
              <w:rPr>
                <w:del w:id="7290" w:author="Windows User" w:date="2019-09-19T03:29:00Z"/>
                <w:rFonts w:cs="Times New Roman"/>
                <w:szCs w:val="24"/>
              </w:rPr>
            </w:pPr>
            <w:del w:id="7291" w:author="Windows User" w:date="2019-09-19T03:29:00Z">
              <w:r w:rsidRPr="0033182C" w:rsidDel="00F7680F">
                <w:rPr>
                  <w:rFonts w:cs="Times New Roman"/>
                  <w:szCs w:val="24"/>
                </w:rPr>
                <w:delText>Klik ‘oke’</w:delText>
              </w:r>
              <w:bookmarkStart w:id="7292" w:name="_Toc23497009"/>
              <w:bookmarkStart w:id="7293" w:name="_Toc23553193"/>
              <w:bookmarkStart w:id="7294" w:name="_Toc23811546"/>
              <w:bookmarkStart w:id="7295" w:name="_Toc23881209"/>
              <w:bookmarkEnd w:id="7292"/>
              <w:bookmarkEnd w:id="7293"/>
              <w:bookmarkEnd w:id="7294"/>
              <w:bookmarkEnd w:id="7295"/>
            </w:del>
          </w:p>
        </w:tc>
        <w:tc>
          <w:tcPr>
            <w:tcW w:w="3471" w:type="dxa"/>
          </w:tcPr>
          <w:p w14:paraId="40087B8D" w14:textId="22611555" w:rsidR="00495B84" w:rsidRPr="0033182C" w:rsidDel="00F7680F" w:rsidRDefault="00495B84" w:rsidP="00C01F28">
            <w:pPr>
              <w:pStyle w:val="ListParagraph"/>
              <w:spacing w:after="0" w:line="240" w:lineRule="auto"/>
              <w:rPr>
                <w:del w:id="7296" w:author="Windows User" w:date="2019-09-19T03:29:00Z"/>
                <w:rFonts w:cs="Times New Roman"/>
                <w:szCs w:val="24"/>
              </w:rPr>
            </w:pPr>
            <w:bookmarkStart w:id="7297" w:name="_Toc23497010"/>
            <w:bookmarkStart w:id="7298" w:name="_Toc23553194"/>
            <w:bookmarkStart w:id="7299" w:name="_Toc23811547"/>
            <w:bookmarkStart w:id="7300" w:name="_Toc23881210"/>
            <w:bookmarkEnd w:id="7297"/>
            <w:bookmarkEnd w:id="7298"/>
            <w:bookmarkEnd w:id="7299"/>
            <w:bookmarkEnd w:id="7300"/>
          </w:p>
        </w:tc>
        <w:bookmarkStart w:id="7301" w:name="_Toc23497011"/>
        <w:bookmarkStart w:id="7302" w:name="_Toc23553195"/>
        <w:bookmarkStart w:id="7303" w:name="_Toc23811548"/>
        <w:bookmarkStart w:id="7304" w:name="_Toc23881211"/>
        <w:bookmarkEnd w:id="7301"/>
        <w:bookmarkEnd w:id="7302"/>
        <w:bookmarkEnd w:id="7303"/>
        <w:bookmarkEnd w:id="7304"/>
      </w:tr>
      <w:tr w:rsidR="00495B84" w:rsidRPr="0033182C" w:rsidDel="00F7680F" w14:paraId="1737C690" w14:textId="456A44E0" w:rsidTr="007E74B5">
        <w:trPr>
          <w:trHeight w:val="370"/>
          <w:del w:id="7305" w:author="Windows User" w:date="2019-09-19T03:29:00Z"/>
        </w:trPr>
        <w:tc>
          <w:tcPr>
            <w:tcW w:w="4604" w:type="dxa"/>
            <w:gridSpan w:val="2"/>
          </w:tcPr>
          <w:p w14:paraId="036796D2" w14:textId="10C3B573" w:rsidR="00495B84" w:rsidRPr="0033182C" w:rsidDel="00F7680F" w:rsidRDefault="00495B84" w:rsidP="00C01F28">
            <w:pPr>
              <w:pStyle w:val="ListParagraph"/>
              <w:spacing w:after="0" w:line="240" w:lineRule="auto"/>
              <w:rPr>
                <w:del w:id="7306" w:author="Windows User" w:date="2019-09-19T03:29:00Z"/>
                <w:rFonts w:cs="Times New Roman"/>
                <w:szCs w:val="24"/>
              </w:rPr>
            </w:pPr>
            <w:bookmarkStart w:id="7307" w:name="_Toc23497012"/>
            <w:bookmarkStart w:id="7308" w:name="_Toc23553196"/>
            <w:bookmarkStart w:id="7309" w:name="_Toc23811549"/>
            <w:bookmarkStart w:id="7310" w:name="_Toc23881212"/>
            <w:bookmarkEnd w:id="7307"/>
            <w:bookmarkEnd w:id="7308"/>
            <w:bookmarkEnd w:id="7309"/>
            <w:bookmarkEnd w:id="7310"/>
          </w:p>
        </w:tc>
        <w:tc>
          <w:tcPr>
            <w:tcW w:w="3471" w:type="dxa"/>
          </w:tcPr>
          <w:p w14:paraId="25A76EC1" w14:textId="3F14A7F0" w:rsidR="00495B84" w:rsidRPr="0033182C" w:rsidDel="00F7680F" w:rsidRDefault="00495B84" w:rsidP="00C01F28">
            <w:pPr>
              <w:pStyle w:val="ListParagraph"/>
              <w:numPr>
                <w:ilvl w:val="0"/>
                <w:numId w:val="26"/>
              </w:numPr>
              <w:spacing w:after="0" w:line="240" w:lineRule="auto"/>
              <w:rPr>
                <w:del w:id="7311" w:author="Windows User" w:date="2019-09-19T03:29:00Z"/>
                <w:rFonts w:cs="Times New Roman"/>
                <w:szCs w:val="24"/>
              </w:rPr>
            </w:pPr>
            <w:del w:id="7312" w:author="Windows User" w:date="2019-09-19T03:29:00Z">
              <w:r w:rsidRPr="0033182C" w:rsidDel="00F7680F">
                <w:rPr>
                  <w:rFonts w:cs="Times New Roman"/>
                  <w:szCs w:val="24"/>
                </w:rPr>
                <w:delText>Sistem menampilkan halaman form simulasi</w:delText>
              </w:r>
              <w:bookmarkStart w:id="7313" w:name="_Toc23497013"/>
              <w:bookmarkStart w:id="7314" w:name="_Toc23553197"/>
              <w:bookmarkStart w:id="7315" w:name="_Toc23811550"/>
              <w:bookmarkStart w:id="7316" w:name="_Toc23881213"/>
              <w:bookmarkEnd w:id="7313"/>
              <w:bookmarkEnd w:id="7314"/>
              <w:bookmarkEnd w:id="7315"/>
              <w:bookmarkEnd w:id="7316"/>
            </w:del>
          </w:p>
          <w:p w14:paraId="6277A587" w14:textId="167B7925" w:rsidR="00495B84" w:rsidRPr="0033182C" w:rsidDel="00F7680F" w:rsidRDefault="00495B84" w:rsidP="00C01F28">
            <w:pPr>
              <w:pStyle w:val="ListParagraph"/>
              <w:numPr>
                <w:ilvl w:val="0"/>
                <w:numId w:val="27"/>
              </w:numPr>
              <w:spacing w:after="0" w:line="240" w:lineRule="auto"/>
              <w:rPr>
                <w:del w:id="7317" w:author="Windows User" w:date="2019-09-19T03:29:00Z"/>
                <w:rFonts w:cs="Times New Roman"/>
                <w:szCs w:val="24"/>
              </w:rPr>
            </w:pPr>
            <w:del w:id="7318" w:author="Windows User" w:date="2019-09-19T03:29:00Z">
              <w:r w:rsidRPr="0033182C" w:rsidDel="00F7680F">
                <w:rPr>
                  <w:rFonts w:cs="Times New Roman"/>
                  <w:szCs w:val="24"/>
                </w:rPr>
                <w:delText>Pilih peralatan (varchar 30)</w:delText>
              </w:r>
              <w:bookmarkStart w:id="7319" w:name="_Toc23497014"/>
              <w:bookmarkStart w:id="7320" w:name="_Toc23553198"/>
              <w:bookmarkStart w:id="7321" w:name="_Toc23811551"/>
              <w:bookmarkStart w:id="7322" w:name="_Toc23881214"/>
              <w:bookmarkEnd w:id="7319"/>
              <w:bookmarkEnd w:id="7320"/>
              <w:bookmarkEnd w:id="7321"/>
              <w:bookmarkEnd w:id="7322"/>
            </w:del>
          </w:p>
          <w:p w14:paraId="231625E1" w14:textId="19E33F3C" w:rsidR="00495B84" w:rsidRPr="0033182C" w:rsidDel="00F7680F" w:rsidRDefault="00495B84" w:rsidP="00C01F28">
            <w:pPr>
              <w:pStyle w:val="ListParagraph"/>
              <w:numPr>
                <w:ilvl w:val="0"/>
                <w:numId w:val="27"/>
              </w:numPr>
              <w:spacing w:after="0" w:line="240" w:lineRule="auto"/>
              <w:rPr>
                <w:del w:id="7323" w:author="Windows User" w:date="2019-09-19T03:29:00Z"/>
                <w:rFonts w:cs="Times New Roman"/>
                <w:szCs w:val="24"/>
              </w:rPr>
            </w:pPr>
            <w:del w:id="7324" w:author="Windows User" w:date="2019-09-19T03:29:00Z">
              <w:r w:rsidRPr="0033182C" w:rsidDel="00F7680F">
                <w:rPr>
                  <w:rFonts w:cs="Times New Roman"/>
                  <w:szCs w:val="24"/>
                </w:rPr>
                <w:delText>Besar daya (smallint)</w:delText>
              </w:r>
              <w:bookmarkStart w:id="7325" w:name="_Toc23497015"/>
              <w:bookmarkStart w:id="7326" w:name="_Toc23553199"/>
              <w:bookmarkStart w:id="7327" w:name="_Toc23811552"/>
              <w:bookmarkStart w:id="7328" w:name="_Toc23881215"/>
              <w:bookmarkEnd w:id="7325"/>
              <w:bookmarkEnd w:id="7326"/>
              <w:bookmarkEnd w:id="7327"/>
              <w:bookmarkEnd w:id="7328"/>
            </w:del>
          </w:p>
          <w:p w14:paraId="3811A01A" w14:textId="3DFD9C84" w:rsidR="00495B84" w:rsidRPr="0033182C" w:rsidDel="00F7680F" w:rsidRDefault="00495B84" w:rsidP="00C01F28">
            <w:pPr>
              <w:pStyle w:val="ListParagraph"/>
              <w:numPr>
                <w:ilvl w:val="0"/>
                <w:numId w:val="27"/>
              </w:numPr>
              <w:spacing w:after="0" w:line="240" w:lineRule="auto"/>
              <w:rPr>
                <w:del w:id="7329" w:author="Windows User" w:date="2019-09-19T03:29:00Z"/>
                <w:rFonts w:cs="Times New Roman"/>
                <w:szCs w:val="24"/>
              </w:rPr>
            </w:pPr>
            <w:del w:id="7330" w:author="Windows User" w:date="2019-09-19T03:29:00Z">
              <w:r w:rsidRPr="0033182C" w:rsidDel="00F7680F">
                <w:rPr>
                  <w:rFonts w:cs="Times New Roman"/>
                  <w:szCs w:val="24"/>
                </w:rPr>
                <w:delText>Lama Pemakaian (smallint)</w:delText>
              </w:r>
              <w:bookmarkStart w:id="7331" w:name="_Toc23497016"/>
              <w:bookmarkStart w:id="7332" w:name="_Toc23553200"/>
              <w:bookmarkStart w:id="7333" w:name="_Toc23811553"/>
              <w:bookmarkStart w:id="7334" w:name="_Toc23881216"/>
              <w:bookmarkEnd w:id="7331"/>
              <w:bookmarkEnd w:id="7332"/>
              <w:bookmarkEnd w:id="7333"/>
              <w:bookmarkEnd w:id="7334"/>
            </w:del>
          </w:p>
        </w:tc>
        <w:bookmarkStart w:id="7335" w:name="_Toc23497017"/>
        <w:bookmarkStart w:id="7336" w:name="_Toc23553201"/>
        <w:bookmarkStart w:id="7337" w:name="_Toc23811554"/>
        <w:bookmarkStart w:id="7338" w:name="_Toc23881217"/>
        <w:bookmarkEnd w:id="7335"/>
        <w:bookmarkEnd w:id="7336"/>
        <w:bookmarkEnd w:id="7337"/>
        <w:bookmarkEnd w:id="7338"/>
      </w:tr>
    </w:tbl>
    <w:p w14:paraId="200C7F3A" w14:textId="18E125CF" w:rsidR="00E404DF" w:rsidRPr="0033182C" w:rsidDel="00F7680F" w:rsidRDefault="00E404DF" w:rsidP="00E404DF">
      <w:pPr>
        <w:rPr>
          <w:del w:id="7339" w:author="Windows User" w:date="2019-09-19T03:29:00Z"/>
          <w:rFonts w:cs="Times New Roman"/>
          <w:b/>
        </w:rPr>
      </w:pPr>
      <w:bookmarkStart w:id="7340" w:name="_Toc23497018"/>
      <w:bookmarkStart w:id="7341" w:name="_Toc23553202"/>
      <w:bookmarkStart w:id="7342" w:name="_Toc23811555"/>
      <w:bookmarkStart w:id="7343" w:name="_Toc23881218"/>
      <w:bookmarkEnd w:id="7340"/>
      <w:bookmarkEnd w:id="7341"/>
      <w:bookmarkEnd w:id="7342"/>
      <w:bookmarkEnd w:id="7343"/>
    </w:p>
    <w:p w14:paraId="156B813D" w14:textId="57DF106F" w:rsidR="0090212E" w:rsidRPr="0033182C" w:rsidDel="00F7680F" w:rsidRDefault="0090212E">
      <w:pPr>
        <w:pStyle w:val="Heading3"/>
        <w:numPr>
          <w:ilvl w:val="2"/>
          <w:numId w:val="43"/>
        </w:numPr>
        <w:ind w:left="357" w:hanging="357"/>
        <w:rPr>
          <w:del w:id="7344" w:author="Windows User" w:date="2019-09-19T03:29:00Z"/>
          <w:rFonts w:cs="Times New Roman"/>
        </w:rPr>
        <w:pPrChange w:id="7345" w:author="Windows User" w:date="2019-09-19T02:40:00Z">
          <w:pPr>
            <w:pStyle w:val="Heading3"/>
          </w:pPr>
        </w:pPrChange>
      </w:pPr>
      <w:del w:id="7346" w:author="Windows User" w:date="2019-09-19T03:29:00Z">
        <w:r w:rsidRPr="0033182C" w:rsidDel="00F7680F">
          <w:rPr>
            <w:rFonts w:cs="Times New Roman"/>
          </w:rPr>
          <w:delText>Log out</w:delText>
        </w:r>
        <w:bookmarkStart w:id="7347" w:name="_Toc23497019"/>
        <w:bookmarkStart w:id="7348" w:name="_Toc23553203"/>
        <w:bookmarkStart w:id="7349" w:name="_Toc23811556"/>
        <w:bookmarkStart w:id="7350" w:name="_Toc23881219"/>
        <w:bookmarkEnd w:id="7347"/>
        <w:bookmarkEnd w:id="7348"/>
        <w:bookmarkEnd w:id="7349"/>
        <w:bookmarkEnd w:id="7350"/>
      </w:del>
    </w:p>
    <w:p w14:paraId="219872A0" w14:textId="4CC21221" w:rsidR="00073F30" w:rsidRPr="0033182C" w:rsidDel="00F7680F" w:rsidRDefault="00073F30" w:rsidP="00E07971">
      <w:pPr>
        <w:ind w:firstLine="567"/>
        <w:rPr>
          <w:del w:id="7351" w:author="Windows User" w:date="2019-09-19T03:29:00Z"/>
          <w:rFonts w:cs="Times New Roman"/>
          <w:szCs w:val="24"/>
        </w:rPr>
      </w:pPr>
      <w:del w:id="7352" w:author="Windows User" w:date="2019-09-19T03:29:00Z">
        <w:r w:rsidRPr="0033182C" w:rsidDel="00F7680F">
          <w:rPr>
            <w:rFonts w:cs="Times New Roman"/>
            <w:szCs w:val="24"/>
          </w:rPr>
          <w:delText xml:space="preserve">Skenario ini menjelaskan alur untuk keluar dari sistem. Fitur ini bisa dilakukan oleh semua user. Skenario log out dapat dilihat pada </w:delText>
        </w:r>
        <w:r w:rsidR="006343B3" w:rsidRPr="0033182C" w:rsidDel="00F7680F">
          <w:rPr>
            <w:rFonts w:cs="Times New Roman"/>
            <w:szCs w:val="24"/>
          </w:rPr>
          <w:delText>Tabel</w:delText>
        </w:r>
        <w:r w:rsidR="00E07971" w:rsidRPr="0033182C" w:rsidDel="00F7680F">
          <w:rPr>
            <w:rFonts w:cs="Times New Roman"/>
            <w:szCs w:val="24"/>
          </w:rPr>
          <w:delText xml:space="preserve"> 4.20</w:delText>
        </w:r>
        <w:r w:rsidRPr="0033182C" w:rsidDel="00F7680F">
          <w:rPr>
            <w:rFonts w:cs="Times New Roman"/>
            <w:szCs w:val="24"/>
          </w:rPr>
          <w:delText>.</w:delText>
        </w:r>
        <w:bookmarkStart w:id="7353" w:name="_Toc23497020"/>
        <w:bookmarkStart w:id="7354" w:name="_Toc23553204"/>
        <w:bookmarkStart w:id="7355" w:name="_Toc23811557"/>
        <w:bookmarkStart w:id="7356" w:name="_Toc23881220"/>
        <w:bookmarkEnd w:id="7353"/>
        <w:bookmarkEnd w:id="7354"/>
        <w:bookmarkEnd w:id="7355"/>
        <w:bookmarkEnd w:id="7356"/>
      </w:del>
    </w:p>
    <w:p w14:paraId="319F75B2" w14:textId="3E5C4823" w:rsidR="007E74B5" w:rsidRPr="0033182C" w:rsidDel="00F7680F" w:rsidRDefault="007E74B5" w:rsidP="007E74B5">
      <w:pPr>
        <w:pStyle w:val="Caption"/>
        <w:keepNext/>
        <w:jc w:val="center"/>
        <w:rPr>
          <w:del w:id="7357" w:author="Windows User" w:date="2019-09-19T03:29:00Z"/>
          <w:rFonts w:cs="Times New Roman"/>
          <w:i w:val="0"/>
          <w:color w:val="auto"/>
          <w:sz w:val="24"/>
        </w:rPr>
      </w:pPr>
      <w:del w:id="7358" w:author="Windows User" w:date="2019-09-19T03:29:00Z">
        <w:r w:rsidRPr="0033182C" w:rsidDel="00F7680F">
          <w:rPr>
            <w:rFonts w:cs="Times New Roman"/>
            <w:i w:val="0"/>
            <w:color w:val="auto"/>
            <w:sz w:val="24"/>
          </w:rPr>
          <w:delText xml:space="preserve">Tabel </w:delText>
        </w:r>
      </w:del>
      <w:del w:id="7359" w:author="Windows User" w:date="2019-09-18T15:48:00Z">
        <w:r w:rsidRPr="0033182C" w:rsidDel="00F10288">
          <w:rPr>
            <w:rFonts w:cs="Times New Roman"/>
            <w:i w:val="0"/>
          </w:rPr>
          <w:fldChar w:fldCharType="begin"/>
        </w:r>
        <w:r w:rsidRPr="0033182C" w:rsidDel="00F10288">
          <w:rPr>
            <w:rFonts w:cs="Times New Roman"/>
            <w:i w:val="0"/>
            <w:color w:val="auto"/>
            <w:sz w:val="24"/>
          </w:rPr>
          <w:delInstrText xml:space="preserve"> STYLEREF 1 \s </w:delInstrText>
        </w:r>
        <w:r w:rsidRPr="0033182C" w:rsidDel="00F10288">
          <w:rPr>
            <w:rFonts w:cs="Times New Roman"/>
            <w:i w:val="0"/>
          </w:rPr>
          <w:fldChar w:fldCharType="separate"/>
        </w:r>
        <w:r w:rsidRPr="0033182C" w:rsidDel="00F10288">
          <w:rPr>
            <w:rFonts w:cs="Times New Roman"/>
            <w:i w:val="0"/>
            <w:noProof/>
            <w:color w:val="auto"/>
            <w:sz w:val="24"/>
          </w:rPr>
          <w:delText>4</w:delText>
        </w:r>
        <w:r w:rsidRPr="0033182C" w:rsidDel="00F10288">
          <w:rPr>
            <w:rFonts w:cs="Times New Roman"/>
            <w:i w:val="0"/>
          </w:rPr>
          <w:fldChar w:fldCharType="end"/>
        </w:r>
        <w:r w:rsidRPr="0033182C" w:rsidDel="00F10288">
          <w:rPr>
            <w:rFonts w:cs="Times New Roman"/>
            <w:i w:val="0"/>
            <w:color w:val="auto"/>
            <w:sz w:val="24"/>
          </w:rPr>
          <w:delText>.</w:delText>
        </w:r>
        <w:r w:rsidRPr="0033182C" w:rsidDel="00F10288">
          <w:rPr>
            <w:rFonts w:cs="Times New Roman"/>
            <w:i w:val="0"/>
          </w:rPr>
          <w:fldChar w:fldCharType="begin"/>
        </w:r>
        <w:r w:rsidRPr="0033182C" w:rsidDel="00F10288">
          <w:rPr>
            <w:rFonts w:cs="Times New Roman"/>
            <w:i w:val="0"/>
            <w:color w:val="auto"/>
            <w:sz w:val="24"/>
          </w:rPr>
          <w:delInstrText xml:space="preserve"> SEQ Tabel \* ARABIC \s 1 </w:delInstrText>
        </w:r>
        <w:r w:rsidRPr="0033182C" w:rsidDel="00F10288">
          <w:rPr>
            <w:rFonts w:cs="Times New Roman"/>
            <w:i w:val="0"/>
          </w:rPr>
          <w:fldChar w:fldCharType="separate"/>
        </w:r>
        <w:r w:rsidRPr="0033182C" w:rsidDel="00F10288">
          <w:rPr>
            <w:rFonts w:cs="Times New Roman"/>
            <w:i w:val="0"/>
            <w:noProof/>
            <w:color w:val="auto"/>
            <w:sz w:val="24"/>
          </w:rPr>
          <w:delText>20</w:delText>
        </w:r>
        <w:r w:rsidRPr="0033182C" w:rsidDel="00F10288">
          <w:rPr>
            <w:rFonts w:cs="Times New Roman"/>
            <w:i w:val="0"/>
          </w:rPr>
          <w:fldChar w:fldCharType="end"/>
        </w:r>
      </w:del>
      <w:del w:id="7360" w:author="Windows User" w:date="2019-09-19T03:29:00Z">
        <w:r w:rsidRPr="0033182C" w:rsidDel="00F7680F">
          <w:rPr>
            <w:rFonts w:cs="Times New Roman"/>
            <w:i w:val="0"/>
            <w:color w:val="auto"/>
            <w:sz w:val="24"/>
          </w:rPr>
          <w:delText xml:space="preserve"> Skenario Log out</w:delText>
        </w:r>
        <w:bookmarkStart w:id="7361" w:name="_Toc23497021"/>
        <w:bookmarkStart w:id="7362" w:name="_Toc23553205"/>
        <w:bookmarkStart w:id="7363" w:name="_Toc23811558"/>
        <w:bookmarkStart w:id="7364" w:name="_Toc23881221"/>
        <w:bookmarkEnd w:id="7361"/>
        <w:bookmarkEnd w:id="7362"/>
        <w:bookmarkEnd w:id="7363"/>
        <w:bookmarkEnd w:id="7364"/>
      </w:del>
    </w:p>
    <w:tbl>
      <w:tblPr>
        <w:tblStyle w:val="TableGrid"/>
        <w:tblW w:w="8217" w:type="dxa"/>
        <w:tblLook w:val="04A0" w:firstRow="1" w:lastRow="0" w:firstColumn="1" w:lastColumn="0" w:noHBand="0" w:noVBand="1"/>
      </w:tblPr>
      <w:tblGrid>
        <w:gridCol w:w="4531"/>
        <w:gridCol w:w="73"/>
        <w:gridCol w:w="3613"/>
      </w:tblGrid>
      <w:tr w:rsidR="00495B84" w:rsidRPr="0033182C" w:rsidDel="00F7680F" w14:paraId="2201B50B" w14:textId="568A9272" w:rsidTr="007E74B5">
        <w:trPr>
          <w:del w:id="7365" w:author="Windows User" w:date="2019-09-19T03:29:00Z"/>
        </w:trPr>
        <w:tc>
          <w:tcPr>
            <w:tcW w:w="4531" w:type="dxa"/>
          </w:tcPr>
          <w:p w14:paraId="74773601" w14:textId="3E24D624" w:rsidR="00495B84" w:rsidRPr="0033182C" w:rsidDel="00F7680F" w:rsidRDefault="00495B84" w:rsidP="00E97240">
            <w:pPr>
              <w:spacing w:after="0" w:line="240" w:lineRule="auto"/>
              <w:rPr>
                <w:del w:id="7366" w:author="Windows User" w:date="2019-09-19T03:29:00Z"/>
                <w:rFonts w:cs="Times New Roman"/>
                <w:szCs w:val="24"/>
                <w:lang w:val="en-ID"/>
              </w:rPr>
            </w:pPr>
            <w:del w:id="7367" w:author="Windows User" w:date="2019-09-19T03:29:00Z">
              <w:r w:rsidRPr="0033182C" w:rsidDel="00F7680F">
                <w:rPr>
                  <w:rFonts w:cs="Times New Roman"/>
                  <w:b/>
                  <w:szCs w:val="24"/>
                </w:rPr>
                <w:delText>Nama Usecase</w:delText>
              </w:r>
              <w:bookmarkStart w:id="7368" w:name="_Toc23497022"/>
              <w:bookmarkStart w:id="7369" w:name="_Toc23553206"/>
              <w:bookmarkStart w:id="7370" w:name="_Toc23811559"/>
              <w:bookmarkStart w:id="7371" w:name="_Toc23881222"/>
              <w:bookmarkEnd w:id="7368"/>
              <w:bookmarkEnd w:id="7369"/>
              <w:bookmarkEnd w:id="7370"/>
              <w:bookmarkEnd w:id="7371"/>
            </w:del>
          </w:p>
        </w:tc>
        <w:tc>
          <w:tcPr>
            <w:tcW w:w="3686" w:type="dxa"/>
            <w:gridSpan w:val="2"/>
          </w:tcPr>
          <w:p w14:paraId="1C5FCB29" w14:textId="4BE620F1" w:rsidR="00495B84" w:rsidRPr="0033182C" w:rsidDel="00F7680F" w:rsidRDefault="00495B84" w:rsidP="00E97240">
            <w:pPr>
              <w:spacing w:after="0" w:line="240" w:lineRule="auto"/>
              <w:rPr>
                <w:del w:id="7372" w:author="Windows User" w:date="2019-09-19T03:29:00Z"/>
                <w:rFonts w:cs="Times New Roman"/>
                <w:szCs w:val="24"/>
                <w:lang w:val="en-ID"/>
              </w:rPr>
            </w:pPr>
            <w:del w:id="7373" w:author="Windows User" w:date="2019-09-19T03:29:00Z">
              <w:r w:rsidRPr="0033182C" w:rsidDel="00F7680F">
                <w:rPr>
                  <w:rFonts w:cs="Times New Roman"/>
                  <w:szCs w:val="24"/>
                </w:rPr>
                <w:delText>Log out</w:delText>
              </w:r>
              <w:bookmarkStart w:id="7374" w:name="_Toc23497023"/>
              <w:bookmarkStart w:id="7375" w:name="_Toc23553207"/>
              <w:bookmarkStart w:id="7376" w:name="_Toc23811560"/>
              <w:bookmarkStart w:id="7377" w:name="_Toc23881223"/>
              <w:bookmarkEnd w:id="7374"/>
              <w:bookmarkEnd w:id="7375"/>
              <w:bookmarkEnd w:id="7376"/>
              <w:bookmarkEnd w:id="7377"/>
            </w:del>
          </w:p>
        </w:tc>
        <w:bookmarkStart w:id="7378" w:name="_Toc23497024"/>
        <w:bookmarkStart w:id="7379" w:name="_Toc23553208"/>
        <w:bookmarkStart w:id="7380" w:name="_Toc23811561"/>
        <w:bookmarkStart w:id="7381" w:name="_Toc23881224"/>
        <w:bookmarkEnd w:id="7378"/>
        <w:bookmarkEnd w:id="7379"/>
        <w:bookmarkEnd w:id="7380"/>
        <w:bookmarkEnd w:id="7381"/>
      </w:tr>
      <w:tr w:rsidR="00495B84" w:rsidRPr="0033182C" w:rsidDel="00F7680F" w14:paraId="0FD078C1" w14:textId="62724CD5" w:rsidTr="007E74B5">
        <w:trPr>
          <w:del w:id="7382" w:author="Windows User" w:date="2019-09-19T03:29:00Z"/>
        </w:trPr>
        <w:tc>
          <w:tcPr>
            <w:tcW w:w="4531" w:type="dxa"/>
          </w:tcPr>
          <w:p w14:paraId="368B35F9" w14:textId="13DEF19C" w:rsidR="00495B84" w:rsidRPr="0033182C" w:rsidDel="00F7680F" w:rsidRDefault="00495B84" w:rsidP="00E97240">
            <w:pPr>
              <w:spacing w:after="0" w:line="240" w:lineRule="auto"/>
              <w:rPr>
                <w:del w:id="7383" w:author="Windows User" w:date="2019-09-19T03:29:00Z"/>
                <w:rFonts w:cs="Times New Roman"/>
                <w:szCs w:val="24"/>
                <w:lang w:val="en-ID"/>
              </w:rPr>
            </w:pPr>
            <w:del w:id="7384" w:author="Windows User" w:date="2019-09-19T03:29:00Z">
              <w:r w:rsidRPr="0033182C" w:rsidDel="00F7680F">
                <w:rPr>
                  <w:rFonts w:cs="Times New Roman"/>
                  <w:b/>
                  <w:szCs w:val="24"/>
                </w:rPr>
                <w:delText>Aktor</w:delText>
              </w:r>
              <w:bookmarkStart w:id="7385" w:name="_Toc23497025"/>
              <w:bookmarkStart w:id="7386" w:name="_Toc23553209"/>
              <w:bookmarkStart w:id="7387" w:name="_Toc23811562"/>
              <w:bookmarkStart w:id="7388" w:name="_Toc23881225"/>
              <w:bookmarkEnd w:id="7385"/>
              <w:bookmarkEnd w:id="7386"/>
              <w:bookmarkEnd w:id="7387"/>
              <w:bookmarkEnd w:id="7388"/>
            </w:del>
          </w:p>
        </w:tc>
        <w:tc>
          <w:tcPr>
            <w:tcW w:w="3686" w:type="dxa"/>
            <w:gridSpan w:val="2"/>
          </w:tcPr>
          <w:p w14:paraId="15A2562B" w14:textId="536B9CFC" w:rsidR="00495B84" w:rsidRPr="0033182C" w:rsidDel="00F7680F" w:rsidRDefault="00495B84" w:rsidP="00E97240">
            <w:pPr>
              <w:spacing w:after="0" w:line="240" w:lineRule="auto"/>
              <w:rPr>
                <w:del w:id="7389" w:author="Windows User" w:date="2019-09-19T03:29:00Z"/>
                <w:rFonts w:cs="Times New Roman"/>
                <w:szCs w:val="24"/>
                <w:lang w:val="en-ID"/>
              </w:rPr>
            </w:pPr>
            <w:del w:id="7390" w:author="Windows User" w:date="2019-09-19T03:29:00Z">
              <w:r w:rsidRPr="0033182C" w:rsidDel="00F7680F">
                <w:rPr>
                  <w:rFonts w:cs="Times New Roman"/>
                  <w:szCs w:val="24"/>
                </w:rPr>
                <w:delText>Senua aktor</w:delText>
              </w:r>
              <w:bookmarkStart w:id="7391" w:name="_Toc23497026"/>
              <w:bookmarkStart w:id="7392" w:name="_Toc23553210"/>
              <w:bookmarkStart w:id="7393" w:name="_Toc23811563"/>
              <w:bookmarkStart w:id="7394" w:name="_Toc23881226"/>
              <w:bookmarkEnd w:id="7391"/>
              <w:bookmarkEnd w:id="7392"/>
              <w:bookmarkEnd w:id="7393"/>
              <w:bookmarkEnd w:id="7394"/>
            </w:del>
          </w:p>
        </w:tc>
        <w:bookmarkStart w:id="7395" w:name="_Toc23497027"/>
        <w:bookmarkStart w:id="7396" w:name="_Toc23553211"/>
        <w:bookmarkStart w:id="7397" w:name="_Toc23811564"/>
        <w:bookmarkStart w:id="7398" w:name="_Toc23881227"/>
        <w:bookmarkEnd w:id="7395"/>
        <w:bookmarkEnd w:id="7396"/>
        <w:bookmarkEnd w:id="7397"/>
        <w:bookmarkEnd w:id="7398"/>
      </w:tr>
      <w:tr w:rsidR="00495B84" w:rsidRPr="0033182C" w:rsidDel="00F7680F" w14:paraId="056C3DB1" w14:textId="79B7CE92" w:rsidTr="007E74B5">
        <w:trPr>
          <w:del w:id="7399" w:author="Windows User" w:date="2019-09-19T03:29:00Z"/>
        </w:trPr>
        <w:tc>
          <w:tcPr>
            <w:tcW w:w="4531" w:type="dxa"/>
          </w:tcPr>
          <w:p w14:paraId="4BB54261" w14:textId="51EFC07F" w:rsidR="00495B84" w:rsidRPr="0033182C" w:rsidDel="00F7680F" w:rsidRDefault="00495B84" w:rsidP="00E97240">
            <w:pPr>
              <w:spacing w:after="0" w:line="240" w:lineRule="auto"/>
              <w:rPr>
                <w:del w:id="7400" w:author="Windows User" w:date="2019-09-19T03:29:00Z"/>
                <w:rFonts w:cs="Times New Roman"/>
                <w:szCs w:val="24"/>
                <w:lang w:val="en-ID"/>
              </w:rPr>
            </w:pPr>
            <w:del w:id="7401" w:author="Windows User" w:date="2019-09-19T03:29:00Z">
              <w:r w:rsidRPr="0033182C" w:rsidDel="00F7680F">
                <w:rPr>
                  <w:rFonts w:cs="Times New Roman"/>
                  <w:b/>
                  <w:szCs w:val="24"/>
                </w:rPr>
                <w:delText>Deskripsi Singkat</w:delText>
              </w:r>
              <w:bookmarkStart w:id="7402" w:name="_Toc23497028"/>
              <w:bookmarkStart w:id="7403" w:name="_Toc23553212"/>
              <w:bookmarkStart w:id="7404" w:name="_Toc23811565"/>
              <w:bookmarkStart w:id="7405" w:name="_Toc23881228"/>
              <w:bookmarkEnd w:id="7402"/>
              <w:bookmarkEnd w:id="7403"/>
              <w:bookmarkEnd w:id="7404"/>
              <w:bookmarkEnd w:id="7405"/>
            </w:del>
          </w:p>
        </w:tc>
        <w:tc>
          <w:tcPr>
            <w:tcW w:w="3686" w:type="dxa"/>
            <w:gridSpan w:val="2"/>
          </w:tcPr>
          <w:p w14:paraId="03C05AE9" w14:textId="4A38A251" w:rsidR="00495B84" w:rsidRPr="0033182C" w:rsidDel="00F7680F" w:rsidRDefault="00495B84" w:rsidP="00E97240">
            <w:pPr>
              <w:spacing w:after="0" w:line="240" w:lineRule="auto"/>
              <w:rPr>
                <w:del w:id="7406" w:author="Windows User" w:date="2019-09-19T03:29:00Z"/>
                <w:rFonts w:cs="Times New Roman"/>
                <w:szCs w:val="24"/>
                <w:lang w:val="en-ID"/>
              </w:rPr>
            </w:pPr>
            <w:del w:id="7407" w:author="Windows User" w:date="2019-09-19T03:29:00Z">
              <w:r w:rsidRPr="0033182C" w:rsidDel="00F7680F">
                <w:rPr>
                  <w:rFonts w:cs="Times New Roman"/>
                  <w:szCs w:val="24"/>
                </w:rPr>
                <w:delText>Aktor keluar dari sistem</w:delText>
              </w:r>
              <w:bookmarkStart w:id="7408" w:name="_Toc23497029"/>
              <w:bookmarkStart w:id="7409" w:name="_Toc23553213"/>
              <w:bookmarkStart w:id="7410" w:name="_Toc23811566"/>
              <w:bookmarkStart w:id="7411" w:name="_Toc23881229"/>
              <w:bookmarkEnd w:id="7408"/>
              <w:bookmarkEnd w:id="7409"/>
              <w:bookmarkEnd w:id="7410"/>
              <w:bookmarkEnd w:id="7411"/>
            </w:del>
          </w:p>
        </w:tc>
        <w:bookmarkStart w:id="7412" w:name="_Toc23497030"/>
        <w:bookmarkStart w:id="7413" w:name="_Toc23553214"/>
        <w:bookmarkStart w:id="7414" w:name="_Toc23811567"/>
        <w:bookmarkStart w:id="7415" w:name="_Toc23881230"/>
        <w:bookmarkEnd w:id="7412"/>
        <w:bookmarkEnd w:id="7413"/>
        <w:bookmarkEnd w:id="7414"/>
        <w:bookmarkEnd w:id="7415"/>
      </w:tr>
      <w:tr w:rsidR="00495B84" w:rsidRPr="0033182C" w:rsidDel="00F7680F" w14:paraId="621AF253" w14:textId="136B669C" w:rsidTr="007E74B5">
        <w:trPr>
          <w:del w:id="7416" w:author="Windows User" w:date="2019-09-19T03:29:00Z"/>
        </w:trPr>
        <w:tc>
          <w:tcPr>
            <w:tcW w:w="4531" w:type="dxa"/>
          </w:tcPr>
          <w:p w14:paraId="248766C0" w14:textId="756EF825" w:rsidR="00495B84" w:rsidRPr="0033182C" w:rsidDel="00F7680F" w:rsidRDefault="00495B84" w:rsidP="00E97240">
            <w:pPr>
              <w:spacing w:after="0" w:line="240" w:lineRule="auto"/>
              <w:rPr>
                <w:del w:id="7417" w:author="Windows User" w:date="2019-09-19T03:29:00Z"/>
                <w:rFonts w:cs="Times New Roman"/>
                <w:szCs w:val="24"/>
                <w:lang w:val="en-ID"/>
              </w:rPr>
            </w:pPr>
            <w:del w:id="7418" w:author="Windows User" w:date="2019-09-19T03:29:00Z">
              <w:r w:rsidRPr="0033182C" w:rsidDel="00F7680F">
                <w:rPr>
                  <w:rFonts w:cs="Times New Roman"/>
                  <w:b/>
                  <w:szCs w:val="24"/>
                </w:rPr>
                <w:delText>Prekondisi</w:delText>
              </w:r>
              <w:bookmarkStart w:id="7419" w:name="_Toc23497031"/>
              <w:bookmarkStart w:id="7420" w:name="_Toc23553215"/>
              <w:bookmarkStart w:id="7421" w:name="_Toc23811568"/>
              <w:bookmarkStart w:id="7422" w:name="_Toc23881231"/>
              <w:bookmarkEnd w:id="7419"/>
              <w:bookmarkEnd w:id="7420"/>
              <w:bookmarkEnd w:id="7421"/>
              <w:bookmarkEnd w:id="7422"/>
            </w:del>
          </w:p>
        </w:tc>
        <w:tc>
          <w:tcPr>
            <w:tcW w:w="3686" w:type="dxa"/>
            <w:gridSpan w:val="2"/>
          </w:tcPr>
          <w:p w14:paraId="797D971B" w14:textId="3BDFCA94" w:rsidR="00495B84" w:rsidRPr="0033182C" w:rsidDel="00F7680F" w:rsidRDefault="00495B84" w:rsidP="00E97240">
            <w:pPr>
              <w:spacing w:after="0" w:line="240" w:lineRule="auto"/>
              <w:rPr>
                <w:del w:id="7423" w:author="Windows User" w:date="2019-09-19T03:29:00Z"/>
                <w:rFonts w:cs="Times New Roman"/>
                <w:szCs w:val="24"/>
                <w:lang w:val="en-ID"/>
              </w:rPr>
            </w:pPr>
            <w:del w:id="7424" w:author="Windows User" w:date="2019-09-19T03:29:00Z">
              <w:r w:rsidRPr="0033182C" w:rsidDel="00F7680F">
                <w:rPr>
                  <w:rFonts w:cs="Times New Roman"/>
                  <w:szCs w:val="24"/>
                </w:rPr>
                <w:delText>Aktor masuk halaman dashboard masing-masing</w:delText>
              </w:r>
              <w:bookmarkStart w:id="7425" w:name="_Toc23497032"/>
              <w:bookmarkStart w:id="7426" w:name="_Toc23553216"/>
              <w:bookmarkStart w:id="7427" w:name="_Toc23811569"/>
              <w:bookmarkStart w:id="7428" w:name="_Toc23881232"/>
              <w:bookmarkEnd w:id="7425"/>
              <w:bookmarkEnd w:id="7426"/>
              <w:bookmarkEnd w:id="7427"/>
              <w:bookmarkEnd w:id="7428"/>
            </w:del>
          </w:p>
        </w:tc>
        <w:bookmarkStart w:id="7429" w:name="_Toc23497033"/>
        <w:bookmarkStart w:id="7430" w:name="_Toc23553217"/>
        <w:bookmarkStart w:id="7431" w:name="_Toc23811570"/>
        <w:bookmarkStart w:id="7432" w:name="_Toc23881233"/>
        <w:bookmarkEnd w:id="7429"/>
        <w:bookmarkEnd w:id="7430"/>
        <w:bookmarkEnd w:id="7431"/>
        <w:bookmarkEnd w:id="7432"/>
      </w:tr>
      <w:tr w:rsidR="00495B84" w:rsidRPr="0033182C" w:rsidDel="00F7680F" w14:paraId="1F37390F" w14:textId="0BBA1952" w:rsidTr="007E74B5">
        <w:trPr>
          <w:del w:id="7433" w:author="Windows User" w:date="2019-09-19T03:29:00Z"/>
        </w:trPr>
        <w:tc>
          <w:tcPr>
            <w:tcW w:w="4531" w:type="dxa"/>
          </w:tcPr>
          <w:p w14:paraId="3ECF3C62" w14:textId="78C65AF2" w:rsidR="00495B84" w:rsidRPr="0033182C" w:rsidDel="00F7680F" w:rsidRDefault="00495B84" w:rsidP="00E97240">
            <w:pPr>
              <w:spacing w:after="0" w:line="240" w:lineRule="auto"/>
              <w:rPr>
                <w:del w:id="7434" w:author="Windows User" w:date="2019-09-19T03:29:00Z"/>
                <w:rFonts w:cs="Times New Roman"/>
                <w:szCs w:val="24"/>
                <w:lang w:val="en-ID"/>
              </w:rPr>
            </w:pPr>
            <w:del w:id="7435" w:author="Windows User" w:date="2019-09-19T03:29:00Z">
              <w:r w:rsidRPr="0033182C" w:rsidDel="00F7680F">
                <w:rPr>
                  <w:rFonts w:cs="Times New Roman"/>
                  <w:b/>
                  <w:szCs w:val="24"/>
                </w:rPr>
                <w:delText>Pascakondisi</w:delText>
              </w:r>
              <w:bookmarkStart w:id="7436" w:name="_Toc23497034"/>
              <w:bookmarkStart w:id="7437" w:name="_Toc23553218"/>
              <w:bookmarkStart w:id="7438" w:name="_Toc23811571"/>
              <w:bookmarkStart w:id="7439" w:name="_Toc23881234"/>
              <w:bookmarkEnd w:id="7436"/>
              <w:bookmarkEnd w:id="7437"/>
              <w:bookmarkEnd w:id="7438"/>
              <w:bookmarkEnd w:id="7439"/>
            </w:del>
          </w:p>
        </w:tc>
        <w:tc>
          <w:tcPr>
            <w:tcW w:w="3686" w:type="dxa"/>
            <w:gridSpan w:val="2"/>
          </w:tcPr>
          <w:p w14:paraId="2F4C5A76" w14:textId="32413C7B" w:rsidR="00495B84" w:rsidRPr="0033182C" w:rsidDel="00F7680F" w:rsidRDefault="00495B84" w:rsidP="00E97240">
            <w:pPr>
              <w:spacing w:after="0" w:line="240" w:lineRule="auto"/>
              <w:rPr>
                <w:del w:id="7440" w:author="Windows User" w:date="2019-09-19T03:29:00Z"/>
                <w:rFonts w:cs="Times New Roman"/>
                <w:szCs w:val="24"/>
                <w:lang w:val="en-ID"/>
              </w:rPr>
            </w:pPr>
            <w:del w:id="7441" w:author="Windows User" w:date="2019-09-19T03:29:00Z">
              <w:r w:rsidRPr="0033182C" w:rsidDel="00F7680F">
                <w:rPr>
                  <w:rFonts w:cs="Times New Roman"/>
                  <w:szCs w:val="24"/>
                </w:rPr>
                <w:delText>Aktor keluar dari sistem</w:delText>
              </w:r>
              <w:bookmarkStart w:id="7442" w:name="_Toc23497035"/>
              <w:bookmarkStart w:id="7443" w:name="_Toc23553219"/>
              <w:bookmarkStart w:id="7444" w:name="_Toc23811572"/>
              <w:bookmarkStart w:id="7445" w:name="_Toc23881235"/>
              <w:bookmarkEnd w:id="7442"/>
              <w:bookmarkEnd w:id="7443"/>
              <w:bookmarkEnd w:id="7444"/>
              <w:bookmarkEnd w:id="7445"/>
            </w:del>
          </w:p>
        </w:tc>
        <w:bookmarkStart w:id="7446" w:name="_Toc23497036"/>
        <w:bookmarkStart w:id="7447" w:name="_Toc23553220"/>
        <w:bookmarkStart w:id="7448" w:name="_Toc23811573"/>
        <w:bookmarkStart w:id="7449" w:name="_Toc23881236"/>
        <w:bookmarkEnd w:id="7446"/>
        <w:bookmarkEnd w:id="7447"/>
        <w:bookmarkEnd w:id="7448"/>
        <w:bookmarkEnd w:id="7449"/>
      </w:tr>
      <w:tr w:rsidR="00495B84" w:rsidRPr="0033182C" w:rsidDel="00F7680F" w14:paraId="7A872C64" w14:textId="765E5F44" w:rsidTr="007E74B5">
        <w:trPr>
          <w:del w:id="7450" w:author="Windows User" w:date="2019-09-19T03:29:00Z"/>
        </w:trPr>
        <w:tc>
          <w:tcPr>
            <w:tcW w:w="8217" w:type="dxa"/>
            <w:gridSpan w:val="3"/>
          </w:tcPr>
          <w:p w14:paraId="2494C646" w14:textId="6BAA1116" w:rsidR="00495B84" w:rsidRPr="0033182C" w:rsidDel="00F7680F" w:rsidRDefault="00495B84" w:rsidP="00E97240">
            <w:pPr>
              <w:spacing w:after="0" w:line="240" w:lineRule="auto"/>
              <w:jc w:val="center"/>
              <w:rPr>
                <w:del w:id="7451" w:author="Windows User" w:date="2019-09-19T03:29:00Z"/>
                <w:rFonts w:cs="Times New Roman"/>
                <w:szCs w:val="24"/>
              </w:rPr>
            </w:pPr>
            <w:del w:id="7452" w:author="Windows User" w:date="2019-09-19T03:29:00Z">
              <w:r w:rsidRPr="0033182C" w:rsidDel="00F7680F">
                <w:rPr>
                  <w:rFonts w:cs="Times New Roman"/>
                  <w:b/>
                  <w:bCs/>
                  <w:szCs w:val="24"/>
                </w:rPr>
                <w:delText>Flow Event</w:delText>
              </w:r>
              <w:bookmarkStart w:id="7453" w:name="_Toc23497037"/>
              <w:bookmarkStart w:id="7454" w:name="_Toc23553221"/>
              <w:bookmarkStart w:id="7455" w:name="_Toc23811574"/>
              <w:bookmarkStart w:id="7456" w:name="_Toc23881237"/>
              <w:bookmarkEnd w:id="7453"/>
              <w:bookmarkEnd w:id="7454"/>
              <w:bookmarkEnd w:id="7455"/>
              <w:bookmarkEnd w:id="7456"/>
            </w:del>
          </w:p>
        </w:tc>
        <w:bookmarkStart w:id="7457" w:name="_Toc23497038"/>
        <w:bookmarkStart w:id="7458" w:name="_Toc23553222"/>
        <w:bookmarkStart w:id="7459" w:name="_Toc23811575"/>
        <w:bookmarkStart w:id="7460" w:name="_Toc23881238"/>
        <w:bookmarkEnd w:id="7457"/>
        <w:bookmarkEnd w:id="7458"/>
        <w:bookmarkEnd w:id="7459"/>
        <w:bookmarkEnd w:id="7460"/>
      </w:tr>
      <w:tr w:rsidR="00495B84" w:rsidRPr="0033182C" w:rsidDel="00F7680F" w14:paraId="6C578D7F" w14:textId="2A0F8D2F" w:rsidTr="007E74B5">
        <w:trPr>
          <w:del w:id="7461" w:author="Windows User" w:date="2019-09-19T03:29:00Z"/>
        </w:trPr>
        <w:tc>
          <w:tcPr>
            <w:tcW w:w="8217" w:type="dxa"/>
            <w:gridSpan w:val="3"/>
          </w:tcPr>
          <w:p w14:paraId="2EBEE4AD" w14:textId="60A160E8" w:rsidR="00495B84" w:rsidRPr="0033182C" w:rsidDel="00F7680F" w:rsidRDefault="00495B84" w:rsidP="00E97240">
            <w:pPr>
              <w:spacing w:after="0" w:line="240" w:lineRule="auto"/>
              <w:jc w:val="center"/>
              <w:rPr>
                <w:del w:id="7462" w:author="Windows User" w:date="2019-09-19T03:29:00Z"/>
                <w:rFonts w:cs="Times New Roman"/>
                <w:szCs w:val="24"/>
              </w:rPr>
            </w:pPr>
            <w:del w:id="7463" w:author="Windows User" w:date="2019-09-19T03:29:00Z">
              <w:r w:rsidRPr="0033182C" w:rsidDel="00F7680F">
                <w:rPr>
                  <w:rFonts w:cs="Times New Roman"/>
                  <w:b/>
                  <w:szCs w:val="24"/>
                </w:rPr>
                <w:delText>Normal Flow : Log out</w:delText>
              </w:r>
              <w:bookmarkStart w:id="7464" w:name="_Toc23497039"/>
              <w:bookmarkStart w:id="7465" w:name="_Toc23553223"/>
              <w:bookmarkStart w:id="7466" w:name="_Toc23811576"/>
              <w:bookmarkStart w:id="7467" w:name="_Toc23881239"/>
              <w:bookmarkEnd w:id="7464"/>
              <w:bookmarkEnd w:id="7465"/>
              <w:bookmarkEnd w:id="7466"/>
              <w:bookmarkEnd w:id="7467"/>
            </w:del>
          </w:p>
        </w:tc>
        <w:bookmarkStart w:id="7468" w:name="_Toc23497040"/>
        <w:bookmarkStart w:id="7469" w:name="_Toc23553224"/>
        <w:bookmarkStart w:id="7470" w:name="_Toc23811577"/>
        <w:bookmarkStart w:id="7471" w:name="_Toc23881240"/>
        <w:bookmarkEnd w:id="7468"/>
        <w:bookmarkEnd w:id="7469"/>
        <w:bookmarkEnd w:id="7470"/>
        <w:bookmarkEnd w:id="7471"/>
      </w:tr>
      <w:tr w:rsidR="00495B84" w:rsidRPr="0033182C" w:rsidDel="00F7680F" w14:paraId="5F5B5D2A" w14:textId="246E54CA" w:rsidTr="007E74B5">
        <w:trPr>
          <w:trHeight w:val="517"/>
          <w:del w:id="7472" w:author="Windows User" w:date="2019-09-19T03:29:00Z"/>
        </w:trPr>
        <w:tc>
          <w:tcPr>
            <w:tcW w:w="4604" w:type="dxa"/>
            <w:gridSpan w:val="2"/>
          </w:tcPr>
          <w:p w14:paraId="75DC3A5E" w14:textId="1EAF03E7" w:rsidR="00495B84" w:rsidRPr="0033182C" w:rsidDel="00F7680F" w:rsidRDefault="00495B84" w:rsidP="00E97240">
            <w:pPr>
              <w:spacing w:after="0" w:line="240" w:lineRule="auto"/>
              <w:rPr>
                <w:del w:id="7473" w:author="Windows User" w:date="2019-09-19T03:29:00Z"/>
                <w:rFonts w:cs="Times New Roman"/>
                <w:b/>
                <w:szCs w:val="24"/>
              </w:rPr>
            </w:pPr>
            <w:del w:id="7474" w:author="Windows User" w:date="2019-09-19T03:29:00Z">
              <w:r w:rsidRPr="0033182C" w:rsidDel="00F7680F">
                <w:rPr>
                  <w:rFonts w:cs="Times New Roman"/>
                  <w:szCs w:val="24"/>
                </w:rPr>
                <w:delText>Aksi Aktor</w:delText>
              </w:r>
              <w:bookmarkStart w:id="7475" w:name="_Toc23497041"/>
              <w:bookmarkStart w:id="7476" w:name="_Toc23553225"/>
              <w:bookmarkStart w:id="7477" w:name="_Toc23811578"/>
              <w:bookmarkStart w:id="7478" w:name="_Toc23881241"/>
              <w:bookmarkEnd w:id="7475"/>
              <w:bookmarkEnd w:id="7476"/>
              <w:bookmarkEnd w:id="7477"/>
              <w:bookmarkEnd w:id="7478"/>
            </w:del>
          </w:p>
        </w:tc>
        <w:tc>
          <w:tcPr>
            <w:tcW w:w="3613" w:type="dxa"/>
          </w:tcPr>
          <w:p w14:paraId="1CB82475" w14:textId="7BB9DD5E" w:rsidR="00495B84" w:rsidRPr="0033182C" w:rsidDel="00F7680F" w:rsidRDefault="00495B84" w:rsidP="00E97240">
            <w:pPr>
              <w:spacing w:after="0" w:line="240" w:lineRule="auto"/>
              <w:rPr>
                <w:del w:id="7479" w:author="Windows User" w:date="2019-09-19T03:29:00Z"/>
                <w:rFonts w:cs="Times New Roman"/>
                <w:b/>
                <w:szCs w:val="24"/>
              </w:rPr>
            </w:pPr>
            <w:del w:id="7480" w:author="Windows User" w:date="2019-09-19T03:29:00Z">
              <w:r w:rsidRPr="0033182C" w:rsidDel="00F7680F">
                <w:rPr>
                  <w:rFonts w:cs="Times New Roman"/>
                  <w:szCs w:val="24"/>
                </w:rPr>
                <w:delText>Reaksi Sistem</w:delText>
              </w:r>
              <w:bookmarkStart w:id="7481" w:name="_Toc23497042"/>
              <w:bookmarkStart w:id="7482" w:name="_Toc23553226"/>
              <w:bookmarkStart w:id="7483" w:name="_Toc23811579"/>
              <w:bookmarkStart w:id="7484" w:name="_Toc23881242"/>
              <w:bookmarkEnd w:id="7481"/>
              <w:bookmarkEnd w:id="7482"/>
              <w:bookmarkEnd w:id="7483"/>
              <w:bookmarkEnd w:id="7484"/>
            </w:del>
          </w:p>
        </w:tc>
        <w:bookmarkStart w:id="7485" w:name="_Toc23497043"/>
        <w:bookmarkStart w:id="7486" w:name="_Toc23553227"/>
        <w:bookmarkStart w:id="7487" w:name="_Toc23811580"/>
        <w:bookmarkStart w:id="7488" w:name="_Toc23881243"/>
        <w:bookmarkEnd w:id="7485"/>
        <w:bookmarkEnd w:id="7486"/>
        <w:bookmarkEnd w:id="7487"/>
        <w:bookmarkEnd w:id="7488"/>
      </w:tr>
      <w:tr w:rsidR="00495B84" w:rsidRPr="0033182C" w:rsidDel="00F7680F" w14:paraId="7DCA0730" w14:textId="7BAB2840" w:rsidTr="007E74B5">
        <w:trPr>
          <w:trHeight w:val="371"/>
          <w:del w:id="7489" w:author="Windows User" w:date="2019-09-19T03:29:00Z"/>
        </w:trPr>
        <w:tc>
          <w:tcPr>
            <w:tcW w:w="4604" w:type="dxa"/>
            <w:gridSpan w:val="2"/>
          </w:tcPr>
          <w:p w14:paraId="4F120B18" w14:textId="21860F8D" w:rsidR="00495B84" w:rsidRPr="0033182C" w:rsidDel="00F7680F" w:rsidRDefault="00495B84" w:rsidP="00E97240">
            <w:pPr>
              <w:pStyle w:val="ListParagraph"/>
              <w:numPr>
                <w:ilvl w:val="0"/>
                <w:numId w:val="28"/>
              </w:numPr>
              <w:spacing w:after="0" w:line="240" w:lineRule="auto"/>
              <w:rPr>
                <w:del w:id="7490" w:author="Windows User" w:date="2019-09-19T03:29:00Z"/>
                <w:rFonts w:cs="Times New Roman"/>
                <w:szCs w:val="24"/>
              </w:rPr>
            </w:pPr>
            <w:del w:id="7491" w:author="Windows User" w:date="2019-09-19T03:29:00Z">
              <w:r w:rsidRPr="0033182C" w:rsidDel="00F7680F">
                <w:rPr>
                  <w:rFonts w:cs="Times New Roman"/>
                  <w:szCs w:val="24"/>
                </w:rPr>
                <w:delText>Klik menu logout</w:delText>
              </w:r>
              <w:bookmarkStart w:id="7492" w:name="_Toc23497044"/>
              <w:bookmarkStart w:id="7493" w:name="_Toc23553228"/>
              <w:bookmarkStart w:id="7494" w:name="_Toc23811581"/>
              <w:bookmarkStart w:id="7495" w:name="_Toc23881244"/>
              <w:bookmarkEnd w:id="7492"/>
              <w:bookmarkEnd w:id="7493"/>
              <w:bookmarkEnd w:id="7494"/>
              <w:bookmarkEnd w:id="7495"/>
            </w:del>
          </w:p>
        </w:tc>
        <w:tc>
          <w:tcPr>
            <w:tcW w:w="3613" w:type="dxa"/>
          </w:tcPr>
          <w:p w14:paraId="024074B5" w14:textId="2F0F5E8E" w:rsidR="00495B84" w:rsidRPr="0033182C" w:rsidDel="00F7680F" w:rsidRDefault="00495B84" w:rsidP="00E97240">
            <w:pPr>
              <w:spacing w:after="0" w:line="240" w:lineRule="auto"/>
              <w:rPr>
                <w:del w:id="7496" w:author="Windows User" w:date="2019-09-19T03:29:00Z"/>
                <w:rFonts w:cs="Times New Roman"/>
                <w:szCs w:val="24"/>
              </w:rPr>
            </w:pPr>
            <w:bookmarkStart w:id="7497" w:name="_Toc23497045"/>
            <w:bookmarkStart w:id="7498" w:name="_Toc23553229"/>
            <w:bookmarkStart w:id="7499" w:name="_Toc23811582"/>
            <w:bookmarkStart w:id="7500" w:name="_Toc23881245"/>
            <w:bookmarkEnd w:id="7497"/>
            <w:bookmarkEnd w:id="7498"/>
            <w:bookmarkEnd w:id="7499"/>
            <w:bookmarkEnd w:id="7500"/>
          </w:p>
        </w:tc>
        <w:bookmarkStart w:id="7501" w:name="_Toc23497046"/>
        <w:bookmarkStart w:id="7502" w:name="_Toc23553230"/>
        <w:bookmarkStart w:id="7503" w:name="_Toc23811583"/>
        <w:bookmarkStart w:id="7504" w:name="_Toc23881246"/>
        <w:bookmarkEnd w:id="7501"/>
        <w:bookmarkEnd w:id="7502"/>
        <w:bookmarkEnd w:id="7503"/>
        <w:bookmarkEnd w:id="7504"/>
      </w:tr>
      <w:tr w:rsidR="00495B84" w:rsidRPr="0033182C" w:rsidDel="00F7680F" w14:paraId="599903F2" w14:textId="700C50A6" w:rsidTr="007E74B5">
        <w:trPr>
          <w:trHeight w:val="370"/>
          <w:del w:id="7505" w:author="Windows User" w:date="2019-09-19T03:29:00Z"/>
        </w:trPr>
        <w:tc>
          <w:tcPr>
            <w:tcW w:w="4604" w:type="dxa"/>
            <w:gridSpan w:val="2"/>
          </w:tcPr>
          <w:p w14:paraId="4A82A890" w14:textId="70342811" w:rsidR="00495B84" w:rsidRPr="0033182C" w:rsidDel="00F7680F" w:rsidRDefault="00495B84" w:rsidP="00E97240">
            <w:pPr>
              <w:pStyle w:val="ListParagraph"/>
              <w:spacing w:after="0" w:line="240" w:lineRule="auto"/>
              <w:rPr>
                <w:del w:id="7506" w:author="Windows User" w:date="2019-09-19T03:29:00Z"/>
                <w:rFonts w:cs="Times New Roman"/>
                <w:szCs w:val="24"/>
              </w:rPr>
            </w:pPr>
            <w:bookmarkStart w:id="7507" w:name="_Toc23497047"/>
            <w:bookmarkStart w:id="7508" w:name="_Toc23553231"/>
            <w:bookmarkStart w:id="7509" w:name="_Toc23811584"/>
            <w:bookmarkStart w:id="7510" w:name="_Toc23881247"/>
            <w:bookmarkEnd w:id="7507"/>
            <w:bookmarkEnd w:id="7508"/>
            <w:bookmarkEnd w:id="7509"/>
            <w:bookmarkEnd w:id="7510"/>
          </w:p>
          <w:p w14:paraId="11896AEA" w14:textId="1BF20818" w:rsidR="00495B84" w:rsidRPr="0033182C" w:rsidDel="00F7680F" w:rsidRDefault="00495B84" w:rsidP="00E97240">
            <w:pPr>
              <w:pStyle w:val="ListParagraph"/>
              <w:spacing w:after="0" w:line="240" w:lineRule="auto"/>
              <w:rPr>
                <w:del w:id="7511" w:author="Windows User" w:date="2019-09-19T03:29:00Z"/>
                <w:rFonts w:cs="Times New Roman"/>
                <w:szCs w:val="24"/>
              </w:rPr>
            </w:pPr>
            <w:bookmarkStart w:id="7512" w:name="_Toc23497048"/>
            <w:bookmarkStart w:id="7513" w:name="_Toc23553232"/>
            <w:bookmarkStart w:id="7514" w:name="_Toc23811585"/>
            <w:bookmarkStart w:id="7515" w:name="_Toc23881248"/>
            <w:bookmarkEnd w:id="7512"/>
            <w:bookmarkEnd w:id="7513"/>
            <w:bookmarkEnd w:id="7514"/>
            <w:bookmarkEnd w:id="7515"/>
          </w:p>
          <w:p w14:paraId="5FD75B3D" w14:textId="2F2D3432" w:rsidR="00495B84" w:rsidRPr="0033182C" w:rsidDel="00F7680F" w:rsidRDefault="00495B84" w:rsidP="00E97240">
            <w:pPr>
              <w:spacing w:after="0" w:line="240" w:lineRule="auto"/>
              <w:rPr>
                <w:del w:id="7516" w:author="Windows User" w:date="2019-09-19T03:29:00Z"/>
                <w:rFonts w:cs="Times New Roman"/>
                <w:b/>
                <w:szCs w:val="24"/>
              </w:rPr>
            </w:pPr>
            <w:bookmarkStart w:id="7517" w:name="_Toc23497049"/>
            <w:bookmarkStart w:id="7518" w:name="_Toc23553233"/>
            <w:bookmarkStart w:id="7519" w:name="_Toc23811586"/>
            <w:bookmarkStart w:id="7520" w:name="_Toc23881249"/>
            <w:bookmarkEnd w:id="7517"/>
            <w:bookmarkEnd w:id="7518"/>
            <w:bookmarkEnd w:id="7519"/>
            <w:bookmarkEnd w:id="7520"/>
          </w:p>
        </w:tc>
        <w:tc>
          <w:tcPr>
            <w:tcW w:w="3613" w:type="dxa"/>
          </w:tcPr>
          <w:p w14:paraId="63D410E5" w14:textId="2B297222" w:rsidR="00495B84" w:rsidRPr="0033182C" w:rsidDel="00F7680F" w:rsidRDefault="00495B84" w:rsidP="00E97240">
            <w:pPr>
              <w:pStyle w:val="ListParagraph"/>
              <w:numPr>
                <w:ilvl w:val="0"/>
                <w:numId w:val="28"/>
              </w:numPr>
              <w:spacing w:after="0" w:line="240" w:lineRule="auto"/>
              <w:rPr>
                <w:del w:id="7521" w:author="Windows User" w:date="2019-09-19T03:29:00Z"/>
                <w:rFonts w:cs="Times New Roman"/>
                <w:szCs w:val="24"/>
              </w:rPr>
            </w:pPr>
            <w:del w:id="7522" w:author="Windows User" w:date="2019-09-19T03:29:00Z">
              <w:r w:rsidRPr="0033182C" w:rsidDel="00F7680F">
                <w:rPr>
                  <w:rFonts w:cs="Times New Roman"/>
                  <w:szCs w:val="24"/>
                </w:rPr>
                <w:delText>Keluar sistem, Menampilkan halaman login</w:delText>
              </w:r>
              <w:bookmarkStart w:id="7523" w:name="_Toc23497050"/>
              <w:bookmarkStart w:id="7524" w:name="_Toc23553234"/>
              <w:bookmarkStart w:id="7525" w:name="_Toc23811587"/>
              <w:bookmarkStart w:id="7526" w:name="_Toc23881250"/>
              <w:bookmarkEnd w:id="7523"/>
              <w:bookmarkEnd w:id="7524"/>
              <w:bookmarkEnd w:id="7525"/>
              <w:bookmarkEnd w:id="7526"/>
            </w:del>
          </w:p>
        </w:tc>
        <w:bookmarkStart w:id="7527" w:name="_Toc23497051"/>
        <w:bookmarkStart w:id="7528" w:name="_Toc23553235"/>
        <w:bookmarkStart w:id="7529" w:name="_Toc23811588"/>
        <w:bookmarkStart w:id="7530" w:name="_Toc23881251"/>
        <w:bookmarkEnd w:id="7527"/>
        <w:bookmarkEnd w:id="7528"/>
        <w:bookmarkEnd w:id="7529"/>
        <w:bookmarkEnd w:id="7530"/>
      </w:tr>
    </w:tbl>
    <w:p w14:paraId="69DD25B2" w14:textId="1170C8DA" w:rsidR="00FB7676" w:rsidRPr="0033182C" w:rsidDel="00750347" w:rsidRDefault="00FB7676" w:rsidP="00FB7676">
      <w:pPr>
        <w:rPr>
          <w:del w:id="7531" w:author="Windows User" w:date="2019-09-20T01:38:00Z"/>
          <w:rFonts w:cs="Times New Roman"/>
          <w:b/>
        </w:rPr>
      </w:pPr>
      <w:bookmarkStart w:id="7532" w:name="_Toc23497052"/>
      <w:bookmarkStart w:id="7533" w:name="_Toc23553236"/>
      <w:bookmarkStart w:id="7534" w:name="_Toc23811589"/>
      <w:bookmarkStart w:id="7535" w:name="_Toc23881252"/>
      <w:bookmarkEnd w:id="7532"/>
      <w:bookmarkEnd w:id="7533"/>
      <w:bookmarkEnd w:id="7534"/>
      <w:bookmarkEnd w:id="7535"/>
    </w:p>
    <w:p w14:paraId="523EDA7F" w14:textId="51B939BA" w:rsidR="00DC1817" w:rsidRPr="0033182C" w:rsidDel="00750347" w:rsidRDefault="00415F4D">
      <w:pPr>
        <w:pStyle w:val="Heading2"/>
        <w:numPr>
          <w:ilvl w:val="1"/>
          <w:numId w:val="45"/>
        </w:numPr>
        <w:ind w:left="357" w:hanging="357"/>
        <w:rPr>
          <w:del w:id="7536" w:author="Windows User" w:date="2019-09-20T01:38:00Z"/>
          <w:rFonts w:cs="Times New Roman"/>
        </w:rPr>
        <w:pPrChange w:id="7537" w:author="Windows User" w:date="2019-09-19T03:35:00Z">
          <w:pPr>
            <w:pStyle w:val="Heading2"/>
          </w:pPr>
        </w:pPrChange>
      </w:pPr>
      <w:del w:id="7538" w:author="Windows User" w:date="2019-09-20T01:38:00Z">
        <w:r w:rsidRPr="0033182C" w:rsidDel="00750347">
          <w:rPr>
            <w:rFonts w:cs="Times New Roman"/>
          </w:rPr>
          <w:delText>Activity Diagram</w:delText>
        </w:r>
        <w:bookmarkStart w:id="7539" w:name="_Toc23497053"/>
        <w:bookmarkStart w:id="7540" w:name="_Toc23553237"/>
        <w:bookmarkStart w:id="7541" w:name="_Toc23811590"/>
        <w:bookmarkStart w:id="7542" w:name="_Toc23881253"/>
        <w:bookmarkEnd w:id="7539"/>
        <w:bookmarkEnd w:id="7540"/>
        <w:bookmarkEnd w:id="7541"/>
        <w:bookmarkEnd w:id="7542"/>
      </w:del>
    </w:p>
    <w:p w14:paraId="422BCEA9" w14:textId="120FF500" w:rsidR="007742E9" w:rsidRPr="0033182C" w:rsidDel="00750347" w:rsidRDefault="007742E9" w:rsidP="007742E9">
      <w:pPr>
        <w:ind w:firstLine="357"/>
        <w:rPr>
          <w:del w:id="7543" w:author="Windows User" w:date="2019-09-20T01:38:00Z"/>
          <w:rFonts w:cs="Times New Roman"/>
        </w:rPr>
      </w:pPr>
      <w:del w:id="7544" w:author="Windows User" w:date="2019-09-20T01:38:00Z">
        <w:r w:rsidRPr="0033182C" w:rsidDel="00750347">
          <w:rPr>
            <w:rFonts w:cs="Times New Roman"/>
          </w:rPr>
          <w:delText xml:space="preserve">Diagram yang menjelaskan tentang alur kerja jalan nya aktor dan respon sistem terhadap aktor. Berikut ini merupakan </w:delText>
        </w:r>
        <w:r w:rsidRPr="0033182C" w:rsidDel="00750347">
          <w:rPr>
            <w:rFonts w:cs="Times New Roman"/>
            <w:i/>
          </w:rPr>
          <w:delText>activity diagram</w:delText>
        </w:r>
        <w:r w:rsidRPr="0033182C" w:rsidDel="00750347">
          <w:rPr>
            <w:rFonts w:cs="Times New Roman"/>
          </w:rPr>
          <w:delText xml:space="preserve"> dari sistem yang dibangun.</w:delText>
        </w:r>
        <w:bookmarkStart w:id="7545" w:name="_Toc23497054"/>
        <w:bookmarkStart w:id="7546" w:name="_Toc23553238"/>
        <w:bookmarkStart w:id="7547" w:name="_Toc23811591"/>
        <w:bookmarkStart w:id="7548" w:name="_Toc23881254"/>
        <w:bookmarkEnd w:id="7545"/>
        <w:bookmarkEnd w:id="7546"/>
        <w:bookmarkEnd w:id="7547"/>
        <w:bookmarkEnd w:id="7548"/>
      </w:del>
    </w:p>
    <w:p w14:paraId="48994123" w14:textId="14DC9B42" w:rsidR="0052522C" w:rsidRPr="0033182C" w:rsidDel="00F7680F" w:rsidRDefault="00891B39">
      <w:pPr>
        <w:pStyle w:val="Heading3"/>
        <w:numPr>
          <w:ilvl w:val="2"/>
          <w:numId w:val="45"/>
        </w:numPr>
        <w:ind w:left="357" w:hanging="357"/>
        <w:rPr>
          <w:del w:id="7549" w:author="Windows User" w:date="2019-09-19T03:30:00Z"/>
          <w:rFonts w:cs="Times New Roman"/>
        </w:rPr>
        <w:pPrChange w:id="7550" w:author="Windows User" w:date="2019-09-19T03:35:00Z">
          <w:pPr>
            <w:pStyle w:val="Heading3"/>
          </w:pPr>
        </w:pPrChange>
      </w:pPr>
      <w:del w:id="7551" w:author="Windows User" w:date="2019-09-19T03:30:00Z">
        <w:r w:rsidRPr="0033182C" w:rsidDel="00F7680F">
          <w:rPr>
            <w:rFonts w:cs="Times New Roman"/>
          </w:rPr>
          <w:delText>Log</w:delText>
        </w:r>
        <w:r w:rsidR="0052522C" w:rsidRPr="0033182C" w:rsidDel="00F7680F">
          <w:rPr>
            <w:rFonts w:cs="Times New Roman"/>
          </w:rPr>
          <w:delText xml:space="preserve">in </w:delText>
        </w:r>
        <w:bookmarkStart w:id="7552" w:name="_Toc23497055"/>
        <w:bookmarkStart w:id="7553" w:name="_Toc23553239"/>
        <w:bookmarkStart w:id="7554" w:name="_Toc23811592"/>
        <w:bookmarkStart w:id="7555" w:name="_Toc23881255"/>
        <w:bookmarkEnd w:id="7552"/>
        <w:bookmarkEnd w:id="7553"/>
        <w:bookmarkEnd w:id="7554"/>
        <w:bookmarkEnd w:id="7555"/>
      </w:del>
    </w:p>
    <w:p w14:paraId="47367BFF" w14:textId="47161A34" w:rsidR="0052522C" w:rsidRPr="0033182C" w:rsidDel="00F7680F" w:rsidRDefault="0052522C">
      <w:pPr>
        <w:numPr>
          <w:ilvl w:val="0"/>
          <w:numId w:val="45"/>
        </w:numPr>
        <w:rPr>
          <w:del w:id="7556" w:author="Windows User" w:date="2019-09-19T03:30:00Z"/>
          <w:rFonts w:cs="Times New Roman"/>
          <w:szCs w:val="24"/>
        </w:rPr>
        <w:pPrChange w:id="7557" w:author="Windows User" w:date="2019-09-19T03:35:00Z">
          <w:pPr>
            <w:ind w:firstLine="567"/>
          </w:pPr>
        </w:pPrChange>
      </w:pPr>
      <w:del w:id="7558" w:author="Windows User" w:date="2019-09-19T03:30:00Z">
        <w:r w:rsidRPr="0033182C" w:rsidDel="00F7680F">
          <w:rPr>
            <w:rFonts w:cs="Times New Roman"/>
            <w:i/>
            <w:szCs w:val="24"/>
          </w:rPr>
          <w:delText>Aktivity diagram</w:delText>
        </w:r>
        <w:r w:rsidR="00891B39" w:rsidRPr="0033182C" w:rsidDel="00F7680F">
          <w:rPr>
            <w:rFonts w:cs="Times New Roman"/>
            <w:szCs w:val="24"/>
          </w:rPr>
          <w:delText xml:space="preserve"> log</w:delText>
        </w:r>
        <w:r w:rsidRPr="0033182C" w:rsidDel="00F7680F">
          <w:rPr>
            <w:rFonts w:cs="Times New Roman"/>
            <w:szCs w:val="24"/>
          </w:rPr>
          <w:delText xml:space="preserve">in sistem dapat dilihat pada gambar </w:delText>
        </w:r>
      </w:del>
      <w:ins w:id="7559" w:author="nova" w:date="2019-09-02T07:54:00Z">
        <w:del w:id="7560" w:author="Windows User" w:date="2019-09-19T03:30:00Z">
          <w:r w:rsidR="00DD7B26" w:rsidRPr="0033182C" w:rsidDel="00F7680F">
            <w:rPr>
              <w:rFonts w:cs="Times New Roman"/>
              <w:szCs w:val="24"/>
            </w:rPr>
            <w:delText xml:space="preserve">Gambar </w:delText>
          </w:r>
        </w:del>
      </w:ins>
      <w:del w:id="7561" w:author="Windows User" w:date="2019-09-19T03:30:00Z">
        <w:r w:rsidR="00891B39" w:rsidRPr="0033182C" w:rsidDel="00F7680F">
          <w:rPr>
            <w:rFonts w:cs="Times New Roman"/>
            <w:szCs w:val="24"/>
          </w:rPr>
          <w:delText>4.3. Pengguna mengisi username dan password pada halaman awal sistem ketika ingin masuk ke dalam sistem. Setelah itu sisitem akan mengecek apakah username dan password salah. Ketika username dan password benar maka pengguna akan diarahkan untuk masuk ke halaman dashboard. Tetapi ketika salah maka akan muncul pop up dan ketika klik ok, maka akan kembali ke halaman login.</w:delText>
        </w:r>
        <w:bookmarkStart w:id="7562" w:name="_Toc23497056"/>
        <w:bookmarkStart w:id="7563" w:name="_Toc23553240"/>
        <w:bookmarkStart w:id="7564" w:name="_Toc23811593"/>
        <w:bookmarkStart w:id="7565" w:name="_Toc23881256"/>
        <w:bookmarkEnd w:id="7562"/>
        <w:bookmarkEnd w:id="7563"/>
        <w:bookmarkEnd w:id="7564"/>
        <w:bookmarkEnd w:id="7565"/>
      </w:del>
    </w:p>
    <w:p w14:paraId="2E99917F" w14:textId="0892C0DC" w:rsidR="0052522C" w:rsidRPr="0033182C" w:rsidDel="00F7680F" w:rsidRDefault="00891B39">
      <w:pPr>
        <w:keepNext/>
        <w:numPr>
          <w:ilvl w:val="0"/>
          <w:numId w:val="45"/>
        </w:numPr>
        <w:rPr>
          <w:del w:id="7566" w:author="Windows User" w:date="2019-09-19T03:30:00Z"/>
          <w:rFonts w:cs="Times New Roman"/>
        </w:rPr>
        <w:pPrChange w:id="7567" w:author="Windows User" w:date="2019-09-19T03:35:00Z">
          <w:pPr>
            <w:keepNext/>
            <w:ind w:left="567"/>
          </w:pPr>
        </w:pPrChange>
      </w:pPr>
      <w:del w:id="7568" w:author="Windows User" w:date="2019-09-19T03:30:00Z">
        <w:r w:rsidRPr="0033182C" w:rsidDel="00F7680F">
          <w:rPr>
            <w:rFonts w:cs="Times New Roman"/>
            <w:noProof/>
          </w:rPr>
          <w:drawing>
            <wp:inline distT="0" distB="0" distL="0" distR="0" wp14:anchorId="116F5B63" wp14:editId="76A9E5DD">
              <wp:extent cx="4272196" cy="30129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63">
                        <a:extLst>
                          <a:ext uri="{28A0092B-C50C-407E-A947-70E740481C1C}">
                            <a14:useLocalDpi xmlns:a14="http://schemas.microsoft.com/office/drawing/2010/main" val="0"/>
                          </a:ext>
                        </a:extLst>
                      </a:blip>
                      <a:stretch>
                        <a:fillRect/>
                      </a:stretch>
                    </pic:blipFill>
                    <pic:spPr>
                      <a:xfrm>
                        <a:off x="0" y="0"/>
                        <a:ext cx="4303548" cy="3035055"/>
                      </a:xfrm>
                      <a:prstGeom prst="rect">
                        <a:avLst/>
                      </a:prstGeom>
                    </pic:spPr>
                  </pic:pic>
                </a:graphicData>
              </a:graphic>
            </wp:inline>
          </w:drawing>
        </w:r>
        <w:bookmarkStart w:id="7569" w:name="_Toc23497057"/>
        <w:bookmarkStart w:id="7570" w:name="_Toc23553241"/>
        <w:bookmarkStart w:id="7571" w:name="_Toc23811594"/>
        <w:bookmarkStart w:id="7572" w:name="_Toc23881257"/>
        <w:bookmarkEnd w:id="7569"/>
        <w:bookmarkEnd w:id="7570"/>
        <w:bookmarkEnd w:id="7571"/>
        <w:bookmarkEnd w:id="7572"/>
      </w:del>
    </w:p>
    <w:p w14:paraId="0DD78EE3" w14:textId="29E7EDA7" w:rsidR="0052522C" w:rsidRPr="0033182C" w:rsidDel="00F7680F" w:rsidRDefault="0052522C">
      <w:pPr>
        <w:pStyle w:val="Caption"/>
        <w:numPr>
          <w:ilvl w:val="0"/>
          <w:numId w:val="45"/>
        </w:numPr>
        <w:jc w:val="center"/>
        <w:rPr>
          <w:del w:id="7573" w:author="Windows User" w:date="2019-09-19T03:30:00Z"/>
          <w:rFonts w:cs="Times New Roman"/>
          <w:i w:val="0"/>
          <w:color w:val="auto"/>
          <w:sz w:val="22"/>
        </w:rPr>
        <w:pPrChange w:id="7574" w:author="Windows User" w:date="2019-09-19T03:35:00Z">
          <w:pPr>
            <w:pStyle w:val="Caption"/>
            <w:jc w:val="center"/>
          </w:pPr>
        </w:pPrChange>
      </w:pPr>
      <w:del w:id="7575" w:author="Windows User" w:date="2019-09-19T03:30:00Z">
        <w:r w:rsidRPr="0033182C" w:rsidDel="00F7680F">
          <w:rPr>
            <w:rFonts w:cs="Times New Roman"/>
            <w:i w:val="0"/>
            <w:color w:val="auto"/>
            <w:sz w:val="22"/>
          </w:rPr>
          <w:delText xml:space="preserve">Gambar </w:delText>
        </w:r>
      </w:del>
      <w:del w:id="7576"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3</w:delText>
        </w:r>
        <w:r w:rsidR="00F25887" w:rsidRPr="0033182C" w:rsidDel="007F4597">
          <w:rPr>
            <w:rFonts w:cs="Times New Roman"/>
            <w:i w:val="0"/>
            <w:sz w:val="22"/>
          </w:rPr>
          <w:fldChar w:fldCharType="end"/>
        </w:r>
      </w:del>
      <w:del w:id="7577" w:author="Windows User" w:date="2019-09-19T03:30:00Z">
        <w:r w:rsidRPr="0033182C" w:rsidDel="00F7680F">
          <w:rPr>
            <w:rFonts w:cs="Times New Roman"/>
            <w:i w:val="0"/>
            <w:color w:val="auto"/>
            <w:sz w:val="22"/>
          </w:rPr>
          <w:delText xml:space="preserve"> </w:delText>
        </w:r>
        <w:r w:rsidRPr="0033182C" w:rsidDel="00F7680F">
          <w:rPr>
            <w:rFonts w:cs="Times New Roman"/>
            <w:color w:val="auto"/>
            <w:sz w:val="22"/>
          </w:rPr>
          <w:delText>Activity Diagram Log in</w:delText>
        </w:r>
        <w:bookmarkStart w:id="7578" w:name="_Toc23497058"/>
        <w:bookmarkStart w:id="7579" w:name="_Toc23553242"/>
        <w:bookmarkStart w:id="7580" w:name="_Toc23811595"/>
        <w:bookmarkStart w:id="7581" w:name="_Toc23881258"/>
        <w:bookmarkEnd w:id="7578"/>
        <w:bookmarkEnd w:id="7579"/>
        <w:bookmarkEnd w:id="7580"/>
        <w:bookmarkEnd w:id="7581"/>
      </w:del>
    </w:p>
    <w:p w14:paraId="0F8CD98C" w14:textId="67954518" w:rsidR="0052522C" w:rsidRPr="0033182C" w:rsidDel="00F7680F" w:rsidRDefault="0052522C">
      <w:pPr>
        <w:pStyle w:val="Heading3"/>
        <w:numPr>
          <w:ilvl w:val="2"/>
          <w:numId w:val="45"/>
        </w:numPr>
        <w:ind w:left="357" w:hanging="357"/>
        <w:rPr>
          <w:del w:id="7582" w:author="Windows User" w:date="2019-09-19T03:30:00Z"/>
          <w:rFonts w:cs="Times New Roman"/>
        </w:rPr>
        <w:pPrChange w:id="7583" w:author="Windows User" w:date="2019-09-19T03:35:00Z">
          <w:pPr>
            <w:pStyle w:val="Heading3"/>
          </w:pPr>
        </w:pPrChange>
      </w:pPr>
      <w:del w:id="7584" w:author="Windows User" w:date="2019-09-19T03:30:00Z">
        <w:r w:rsidRPr="0033182C" w:rsidDel="00F7680F">
          <w:rPr>
            <w:rFonts w:cs="Times New Roman"/>
          </w:rPr>
          <w:delText>Tambah user</w:delText>
        </w:r>
        <w:bookmarkStart w:id="7585" w:name="_Toc23497059"/>
        <w:bookmarkStart w:id="7586" w:name="_Toc23553243"/>
        <w:bookmarkStart w:id="7587" w:name="_Toc23811596"/>
        <w:bookmarkStart w:id="7588" w:name="_Toc23881259"/>
        <w:bookmarkEnd w:id="7585"/>
        <w:bookmarkEnd w:id="7586"/>
        <w:bookmarkEnd w:id="7587"/>
        <w:bookmarkEnd w:id="7588"/>
      </w:del>
    </w:p>
    <w:p w14:paraId="1EC60B91" w14:textId="139AF822" w:rsidR="00CB1579" w:rsidRPr="0033182C" w:rsidDel="00F7680F" w:rsidRDefault="00CB1579">
      <w:pPr>
        <w:numPr>
          <w:ilvl w:val="0"/>
          <w:numId w:val="45"/>
        </w:numPr>
        <w:rPr>
          <w:del w:id="7589" w:author="Windows User" w:date="2019-09-19T03:30:00Z"/>
          <w:rFonts w:cs="Times New Roman"/>
        </w:rPr>
        <w:pPrChange w:id="7590" w:author="Windows User" w:date="2019-09-19T03:35:00Z">
          <w:pPr>
            <w:ind w:firstLine="567"/>
          </w:pPr>
        </w:pPrChange>
      </w:pPr>
      <w:del w:id="7591" w:author="Windows User" w:date="2019-09-19T03:30:00Z">
        <w:r w:rsidRPr="0033182C" w:rsidDel="00F7680F">
          <w:rPr>
            <w:rFonts w:cs="Times New Roman"/>
            <w:i/>
          </w:rPr>
          <w:delText>Aktivity diagram</w:delText>
        </w:r>
        <w:r w:rsidRPr="0033182C" w:rsidDel="00F7680F">
          <w:rPr>
            <w:rFonts w:cs="Times New Roman"/>
          </w:rPr>
          <w:delText xml:space="preserve"> tambah user dapat dilihat pada gambar 4.4. Pengguna mengisi nama, username dan password pada form tambah user . Setelah itu sisitem akan mengecek apakah data yang diinputkan sudah lengkap. Ketika datayang diisikan benar, maka pengguna akan diarahkan pada tampilan data user. Tetapi ketika data salah maka akan muncul pop up setelah klik ok, maka akan kembali ke form tambah user</w:delText>
        </w:r>
        <w:r w:rsidR="00E97240" w:rsidRPr="0033182C" w:rsidDel="00F7680F">
          <w:rPr>
            <w:rFonts w:cs="Times New Roman"/>
          </w:rPr>
          <w:delText>.</w:delText>
        </w:r>
        <w:bookmarkStart w:id="7592" w:name="_Toc23497060"/>
        <w:bookmarkStart w:id="7593" w:name="_Toc23553244"/>
        <w:bookmarkStart w:id="7594" w:name="_Toc23811597"/>
        <w:bookmarkStart w:id="7595" w:name="_Toc23881260"/>
        <w:bookmarkEnd w:id="7592"/>
        <w:bookmarkEnd w:id="7593"/>
        <w:bookmarkEnd w:id="7594"/>
        <w:bookmarkEnd w:id="7595"/>
      </w:del>
    </w:p>
    <w:p w14:paraId="4E471C81" w14:textId="6B5EC41D" w:rsidR="00D01497" w:rsidRPr="0033182C" w:rsidDel="00F7680F" w:rsidRDefault="00CB1579">
      <w:pPr>
        <w:keepNext/>
        <w:numPr>
          <w:ilvl w:val="0"/>
          <w:numId w:val="45"/>
        </w:numPr>
        <w:rPr>
          <w:del w:id="7596" w:author="Windows User" w:date="2019-09-19T03:30:00Z"/>
          <w:rFonts w:cs="Times New Roman"/>
        </w:rPr>
        <w:pPrChange w:id="7597" w:author="Windows User" w:date="2019-09-19T03:35:00Z">
          <w:pPr>
            <w:keepNext/>
            <w:ind w:left="709"/>
          </w:pPr>
        </w:pPrChange>
      </w:pPr>
      <w:del w:id="7598" w:author="Windows User" w:date="2019-09-19T03:30:00Z">
        <w:r w:rsidRPr="0033182C" w:rsidDel="00F7680F">
          <w:rPr>
            <w:rFonts w:cs="Times New Roman"/>
            <w:b/>
            <w:noProof/>
          </w:rPr>
          <w:drawing>
            <wp:inline distT="0" distB="0" distL="0" distR="0" wp14:anchorId="4A7CFC94" wp14:editId="6EE446CB">
              <wp:extent cx="4227226" cy="3122958"/>
              <wp:effectExtent l="0" t="0" r="190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mbah user.png"/>
                      <pic:cNvPicPr/>
                    </pic:nvPicPr>
                    <pic:blipFill>
                      <a:blip r:embed="rId64">
                        <a:extLst>
                          <a:ext uri="{28A0092B-C50C-407E-A947-70E740481C1C}">
                            <a14:useLocalDpi xmlns:a14="http://schemas.microsoft.com/office/drawing/2010/main" val="0"/>
                          </a:ext>
                        </a:extLst>
                      </a:blip>
                      <a:stretch>
                        <a:fillRect/>
                      </a:stretch>
                    </pic:blipFill>
                    <pic:spPr>
                      <a:xfrm>
                        <a:off x="0" y="0"/>
                        <a:ext cx="4250404" cy="3140081"/>
                      </a:xfrm>
                      <a:prstGeom prst="rect">
                        <a:avLst/>
                      </a:prstGeom>
                    </pic:spPr>
                  </pic:pic>
                </a:graphicData>
              </a:graphic>
            </wp:inline>
          </w:drawing>
        </w:r>
        <w:bookmarkStart w:id="7599" w:name="_Toc23497061"/>
        <w:bookmarkStart w:id="7600" w:name="_Toc23553245"/>
        <w:bookmarkStart w:id="7601" w:name="_Toc23811598"/>
        <w:bookmarkStart w:id="7602" w:name="_Toc23881261"/>
        <w:bookmarkEnd w:id="7599"/>
        <w:bookmarkEnd w:id="7600"/>
        <w:bookmarkEnd w:id="7601"/>
        <w:bookmarkEnd w:id="7602"/>
      </w:del>
    </w:p>
    <w:p w14:paraId="5F0D59D3" w14:textId="5CA9CC5C" w:rsidR="00666597" w:rsidRPr="0033182C" w:rsidDel="00F7680F" w:rsidRDefault="00D01497">
      <w:pPr>
        <w:pStyle w:val="Caption"/>
        <w:numPr>
          <w:ilvl w:val="0"/>
          <w:numId w:val="45"/>
        </w:numPr>
        <w:jc w:val="center"/>
        <w:rPr>
          <w:del w:id="7603" w:author="Windows User" w:date="2019-09-19T03:30:00Z"/>
          <w:rFonts w:cs="Times New Roman"/>
          <w:color w:val="auto"/>
          <w:sz w:val="22"/>
        </w:rPr>
        <w:pPrChange w:id="7604" w:author="Windows User" w:date="2019-09-19T03:35:00Z">
          <w:pPr>
            <w:pStyle w:val="Caption"/>
            <w:jc w:val="center"/>
          </w:pPr>
        </w:pPrChange>
      </w:pPr>
      <w:del w:id="7605" w:author="Windows User" w:date="2019-09-19T03:30:00Z">
        <w:r w:rsidRPr="0033182C" w:rsidDel="00F7680F">
          <w:rPr>
            <w:rFonts w:cs="Times New Roman"/>
            <w:i w:val="0"/>
            <w:color w:val="auto"/>
            <w:sz w:val="22"/>
          </w:rPr>
          <w:delText xml:space="preserve">Gambar </w:delText>
        </w:r>
      </w:del>
      <w:del w:id="7606"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del>
      <w:del w:id="7607" w:author="Windows User" w:date="2019-09-19T03:30:00Z">
        <w:r w:rsidRPr="0033182C" w:rsidDel="00F7680F">
          <w:rPr>
            <w:rFonts w:cs="Times New Roman"/>
            <w:color w:val="auto"/>
            <w:sz w:val="22"/>
          </w:rPr>
          <w:delText xml:space="preserve"> Activity Diagram </w:delText>
        </w:r>
        <w:r w:rsidRPr="0033182C" w:rsidDel="00F7680F">
          <w:rPr>
            <w:rFonts w:cs="Times New Roman"/>
            <w:i w:val="0"/>
            <w:color w:val="auto"/>
            <w:sz w:val="22"/>
          </w:rPr>
          <w:delText>Tambah User</w:delText>
        </w:r>
        <w:bookmarkStart w:id="7608" w:name="_Toc23497062"/>
        <w:bookmarkStart w:id="7609" w:name="_Toc23553246"/>
        <w:bookmarkStart w:id="7610" w:name="_Toc23811599"/>
        <w:bookmarkStart w:id="7611" w:name="_Toc23881262"/>
        <w:bookmarkEnd w:id="7608"/>
        <w:bookmarkEnd w:id="7609"/>
        <w:bookmarkEnd w:id="7610"/>
        <w:bookmarkEnd w:id="7611"/>
      </w:del>
    </w:p>
    <w:p w14:paraId="4C37B619" w14:textId="57E4B751" w:rsidR="00CB1579" w:rsidRPr="0033182C" w:rsidDel="00F7680F" w:rsidRDefault="00CB1579">
      <w:pPr>
        <w:pStyle w:val="Heading3"/>
        <w:numPr>
          <w:ilvl w:val="2"/>
          <w:numId w:val="45"/>
        </w:numPr>
        <w:ind w:left="357" w:hanging="357"/>
        <w:rPr>
          <w:del w:id="7612" w:author="Windows User" w:date="2019-09-19T03:30:00Z"/>
          <w:rFonts w:cs="Times New Roman"/>
        </w:rPr>
        <w:pPrChange w:id="7613" w:author="Windows User" w:date="2019-09-19T03:35:00Z">
          <w:pPr>
            <w:pStyle w:val="Heading3"/>
          </w:pPr>
        </w:pPrChange>
      </w:pPr>
      <w:del w:id="7614" w:author="Windows User" w:date="2019-09-19T03:30:00Z">
        <w:r w:rsidRPr="0033182C" w:rsidDel="00F7680F">
          <w:rPr>
            <w:rFonts w:cs="Times New Roman"/>
          </w:rPr>
          <w:delText>Edit user</w:delText>
        </w:r>
        <w:bookmarkStart w:id="7615" w:name="_Toc23497063"/>
        <w:bookmarkStart w:id="7616" w:name="_Toc23553247"/>
        <w:bookmarkStart w:id="7617" w:name="_Toc23811600"/>
        <w:bookmarkStart w:id="7618" w:name="_Toc23881263"/>
        <w:bookmarkEnd w:id="7615"/>
        <w:bookmarkEnd w:id="7616"/>
        <w:bookmarkEnd w:id="7617"/>
        <w:bookmarkEnd w:id="7618"/>
      </w:del>
    </w:p>
    <w:p w14:paraId="3106B5D4" w14:textId="059CFC1E" w:rsidR="00666597" w:rsidRPr="0033182C" w:rsidDel="00F7680F" w:rsidRDefault="00666597">
      <w:pPr>
        <w:numPr>
          <w:ilvl w:val="0"/>
          <w:numId w:val="45"/>
        </w:numPr>
        <w:rPr>
          <w:del w:id="7619" w:author="Windows User" w:date="2019-09-19T03:30:00Z"/>
          <w:rFonts w:cs="Times New Roman"/>
          <w:szCs w:val="24"/>
        </w:rPr>
        <w:pPrChange w:id="7620" w:author="Windows User" w:date="2019-09-19T03:35:00Z">
          <w:pPr>
            <w:ind w:firstLine="567"/>
          </w:pPr>
        </w:pPrChange>
      </w:pPr>
      <w:del w:id="7621" w:author="Windows User" w:date="2019-09-19T03:30:00Z">
        <w:r w:rsidRPr="0033182C" w:rsidDel="00F7680F">
          <w:rPr>
            <w:rFonts w:cs="Times New Roman"/>
            <w:i/>
            <w:szCs w:val="24"/>
          </w:rPr>
          <w:delText>Aktivity diagram</w:delText>
        </w:r>
        <w:r w:rsidRPr="0033182C" w:rsidDel="00F7680F">
          <w:rPr>
            <w:rFonts w:cs="Times New Roman"/>
            <w:szCs w:val="24"/>
          </w:rPr>
          <w:delText xml:space="preserve"> edit user dapat dilihat pada gambar 4.5. Pengguna mengisi nama, username dan password pada form edit user . Setelah itu sistem akan mengecek apakah data yang diinputkan sudah lengkap. Ketika data yang diisikan benar, maka pengguna akan diarahkan pada tampilan data user. Tetapi ketika data salah maka akan muncul pop up setelah klik ok, maka akan kembali ke form edit user.</w:delText>
        </w:r>
        <w:bookmarkStart w:id="7622" w:name="_Toc23497064"/>
        <w:bookmarkStart w:id="7623" w:name="_Toc23553248"/>
        <w:bookmarkStart w:id="7624" w:name="_Toc23811601"/>
        <w:bookmarkStart w:id="7625" w:name="_Toc23881264"/>
        <w:bookmarkEnd w:id="7622"/>
        <w:bookmarkEnd w:id="7623"/>
        <w:bookmarkEnd w:id="7624"/>
        <w:bookmarkEnd w:id="7625"/>
      </w:del>
    </w:p>
    <w:p w14:paraId="18C094CA" w14:textId="5284157A" w:rsidR="00D01497" w:rsidRPr="0033182C" w:rsidDel="00F7680F" w:rsidRDefault="000E3957">
      <w:pPr>
        <w:keepNext/>
        <w:numPr>
          <w:ilvl w:val="0"/>
          <w:numId w:val="45"/>
        </w:numPr>
        <w:rPr>
          <w:del w:id="7626" w:author="Windows User" w:date="2019-09-19T03:30:00Z"/>
          <w:rFonts w:cs="Times New Roman"/>
        </w:rPr>
        <w:pPrChange w:id="7627" w:author="Windows User" w:date="2019-09-19T03:35:00Z">
          <w:pPr>
            <w:keepNext/>
            <w:ind w:left="567"/>
          </w:pPr>
        </w:pPrChange>
      </w:pPr>
      <w:del w:id="7628" w:author="Windows User" w:date="2019-09-19T03:30:00Z">
        <w:r w:rsidRPr="0033182C" w:rsidDel="00F7680F">
          <w:rPr>
            <w:rFonts w:cs="Times New Roman"/>
            <w:noProof/>
          </w:rPr>
          <w:drawing>
            <wp:inline distT="0" distB="0" distL="0" distR="0" wp14:anchorId="3D548001" wp14:editId="467CCF29">
              <wp:extent cx="4287187" cy="30561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it user.png"/>
                      <pic:cNvPicPr/>
                    </pic:nvPicPr>
                    <pic:blipFill>
                      <a:blip r:embed="rId65">
                        <a:extLst>
                          <a:ext uri="{28A0092B-C50C-407E-A947-70E740481C1C}">
                            <a14:useLocalDpi xmlns:a14="http://schemas.microsoft.com/office/drawing/2010/main" val="0"/>
                          </a:ext>
                        </a:extLst>
                      </a:blip>
                      <a:stretch>
                        <a:fillRect/>
                      </a:stretch>
                    </pic:blipFill>
                    <pic:spPr>
                      <a:xfrm>
                        <a:off x="0" y="0"/>
                        <a:ext cx="4323370" cy="3081924"/>
                      </a:xfrm>
                      <a:prstGeom prst="rect">
                        <a:avLst/>
                      </a:prstGeom>
                    </pic:spPr>
                  </pic:pic>
                </a:graphicData>
              </a:graphic>
            </wp:inline>
          </w:drawing>
        </w:r>
        <w:bookmarkStart w:id="7629" w:name="_Toc23497065"/>
        <w:bookmarkStart w:id="7630" w:name="_Toc23553249"/>
        <w:bookmarkStart w:id="7631" w:name="_Toc23811602"/>
        <w:bookmarkStart w:id="7632" w:name="_Toc23881265"/>
        <w:bookmarkEnd w:id="7629"/>
        <w:bookmarkEnd w:id="7630"/>
        <w:bookmarkEnd w:id="7631"/>
        <w:bookmarkEnd w:id="7632"/>
      </w:del>
    </w:p>
    <w:p w14:paraId="618627AE" w14:textId="6153B0CD" w:rsidR="00666597" w:rsidRPr="0033182C" w:rsidDel="00F7680F" w:rsidRDefault="00D01497">
      <w:pPr>
        <w:pStyle w:val="Caption"/>
        <w:numPr>
          <w:ilvl w:val="0"/>
          <w:numId w:val="45"/>
        </w:numPr>
        <w:jc w:val="center"/>
        <w:rPr>
          <w:del w:id="7633" w:author="Windows User" w:date="2019-09-19T03:30:00Z"/>
          <w:rFonts w:cs="Times New Roman"/>
          <w:i w:val="0"/>
          <w:color w:val="auto"/>
          <w:sz w:val="22"/>
        </w:rPr>
        <w:pPrChange w:id="7634" w:author="Windows User" w:date="2019-09-19T03:35:00Z">
          <w:pPr>
            <w:pStyle w:val="Caption"/>
            <w:jc w:val="center"/>
          </w:pPr>
        </w:pPrChange>
      </w:pPr>
      <w:del w:id="7635" w:author="Windows User" w:date="2019-09-19T03:30:00Z">
        <w:r w:rsidRPr="0033182C" w:rsidDel="00F7680F">
          <w:rPr>
            <w:rFonts w:cs="Times New Roman"/>
            <w:i w:val="0"/>
            <w:color w:val="auto"/>
            <w:sz w:val="22"/>
          </w:rPr>
          <w:delText xml:space="preserve">Gambar </w:delText>
        </w:r>
      </w:del>
      <w:del w:id="7636"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5</w:delText>
        </w:r>
        <w:r w:rsidR="00F25887" w:rsidRPr="0033182C" w:rsidDel="007F4597">
          <w:rPr>
            <w:rFonts w:cs="Times New Roman"/>
            <w:i w:val="0"/>
            <w:sz w:val="22"/>
          </w:rPr>
          <w:fldChar w:fldCharType="end"/>
        </w:r>
      </w:del>
      <w:del w:id="7637" w:author="Windows User" w:date="2019-09-19T03:30:00Z">
        <w:r w:rsidRPr="0033182C" w:rsidDel="00F7680F">
          <w:rPr>
            <w:rFonts w:cs="Times New Roman"/>
            <w:i w:val="0"/>
            <w:color w:val="auto"/>
            <w:sz w:val="22"/>
          </w:rPr>
          <w:delText xml:space="preserve"> Activity Diagram Edit User</w:delText>
        </w:r>
        <w:bookmarkStart w:id="7638" w:name="_Toc23497066"/>
        <w:bookmarkStart w:id="7639" w:name="_Toc23553250"/>
        <w:bookmarkStart w:id="7640" w:name="_Toc23811603"/>
        <w:bookmarkStart w:id="7641" w:name="_Toc23881266"/>
        <w:bookmarkEnd w:id="7638"/>
        <w:bookmarkEnd w:id="7639"/>
        <w:bookmarkEnd w:id="7640"/>
        <w:bookmarkEnd w:id="7641"/>
      </w:del>
    </w:p>
    <w:p w14:paraId="24727317" w14:textId="11191077" w:rsidR="00CB1579" w:rsidRPr="0033182C" w:rsidDel="00F7680F" w:rsidRDefault="00CB1579">
      <w:pPr>
        <w:pStyle w:val="Heading3"/>
        <w:numPr>
          <w:ilvl w:val="2"/>
          <w:numId w:val="45"/>
        </w:numPr>
        <w:ind w:left="357" w:hanging="357"/>
        <w:rPr>
          <w:del w:id="7642" w:author="Windows User" w:date="2019-09-19T03:30:00Z"/>
          <w:rFonts w:cs="Times New Roman"/>
        </w:rPr>
        <w:pPrChange w:id="7643" w:author="Windows User" w:date="2019-09-19T03:35:00Z">
          <w:pPr>
            <w:pStyle w:val="Heading3"/>
          </w:pPr>
        </w:pPrChange>
      </w:pPr>
      <w:del w:id="7644" w:author="Windows User" w:date="2019-09-19T03:30:00Z">
        <w:r w:rsidRPr="0033182C" w:rsidDel="00F7680F">
          <w:rPr>
            <w:rFonts w:cs="Times New Roman"/>
          </w:rPr>
          <w:delText>History login</w:delText>
        </w:r>
        <w:bookmarkStart w:id="7645" w:name="_Toc23497067"/>
        <w:bookmarkStart w:id="7646" w:name="_Toc23553251"/>
        <w:bookmarkStart w:id="7647" w:name="_Toc23811604"/>
        <w:bookmarkStart w:id="7648" w:name="_Toc23881267"/>
        <w:bookmarkEnd w:id="7645"/>
        <w:bookmarkEnd w:id="7646"/>
        <w:bookmarkEnd w:id="7647"/>
        <w:bookmarkEnd w:id="7648"/>
      </w:del>
    </w:p>
    <w:p w14:paraId="3BABEE8B" w14:textId="71C18C04" w:rsidR="00231905" w:rsidRPr="0033182C" w:rsidDel="00F7680F" w:rsidRDefault="00231905">
      <w:pPr>
        <w:numPr>
          <w:ilvl w:val="0"/>
          <w:numId w:val="45"/>
        </w:numPr>
        <w:rPr>
          <w:del w:id="7649" w:author="Windows User" w:date="2019-09-19T03:30:00Z"/>
          <w:rFonts w:cs="Times New Roman"/>
        </w:rPr>
        <w:pPrChange w:id="7650" w:author="Windows User" w:date="2019-09-19T03:35:00Z">
          <w:pPr>
            <w:ind w:firstLine="567"/>
          </w:pPr>
        </w:pPrChange>
      </w:pPr>
      <w:del w:id="7651" w:author="Windows User" w:date="2019-09-19T03:30:00Z">
        <w:r w:rsidRPr="0033182C" w:rsidDel="00F7680F">
          <w:rPr>
            <w:rFonts w:cs="Times New Roman"/>
            <w:i/>
          </w:rPr>
          <w:delText>Aktivity diagram</w:delText>
        </w:r>
        <w:r w:rsidRPr="0033182C" w:rsidDel="00F7680F">
          <w:rPr>
            <w:rFonts w:cs="Times New Roman"/>
          </w:rPr>
          <w:delText xml:space="preserve"> history login dapat dilihat pada gambar 4.6. Pengguna dapat melihat data siapa saja yang memasuki sistem pada waktu tertentu.</w:delText>
        </w:r>
        <w:bookmarkStart w:id="7652" w:name="_Toc23497068"/>
        <w:bookmarkStart w:id="7653" w:name="_Toc23553252"/>
        <w:bookmarkStart w:id="7654" w:name="_Toc23811605"/>
        <w:bookmarkStart w:id="7655" w:name="_Toc23881268"/>
        <w:bookmarkEnd w:id="7652"/>
        <w:bookmarkEnd w:id="7653"/>
        <w:bookmarkEnd w:id="7654"/>
        <w:bookmarkEnd w:id="7655"/>
      </w:del>
    </w:p>
    <w:p w14:paraId="6E8996C4" w14:textId="69450A5F" w:rsidR="00231905" w:rsidRPr="0033182C" w:rsidDel="00F7680F" w:rsidRDefault="00E97240">
      <w:pPr>
        <w:pStyle w:val="ListParagraph"/>
        <w:keepNext/>
        <w:numPr>
          <w:ilvl w:val="0"/>
          <w:numId w:val="45"/>
        </w:numPr>
        <w:rPr>
          <w:del w:id="7656" w:author="Windows User" w:date="2019-09-19T03:30:00Z"/>
          <w:rFonts w:cs="Times New Roman"/>
        </w:rPr>
        <w:pPrChange w:id="7657" w:author="Windows User" w:date="2019-09-19T03:35:00Z">
          <w:pPr>
            <w:pStyle w:val="ListParagraph"/>
            <w:keepNext/>
            <w:ind w:left="567"/>
          </w:pPr>
        </w:pPrChange>
      </w:pPr>
      <w:del w:id="7658" w:author="Windows User" w:date="2019-09-19T03:30:00Z">
        <w:r w:rsidRPr="0033182C" w:rsidDel="00F7680F">
          <w:rPr>
            <w:rFonts w:cs="Times New Roman"/>
          </w:rPr>
          <w:object w:dxaOrig="11251" w:dyaOrig="5926" w14:anchorId="12B7FCCA">
            <v:shape id="_x0000_i1029" type="#_x0000_t75" style="width:346.9pt;height:183.25pt" o:ole="">
              <v:imagedata r:id="rId66" o:title=""/>
            </v:shape>
            <o:OLEObject Type="Embed" ProgID="Visio.Drawing.15" ShapeID="_x0000_i1029" DrawAspect="Content" ObjectID="_1634493061" r:id="rId67"/>
          </w:object>
        </w:r>
        <w:bookmarkStart w:id="7659" w:name="_Toc23497069"/>
        <w:bookmarkStart w:id="7660" w:name="_Toc23553253"/>
        <w:bookmarkStart w:id="7661" w:name="_Toc23811606"/>
        <w:bookmarkStart w:id="7662" w:name="_Toc23881269"/>
        <w:bookmarkEnd w:id="7659"/>
        <w:bookmarkEnd w:id="7660"/>
        <w:bookmarkEnd w:id="7661"/>
        <w:bookmarkEnd w:id="7662"/>
      </w:del>
    </w:p>
    <w:p w14:paraId="67603E98" w14:textId="2E51177B" w:rsidR="00231905" w:rsidRPr="0033182C" w:rsidDel="00F7680F" w:rsidRDefault="00231905">
      <w:pPr>
        <w:pStyle w:val="Caption"/>
        <w:numPr>
          <w:ilvl w:val="0"/>
          <w:numId w:val="45"/>
        </w:numPr>
        <w:jc w:val="center"/>
        <w:rPr>
          <w:del w:id="7663" w:author="Windows User" w:date="2019-09-19T03:30:00Z"/>
          <w:rFonts w:cs="Times New Roman"/>
          <w:color w:val="auto"/>
          <w:sz w:val="22"/>
        </w:rPr>
        <w:pPrChange w:id="7664" w:author="Windows User" w:date="2019-09-19T03:35:00Z">
          <w:pPr>
            <w:pStyle w:val="Caption"/>
            <w:jc w:val="center"/>
          </w:pPr>
        </w:pPrChange>
      </w:pPr>
      <w:del w:id="7665" w:author="Windows User" w:date="2019-09-19T03:30:00Z">
        <w:r w:rsidRPr="0033182C" w:rsidDel="00F7680F">
          <w:rPr>
            <w:rFonts w:cs="Times New Roman"/>
            <w:i w:val="0"/>
            <w:color w:val="auto"/>
            <w:sz w:val="22"/>
          </w:rPr>
          <w:delText xml:space="preserve">Gambar </w:delText>
        </w:r>
      </w:del>
      <w:del w:id="7666"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6</w:delText>
        </w:r>
        <w:r w:rsidR="00F25887" w:rsidRPr="0033182C" w:rsidDel="007F4597">
          <w:rPr>
            <w:rFonts w:cs="Times New Roman"/>
            <w:i w:val="0"/>
            <w:sz w:val="22"/>
          </w:rPr>
          <w:fldChar w:fldCharType="end"/>
        </w:r>
      </w:del>
      <w:del w:id="7667" w:author="Windows User" w:date="2019-09-19T03:30:00Z">
        <w:r w:rsidRPr="0033182C" w:rsidDel="00F7680F">
          <w:rPr>
            <w:rFonts w:cs="Times New Roman"/>
            <w:color w:val="auto"/>
            <w:sz w:val="22"/>
          </w:rPr>
          <w:delText>Activity Diagram History Login</w:delText>
        </w:r>
        <w:bookmarkStart w:id="7668" w:name="_Toc23497070"/>
        <w:bookmarkStart w:id="7669" w:name="_Toc23553254"/>
        <w:bookmarkStart w:id="7670" w:name="_Toc23811607"/>
        <w:bookmarkStart w:id="7671" w:name="_Toc23881270"/>
        <w:bookmarkEnd w:id="7668"/>
        <w:bookmarkEnd w:id="7669"/>
        <w:bookmarkEnd w:id="7670"/>
        <w:bookmarkEnd w:id="7671"/>
      </w:del>
    </w:p>
    <w:p w14:paraId="452E565E" w14:textId="0DC48879" w:rsidR="00231905" w:rsidRPr="0033182C" w:rsidDel="00F7680F" w:rsidRDefault="00231905">
      <w:pPr>
        <w:numPr>
          <w:ilvl w:val="0"/>
          <w:numId w:val="45"/>
        </w:numPr>
        <w:rPr>
          <w:del w:id="7672" w:author="Windows User" w:date="2019-09-19T03:30:00Z"/>
          <w:rFonts w:cs="Times New Roman"/>
        </w:rPr>
        <w:pPrChange w:id="7673" w:author="Windows User" w:date="2019-09-19T03:35:00Z">
          <w:pPr/>
        </w:pPrChange>
      </w:pPr>
      <w:bookmarkStart w:id="7674" w:name="_Toc23497071"/>
      <w:bookmarkStart w:id="7675" w:name="_Toc23553255"/>
      <w:bookmarkStart w:id="7676" w:name="_Toc23811608"/>
      <w:bookmarkStart w:id="7677" w:name="_Toc23881271"/>
      <w:bookmarkEnd w:id="7674"/>
      <w:bookmarkEnd w:id="7675"/>
      <w:bookmarkEnd w:id="7676"/>
      <w:bookmarkEnd w:id="7677"/>
    </w:p>
    <w:p w14:paraId="12B1981A" w14:textId="47B454A9" w:rsidR="00D01497" w:rsidRPr="0033182C" w:rsidDel="00F7680F" w:rsidRDefault="00D01497">
      <w:pPr>
        <w:pStyle w:val="Heading3"/>
        <w:numPr>
          <w:ilvl w:val="2"/>
          <w:numId w:val="45"/>
        </w:numPr>
        <w:ind w:left="357" w:hanging="357"/>
        <w:rPr>
          <w:del w:id="7678" w:author="Windows User" w:date="2019-09-19T03:30:00Z"/>
          <w:rFonts w:cs="Times New Roman"/>
        </w:rPr>
        <w:pPrChange w:id="7679" w:author="Windows User" w:date="2019-09-19T03:35:00Z">
          <w:pPr>
            <w:pStyle w:val="Heading3"/>
          </w:pPr>
        </w:pPrChange>
      </w:pPr>
      <w:del w:id="7680" w:author="Windows User" w:date="2019-09-19T03:30:00Z">
        <w:r w:rsidRPr="0033182C" w:rsidDel="00F7680F">
          <w:rPr>
            <w:rFonts w:cs="Times New Roman"/>
          </w:rPr>
          <w:delText>Lihat Sudut x,y (Aktuator)</w:delText>
        </w:r>
        <w:bookmarkStart w:id="7681" w:name="_Toc23497072"/>
        <w:bookmarkStart w:id="7682" w:name="_Toc23553256"/>
        <w:bookmarkStart w:id="7683" w:name="_Toc23811609"/>
        <w:bookmarkStart w:id="7684" w:name="_Toc23881272"/>
        <w:bookmarkEnd w:id="7681"/>
        <w:bookmarkEnd w:id="7682"/>
        <w:bookmarkEnd w:id="7683"/>
        <w:bookmarkEnd w:id="7684"/>
      </w:del>
    </w:p>
    <w:p w14:paraId="1FBB16EA" w14:textId="38D7E505" w:rsidR="00231905" w:rsidRPr="0033182C" w:rsidDel="00F7680F" w:rsidRDefault="00231905">
      <w:pPr>
        <w:numPr>
          <w:ilvl w:val="0"/>
          <w:numId w:val="45"/>
        </w:numPr>
        <w:rPr>
          <w:del w:id="7685" w:author="Windows User" w:date="2019-09-19T03:30:00Z"/>
          <w:rFonts w:cs="Times New Roman"/>
        </w:rPr>
        <w:pPrChange w:id="7686" w:author="Windows User" w:date="2019-09-19T03:35:00Z">
          <w:pPr>
            <w:ind w:firstLine="567"/>
          </w:pPr>
        </w:pPrChange>
      </w:pPr>
      <w:del w:id="7687" w:author="Windows User" w:date="2019-09-19T03:30:00Z">
        <w:r w:rsidRPr="0033182C" w:rsidDel="00F7680F">
          <w:rPr>
            <w:rFonts w:cs="Times New Roman"/>
            <w:i/>
          </w:rPr>
          <w:delText>Aktivity diagram</w:delText>
        </w:r>
        <w:r w:rsidRPr="0033182C" w:rsidDel="00F7680F">
          <w:rPr>
            <w:rFonts w:cs="Times New Roman"/>
          </w:rPr>
          <w:delText xml:space="preserve"> lihat suudt aktuator dapat dilihat pada gambar 4.7. Pengguna </w:delText>
        </w:r>
        <w:r w:rsidR="00D01A9B" w:rsidRPr="0033182C" w:rsidDel="00F7680F">
          <w:rPr>
            <w:rFonts w:cs="Times New Roman"/>
          </w:rPr>
          <w:delText xml:space="preserve">dapat melihat sudut posisi aktuator </w:delText>
        </w:r>
        <w:r w:rsidRPr="0033182C" w:rsidDel="00F7680F">
          <w:rPr>
            <w:rFonts w:cs="Times New Roman"/>
          </w:rPr>
          <w:delText>pada waktu tertentu.</w:delText>
        </w:r>
        <w:bookmarkStart w:id="7688" w:name="_Toc23497073"/>
        <w:bookmarkStart w:id="7689" w:name="_Toc23553257"/>
        <w:bookmarkStart w:id="7690" w:name="_Toc23811610"/>
        <w:bookmarkStart w:id="7691" w:name="_Toc23881273"/>
        <w:bookmarkEnd w:id="7688"/>
        <w:bookmarkEnd w:id="7689"/>
        <w:bookmarkEnd w:id="7690"/>
        <w:bookmarkEnd w:id="7691"/>
      </w:del>
    </w:p>
    <w:p w14:paraId="67243494" w14:textId="4C1D9B26" w:rsidR="00231905" w:rsidRPr="0033182C" w:rsidDel="00F7680F" w:rsidRDefault="00EB28DF">
      <w:pPr>
        <w:pStyle w:val="ListParagraph"/>
        <w:keepNext/>
        <w:numPr>
          <w:ilvl w:val="0"/>
          <w:numId w:val="45"/>
        </w:numPr>
        <w:rPr>
          <w:del w:id="7692" w:author="Windows User" w:date="2019-09-19T03:30:00Z"/>
          <w:rFonts w:cs="Times New Roman"/>
        </w:rPr>
        <w:pPrChange w:id="7693" w:author="Windows User" w:date="2019-09-19T03:35:00Z">
          <w:pPr>
            <w:pStyle w:val="ListParagraph"/>
            <w:keepNext/>
            <w:ind w:left="567"/>
          </w:pPr>
        </w:pPrChange>
      </w:pPr>
      <w:del w:id="7694" w:author="Windows User" w:date="2019-09-19T03:30:00Z">
        <w:r w:rsidRPr="0033182C" w:rsidDel="00F7680F">
          <w:rPr>
            <w:rFonts w:cs="Times New Roman"/>
          </w:rPr>
          <w:object w:dxaOrig="11251" w:dyaOrig="5835" w14:anchorId="03CA3816">
            <v:shape id="_x0000_i1030" type="#_x0000_t75" style="width:371.2pt;height:191.7pt" o:ole="">
              <v:imagedata r:id="rId68" o:title=""/>
            </v:shape>
            <o:OLEObject Type="Embed" ProgID="Visio.Drawing.15" ShapeID="_x0000_i1030" DrawAspect="Content" ObjectID="_1634493062" r:id="rId69"/>
          </w:object>
        </w:r>
        <w:bookmarkStart w:id="7695" w:name="_Toc23497074"/>
        <w:bookmarkStart w:id="7696" w:name="_Toc23553258"/>
        <w:bookmarkStart w:id="7697" w:name="_Toc23811611"/>
        <w:bookmarkStart w:id="7698" w:name="_Toc23881274"/>
        <w:bookmarkEnd w:id="7695"/>
        <w:bookmarkEnd w:id="7696"/>
        <w:bookmarkEnd w:id="7697"/>
        <w:bookmarkEnd w:id="7698"/>
      </w:del>
    </w:p>
    <w:p w14:paraId="0E1CD08F" w14:textId="137DA45E" w:rsidR="00231905" w:rsidRPr="0033182C" w:rsidDel="00F7680F" w:rsidRDefault="00231905">
      <w:pPr>
        <w:numPr>
          <w:ilvl w:val="0"/>
          <w:numId w:val="45"/>
        </w:numPr>
        <w:jc w:val="center"/>
        <w:rPr>
          <w:del w:id="7699" w:author="Windows User" w:date="2019-09-19T03:30:00Z"/>
          <w:rFonts w:cs="Times New Roman"/>
          <w:b/>
          <w:sz w:val="22"/>
        </w:rPr>
        <w:pPrChange w:id="7700" w:author="Windows User" w:date="2019-09-19T03:35:00Z">
          <w:pPr>
            <w:jc w:val="center"/>
          </w:pPr>
        </w:pPrChange>
      </w:pPr>
      <w:del w:id="7701" w:author="Windows User" w:date="2019-09-19T03:30:00Z">
        <w:r w:rsidRPr="0033182C" w:rsidDel="00F7680F">
          <w:rPr>
            <w:rFonts w:cs="Times New Roman"/>
            <w:sz w:val="22"/>
          </w:rPr>
          <w:delText xml:space="preserve">Gambar </w:delText>
        </w:r>
      </w:del>
      <w:del w:id="7702" w:author="Windows User" w:date="2019-09-18T14:43:00Z">
        <w:r w:rsidR="00F25887" w:rsidRPr="0033182C" w:rsidDel="007F4597">
          <w:rPr>
            <w:rFonts w:cs="Times New Roman"/>
            <w:sz w:val="22"/>
          </w:rPr>
          <w:fldChar w:fldCharType="begin"/>
        </w:r>
        <w:r w:rsidR="00F25887" w:rsidRPr="0033182C" w:rsidDel="007F4597">
          <w:rPr>
            <w:rFonts w:cs="Times New Roman"/>
            <w:sz w:val="22"/>
          </w:rPr>
          <w:delInstrText xml:space="preserve"> STYLEREF 1 \s </w:delInstrText>
        </w:r>
        <w:r w:rsidR="00F25887" w:rsidRPr="0033182C" w:rsidDel="007F4597">
          <w:rPr>
            <w:rFonts w:cs="Times New Roman"/>
            <w:sz w:val="22"/>
          </w:rPr>
          <w:fldChar w:fldCharType="separate"/>
        </w:r>
        <w:r w:rsidR="00F25887" w:rsidRPr="0033182C" w:rsidDel="007F4597">
          <w:rPr>
            <w:rFonts w:cs="Times New Roman"/>
            <w:noProof/>
            <w:sz w:val="22"/>
          </w:rPr>
          <w:delText>4</w:delText>
        </w:r>
        <w:r w:rsidR="00F25887" w:rsidRPr="0033182C" w:rsidDel="007F4597">
          <w:rPr>
            <w:rFonts w:cs="Times New Roman"/>
            <w:sz w:val="22"/>
          </w:rPr>
          <w:fldChar w:fldCharType="end"/>
        </w:r>
        <w:r w:rsidR="00F25887" w:rsidRPr="0033182C" w:rsidDel="007F4597">
          <w:rPr>
            <w:rFonts w:cs="Times New Roman"/>
            <w:sz w:val="22"/>
          </w:rPr>
          <w:delText>.</w:delText>
        </w:r>
        <w:r w:rsidR="00F25887" w:rsidRPr="0033182C" w:rsidDel="007F4597">
          <w:rPr>
            <w:rFonts w:cs="Times New Roman"/>
            <w:sz w:val="22"/>
          </w:rPr>
          <w:fldChar w:fldCharType="begin"/>
        </w:r>
        <w:r w:rsidR="00F25887" w:rsidRPr="0033182C" w:rsidDel="007F4597">
          <w:rPr>
            <w:rFonts w:cs="Times New Roman"/>
            <w:sz w:val="22"/>
          </w:rPr>
          <w:delInstrText xml:space="preserve"> SEQ Gambar \* ARABIC \s 1 </w:delInstrText>
        </w:r>
        <w:r w:rsidR="00F25887" w:rsidRPr="0033182C" w:rsidDel="007F4597">
          <w:rPr>
            <w:rFonts w:cs="Times New Roman"/>
            <w:sz w:val="22"/>
          </w:rPr>
          <w:fldChar w:fldCharType="separate"/>
        </w:r>
        <w:r w:rsidR="00F25887" w:rsidRPr="0033182C" w:rsidDel="007F4597">
          <w:rPr>
            <w:rFonts w:cs="Times New Roman"/>
            <w:noProof/>
            <w:sz w:val="22"/>
          </w:rPr>
          <w:delText>7</w:delText>
        </w:r>
        <w:r w:rsidR="00F25887" w:rsidRPr="0033182C" w:rsidDel="007F4597">
          <w:rPr>
            <w:rFonts w:cs="Times New Roman"/>
            <w:sz w:val="22"/>
          </w:rPr>
          <w:fldChar w:fldCharType="end"/>
        </w:r>
      </w:del>
      <w:del w:id="7703" w:author="Windows User" w:date="2019-09-19T03:30:00Z">
        <w:r w:rsidRPr="0033182C" w:rsidDel="00F7680F">
          <w:rPr>
            <w:rFonts w:cs="Times New Roman"/>
            <w:i/>
            <w:sz w:val="22"/>
          </w:rPr>
          <w:delText xml:space="preserve">Activity Diagram </w:delText>
        </w:r>
        <w:r w:rsidRPr="0033182C" w:rsidDel="00F7680F">
          <w:rPr>
            <w:rFonts w:cs="Times New Roman"/>
            <w:sz w:val="22"/>
          </w:rPr>
          <w:delText>Lihat sudut Aktuator</w:delText>
        </w:r>
        <w:bookmarkStart w:id="7704" w:name="_Toc23497075"/>
        <w:bookmarkStart w:id="7705" w:name="_Toc23553259"/>
        <w:bookmarkStart w:id="7706" w:name="_Toc23811612"/>
        <w:bookmarkStart w:id="7707" w:name="_Toc23881275"/>
        <w:bookmarkEnd w:id="7704"/>
        <w:bookmarkEnd w:id="7705"/>
        <w:bookmarkEnd w:id="7706"/>
        <w:bookmarkEnd w:id="7707"/>
      </w:del>
    </w:p>
    <w:p w14:paraId="7D6E23F0" w14:textId="11A765EC" w:rsidR="00D01497" w:rsidRPr="0033182C" w:rsidDel="00F7680F" w:rsidRDefault="00D01497">
      <w:pPr>
        <w:pStyle w:val="Heading3"/>
        <w:numPr>
          <w:ilvl w:val="2"/>
          <w:numId w:val="45"/>
        </w:numPr>
        <w:ind w:left="357" w:hanging="357"/>
        <w:rPr>
          <w:del w:id="7708" w:author="Windows User" w:date="2019-09-19T03:30:00Z"/>
          <w:rFonts w:cs="Times New Roman"/>
        </w:rPr>
        <w:pPrChange w:id="7709" w:author="Windows User" w:date="2019-09-19T03:35:00Z">
          <w:pPr>
            <w:pStyle w:val="Heading3"/>
          </w:pPr>
        </w:pPrChange>
      </w:pPr>
      <w:del w:id="7710" w:author="Windows User" w:date="2019-09-19T03:30:00Z">
        <w:r w:rsidRPr="0033182C" w:rsidDel="00F7680F">
          <w:rPr>
            <w:rFonts w:cs="Times New Roman"/>
          </w:rPr>
          <w:delText>Lihat Sudut x,y (</w:delText>
        </w:r>
        <w:r w:rsidRPr="0033182C" w:rsidDel="00F7680F">
          <w:rPr>
            <w:rFonts w:cs="Times New Roman"/>
            <w:i/>
          </w:rPr>
          <w:delText>Tracker</w:delText>
        </w:r>
        <w:r w:rsidRPr="0033182C" w:rsidDel="00F7680F">
          <w:rPr>
            <w:rFonts w:cs="Times New Roman"/>
          </w:rPr>
          <w:delText>)</w:delText>
        </w:r>
        <w:bookmarkStart w:id="7711" w:name="_Toc23497076"/>
        <w:bookmarkStart w:id="7712" w:name="_Toc23553260"/>
        <w:bookmarkStart w:id="7713" w:name="_Toc23811613"/>
        <w:bookmarkStart w:id="7714" w:name="_Toc23881276"/>
        <w:bookmarkEnd w:id="7711"/>
        <w:bookmarkEnd w:id="7712"/>
        <w:bookmarkEnd w:id="7713"/>
        <w:bookmarkEnd w:id="7714"/>
      </w:del>
    </w:p>
    <w:p w14:paraId="1FF775A3" w14:textId="77F0F8A0" w:rsidR="00D01A9B" w:rsidRPr="0033182C" w:rsidDel="00F7680F" w:rsidRDefault="00D01A9B">
      <w:pPr>
        <w:numPr>
          <w:ilvl w:val="0"/>
          <w:numId w:val="45"/>
        </w:numPr>
        <w:rPr>
          <w:del w:id="7715" w:author="Windows User" w:date="2019-09-19T03:30:00Z"/>
          <w:rFonts w:cs="Times New Roman"/>
        </w:rPr>
        <w:pPrChange w:id="7716" w:author="Windows User" w:date="2019-09-19T03:35:00Z">
          <w:pPr>
            <w:ind w:firstLine="567"/>
          </w:pPr>
        </w:pPrChange>
      </w:pPr>
      <w:del w:id="7717" w:author="Windows User" w:date="2019-09-19T03:30:00Z">
        <w:r w:rsidRPr="0033182C" w:rsidDel="00F7680F">
          <w:rPr>
            <w:rFonts w:cs="Times New Roman"/>
            <w:i/>
          </w:rPr>
          <w:delText>Aktivity diagram</w:delText>
        </w:r>
        <w:r w:rsidRPr="0033182C" w:rsidDel="00F7680F">
          <w:rPr>
            <w:rFonts w:cs="Times New Roman"/>
          </w:rPr>
          <w:delText xml:space="preserve"> </w:delText>
        </w:r>
        <w:r w:rsidR="003428F8" w:rsidRPr="0033182C" w:rsidDel="00F7680F">
          <w:rPr>
            <w:rFonts w:cs="Times New Roman"/>
          </w:rPr>
          <w:delText>lihat su</w:delText>
        </w:r>
        <w:r w:rsidRPr="0033182C" w:rsidDel="00F7680F">
          <w:rPr>
            <w:rFonts w:cs="Times New Roman"/>
          </w:rPr>
          <w:delText>d</w:delText>
        </w:r>
        <w:r w:rsidR="003428F8" w:rsidRPr="0033182C" w:rsidDel="00F7680F">
          <w:rPr>
            <w:rFonts w:cs="Times New Roman"/>
          </w:rPr>
          <w:delText>u</w:delText>
        </w:r>
        <w:r w:rsidRPr="0033182C" w:rsidDel="00F7680F">
          <w:rPr>
            <w:rFonts w:cs="Times New Roman"/>
          </w:rPr>
          <w:delText xml:space="preserve">t </w:delText>
        </w:r>
        <w:r w:rsidRPr="0033182C" w:rsidDel="00F7680F">
          <w:rPr>
            <w:rFonts w:cs="Times New Roman"/>
            <w:i/>
          </w:rPr>
          <w:delText>tracker</w:delText>
        </w:r>
        <w:r w:rsidRPr="0033182C" w:rsidDel="00F7680F">
          <w:rPr>
            <w:rFonts w:cs="Times New Roman"/>
          </w:rPr>
          <w:delText xml:space="preserve"> dapat dilihat pada gambar 4.8. Pengguna dapat melihat sudut posisi </w:delText>
        </w:r>
        <w:r w:rsidRPr="0033182C" w:rsidDel="00F7680F">
          <w:rPr>
            <w:rFonts w:cs="Times New Roman"/>
            <w:i/>
          </w:rPr>
          <w:delText xml:space="preserve">tracker </w:delText>
        </w:r>
        <w:r w:rsidRPr="0033182C" w:rsidDel="00F7680F">
          <w:rPr>
            <w:rFonts w:cs="Times New Roman"/>
          </w:rPr>
          <w:delText>pada waktu tertentu.</w:delText>
        </w:r>
        <w:bookmarkStart w:id="7718" w:name="_Toc23497077"/>
        <w:bookmarkStart w:id="7719" w:name="_Toc23553261"/>
        <w:bookmarkStart w:id="7720" w:name="_Toc23811614"/>
        <w:bookmarkStart w:id="7721" w:name="_Toc23881277"/>
        <w:bookmarkEnd w:id="7718"/>
        <w:bookmarkEnd w:id="7719"/>
        <w:bookmarkEnd w:id="7720"/>
        <w:bookmarkEnd w:id="7721"/>
      </w:del>
    </w:p>
    <w:p w14:paraId="09486887" w14:textId="4CBAECF3" w:rsidR="00D01A9B" w:rsidRPr="0033182C" w:rsidDel="00F7680F" w:rsidRDefault="00B8320E">
      <w:pPr>
        <w:keepNext/>
        <w:numPr>
          <w:ilvl w:val="0"/>
          <w:numId w:val="45"/>
        </w:numPr>
        <w:rPr>
          <w:del w:id="7722" w:author="Windows User" w:date="2019-09-19T03:30:00Z"/>
          <w:rFonts w:cs="Times New Roman"/>
        </w:rPr>
        <w:pPrChange w:id="7723" w:author="Windows User" w:date="2019-09-19T03:35:00Z">
          <w:pPr>
            <w:keepNext/>
            <w:ind w:left="567"/>
          </w:pPr>
        </w:pPrChange>
      </w:pPr>
      <w:del w:id="7724" w:author="Windows User" w:date="2019-09-19T03:30:00Z">
        <w:r w:rsidRPr="0033182C" w:rsidDel="00F7680F">
          <w:rPr>
            <w:rFonts w:cs="Times New Roman"/>
          </w:rPr>
          <w:object w:dxaOrig="11251" w:dyaOrig="5835" w14:anchorId="70C71818">
            <v:shape id="_x0000_i1031" type="#_x0000_t75" style="width:371.2pt;height:191.7pt" o:ole="">
              <v:imagedata r:id="rId70" o:title=""/>
            </v:shape>
            <o:OLEObject Type="Embed" ProgID="Visio.Drawing.15" ShapeID="_x0000_i1031" DrawAspect="Content" ObjectID="_1634493063" r:id="rId71"/>
          </w:object>
        </w:r>
        <w:bookmarkStart w:id="7725" w:name="_Toc23497078"/>
        <w:bookmarkStart w:id="7726" w:name="_Toc23553262"/>
        <w:bookmarkStart w:id="7727" w:name="_Toc23811615"/>
        <w:bookmarkStart w:id="7728" w:name="_Toc23881278"/>
        <w:bookmarkEnd w:id="7725"/>
        <w:bookmarkEnd w:id="7726"/>
        <w:bookmarkEnd w:id="7727"/>
        <w:bookmarkEnd w:id="7728"/>
      </w:del>
    </w:p>
    <w:p w14:paraId="0AFA7C7F" w14:textId="30B5F59A" w:rsidR="00792BC9" w:rsidRPr="0033182C" w:rsidDel="00F7680F" w:rsidRDefault="00D01A9B">
      <w:pPr>
        <w:pStyle w:val="Caption"/>
        <w:numPr>
          <w:ilvl w:val="0"/>
          <w:numId w:val="45"/>
        </w:numPr>
        <w:jc w:val="center"/>
        <w:rPr>
          <w:del w:id="7729" w:author="Windows User" w:date="2019-09-19T03:30:00Z"/>
          <w:rFonts w:cs="Times New Roman"/>
          <w:color w:val="auto"/>
          <w:sz w:val="22"/>
        </w:rPr>
        <w:pPrChange w:id="7730" w:author="Windows User" w:date="2019-09-19T03:35:00Z">
          <w:pPr>
            <w:pStyle w:val="Caption"/>
            <w:jc w:val="center"/>
          </w:pPr>
        </w:pPrChange>
      </w:pPr>
      <w:del w:id="7731" w:author="Windows User" w:date="2019-09-19T03:30:00Z">
        <w:r w:rsidRPr="0033182C" w:rsidDel="00F7680F">
          <w:rPr>
            <w:rFonts w:cs="Times New Roman"/>
            <w:i w:val="0"/>
            <w:color w:val="auto"/>
            <w:sz w:val="22"/>
          </w:rPr>
          <w:delText xml:space="preserve">Gambar </w:delText>
        </w:r>
      </w:del>
      <w:del w:id="7732"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8</w:delText>
        </w:r>
        <w:r w:rsidR="00F25887" w:rsidRPr="0033182C" w:rsidDel="007F4597">
          <w:rPr>
            <w:rFonts w:cs="Times New Roman"/>
            <w:i w:val="0"/>
            <w:sz w:val="22"/>
          </w:rPr>
          <w:fldChar w:fldCharType="end"/>
        </w:r>
      </w:del>
      <w:del w:id="7733" w:author="Windows User" w:date="2019-09-19T03:30:00Z">
        <w:r w:rsidRPr="0033182C" w:rsidDel="00F7680F">
          <w:rPr>
            <w:rFonts w:cs="Times New Roman"/>
            <w:color w:val="auto"/>
            <w:sz w:val="22"/>
          </w:rPr>
          <w:delText xml:space="preserve"> Activity Diagram </w:delText>
        </w:r>
        <w:r w:rsidRPr="0033182C" w:rsidDel="00F7680F">
          <w:rPr>
            <w:rFonts w:cs="Times New Roman"/>
            <w:i w:val="0"/>
            <w:color w:val="auto"/>
            <w:sz w:val="22"/>
          </w:rPr>
          <w:delText>Lihat Sudut</w:delText>
        </w:r>
        <w:r w:rsidRPr="0033182C" w:rsidDel="00F7680F">
          <w:rPr>
            <w:rFonts w:cs="Times New Roman"/>
            <w:color w:val="auto"/>
            <w:sz w:val="22"/>
          </w:rPr>
          <w:delText xml:space="preserve"> Tracker</w:delText>
        </w:r>
        <w:bookmarkStart w:id="7734" w:name="_Toc23497079"/>
        <w:bookmarkStart w:id="7735" w:name="_Toc23553263"/>
        <w:bookmarkStart w:id="7736" w:name="_Toc23811616"/>
        <w:bookmarkStart w:id="7737" w:name="_Toc23881279"/>
        <w:bookmarkEnd w:id="7734"/>
        <w:bookmarkEnd w:id="7735"/>
        <w:bookmarkEnd w:id="7736"/>
        <w:bookmarkEnd w:id="7737"/>
      </w:del>
    </w:p>
    <w:p w14:paraId="622099C1" w14:textId="1446DC21" w:rsidR="00D01A9B" w:rsidRPr="0033182C" w:rsidDel="00F7680F" w:rsidRDefault="00D01A9B">
      <w:pPr>
        <w:pStyle w:val="Heading3"/>
        <w:numPr>
          <w:ilvl w:val="2"/>
          <w:numId w:val="45"/>
        </w:numPr>
        <w:ind w:left="357" w:hanging="357"/>
        <w:rPr>
          <w:del w:id="7738" w:author="Windows User" w:date="2019-09-19T03:30:00Z"/>
          <w:rFonts w:cs="Times New Roman"/>
          <w:i/>
          <w:iCs/>
          <w:sz w:val="22"/>
          <w:szCs w:val="18"/>
        </w:rPr>
        <w:pPrChange w:id="7739" w:author="Windows User" w:date="2019-09-19T03:35:00Z">
          <w:pPr>
            <w:pStyle w:val="Heading3"/>
          </w:pPr>
        </w:pPrChange>
      </w:pPr>
      <w:del w:id="7740" w:author="Windows User" w:date="2019-09-19T03:30:00Z">
        <w:r w:rsidRPr="0033182C" w:rsidDel="00F7680F">
          <w:rPr>
            <w:rFonts w:cs="Times New Roman"/>
          </w:rPr>
          <w:delText>Lihat Data Arus</w:delText>
        </w:r>
        <w:bookmarkStart w:id="7741" w:name="_Toc23497080"/>
        <w:bookmarkStart w:id="7742" w:name="_Toc23553264"/>
        <w:bookmarkStart w:id="7743" w:name="_Toc23811617"/>
        <w:bookmarkStart w:id="7744" w:name="_Toc23881280"/>
        <w:bookmarkEnd w:id="7741"/>
        <w:bookmarkEnd w:id="7742"/>
        <w:bookmarkEnd w:id="7743"/>
        <w:bookmarkEnd w:id="7744"/>
      </w:del>
    </w:p>
    <w:p w14:paraId="06457BD7" w14:textId="19692D1E" w:rsidR="003428F8" w:rsidRPr="0033182C" w:rsidDel="00F7680F" w:rsidRDefault="003428F8">
      <w:pPr>
        <w:numPr>
          <w:ilvl w:val="0"/>
          <w:numId w:val="45"/>
        </w:numPr>
        <w:rPr>
          <w:del w:id="7745" w:author="Windows User" w:date="2019-09-19T03:30:00Z"/>
          <w:rFonts w:cs="Times New Roman"/>
        </w:rPr>
        <w:pPrChange w:id="7746" w:author="Windows User" w:date="2019-09-19T03:35:00Z">
          <w:pPr>
            <w:ind w:firstLine="567"/>
          </w:pPr>
        </w:pPrChange>
      </w:pPr>
      <w:del w:id="7747" w:author="Windows User" w:date="2019-09-19T03:30:00Z">
        <w:r w:rsidRPr="0033182C" w:rsidDel="00F7680F">
          <w:rPr>
            <w:rFonts w:cs="Times New Roman"/>
            <w:i/>
          </w:rPr>
          <w:delText>Aktivity diagram</w:delText>
        </w:r>
        <w:r w:rsidRPr="0033182C" w:rsidDel="00F7680F">
          <w:rPr>
            <w:rFonts w:cs="Times New Roman"/>
          </w:rPr>
          <w:delText xml:space="preserve"> lihat data arus dapat dilihat pada gambar 4.9. Pengguna dapat melihat jumlah arus yang </w:delText>
        </w:r>
        <w:r w:rsidR="00792BC9" w:rsidRPr="0033182C" w:rsidDel="00F7680F">
          <w:rPr>
            <w:rFonts w:cs="Times New Roman"/>
          </w:rPr>
          <w:delText>dihasilkan</w:delText>
        </w:r>
        <w:r w:rsidRPr="0033182C" w:rsidDel="00F7680F">
          <w:rPr>
            <w:rFonts w:cs="Times New Roman"/>
            <w:i/>
          </w:rPr>
          <w:delText xml:space="preserve"> </w:delText>
        </w:r>
        <w:r w:rsidRPr="0033182C" w:rsidDel="00F7680F">
          <w:rPr>
            <w:rFonts w:cs="Times New Roman"/>
          </w:rPr>
          <w:delText>pada waktu tertentu.</w:delText>
        </w:r>
        <w:bookmarkStart w:id="7748" w:name="_Toc23497081"/>
        <w:bookmarkStart w:id="7749" w:name="_Toc23553265"/>
        <w:bookmarkStart w:id="7750" w:name="_Toc23811618"/>
        <w:bookmarkStart w:id="7751" w:name="_Toc23881281"/>
        <w:bookmarkEnd w:id="7748"/>
        <w:bookmarkEnd w:id="7749"/>
        <w:bookmarkEnd w:id="7750"/>
        <w:bookmarkEnd w:id="7751"/>
      </w:del>
    </w:p>
    <w:p w14:paraId="56475CB2" w14:textId="0DA5879C" w:rsidR="00792BC9" w:rsidRPr="0033182C" w:rsidDel="00F7680F" w:rsidRDefault="00B8320E">
      <w:pPr>
        <w:keepNext/>
        <w:numPr>
          <w:ilvl w:val="0"/>
          <w:numId w:val="45"/>
        </w:numPr>
        <w:rPr>
          <w:del w:id="7752" w:author="Windows User" w:date="2019-09-19T03:30:00Z"/>
          <w:rFonts w:cs="Times New Roman"/>
        </w:rPr>
        <w:pPrChange w:id="7753" w:author="Windows User" w:date="2019-09-19T03:35:00Z">
          <w:pPr>
            <w:keepNext/>
            <w:ind w:firstLine="567"/>
          </w:pPr>
        </w:pPrChange>
      </w:pPr>
      <w:del w:id="7754" w:author="Windows User" w:date="2019-09-19T03:30:00Z">
        <w:r w:rsidRPr="0033182C" w:rsidDel="00F7680F">
          <w:rPr>
            <w:rFonts w:cs="Times New Roman"/>
          </w:rPr>
          <w:object w:dxaOrig="11250" w:dyaOrig="5925" w14:anchorId="6D50D415">
            <v:shape id="_x0000_i1032" type="#_x0000_t75" style="width:5in;height:188.9pt" o:ole="">
              <v:imagedata r:id="rId72" o:title=""/>
            </v:shape>
            <o:OLEObject Type="Embed" ProgID="Visio.Drawing.15" ShapeID="_x0000_i1032" DrawAspect="Content" ObjectID="_1634493064" r:id="rId73"/>
          </w:object>
        </w:r>
        <w:bookmarkStart w:id="7755" w:name="_Toc23497082"/>
        <w:bookmarkStart w:id="7756" w:name="_Toc23553266"/>
        <w:bookmarkStart w:id="7757" w:name="_Toc23811619"/>
        <w:bookmarkStart w:id="7758" w:name="_Toc23881282"/>
        <w:bookmarkEnd w:id="7755"/>
        <w:bookmarkEnd w:id="7756"/>
        <w:bookmarkEnd w:id="7757"/>
        <w:bookmarkEnd w:id="7758"/>
      </w:del>
    </w:p>
    <w:p w14:paraId="0F2B2C0C" w14:textId="01B05F72" w:rsidR="003428F8" w:rsidRPr="0033182C" w:rsidDel="00F7680F" w:rsidRDefault="00792BC9">
      <w:pPr>
        <w:pStyle w:val="Caption"/>
        <w:numPr>
          <w:ilvl w:val="0"/>
          <w:numId w:val="45"/>
        </w:numPr>
        <w:jc w:val="center"/>
        <w:rPr>
          <w:del w:id="7759" w:author="Windows User" w:date="2019-09-19T03:30:00Z"/>
          <w:rFonts w:cs="Times New Roman"/>
          <w:i w:val="0"/>
          <w:color w:val="auto"/>
          <w:sz w:val="22"/>
        </w:rPr>
        <w:pPrChange w:id="7760" w:author="Windows User" w:date="2019-09-19T03:35:00Z">
          <w:pPr>
            <w:pStyle w:val="Caption"/>
            <w:jc w:val="center"/>
          </w:pPr>
        </w:pPrChange>
      </w:pPr>
      <w:del w:id="7761" w:author="Windows User" w:date="2019-09-19T03:30:00Z">
        <w:r w:rsidRPr="0033182C" w:rsidDel="00F7680F">
          <w:rPr>
            <w:rFonts w:cs="Times New Roman"/>
            <w:i w:val="0"/>
            <w:color w:val="auto"/>
            <w:sz w:val="22"/>
          </w:rPr>
          <w:delText xml:space="preserve">Gambar </w:delText>
        </w:r>
      </w:del>
      <w:del w:id="7762"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9</w:delText>
        </w:r>
        <w:r w:rsidR="00F25887" w:rsidRPr="0033182C" w:rsidDel="007F4597">
          <w:rPr>
            <w:rFonts w:cs="Times New Roman"/>
            <w:i w:val="0"/>
            <w:sz w:val="22"/>
          </w:rPr>
          <w:fldChar w:fldCharType="end"/>
        </w:r>
      </w:del>
      <w:del w:id="7763" w:author="Windows User" w:date="2019-09-19T03:30:00Z">
        <w:r w:rsidRPr="0033182C" w:rsidDel="00F7680F">
          <w:rPr>
            <w:rFonts w:cs="Times New Roman"/>
            <w:i w:val="0"/>
            <w:color w:val="auto"/>
            <w:sz w:val="22"/>
          </w:rPr>
          <w:delText xml:space="preserve"> </w:delText>
        </w:r>
        <w:r w:rsidRPr="0033182C" w:rsidDel="00F7680F">
          <w:rPr>
            <w:rFonts w:cs="Times New Roman"/>
            <w:color w:val="auto"/>
            <w:sz w:val="22"/>
          </w:rPr>
          <w:delText>Activity Diagram</w:delText>
        </w:r>
        <w:r w:rsidRPr="0033182C" w:rsidDel="00F7680F">
          <w:rPr>
            <w:rFonts w:cs="Times New Roman"/>
            <w:i w:val="0"/>
            <w:color w:val="auto"/>
            <w:sz w:val="22"/>
          </w:rPr>
          <w:delText xml:space="preserve"> Data Arus</w:delText>
        </w:r>
        <w:bookmarkStart w:id="7764" w:name="_Toc23497083"/>
        <w:bookmarkStart w:id="7765" w:name="_Toc23553267"/>
        <w:bookmarkStart w:id="7766" w:name="_Toc23811620"/>
        <w:bookmarkStart w:id="7767" w:name="_Toc23881283"/>
        <w:bookmarkEnd w:id="7764"/>
        <w:bookmarkEnd w:id="7765"/>
        <w:bookmarkEnd w:id="7766"/>
        <w:bookmarkEnd w:id="7767"/>
      </w:del>
    </w:p>
    <w:p w14:paraId="5A011AD1" w14:textId="24186963" w:rsidR="00D01A9B" w:rsidRPr="0033182C" w:rsidDel="00F7680F" w:rsidRDefault="00D01A9B">
      <w:pPr>
        <w:pStyle w:val="Heading3"/>
        <w:numPr>
          <w:ilvl w:val="2"/>
          <w:numId w:val="45"/>
        </w:numPr>
        <w:ind w:left="357" w:hanging="357"/>
        <w:rPr>
          <w:del w:id="7768" w:author="Windows User" w:date="2019-09-19T03:30:00Z"/>
          <w:rFonts w:cs="Times New Roman"/>
        </w:rPr>
        <w:pPrChange w:id="7769" w:author="Windows User" w:date="2019-09-19T03:35:00Z">
          <w:pPr>
            <w:pStyle w:val="Heading3"/>
          </w:pPr>
        </w:pPrChange>
      </w:pPr>
      <w:del w:id="7770" w:author="Windows User" w:date="2019-09-19T03:30:00Z">
        <w:r w:rsidRPr="0033182C" w:rsidDel="00F7680F">
          <w:rPr>
            <w:rFonts w:cs="Times New Roman"/>
          </w:rPr>
          <w:delText>Lihat Data Tegangan</w:delText>
        </w:r>
        <w:bookmarkStart w:id="7771" w:name="_Toc23497084"/>
        <w:bookmarkStart w:id="7772" w:name="_Toc23553268"/>
        <w:bookmarkStart w:id="7773" w:name="_Toc23811621"/>
        <w:bookmarkStart w:id="7774" w:name="_Toc23881284"/>
        <w:bookmarkEnd w:id="7771"/>
        <w:bookmarkEnd w:id="7772"/>
        <w:bookmarkEnd w:id="7773"/>
        <w:bookmarkEnd w:id="7774"/>
      </w:del>
    </w:p>
    <w:p w14:paraId="2B75D603" w14:textId="01CEF171" w:rsidR="003428F8" w:rsidRPr="0033182C" w:rsidDel="00F7680F" w:rsidRDefault="003428F8">
      <w:pPr>
        <w:numPr>
          <w:ilvl w:val="0"/>
          <w:numId w:val="45"/>
        </w:numPr>
        <w:rPr>
          <w:del w:id="7775" w:author="Windows User" w:date="2019-09-19T03:30:00Z"/>
          <w:rFonts w:cs="Times New Roman"/>
        </w:rPr>
        <w:pPrChange w:id="7776" w:author="Windows User" w:date="2019-09-19T03:35:00Z">
          <w:pPr>
            <w:ind w:firstLine="567"/>
          </w:pPr>
        </w:pPrChange>
      </w:pPr>
      <w:del w:id="7777" w:author="Windows User" w:date="2019-09-19T03:30:00Z">
        <w:r w:rsidRPr="0033182C" w:rsidDel="00F7680F">
          <w:rPr>
            <w:rFonts w:cs="Times New Roman"/>
            <w:i/>
          </w:rPr>
          <w:delText>Aktivity diagram</w:delText>
        </w:r>
        <w:r w:rsidRPr="0033182C" w:rsidDel="00F7680F">
          <w:rPr>
            <w:rFonts w:cs="Times New Roman"/>
          </w:rPr>
          <w:delText xml:space="preserve"> lihat data tegangan dapat dilihat pada gambar 4.10. Pengguna dapat melihat jumlah tegangan</w:delText>
        </w:r>
        <w:r w:rsidR="00792BC9" w:rsidRPr="0033182C" w:rsidDel="00F7680F">
          <w:rPr>
            <w:rFonts w:cs="Times New Roman"/>
          </w:rPr>
          <w:delText xml:space="preserve"> yang dihasilkan</w:delText>
        </w:r>
        <w:r w:rsidRPr="0033182C" w:rsidDel="00F7680F">
          <w:rPr>
            <w:rFonts w:cs="Times New Roman"/>
            <w:i/>
          </w:rPr>
          <w:delText xml:space="preserve"> </w:delText>
        </w:r>
        <w:r w:rsidRPr="0033182C" w:rsidDel="00F7680F">
          <w:rPr>
            <w:rFonts w:cs="Times New Roman"/>
          </w:rPr>
          <w:delText>pada waktu tertentu.</w:delText>
        </w:r>
        <w:bookmarkStart w:id="7778" w:name="_Toc23497085"/>
        <w:bookmarkStart w:id="7779" w:name="_Toc23553269"/>
        <w:bookmarkStart w:id="7780" w:name="_Toc23811622"/>
        <w:bookmarkStart w:id="7781" w:name="_Toc23881285"/>
        <w:bookmarkEnd w:id="7778"/>
        <w:bookmarkEnd w:id="7779"/>
        <w:bookmarkEnd w:id="7780"/>
        <w:bookmarkEnd w:id="7781"/>
      </w:del>
    </w:p>
    <w:p w14:paraId="158C5BD2" w14:textId="6F3E1B94" w:rsidR="00E300E8" w:rsidRPr="0033182C" w:rsidDel="00F7680F" w:rsidRDefault="00B8320E">
      <w:pPr>
        <w:keepNext/>
        <w:numPr>
          <w:ilvl w:val="0"/>
          <w:numId w:val="45"/>
        </w:numPr>
        <w:rPr>
          <w:del w:id="7782" w:author="Windows User" w:date="2019-09-19T03:30:00Z"/>
          <w:rFonts w:cs="Times New Roman"/>
        </w:rPr>
        <w:pPrChange w:id="7783" w:author="Windows User" w:date="2019-09-19T03:35:00Z">
          <w:pPr>
            <w:keepNext/>
            <w:ind w:firstLine="567"/>
          </w:pPr>
        </w:pPrChange>
      </w:pPr>
      <w:del w:id="7784" w:author="Windows User" w:date="2019-09-19T03:30:00Z">
        <w:r w:rsidRPr="0033182C" w:rsidDel="00F7680F">
          <w:rPr>
            <w:rFonts w:cs="Times New Roman"/>
          </w:rPr>
          <w:object w:dxaOrig="11251" w:dyaOrig="5835" w14:anchorId="182F8387">
            <v:shape id="_x0000_i1033" type="#_x0000_t75" style="width:363.75pt;height:188.9pt" o:ole="">
              <v:imagedata r:id="rId74" o:title=""/>
            </v:shape>
            <o:OLEObject Type="Embed" ProgID="Visio.Drawing.15" ShapeID="_x0000_i1033" DrawAspect="Content" ObjectID="_1634493065" r:id="rId75"/>
          </w:object>
        </w:r>
        <w:bookmarkStart w:id="7785" w:name="_Toc23497086"/>
        <w:bookmarkStart w:id="7786" w:name="_Toc23553270"/>
        <w:bookmarkStart w:id="7787" w:name="_Toc23811623"/>
        <w:bookmarkStart w:id="7788" w:name="_Toc23881286"/>
        <w:bookmarkEnd w:id="7785"/>
        <w:bookmarkEnd w:id="7786"/>
        <w:bookmarkEnd w:id="7787"/>
        <w:bookmarkEnd w:id="7788"/>
      </w:del>
    </w:p>
    <w:p w14:paraId="13B0CCB0" w14:textId="671BC5B3" w:rsidR="003428F8" w:rsidRPr="0033182C" w:rsidDel="00F7680F" w:rsidRDefault="00E300E8">
      <w:pPr>
        <w:pStyle w:val="Caption"/>
        <w:numPr>
          <w:ilvl w:val="0"/>
          <w:numId w:val="45"/>
        </w:numPr>
        <w:jc w:val="center"/>
        <w:rPr>
          <w:del w:id="7789" w:author="Windows User" w:date="2019-09-19T03:30:00Z"/>
          <w:rFonts w:cs="Times New Roman"/>
          <w:i w:val="0"/>
          <w:color w:val="auto"/>
          <w:sz w:val="22"/>
        </w:rPr>
        <w:pPrChange w:id="7790" w:author="Windows User" w:date="2019-09-19T03:35:00Z">
          <w:pPr>
            <w:pStyle w:val="Caption"/>
            <w:jc w:val="center"/>
          </w:pPr>
        </w:pPrChange>
      </w:pPr>
      <w:del w:id="7791" w:author="Windows User" w:date="2019-09-19T03:30:00Z">
        <w:r w:rsidRPr="0033182C" w:rsidDel="00F7680F">
          <w:rPr>
            <w:rFonts w:cs="Times New Roman"/>
            <w:i w:val="0"/>
            <w:color w:val="auto"/>
            <w:sz w:val="22"/>
          </w:rPr>
          <w:delText xml:space="preserve">Gambar </w:delText>
        </w:r>
      </w:del>
      <w:del w:id="7792"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10</w:delText>
        </w:r>
        <w:r w:rsidR="00F25887" w:rsidRPr="0033182C" w:rsidDel="007F4597">
          <w:rPr>
            <w:rFonts w:cs="Times New Roman"/>
            <w:i w:val="0"/>
            <w:sz w:val="22"/>
          </w:rPr>
          <w:fldChar w:fldCharType="end"/>
        </w:r>
      </w:del>
      <w:del w:id="7793" w:author="Windows User" w:date="2019-09-19T03:30:00Z">
        <w:r w:rsidRPr="0033182C" w:rsidDel="00F7680F">
          <w:rPr>
            <w:rFonts w:cs="Times New Roman"/>
            <w:i w:val="0"/>
            <w:color w:val="auto"/>
            <w:sz w:val="22"/>
          </w:rPr>
          <w:delText xml:space="preserve"> Activity Diagram Lihat Data Tegangan</w:delText>
        </w:r>
        <w:bookmarkStart w:id="7794" w:name="_Toc23497087"/>
        <w:bookmarkStart w:id="7795" w:name="_Toc23553271"/>
        <w:bookmarkStart w:id="7796" w:name="_Toc23811624"/>
        <w:bookmarkStart w:id="7797" w:name="_Toc23881287"/>
        <w:bookmarkEnd w:id="7794"/>
        <w:bookmarkEnd w:id="7795"/>
        <w:bookmarkEnd w:id="7796"/>
        <w:bookmarkEnd w:id="7797"/>
      </w:del>
    </w:p>
    <w:p w14:paraId="391BFCB9" w14:textId="5497DE62" w:rsidR="003428F8" w:rsidRPr="0033182C" w:rsidDel="00F7680F" w:rsidRDefault="003428F8">
      <w:pPr>
        <w:pStyle w:val="Heading3"/>
        <w:numPr>
          <w:ilvl w:val="2"/>
          <w:numId w:val="45"/>
        </w:numPr>
        <w:ind w:left="357" w:hanging="357"/>
        <w:rPr>
          <w:del w:id="7798" w:author="Windows User" w:date="2019-09-19T03:30:00Z"/>
          <w:rFonts w:cs="Times New Roman"/>
        </w:rPr>
        <w:pPrChange w:id="7799" w:author="Windows User" w:date="2019-09-19T03:35:00Z">
          <w:pPr>
            <w:pStyle w:val="Heading3"/>
          </w:pPr>
        </w:pPrChange>
      </w:pPr>
      <w:del w:id="7800" w:author="Windows User" w:date="2019-09-19T03:30:00Z">
        <w:r w:rsidRPr="0033182C" w:rsidDel="00F7680F">
          <w:rPr>
            <w:rFonts w:cs="Times New Roman"/>
          </w:rPr>
          <w:delText>Lihat Grafik Arus</w:delText>
        </w:r>
        <w:bookmarkStart w:id="7801" w:name="_Toc23497088"/>
        <w:bookmarkStart w:id="7802" w:name="_Toc23553272"/>
        <w:bookmarkStart w:id="7803" w:name="_Toc23811625"/>
        <w:bookmarkStart w:id="7804" w:name="_Toc23881288"/>
        <w:bookmarkEnd w:id="7801"/>
        <w:bookmarkEnd w:id="7802"/>
        <w:bookmarkEnd w:id="7803"/>
        <w:bookmarkEnd w:id="7804"/>
      </w:del>
    </w:p>
    <w:p w14:paraId="723624DB" w14:textId="44823A17" w:rsidR="003428F8" w:rsidRPr="0033182C" w:rsidDel="00F7680F" w:rsidRDefault="003428F8">
      <w:pPr>
        <w:numPr>
          <w:ilvl w:val="0"/>
          <w:numId w:val="45"/>
        </w:numPr>
        <w:rPr>
          <w:del w:id="7805" w:author="Windows User" w:date="2019-09-19T03:30:00Z"/>
          <w:rFonts w:cs="Times New Roman"/>
        </w:rPr>
        <w:pPrChange w:id="7806" w:author="Windows User" w:date="2019-09-19T03:35:00Z">
          <w:pPr>
            <w:ind w:firstLine="567"/>
          </w:pPr>
        </w:pPrChange>
      </w:pPr>
      <w:del w:id="7807" w:author="Windows User" w:date="2019-09-19T03:30:00Z">
        <w:r w:rsidRPr="0033182C" w:rsidDel="00F7680F">
          <w:rPr>
            <w:rFonts w:cs="Times New Roman"/>
            <w:i/>
          </w:rPr>
          <w:delText>Aktivity diagram</w:delText>
        </w:r>
        <w:r w:rsidRPr="0033182C" w:rsidDel="00F7680F">
          <w:rPr>
            <w:rFonts w:cs="Times New Roman"/>
          </w:rPr>
          <w:delText xml:space="preserve"> lihat grafik arus dapat dilihat pada gambar 4.11. Pengguna dapat melihat grafik arus yang masuk</w:delText>
        </w:r>
        <w:r w:rsidRPr="0033182C" w:rsidDel="00F7680F">
          <w:rPr>
            <w:rFonts w:cs="Times New Roman"/>
            <w:i/>
          </w:rPr>
          <w:delText xml:space="preserve"> </w:delText>
        </w:r>
        <w:r w:rsidRPr="0033182C" w:rsidDel="00F7680F">
          <w:rPr>
            <w:rFonts w:cs="Times New Roman"/>
          </w:rPr>
          <w:delText xml:space="preserve">secara </w:delText>
        </w:r>
        <w:r w:rsidRPr="0033182C" w:rsidDel="00F7680F">
          <w:rPr>
            <w:rFonts w:cs="Times New Roman"/>
            <w:i/>
          </w:rPr>
          <w:delText>realtime</w:delText>
        </w:r>
        <w:r w:rsidRPr="0033182C" w:rsidDel="00F7680F">
          <w:rPr>
            <w:rFonts w:cs="Times New Roman"/>
          </w:rPr>
          <w:delText>.</w:delText>
        </w:r>
        <w:bookmarkStart w:id="7808" w:name="_Toc23497089"/>
        <w:bookmarkStart w:id="7809" w:name="_Toc23553273"/>
        <w:bookmarkStart w:id="7810" w:name="_Toc23811626"/>
        <w:bookmarkStart w:id="7811" w:name="_Toc23881289"/>
        <w:bookmarkEnd w:id="7808"/>
        <w:bookmarkEnd w:id="7809"/>
        <w:bookmarkEnd w:id="7810"/>
        <w:bookmarkEnd w:id="7811"/>
      </w:del>
    </w:p>
    <w:p w14:paraId="4DFA2A1E" w14:textId="6AC60F90" w:rsidR="00355AA5" w:rsidRPr="0033182C" w:rsidDel="00F7680F" w:rsidRDefault="007E74B5">
      <w:pPr>
        <w:keepNext/>
        <w:numPr>
          <w:ilvl w:val="0"/>
          <w:numId w:val="45"/>
        </w:numPr>
        <w:rPr>
          <w:del w:id="7812" w:author="Windows User" w:date="2019-09-19T03:30:00Z"/>
          <w:rFonts w:cs="Times New Roman"/>
        </w:rPr>
        <w:pPrChange w:id="7813" w:author="Windows User" w:date="2019-09-19T03:35:00Z">
          <w:pPr>
            <w:keepNext/>
            <w:ind w:left="567"/>
          </w:pPr>
        </w:pPrChange>
      </w:pPr>
      <w:del w:id="7814" w:author="Windows User" w:date="2019-09-19T03:30:00Z">
        <w:r w:rsidRPr="0033182C" w:rsidDel="00F7680F">
          <w:rPr>
            <w:rFonts w:cs="Times New Roman"/>
          </w:rPr>
          <w:object w:dxaOrig="11251" w:dyaOrig="8415" w14:anchorId="75752A34">
            <v:shape id="_x0000_i1034" type="#_x0000_t75" style="width:358.15pt;height:226.3pt" o:ole="">
              <v:imagedata r:id="rId76" o:title=""/>
            </v:shape>
            <o:OLEObject Type="Embed" ProgID="Visio.Drawing.15" ShapeID="_x0000_i1034" DrawAspect="Content" ObjectID="_1634493066" r:id="rId77"/>
          </w:object>
        </w:r>
        <w:bookmarkStart w:id="7815" w:name="_Toc23497090"/>
        <w:bookmarkStart w:id="7816" w:name="_Toc23553274"/>
        <w:bookmarkStart w:id="7817" w:name="_Toc23811627"/>
        <w:bookmarkStart w:id="7818" w:name="_Toc23881290"/>
        <w:bookmarkEnd w:id="7815"/>
        <w:bookmarkEnd w:id="7816"/>
        <w:bookmarkEnd w:id="7817"/>
        <w:bookmarkEnd w:id="7818"/>
      </w:del>
    </w:p>
    <w:p w14:paraId="49138004" w14:textId="45C1F275" w:rsidR="003428F8" w:rsidRPr="0033182C" w:rsidDel="00F7680F" w:rsidRDefault="00355AA5">
      <w:pPr>
        <w:pStyle w:val="Caption"/>
        <w:numPr>
          <w:ilvl w:val="0"/>
          <w:numId w:val="45"/>
        </w:numPr>
        <w:jc w:val="center"/>
        <w:rPr>
          <w:del w:id="7819" w:author="Windows User" w:date="2019-09-19T03:30:00Z"/>
          <w:rFonts w:cs="Times New Roman"/>
          <w:b/>
          <w:i w:val="0"/>
          <w:color w:val="auto"/>
          <w:sz w:val="22"/>
        </w:rPr>
        <w:pPrChange w:id="7820" w:author="Windows User" w:date="2019-09-19T03:35:00Z">
          <w:pPr>
            <w:pStyle w:val="Caption"/>
            <w:jc w:val="center"/>
          </w:pPr>
        </w:pPrChange>
      </w:pPr>
      <w:del w:id="7821" w:author="Windows User" w:date="2019-09-19T03:30:00Z">
        <w:r w:rsidRPr="0033182C" w:rsidDel="00F7680F">
          <w:rPr>
            <w:rFonts w:cs="Times New Roman"/>
            <w:i w:val="0"/>
            <w:color w:val="auto"/>
            <w:sz w:val="22"/>
          </w:rPr>
          <w:delText xml:space="preserve">Gambar </w:delText>
        </w:r>
      </w:del>
      <w:del w:id="7822"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11</w:delText>
        </w:r>
        <w:r w:rsidR="00F25887" w:rsidRPr="0033182C" w:rsidDel="007F4597">
          <w:rPr>
            <w:rFonts w:cs="Times New Roman"/>
            <w:i w:val="0"/>
            <w:sz w:val="22"/>
          </w:rPr>
          <w:fldChar w:fldCharType="end"/>
        </w:r>
      </w:del>
      <w:del w:id="7823" w:author="Windows User" w:date="2019-09-19T03:30:00Z">
        <w:r w:rsidRPr="0033182C" w:rsidDel="00F7680F">
          <w:rPr>
            <w:rFonts w:cs="Times New Roman"/>
            <w:i w:val="0"/>
            <w:color w:val="auto"/>
            <w:sz w:val="22"/>
          </w:rPr>
          <w:delText xml:space="preserve"> </w:delText>
        </w:r>
        <w:r w:rsidRPr="0033182C" w:rsidDel="00F7680F">
          <w:rPr>
            <w:rFonts w:cs="Times New Roman"/>
            <w:color w:val="auto"/>
            <w:sz w:val="22"/>
          </w:rPr>
          <w:delText>Activity Diagram</w:delText>
        </w:r>
        <w:r w:rsidRPr="0033182C" w:rsidDel="00F7680F">
          <w:rPr>
            <w:rFonts w:cs="Times New Roman"/>
            <w:i w:val="0"/>
            <w:color w:val="auto"/>
            <w:sz w:val="22"/>
          </w:rPr>
          <w:delText xml:space="preserve"> Lihat Grafik Arus</w:delText>
        </w:r>
        <w:bookmarkStart w:id="7824" w:name="_Toc23497091"/>
        <w:bookmarkStart w:id="7825" w:name="_Toc23553275"/>
        <w:bookmarkStart w:id="7826" w:name="_Toc23811628"/>
        <w:bookmarkStart w:id="7827" w:name="_Toc23881291"/>
        <w:bookmarkEnd w:id="7824"/>
        <w:bookmarkEnd w:id="7825"/>
        <w:bookmarkEnd w:id="7826"/>
        <w:bookmarkEnd w:id="7827"/>
      </w:del>
    </w:p>
    <w:p w14:paraId="3D5C3BCC" w14:textId="7A1F1DFE" w:rsidR="003428F8" w:rsidRPr="0033182C" w:rsidDel="00F7680F" w:rsidRDefault="003428F8">
      <w:pPr>
        <w:pStyle w:val="Heading3"/>
        <w:numPr>
          <w:ilvl w:val="2"/>
          <w:numId w:val="45"/>
        </w:numPr>
        <w:ind w:left="357" w:hanging="357"/>
        <w:rPr>
          <w:del w:id="7828" w:author="Windows User" w:date="2019-09-19T03:30:00Z"/>
          <w:rFonts w:cs="Times New Roman"/>
        </w:rPr>
        <w:pPrChange w:id="7829" w:author="Windows User" w:date="2019-09-19T03:35:00Z">
          <w:pPr>
            <w:pStyle w:val="Heading3"/>
          </w:pPr>
        </w:pPrChange>
      </w:pPr>
      <w:del w:id="7830" w:author="Windows User" w:date="2019-09-19T03:30:00Z">
        <w:r w:rsidRPr="0033182C" w:rsidDel="00F7680F">
          <w:rPr>
            <w:rFonts w:cs="Times New Roman"/>
          </w:rPr>
          <w:delText>Lihat Grafik Tegangan</w:delText>
        </w:r>
        <w:bookmarkStart w:id="7831" w:name="_Toc23497092"/>
        <w:bookmarkStart w:id="7832" w:name="_Toc23553276"/>
        <w:bookmarkStart w:id="7833" w:name="_Toc23811629"/>
        <w:bookmarkStart w:id="7834" w:name="_Toc23881292"/>
        <w:bookmarkEnd w:id="7831"/>
        <w:bookmarkEnd w:id="7832"/>
        <w:bookmarkEnd w:id="7833"/>
        <w:bookmarkEnd w:id="7834"/>
      </w:del>
    </w:p>
    <w:p w14:paraId="7204A8C7" w14:textId="454BFA23" w:rsidR="003428F8" w:rsidRPr="0033182C" w:rsidDel="00F7680F" w:rsidRDefault="003428F8">
      <w:pPr>
        <w:numPr>
          <w:ilvl w:val="0"/>
          <w:numId w:val="45"/>
        </w:numPr>
        <w:rPr>
          <w:del w:id="7835" w:author="Windows User" w:date="2019-09-19T03:30:00Z"/>
          <w:rFonts w:cs="Times New Roman"/>
        </w:rPr>
        <w:pPrChange w:id="7836" w:author="Windows User" w:date="2019-09-19T03:35:00Z">
          <w:pPr>
            <w:ind w:firstLine="567"/>
          </w:pPr>
        </w:pPrChange>
      </w:pPr>
      <w:del w:id="7837" w:author="Windows User" w:date="2019-09-19T03:30:00Z">
        <w:r w:rsidRPr="0033182C" w:rsidDel="00F7680F">
          <w:rPr>
            <w:rFonts w:cs="Times New Roman"/>
            <w:i/>
          </w:rPr>
          <w:delText>Aktivity diagram</w:delText>
        </w:r>
        <w:r w:rsidRPr="0033182C" w:rsidDel="00F7680F">
          <w:rPr>
            <w:rFonts w:cs="Times New Roman"/>
          </w:rPr>
          <w:delText xml:space="preserve"> lihat grafik tegangan</w:delText>
        </w:r>
        <w:r w:rsidR="00792BC9" w:rsidRPr="0033182C" w:rsidDel="00F7680F">
          <w:rPr>
            <w:rFonts w:cs="Times New Roman"/>
          </w:rPr>
          <w:delText xml:space="preserve"> </w:delText>
        </w:r>
        <w:r w:rsidRPr="0033182C" w:rsidDel="00F7680F">
          <w:rPr>
            <w:rFonts w:cs="Times New Roman"/>
          </w:rPr>
          <w:delText>dapat dilihat pada gambar 4.12. Pengguna dapat melihat grafik tegangan yang masuk</w:delText>
        </w:r>
        <w:r w:rsidRPr="0033182C" w:rsidDel="00F7680F">
          <w:rPr>
            <w:rFonts w:cs="Times New Roman"/>
            <w:i/>
          </w:rPr>
          <w:delText xml:space="preserve"> </w:delText>
        </w:r>
        <w:r w:rsidRPr="0033182C" w:rsidDel="00F7680F">
          <w:rPr>
            <w:rFonts w:cs="Times New Roman"/>
          </w:rPr>
          <w:delText xml:space="preserve">secara </w:delText>
        </w:r>
        <w:r w:rsidRPr="0033182C" w:rsidDel="00F7680F">
          <w:rPr>
            <w:rFonts w:cs="Times New Roman"/>
            <w:i/>
          </w:rPr>
          <w:delText>realtime</w:delText>
        </w:r>
        <w:r w:rsidRPr="0033182C" w:rsidDel="00F7680F">
          <w:rPr>
            <w:rFonts w:cs="Times New Roman"/>
          </w:rPr>
          <w:delText>.</w:delText>
        </w:r>
        <w:bookmarkStart w:id="7838" w:name="_Toc23497093"/>
        <w:bookmarkStart w:id="7839" w:name="_Toc23553277"/>
        <w:bookmarkStart w:id="7840" w:name="_Toc23811630"/>
        <w:bookmarkStart w:id="7841" w:name="_Toc23881293"/>
        <w:bookmarkEnd w:id="7838"/>
        <w:bookmarkEnd w:id="7839"/>
        <w:bookmarkEnd w:id="7840"/>
        <w:bookmarkEnd w:id="7841"/>
      </w:del>
    </w:p>
    <w:p w14:paraId="2CFEB67D" w14:textId="40BF90BC" w:rsidR="00355AA5" w:rsidRPr="0033182C" w:rsidDel="00F7680F" w:rsidRDefault="00B8320E">
      <w:pPr>
        <w:keepNext/>
        <w:numPr>
          <w:ilvl w:val="0"/>
          <w:numId w:val="45"/>
        </w:numPr>
        <w:rPr>
          <w:del w:id="7842" w:author="Windows User" w:date="2019-09-19T03:30:00Z"/>
          <w:rFonts w:cs="Times New Roman"/>
        </w:rPr>
        <w:pPrChange w:id="7843" w:author="Windows User" w:date="2019-09-19T03:35:00Z">
          <w:pPr>
            <w:keepNext/>
            <w:ind w:left="567"/>
          </w:pPr>
        </w:pPrChange>
      </w:pPr>
      <w:del w:id="7844" w:author="Windows User" w:date="2019-09-19T03:30:00Z">
        <w:r w:rsidRPr="0033182C" w:rsidDel="00F7680F">
          <w:rPr>
            <w:rFonts w:cs="Times New Roman"/>
          </w:rPr>
          <w:object w:dxaOrig="11251" w:dyaOrig="7335" w14:anchorId="7B877BC7">
            <v:shape id="_x0000_i1035" type="#_x0000_t75" style="width:363.75pt;height:200.1pt" o:ole="">
              <v:imagedata r:id="rId78" o:title=""/>
            </v:shape>
            <o:OLEObject Type="Embed" ProgID="Visio.Drawing.15" ShapeID="_x0000_i1035" DrawAspect="Content" ObjectID="_1634493067" r:id="rId79"/>
          </w:object>
        </w:r>
        <w:bookmarkStart w:id="7845" w:name="_Toc23497094"/>
        <w:bookmarkStart w:id="7846" w:name="_Toc23553278"/>
        <w:bookmarkStart w:id="7847" w:name="_Toc23811631"/>
        <w:bookmarkStart w:id="7848" w:name="_Toc23881294"/>
        <w:bookmarkEnd w:id="7845"/>
        <w:bookmarkEnd w:id="7846"/>
        <w:bookmarkEnd w:id="7847"/>
        <w:bookmarkEnd w:id="7848"/>
      </w:del>
    </w:p>
    <w:p w14:paraId="7BB4F161" w14:textId="4AD9C158" w:rsidR="00792BC9" w:rsidRPr="0033182C" w:rsidDel="00F7680F" w:rsidRDefault="00355AA5">
      <w:pPr>
        <w:pStyle w:val="Caption"/>
        <w:numPr>
          <w:ilvl w:val="0"/>
          <w:numId w:val="45"/>
        </w:numPr>
        <w:jc w:val="center"/>
        <w:rPr>
          <w:del w:id="7849" w:author="Windows User" w:date="2019-09-19T03:30:00Z"/>
          <w:rFonts w:cs="Times New Roman"/>
          <w:i w:val="0"/>
          <w:color w:val="auto"/>
          <w:sz w:val="22"/>
        </w:rPr>
        <w:pPrChange w:id="7850" w:author="Windows User" w:date="2019-09-19T03:35:00Z">
          <w:pPr>
            <w:pStyle w:val="Caption"/>
            <w:jc w:val="center"/>
          </w:pPr>
        </w:pPrChange>
      </w:pPr>
      <w:del w:id="7851" w:author="Windows User" w:date="2019-09-19T03:30:00Z">
        <w:r w:rsidRPr="0033182C" w:rsidDel="00F7680F">
          <w:rPr>
            <w:rFonts w:cs="Times New Roman"/>
            <w:i w:val="0"/>
            <w:color w:val="auto"/>
            <w:sz w:val="22"/>
          </w:rPr>
          <w:delText xml:space="preserve">Gambar </w:delText>
        </w:r>
      </w:del>
      <w:del w:id="7852"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12</w:delText>
        </w:r>
        <w:r w:rsidR="00F25887" w:rsidRPr="0033182C" w:rsidDel="007F4597">
          <w:rPr>
            <w:rFonts w:cs="Times New Roman"/>
            <w:i w:val="0"/>
            <w:sz w:val="22"/>
          </w:rPr>
          <w:fldChar w:fldCharType="end"/>
        </w:r>
      </w:del>
      <w:del w:id="7853" w:author="Windows User" w:date="2019-09-19T03:30:00Z">
        <w:r w:rsidRPr="0033182C" w:rsidDel="00F7680F">
          <w:rPr>
            <w:rFonts w:cs="Times New Roman"/>
            <w:i w:val="0"/>
            <w:color w:val="auto"/>
            <w:sz w:val="22"/>
          </w:rPr>
          <w:delText xml:space="preserve"> </w:delText>
        </w:r>
        <w:r w:rsidRPr="0033182C" w:rsidDel="00F7680F">
          <w:rPr>
            <w:rFonts w:cs="Times New Roman"/>
            <w:color w:val="auto"/>
            <w:sz w:val="22"/>
          </w:rPr>
          <w:delText>Activity Diagram</w:delText>
        </w:r>
        <w:r w:rsidRPr="0033182C" w:rsidDel="00F7680F">
          <w:rPr>
            <w:rFonts w:cs="Times New Roman"/>
            <w:i w:val="0"/>
            <w:color w:val="auto"/>
            <w:sz w:val="22"/>
          </w:rPr>
          <w:delText xml:space="preserve"> Lihat Grafik Tegangan</w:delText>
        </w:r>
        <w:bookmarkStart w:id="7854" w:name="_Toc23497095"/>
        <w:bookmarkStart w:id="7855" w:name="_Toc23553279"/>
        <w:bookmarkStart w:id="7856" w:name="_Toc23811632"/>
        <w:bookmarkStart w:id="7857" w:name="_Toc23881295"/>
        <w:bookmarkEnd w:id="7854"/>
        <w:bookmarkEnd w:id="7855"/>
        <w:bookmarkEnd w:id="7856"/>
        <w:bookmarkEnd w:id="7857"/>
      </w:del>
    </w:p>
    <w:p w14:paraId="27506254" w14:textId="19F311D5" w:rsidR="003428F8" w:rsidRPr="0033182C" w:rsidDel="00F7680F" w:rsidRDefault="005C66E4">
      <w:pPr>
        <w:pStyle w:val="Heading3"/>
        <w:numPr>
          <w:ilvl w:val="2"/>
          <w:numId w:val="45"/>
        </w:numPr>
        <w:ind w:left="357" w:hanging="357"/>
        <w:rPr>
          <w:del w:id="7858" w:author="Windows User" w:date="2019-09-19T03:30:00Z"/>
          <w:rFonts w:cs="Times New Roman"/>
        </w:rPr>
        <w:pPrChange w:id="7859" w:author="Windows User" w:date="2019-09-19T03:35:00Z">
          <w:pPr>
            <w:pStyle w:val="Heading3"/>
          </w:pPr>
        </w:pPrChange>
      </w:pPr>
      <w:del w:id="7860" w:author="Windows User" w:date="2019-09-19T03:30:00Z">
        <w:r w:rsidRPr="0033182C" w:rsidDel="00F7680F">
          <w:rPr>
            <w:rFonts w:cs="Times New Roman"/>
          </w:rPr>
          <w:delText>Lihat History Sudut x</w:delText>
        </w:r>
        <w:bookmarkStart w:id="7861" w:name="_Toc23497096"/>
        <w:bookmarkStart w:id="7862" w:name="_Toc23553280"/>
        <w:bookmarkStart w:id="7863" w:name="_Toc23811633"/>
        <w:bookmarkStart w:id="7864" w:name="_Toc23881296"/>
        <w:bookmarkEnd w:id="7861"/>
        <w:bookmarkEnd w:id="7862"/>
        <w:bookmarkEnd w:id="7863"/>
        <w:bookmarkEnd w:id="7864"/>
      </w:del>
    </w:p>
    <w:p w14:paraId="3DA22C02" w14:textId="6438E531" w:rsidR="00E300E8" w:rsidRPr="0033182C" w:rsidDel="00F7680F" w:rsidRDefault="00E300E8">
      <w:pPr>
        <w:numPr>
          <w:ilvl w:val="0"/>
          <w:numId w:val="45"/>
        </w:numPr>
        <w:rPr>
          <w:del w:id="7865" w:author="Windows User" w:date="2019-09-19T03:30:00Z"/>
          <w:rFonts w:cs="Times New Roman"/>
        </w:rPr>
        <w:pPrChange w:id="7866" w:author="Windows User" w:date="2019-09-19T03:35:00Z">
          <w:pPr>
            <w:ind w:firstLine="567"/>
          </w:pPr>
        </w:pPrChange>
      </w:pPr>
      <w:del w:id="7867" w:author="Windows User" w:date="2019-09-19T03:30:00Z">
        <w:r w:rsidRPr="0033182C" w:rsidDel="00F7680F">
          <w:rPr>
            <w:rFonts w:cs="Times New Roman"/>
            <w:i/>
          </w:rPr>
          <w:delText>Aktivity diagram</w:delText>
        </w:r>
        <w:r w:rsidRPr="0033182C" w:rsidDel="00F7680F">
          <w:rPr>
            <w:rFonts w:cs="Times New Roman"/>
          </w:rPr>
          <w:delText xml:space="preserve"> lihat </w:delText>
        </w:r>
        <w:r w:rsidR="00B8320E" w:rsidRPr="0033182C" w:rsidDel="00F7680F">
          <w:rPr>
            <w:rFonts w:cs="Times New Roman"/>
          </w:rPr>
          <w:delText>history sudut x</w:delText>
        </w:r>
        <w:r w:rsidRPr="0033182C" w:rsidDel="00F7680F">
          <w:rPr>
            <w:rFonts w:cs="Times New Roman"/>
          </w:rPr>
          <w:delText xml:space="preserve"> dapat dilihat pada gambar </w:delText>
        </w:r>
        <w:r w:rsidR="00B8320E" w:rsidRPr="0033182C" w:rsidDel="00F7680F">
          <w:rPr>
            <w:rFonts w:cs="Times New Roman"/>
          </w:rPr>
          <w:delText>4.13</w:delText>
        </w:r>
        <w:r w:rsidRPr="0033182C" w:rsidDel="00F7680F">
          <w:rPr>
            <w:rFonts w:cs="Times New Roman"/>
          </w:rPr>
          <w:delText xml:space="preserve">. Pengguna dapat melihat </w:delText>
        </w:r>
        <w:r w:rsidR="00B8320E" w:rsidRPr="0033182C" w:rsidDel="00F7680F">
          <w:rPr>
            <w:rFonts w:cs="Times New Roman"/>
          </w:rPr>
          <w:delText>history sudut x</w:delText>
        </w:r>
        <w:r w:rsidRPr="0033182C" w:rsidDel="00F7680F">
          <w:rPr>
            <w:rFonts w:cs="Times New Roman"/>
          </w:rPr>
          <w:delText xml:space="preserve"> </w:delText>
        </w:r>
        <w:r w:rsidR="00B8320E" w:rsidRPr="0033182C" w:rsidDel="00F7680F">
          <w:rPr>
            <w:rFonts w:cs="Times New Roman"/>
          </w:rPr>
          <w:delText>sesuai perubahan yang terjadi setiap periode waktu</w:delText>
        </w:r>
        <w:r w:rsidRPr="0033182C" w:rsidDel="00F7680F">
          <w:rPr>
            <w:rFonts w:cs="Times New Roman"/>
          </w:rPr>
          <w:delText>.</w:delText>
        </w:r>
        <w:bookmarkStart w:id="7868" w:name="_Toc23497097"/>
        <w:bookmarkStart w:id="7869" w:name="_Toc23553281"/>
        <w:bookmarkStart w:id="7870" w:name="_Toc23811634"/>
        <w:bookmarkStart w:id="7871" w:name="_Toc23881297"/>
        <w:bookmarkEnd w:id="7868"/>
        <w:bookmarkEnd w:id="7869"/>
        <w:bookmarkEnd w:id="7870"/>
        <w:bookmarkEnd w:id="7871"/>
      </w:del>
    </w:p>
    <w:p w14:paraId="38A275A4" w14:textId="5A060998" w:rsidR="00B8320E" w:rsidRPr="0033182C" w:rsidDel="00F7680F" w:rsidRDefault="00B8320E">
      <w:pPr>
        <w:keepNext/>
        <w:numPr>
          <w:ilvl w:val="0"/>
          <w:numId w:val="45"/>
        </w:numPr>
        <w:rPr>
          <w:del w:id="7872" w:author="Windows User" w:date="2019-09-19T03:30:00Z"/>
          <w:rFonts w:cs="Times New Roman"/>
        </w:rPr>
        <w:pPrChange w:id="7873" w:author="Windows User" w:date="2019-09-19T03:35:00Z">
          <w:pPr>
            <w:keepNext/>
            <w:ind w:left="567"/>
          </w:pPr>
        </w:pPrChange>
      </w:pPr>
      <w:del w:id="7874" w:author="Windows User" w:date="2019-09-19T03:30:00Z">
        <w:r w:rsidRPr="0033182C" w:rsidDel="00F7680F">
          <w:rPr>
            <w:rFonts w:cs="Times New Roman"/>
          </w:rPr>
          <w:object w:dxaOrig="11251" w:dyaOrig="5926" w14:anchorId="5905CCA3">
            <v:shape id="_x0000_i1036" type="#_x0000_t75" style="width:371.2pt;height:195.45pt" o:ole="">
              <v:imagedata r:id="rId80" o:title=""/>
            </v:shape>
            <o:OLEObject Type="Embed" ProgID="Visio.Drawing.15" ShapeID="_x0000_i1036" DrawAspect="Content" ObjectID="_1634493068" r:id="rId81"/>
          </w:object>
        </w:r>
        <w:bookmarkStart w:id="7875" w:name="_Toc23497098"/>
        <w:bookmarkStart w:id="7876" w:name="_Toc23553282"/>
        <w:bookmarkStart w:id="7877" w:name="_Toc23811635"/>
        <w:bookmarkStart w:id="7878" w:name="_Toc23881298"/>
        <w:bookmarkEnd w:id="7875"/>
        <w:bookmarkEnd w:id="7876"/>
        <w:bookmarkEnd w:id="7877"/>
        <w:bookmarkEnd w:id="7878"/>
      </w:del>
    </w:p>
    <w:p w14:paraId="0E390925" w14:textId="1246A5BC" w:rsidR="00E300E8" w:rsidRPr="0033182C" w:rsidDel="00F7680F" w:rsidRDefault="00B8320E">
      <w:pPr>
        <w:pStyle w:val="Caption"/>
        <w:numPr>
          <w:ilvl w:val="0"/>
          <w:numId w:val="45"/>
        </w:numPr>
        <w:jc w:val="center"/>
        <w:rPr>
          <w:del w:id="7879" w:author="Windows User" w:date="2019-09-19T03:30:00Z"/>
          <w:rFonts w:cs="Times New Roman"/>
          <w:b/>
          <w:i w:val="0"/>
          <w:color w:val="auto"/>
          <w:sz w:val="22"/>
        </w:rPr>
        <w:pPrChange w:id="7880" w:author="Windows User" w:date="2019-09-19T03:35:00Z">
          <w:pPr>
            <w:pStyle w:val="Caption"/>
            <w:jc w:val="center"/>
          </w:pPr>
        </w:pPrChange>
      </w:pPr>
      <w:del w:id="7881" w:author="Windows User" w:date="2019-09-19T03:30:00Z">
        <w:r w:rsidRPr="0033182C" w:rsidDel="00F7680F">
          <w:rPr>
            <w:rFonts w:cs="Times New Roman"/>
            <w:i w:val="0"/>
            <w:color w:val="auto"/>
            <w:sz w:val="22"/>
          </w:rPr>
          <w:delText xml:space="preserve">Gambar </w:delText>
        </w:r>
      </w:del>
      <w:del w:id="7882"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13</w:delText>
        </w:r>
        <w:r w:rsidR="00F25887" w:rsidRPr="0033182C" w:rsidDel="007F4597">
          <w:rPr>
            <w:rFonts w:cs="Times New Roman"/>
            <w:i w:val="0"/>
            <w:sz w:val="22"/>
          </w:rPr>
          <w:fldChar w:fldCharType="end"/>
        </w:r>
      </w:del>
      <w:del w:id="7883" w:author="Windows User" w:date="2019-09-19T03:30:00Z">
        <w:r w:rsidRPr="0033182C" w:rsidDel="00F7680F">
          <w:rPr>
            <w:rFonts w:cs="Times New Roman"/>
            <w:i w:val="0"/>
            <w:color w:val="auto"/>
            <w:sz w:val="22"/>
          </w:rPr>
          <w:delText xml:space="preserve"> </w:delText>
        </w:r>
        <w:r w:rsidRPr="0033182C" w:rsidDel="00F7680F">
          <w:rPr>
            <w:rFonts w:cs="Times New Roman"/>
            <w:color w:val="auto"/>
            <w:sz w:val="22"/>
          </w:rPr>
          <w:delText>Activity Diagram</w:delText>
        </w:r>
        <w:r w:rsidRPr="0033182C" w:rsidDel="00F7680F">
          <w:rPr>
            <w:rFonts w:cs="Times New Roman"/>
            <w:i w:val="0"/>
            <w:color w:val="auto"/>
            <w:sz w:val="22"/>
          </w:rPr>
          <w:delText xml:space="preserve"> History Sudut x</w:delText>
        </w:r>
        <w:bookmarkStart w:id="7884" w:name="_Toc23497099"/>
        <w:bookmarkStart w:id="7885" w:name="_Toc23553283"/>
        <w:bookmarkStart w:id="7886" w:name="_Toc23811636"/>
        <w:bookmarkStart w:id="7887" w:name="_Toc23881299"/>
        <w:bookmarkEnd w:id="7884"/>
        <w:bookmarkEnd w:id="7885"/>
        <w:bookmarkEnd w:id="7886"/>
        <w:bookmarkEnd w:id="7887"/>
      </w:del>
    </w:p>
    <w:p w14:paraId="5B9706F2" w14:textId="0B84B02C" w:rsidR="00B8320E" w:rsidRPr="0033182C" w:rsidDel="00F7680F" w:rsidRDefault="00E300E8">
      <w:pPr>
        <w:pStyle w:val="Heading3"/>
        <w:numPr>
          <w:ilvl w:val="2"/>
          <w:numId w:val="45"/>
        </w:numPr>
        <w:ind w:left="357" w:hanging="357"/>
        <w:rPr>
          <w:del w:id="7888" w:author="Windows User" w:date="2019-09-19T03:30:00Z"/>
          <w:rFonts w:cs="Times New Roman"/>
        </w:rPr>
        <w:pPrChange w:id="7889" w:author="Windows User" w:date="2019-09-19T03:35:00Z">
          <w:pPr>
            <w:pStyle w:val="Heading3"/>
          </w:pPr>
        </w:pPrChange>
      </w:pPr>
      <w:del w:id="7890" w:author="Windows User" w:date="2019-09-19T03:30:00Z">
        <w:r w:rsidRPr="0033182C" w:rsidDel="00F7680F">
          <w:rPr>
            <w:rFonts w:cs="Times New Roman"/>
          </w:rPr>
          <w:delText>Lihat History Sudut y</w:delText>
        </w:r>
        <w:bookmarkStart w:id="7891" w:name="_Toc23497100"/>
        <w:bookmarkStart w:id="7892" w:name="_Toc23553284"/>
        <w:bookmarkStart w:id="7893" w:name="_Toc23811637"/>
        <w:bookmarkStart w:id="7894" w:name="_Toc23881300"/>
        <w:bookmarkEnd w:id="7891"/>
        <w:bookmarkEnd w:id="7892"/>
        <w:bookmarkEnd w:id="7893"/>
        <w:bookmarkEnd w:id="7894"/>
      </w:del>
    </w:p>
    <w:p w14:paraId="0873F8F6" w14:textId="0A79D5BB" w:rsidR="00043E39" w:rsidRPr="0033182C" w:rsidDel="00F7680F" w:rsidRDefault="00043E39">
      <w:pPr>
        <w:numPr>
          <w:ilvl w:val="0"/>
          <w:numId w:val="45"/>
        </w:numPr>
        <w:rPr>
          <w:del w:id="7895" w:author="Windows User" w:date="2019-09-19T03:30:00Z"/>
          <w:rFonts w:cs="Times New Roman"/>
        </w:rPr>
        <w:pPrChange w:id="7896" w:author="Windows User" w:date="2019-09-19T03:35:00Z">
          <w:pPr>
            <w:ind w:firstLine="567"/>
          </w:pPr>
        </w:pPrChange>
      </w:pPr>
      <w:del w:id="7897" w:author="Windows User" w:date="2019-09-19T03:30:00Z">
        <w:r w:rsidRPr="0033182C" w:rsidDel="00F7680F">
          <w:rPr>
            <w:rFonts w:cs="Times New Roman"/>
            <w:i/>
          </w:rPr>
          <w:delText>Aktivity diagram</w:delText>
        </w:r>
        <w:r w:rsidRPr="0033182C" w:rsidDel="00F7680F">
          <w:rPr>
            <w:rFonts w:cs="Times New Roman"/>
          </w:rPr>
          <w:delText xml:space="preserve"> lihat history sudut y dapat dilihat pada gambar 4.14. Pengguna dapat melihat history sudut y sesuai perubahan yang terjadi setiap periode waktu.</w:delText>
        </w:r>
        <w:bookmarkStart w:id="7898" w:name="_Toc23497101"/>
        <w:bookmarkStart w:id="7899" w:name="_Toc23553285"/>
        <w:bookmarkStart w:id="7900" w:name="_Toc23811638"/>
        <w:bookmarkStart w:id="7901" w:name="_Toc23881301"/>
        <w:bookmarkEnd w:id="7898"/>
        <w:bookmarkEnd w:id="7899"/>
        <w:bookmarkEnd w:id="7900"/>
        <w:bookmarkEnd w:id="7901"/>
      </w:del>
    </w:p>
    <w:p w14:paraId="667B18A9" w14:textId="3039BF94" w:rsidR="00E300E8" w:rsidRPr="0033182C" w:rsidDel="00F7680F" w:rsidRDefault="00B8320E">
      <w:pPr>
        <w:numPr>
          <w:ilvl w:val="0"/>
          <w:numId w:val="45"/>
        </w:numPr>
        <w:rPr>
          <w:del w:id="7902" w:author="Windows User" w:date="2019-09-19T03:30:00Z"/>
          <w:rFonts w:cs="Times New Roman"/>
          <w:b/>
        </w:rPr>
        <w:pPrChange w:id="7903" w:author="Windows User" w:date="2019-09-19T03:35:00Z">
          <w:pPr>
            <w:ind w:left="567"/>
          </w:pPr>
        </w:pPrChange>
      </w:pPr>
      <w:del w:id="7904" w:author="Windows User" w:date="2019-09-19T03:30:00Z">
        <w:r w:rsidRPr="0033182C" w:rsidDel="00F7680F">
          <w:rPr>
            <w:rFonts w:cs="Times New Roman"/>
          </w:rPr>
          <w:object w:dxaOrig="11251" w:dyaOrig="5926" w14:anchorId="3E758CC5">
            <v:shape id="_x0000_i1037" type="#_x0000_t75" style="width:373.1pt;height:197.3pt" o:ole="">
              <v:imagedata r:id="rId82" o:title=""/>
            </v:shape>
            <o:OLEObject Type="Embed" ProgID="Visio.Drawing.15" ShapeID="_x0000_i1037" DrawAspect="Content" ObjectID="_1634493069" r:id="rId83"/>
          </w:object>
        </w:r>
        <w:bookmarkStart w:id="7905" w:name="_Toc23497102"/>
        <w:bookmarkStart w:id="7906" w:name="_Toc23553286"/>
        <w:bookmarkStart w:id="7907" w:name="_Toc23811639"/>
        <w:bookmarkStart w:id="7908" w:name="_Toc23881302"/>
        <w:bookmarkEnd w:id="7905"/>
        <w:bookmarkEnd w:id="7906"/>
        <w:bookmarkEnd w:id="7907"/>
        <w:bookmarkEnd w:id="7908"/>
      </w:del>
    </w:p>
    <w:p w14:paraId="0089A2CB" w14:textId="294A591B" w:rsidR="00043E39" w:rsidRPr="0033182C" w:rsidDel="00F7680F" w:rsidRDefault="00E300E8">
      <w:pPr>
        <w:pStyle w:val="Heading3"/>
        <w:numPr>
          <w:ilvl w:val="2"/>
          <w:numId w:val="45"/>
        </w:numPr>
        <w:ind w:left="357" w:hanging="357"/>
        <w:rPr>
          <w:del w:id="7909" w:author="Windows User" w:date="2019-09-19T03:30:00Z"/>
          <w:rFonts w:cs="Times New Roman"/>
        </w:rPr>
        <w:pPrChange w:id="7910" w:author="Windows User" w:date="2019-09-19T03:35:00Z">
          <w:pPr>
            <w:pStyle w:val="Heading3"/>
          </w:pPr>
        </w:pPrChange>
      </w:pPr>
      <w:del w:id="7911" w:author="Windows User" w:date="2019-09-19T03:30:00Z">
        <w:r w:rsidRPr="0033182C" w:rsidDel="00F7680F">
          <w:rPr>
            <w:rFonts w:cs="Times New Roman"/>
          </w:rPr>
          <w:delText>Lihat Grafik Sudut x</w:delText>
        </w:r>
        <w:bookmarkStart w:id="7912" w:name="_Toc23497103"/>
        <w:bookmarkStart w:id="7913" w:name="_Toc23553287"/>
        <w:bookmarkStart w:id="7914" w:name="_Toc23811640"/>
        <w:bookmarkStart w:id="7915" w:name="_Toc23881303"/>
        <w:bookmarkEnd w:id="7912"/>
        <w:bookmarkEnd w:id="7913"/>
        <w:bookmarkEnd w:id="7914"/>
        <w:bookmarkEnd w:id="7915"/>
      </w:del>
    </w:p>
    <w:p w14:paraId="2485157A" w14:textId="5E75A95B" w:rsidR="00043E39" w:rsidRPr="0033182C" w:rsidDel="00F7680F" w:rsidRDefault="00043E39">
      <w:pPr>
        <w:numPr>
          <w:ilvl w:val="0"/>
          <w:numId w:val="45"/>
        </w:numPr>
        <w:rPr>
          <w:del w:id="7916" w:author="Windows User" w:date="2019-09-19T03:30:00Z"/>
          <w:rFonts w:cs="Times New Roman"/>
        </w:rPr>
        <w:pPrChange w:id="7917" w:author="Windows User" w:date="2019-09-19T03:35:00Z">
          <w:pPr>
            <w:ind w:firstLine="567"/>
          </w:pPr>
        </w:pPrChange>
      </w:pPr>
      <w:del w:id="7918" w:author="Windows User" w:date="2019-09-19T03:30:00Z">
        <w:r w:rsidRPr="0033182C" w:rsidDel="00F7680F">
          <w:rPr>
            <w:rFonts w:cs="Times New Roman"/>
            <w:i/>
          </w:rPr>
          <w:delText>Aktivity diagram</w:delText>
        </w:r>
        <w:r w:rsidRPr="0033182C" w:rsidDel="00F7680F">
          <w:rPr>
            <w:rFonts w:cs="Times New Roman"/>
          </w:rPr>
          <w:delText xml:space="preserve"> lihat grafik sudut x dapat dilihat pada gambar 4.14. Pengguna dapat melihat grafik sudut x yang masuk</w:delText>
        </w:r>
        <w:r w:rsidRPr="0033182C" w:rsidDel="00F7680F">
          <w:rPr>
            <w:rFonts w:cs="Times New Roman"/>
            <w:i/>
          </w:rPr>
          <w:delText xml:space="preserve"> </w:delText>
        </w:r>
        <w:r w:rsidRPr="0033182C" w:rsidDel="00F7680F">
          <w:rPr>
            <w:rFonts w:cs="Times New Roman"/>
          </w:rPr>
          <w:delText xml:space="preserve">secara </w:delText>
        </w:r>
        <w:r w:rsidRPr="0033182C" w:rsidDel="00F7680F">
          <w:rPr>
            <w:rFonts w:cs="Times New Roman"/>
            <w:i/>
          </w:rPr>
          <w:delText>realtime</w:delText>
        </w:r>
        <w:r w:rsidRPr="0033182C" w:rsidDel="00F7680F">
          <w:rPr>
            <w:rFonts w:cs="Times New Roman"/>
          </w:rPr>
          <w:delText>.</w:delText>
        </w:r>
        <w:bookmarkStart w:id="7919" w:name="_Toc23497104"/>
        <w:bookmarkStart w:id="7920" w:name="_Toc23553288"/>
        <w:bookmarkStart w:id="7921" w:name="_Toc23811641"/>
        <w:bookmarkStart w:id="7922" w:name="_Toc23881304"/>
        <w:bookmarkEnd w:id="7919"/>
        <w:bookmarkEnd w:id="7920"/>
        <w:bookmarkEnd w:id="7921"/>
        <w:bookmarkEnd w:id="7922"/>
      </w:del>
    </w:p>
    <w:p w14:paraId="76227F93" w14:textId="62EEDF6C" w:rsidR="00043E39" w:rsidRPr="0033182C" w:rsidDel="00F7680F" w:rsidRDefault="00043E39">
      <w:pPr>
        <w:numPr>
          <w:ilvl w:val="0"/>
          <w:numId w:val="45"/>
        </w:numPr>
        <w:rPr>
          <w:del w:id="7923" w:author="Windows User" w:date="2019-09-19T03:30:00Z"/>
          <w:rFonts w:cs="Times New Roman"/>
          <w:b/>
        </w:rPr>
        <w:pPrChange w:id="7924" w:author="Windows User" w:date="2019-09-19T03:35:00Z">
          <w:pPr/>
        </w:pPrChange>
      </w:pPr>
      <w:bookmarkStart w:id="7925" w:name="_Toc23497105"/>
      <w:bookmarkStart w:id="7926" w:name="_Toc23553289"/>
      <w:bookmarkStart w:id="7927" w:name="_Toc23811642"/>
      <w:bookmarkStart w:id="7928" w:name="_Toc23881305"/>
      <w:bookmarkEnd w:id="7925"/>
      <w:bookmarkEnd w:id="7926"/>
      <w:bookmarkEnd w:id="7927"/>
      <w:bookmarkEnd w:id="7928"/>
    </w:p>
    <w:p w14:paraId="21125B1E" w14:textId="3C9EB0E2" w:rsidR="00043E39" w:rsidRPr="0033182C" w:rsidDel="00F7680F" w:rsidRDefault="004054A0">
      <w:pPr>
        <w:pStyle w:val="ListParagraph"/>
        <w:keepNext/>
        <w:numPr>
          <w:ilvl w:val="0"/>
          <w:numId w:val="45"/>
        </w:numPr>
        <w:rPr>
          <w:del w:id="7929" w:author="Windows User" w:date="2019-09-19T03:30:00Z"/>
          <w:rFonts w:cs="Times New Roman"/>
        </w:rPr>
        <w:pPrChange w:id="7930" w:author="Windows User" w:date="2019-09-19T03:35:00Z">
          <w:pPr>
            <w:pStyle w:val="ListParagraph"/>
            <w:keepNext/>
            <w:ind w:left="567"/>
          </w:pPr>
        </w:pPrChange>
      </w:pPr>
      <w:del w:id="7931" w:author="Windows User" w:date="2019-09-19T03:30:00Z">
        <w:r w:rsidRPr="0033182C" w:rsidDel="00F7680F">
          <w:rPr>
            <w:rFonts w:cs="Times New Roman"/>
          </w:rPr>
          <w:object w:dxaOrig="11251" w:dyaOrig="7335" w14:anchorId="4EF71D99">
            <v:shape id="_x0000_i1038" type="#_x0000_t75" style="width:346.9pt;height:198.25pt" o:ole="">
              <v:imagedata r:id="rId84" o:title=""/>
            </v:shape>
            <o:OLEObject Type="Embed" ProgID="Visio.Drawing.15" ShapeID="_x0000_i1038" DrawAspect="Content" ObjectID="_1634493070" r:id="rId85"/>
          </w:object>
        </w:r>
        <w:bookmarkStart w:id="7932" w:name="_Toc23497106"/>
        <w:bookmarkStart w:id="7933" w:name="_Toc23553290"/>
        <w:bookmarkStart w:id="7934" w:name="_Toc23811643"/>
        <w:bookmarkStart w:id="7935" w:name="_Toc23881306"/>
        <w:bookmarkEnd w:id="7932"/>
        <w:bookmarkEnd w:id="7933"/>
        <w:bookmarkEnd w:id="7934"/>
        <w:bookmarkEnd w:id="7935"/>
      </w:del>
    </w:p>
    <w:p w14:paraId="752CAEB3" w14:textId="5C6468B4" w:rsidR="00B8320E" w:rsidRPr="0033182C" w:rsidDel="00F7680F" w:rsidRDefault="00043E39">
      <w:pPr>
        <w:pStyle w:val="Caption"/>
        <w:numPr>
          <w:ilvl w:val="0"/>
          <w:numId w:val="45"/>
        </w:numPr>
        <w:jc w:val="center"/>
        <w:rPr>
          <w:del w:id="7936" w:author="Windows User" w:date="2019-09-19T03:30:00Z"/>
          <w:rFonts w:cs="Times New Roman"/>
          <w:b/>
          <w:i w:val="0"/>
          <w:color w:val="auto"/>
          <w:sz w:val="22"/>
        </w:rPr>
        <w:pPrChange w:id="7937" w:author="Windows User" w:date="2019-09-19T03:35:00Z">
          <w:pPr>
            <w:pStyle w:val="Caption"/>
            <w:jc w:val="center"/>
          </w:pPr>
        </w:pPrChange>
      </w:pPr>
      <w:del w:id="7938" w:author="Windows User" w:date="2019-09-19T03:30:00Z">
        <w:r w:rsidRPr="0033182C" w:rsidDel="00F7680F">
          <w:rPr>
            <w:rFonts w:cs="Times New Roman"/>
            <w:i w:val="0"/>
            <w:color w:val="auto"/>
            <w:sz w:val="22"/>
          </w:rPr>
          <w:delText xml:space="preserve">Gambar </w:delText>
        </w:r>
      </w:del>
      <w:del w:id="7939"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14</w:delText>
        </w:r>
        <w:r w:rsidR="00F25887" w:rsidRPr="0033182C" w:rsidDel="007F4597">
          <w:rPr>
            <w:rFonts w:cs="Times New Roman"/>
            <w:i w:val="0"/>
            <w:sz w:val="22"/>
          </w:rPr>
          <w:fldChar w:fldCharType="end"/>
        </w:r>
      </w:del>
      <w:del w:id="7940" w:author="Windows User" w:date="2019-09-19T03:30:00Z">
        <w:r w:rsidRPr="0033182C" w:rsidDel="00F7680F">
          <w:rPr>
            <w:rFonts w:cs="Times New Roman"/>
            <w:i w:val="0"/>
            <w:color w:val="auto"/>
            <w:sz w:val="22"/>
          </w:rPr>
          <w:delText xml:space="preserve"> </w:delText>
        </w:r>
        <w:r w:rsidRPr="0033182C" w:rsidDel="00F7680F">
          <w:rPr>
            <w:rFonts w:cs="Times New Roman"/>
            <w:color w:val="auto"/>
            <w:sz w:val="22"/>
          </w:rPr>
          <w:delText>Activity Diagram</w:delText>
        </w:r>
        <w:r w:rsidRPr="0033182C" w:rsidDel="00F7680F">
          <w:rPr>
            <w:rFonts w:cs="Times New Roman"/>
            <w:i w:val="0"/>
            <w:color w:val="auto"/>
            <w:sz w:val="22"/>
          </w:rPr>
          <w:delText xml:space="preserve"> Grafik Sudut x</w:delText>
        </w:r>
        <w:bookmarkStart w:id="7941" w:name="_Toc23497107"/>
        <w:bookmarkStart w:id="7942" w:name="_Toc23553291"/>
        <w:bookmarkStart w:id="7943" w:name="_Toc23811644"/>
        <w:bookmarkStart w:id="7944" w:name="_Toc23881307"/>
        <w:bookmarkEnd w:id="7941"/>
        <w:bookmarkEnd w:id="7942"/>
        <w:bookmarkEnd w:id="7943"/>
        <w:bookmarkEnd w:id="7944"/>
      </w:del>
    </w:p>
    <w:p w14:paraId="2F459670" w14:textId="2ABF6654" w:rsidR="00043E39" w:rsidRPr="0033182C" w:rsidDel="00F7680F" w:rsidRDefault="00E300E8">
      <w:pPr>
        <w:pStyle w:val="Heading3"/>
        <w:numPr>
          <w:ilvl w:val="2"/>
          <w:numId w:val="45"/>
        </w:numPr>
        <w:ind w:left="357" w:hanging="357"/>
        <w:rPr>
          <w:del w:id="7945" w:author="Windows User" w:date="2019-09-19T03:30:00Z"/>
          <w:rFonts w:cs="Times New Roman"/>
        </w:rPr>
        <w:pPrChange w:id="7946" w:author="Windows User" w:date="2019-09-19T03:35:00Z">
          <w:pPr>
            <w:pStyle w:val="Heading3"/>
          </w:pPr>
        </w:pPrChange>
      </w:pPr>
      <w:del w:id="7947" w:author="Windows User" w:date="2019-09-19T03:30:00Z">
        <w:r w:rsidRPr="0033182C" w:rsidDel="00F7680F">
          <w:rPr>
            <w:rFonts w:cs="Times New Roman"/>
          </w:rPr>
          <w:delText>Lihat Grafik Sudut y</w:delText>
        </w:r>
        <w:bookmarkStart w:id="7948" w:name="_Toc23497108"/>
        <w:bookmarkStart w:id="7949" w:name="_Toc23553292"/>
        <w:bookmarkStart w:id="7950" w:name="_Toc23811645"/>
        <w:bookmarkStart w:id="7951" w:name="_Toc23881308"/>
        <w:bookmarkEnd w:id="7948"/>
        <w:bookmarkEnd w:id="7949"/>
        <w:bookmarkEnd w:id="7950"/>
        <w:bookmarkEnd w:id="7951"/>
      </w:del>
    </w:p>
    <w:p w14:paraId="562B316B" w14:textId="1D450A71" w:rsidR="00043E39" w:rsidRPr="0033182C" w:rsidDel="00F7680F" w:rsidRDefault="00043E39">
      <w:pPr>
        <w:numPr>
          <w:ilvl w:val="0"/>
          <w:numId w:val="45"/>
        </w:numPr>
        <w:rPr>
          <w:del w:id="7952" w:author="Windows User" w:date="2019-09-19T03:30:00Z"/>
          <w:rFonts w:cs="Times New Roman"/>
        </w:rPr>
        <w:pPrChange w:id="7953" w:author="Windows User" w:date="2019-09-19T03:35:00Z">
          <w:pPr>
            <w:ind w:firstLine="567"/>
          </w:pPr>
        </w:pPrChange>
      </w:pPr>
      <w:del w:id="7954" w:author="Windows User" w:date="2019-09-19T03:30:00Z">
        <w:r w:rsidRPr="0033182C" w:rsidDel="00F7680F">
          <w:rPr>
            <w:rFonts w:cs="Times New Roman"/>
            <w:i/>
          </w:rPr>
          <w:delText>Aktivity diagram</w:delText>
        </w:r>
        <w:r w:rsidRPr="0033182C" w:rsidDel="00F7680F">
          <w:rPr>
            <w:rFonts w:cs="Times New Roman"/>
          </w:rPr>
          <w:delText xml:space="preserve"> lihat grafik sudut y dapat dilihat pada gambar 4.15. Pengguna dapat melihat grafik sudut y yang masuk</w:delText>
        </w:r>
        <w:r w:rsidRPr="0033182C" w:rsidDel="00F7680F">
          <w:rPr>
            <w:rFonts w:cs="Times New Roman"/>
            <w:i/>
          </w:rPr>
          <w:delText xml:space="preserve"> </w:delText>
        </w:r>
        <w:r w:rsidRPr="0033182C" w:rsidDel="00F7680F">
          <w:rPr>
            <w:rFonts w:cs="Times New Roman"/>
          </w:rPr>
          <w:delText xml:space="preserve">secara </w:delText>
        </w:r>
        <w:r w:rsidRPr="0033182C" w:rsidDel="00F7680F">
          <w:rPr>
            <w:rFonts w:cs="Times New Roman"/>
            <w:i/>
          </w:rPr>
          <w:delText>realtime</w:delText>
        </w:r>
        <w:r w:rsidRPr="0033182C" w:rsidDel="00F7680F">
          <w:rPr>
            <w:rFonts w:cs="Times New Roman"/>
          </w:rPr>
          <w:delText>.</w:delText>
        </w:r>
        <w:bookmarkStart w:id="7955" w:name="_Toc23497109"/>
        <w:bookmarkStart w:id="7956" w:name="_Toc23553293"/>
        <w:bookmarkStart w:id="7957" w:name="_Toc23811646"/>
        <w:bookmarkStart w:id="7958" w:name="_Toc23881309"/>
        <w:bookmarkEnd w:id="7955"/>
        <w:bookmarkEnd w:id="7956"/>
        <w:bookmarkEnd w:id="7957"/>
        <w:bookmarkEnd w:id="7958"/>
      </w:del>
    </w:p>
    <w:p w14:paraId="67959BF2" w14:textId="60288555" w:rsidR="00043E39" w:rsidRPr="0033182C" w:rsidDel="00F7680F" w:rsidRDefault="00E97240">
      <w:pPr>
        <w:keepNext/>
        <w:numPr>
          <w:ilvl w:val="0"/>
          <w:numId w:val="45"/>
        </w:numPr>
        <w:rPr>
          <w:del w:id="7959" w:author="Windows User" w:date="2019-09-19T03:30:00Z"/>
          <w:rFonts w:cs="Times New Roman"/>
        </w:rPr>
        <w:pPrChange w:id="7960" w:author="Windows User" w:date="2019-09-19T03:35:00Z">
          <w:pPr>
            <w:keepNext/>
            <w:ind w:firstLine="567"/>
          </w:pPr>
        </w:pPrChange>
      </w:pPr>
      <w:del w:id="7961" w:author="Windows User" w:date="2019-09-19T03:30:00Z">
        <w:r w:rsidRPr="0033182C" w:rsidDel="00F7680F">
          <w:rPr>
            <w:rFonts w:cs="Times New Roman"/>
          </w:rPr>
          <w:object w:dxaOrig="11251" w:dyaOrig="7335" w14:anchorId="6D0C84B3">
            <v:shape id="_x0000_i1039" type="#_x0000_t75" style="width:348.8pt;height:228.15pt" o:ole="">
              <v:imagedata r:id="rId86" o:title=""/>
            </v:shape>
            <o:OLEObject Type="Embed" ProgID="Visio.Drawing.15" ShapeID="_x0000_i1039" DrawAspect="Content" ObjectID="_1634493071" r:id="rId87"/>
          </w:object>
        </w:r>
        <w:bookmarkStart w:id="7962" w:name="_Toc23497110"/>
        <w:bookmarkStart w:id="7963" w:name="_Toc23553294"/>
        <w:bookmarkStart w:id="7964" w:name="_Toc23811647"/>
        <w:bookmarkStart w:id="7965" w:name="_Toc23881310"/>
        <w:bookmarkEnd w:id="7962"/>
        <w:bookmarkEnd w:id="7963"/>
        <w:bookmarkEnd w:id="7964"/>
        <w:bookmarkEnd w:id="7965"/>
      </w:del>
    </w:p>
    <w:p w14:paraId="6624B78C" w14:textId="47C9DEA8" w:rsidR="00043E39" w:rsidRPr="0033182C" w:rsidDel="00F7680F" w:rsidRDefault="00043E39">
      <w:pPr>
        <w:pStyle w:val="Caption"/>
        <w:numPr>
          <w:ilvl w:val="0"/>
          <w:numId w:val="45"/>
        </w:numPr>
        <w:jc w:val="center"/>
        <w:rPr>
          <w:del w:id="7966" w:author="Windows User" w:date="2019-09-19T03:30:00Z"/>
          <w:rFonts w:cs="Times New Roman"/>
          <w:i w:val="0"/>
          <w:color w:val="auto"/>
          <w:sz w:val="22"/>
        </w:rPr>
        <w:pPrChange w:id="7967" w:author="Windows User" w:date="2019-09-19T03:35:00Z">
          <w:pPr>
            <w:pStyle w:val="Caption"/>
            <w:jc w:val="center"/>
          </w:pPr>
        </w:pPrChange>
      </w:pPr>
      <w:del w:id="7968" w:author="Windows User" w:date="2019-09-19T03:30:00Z">
        <w:r w:rsidRPr="0033182C" w:rsidDel="00F7680F">
          <w:rPr>
            <w:rFonts w:cs="Times New Roman"/>
            <w:i w:val="0"/>
            <w:color w:val="auto"/>
            <w:sz w:val="22"/>
          </w:rPr>
          <w:delText xml:space="preserve">Gambar </w:delText>
        </w:r>
      </w:del>
      <w:del w:id="7969"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15</w:delText>
        </w:r>
        <w:r w:rsidR="00F25887" w:rsidRPr="0033182C" w:rsidDel="007F4597">
          <w:rPr>
            <w:rFonts w:cs="Times New Roman"/>
            <w:i w:val="0"/>
            <w:sz w:val="22"/>
          </w:rPr>
          <w:fldChar w:fldCharType="end"/>
        </w:r>
      </w:del>
      <w:del w:id="7970" w:author="Windows User" w:date="2019-09-19T03:30:00Z">
        <w:r w:rsidRPr="0033182C" w:rsidDel="00F7680F">
          <w:rPr>
            <w:rFonts w:cs="Times New Roman"/>
            <w:i w:val="0"/>
            <w:color w:val="auto"/>
            <w:sz w:val="22"/>
          </w:rPr>
          <w:delText xml:space="preserve"> </w:delText>
        </w:r>
        <w:r w:rsidRPr="0033182C" w:rsidDel="00F7680F">
          <w:rPr>
            <w:rFonts w:cs="Times New Roman"/>
            <w:color w:val="auto"/>
            <w:sz w:val="22"/>
          </w:rPr>
          <w:delText>Activity Diagram</w:delText>
        </w:r>
        <w:r w:rsidRPr="0033182C" w:rsidDel="00F7680F">
          <w:rPr>
            <w:rFonts w:cs="Times New Roman"/>
            <w:i w:val="0"/>
            <w:color w:val="auto"/>
            <w:sz w:val="22"/>
          </w:rPr>
          <w:delText xml:space="preserve"> Grafik Sudut y</w:delText>
        </w:r>
        <w:bookmarkStart w:id="7971" w:name="_Toc23497111"/>
        <w:bookmarkStart w:id="7972" w:name="_Toc23553295"/>
        <w:bookmarkStart w:id="7973" w:name="_Toc23811648"/>
        <w:bookmarkStart w:id="7974" w:name="_Toc23881311"/>
        <w:bookmarkEnd w:id="7971"/>
        <w:bookmarkEnd w:id="7972"/>
        <w:bookmarkEnd w:id="7973"/>
        <w:bookmarkEnd w:id="7974"/>
      </w:del>
    </w:p>
    <w:p w14:paraId="139FB609" w14:textId="0BE5B9D4" w:rsidR="00043E39" w:rsidRPr="0033182C" w:rsidDel="00F7680F" w:rsidRDefault="00E300E8">
      <w:pPr>
        <w:pStyle w:val="Heading3"/>
        <w:numPr>
          <w:ilvl w:val="2"/>
          <w:numId w:val="45"/>
        </w:numPr>
        <w:ind w:left="357" w:hanging="357"/>
        <w:rPr>
          <w:del w:id="7975" w:author="Windows User" w:date="2019-09-19T03:30:00Z"/>
          <w:rFonts w:cs="Times New Roman"/>
        </w:rPr>
        <w:pPrChange w:id="7976" w:author="Windows User" w:date="2019-09-19T03:35:00Z">
          <w:pPr>
            <w:pStyle w:val="Heading3"/>
          </w:pPr>
        </w:pPrChange>
      </w:pPr>
      <w:del w:id="7977" w:author="Windows User" w:date="2019-09-19T03:30:00Z">
        <w:r w:rsidRPr="0033182C" w:rsidDel="00F7680F">
          <w:rPr>
            <w:rFonts w:cs="Times New Roman"/>
          </w:rPr>
          <w:delText xml:space="preserve">Simulasi </w:delText>
        </w:r>
        <w:r w:rsidR="00043E39" w:rsidRPr="0033182C" w:rsidDel="00F7680F">
          <w:rPr>
            <w:rFonts w:cs="Times New Roman"/>
          </w:rPr>
          <w:delText>energi</w:delText>
        </w:r>
        <w:bookmarkStart w:id="7978" w:name="_Toc23497112"/>
        <w:bookmarkStart w:id="7979" w:name="_Toc23553296"/>
        <w:bookmarkStart w:id="7980" w:name="_Toc23811649"/>
        <w:bookmarkStart w:id="7981" w:name="_Toc23881312"/>
        <w:bookmarkEnd w:id="7978"/>
        <w:bookmarkEnd w:id="7979"/>
        <w:bookmarkEnd w:id="7980"/>
        <w:bookmarkEnd w:id="7981"/>
      </w:del>
    </w:p>
    <w:p w14:paraId="6DC1CFD8" w14:textId="1C3091A2" w:rsidR="00043E39" w:rsidRPr="0033182C" w:rsidDel="00F7680F" w:rsidRDefault="00043E39">
      <w:pPr>
        <w:numPr>
          <w:ilvl w:val="0"/>
          <w:numId w:val="45"/>
        </w:numPr>
        <w:rPr>
          <w:del w:id="7982" w:author="Windows User" w:date="2019-09-19T03:30:00Z"/>
          <w:rFonts w:cs="Times New Roman"/>
        </w:rPr>
        <w:pPrChange w:id="7983" w:author="Windows User" w:date="2019-09-19T03:35:00Z">
          <w:pPr>
            <w:ind w:firstLine="567"/>
          </w:pPr>
        </w:pPrChange>
      </w:pPr>
      <w:del w:id="7984" w:author="Windows User" w:date="2019-09-19T03:30:00Z">
        <w:r w:rsidRPr="0033182C" w:rsidDel="00F7680F">
          <w:rPr>
            <w:rFonts w:cs="Times New Roman"/>
            <w:i/>
          </w:rPr>
          <w:delText>Aktivity diagram</w:delText>
        </w:r>
        <w:r w:rsidRPr="0033182C" w:rsidDel="00F7680F">
          <w:rPr>
            <w:rFonts w:cs="Times New Roman"/>
          </w:rPr>
          <w:delText xml:space="preserve"> simulasi eneri  dapat dilihat pada gambar 4.16. Pengguna dapat melakukan simulasi penggunaan energi dengan jumlah tertentu dan dalam waktu tertentu.</w:delText>
        </w:r>
        <w:bookmarkStart w:id="7985" w:name="_Toc23497113"/>
        <w:bookmarkStart w:id="7986" w:name="_Toc23553297"/>
        <w:bookmarkStart w:id="7987" w:name="_Toc23811650"/>
        <w:bookmarkStart w:id="7988" w:name="_Toc23881313"/>
        <w:bookmarkEnd w:id="7985"/>
        <w:bookmarkEnd w:id="7986"/>
        <w:bookmarkEnd w:id="7987"/>
        <w:bookmarkEnd w:id="7988"/>
      </w:del>
    </w:p>
    <w:p w14:paraId="3D869848" w14:textId="44C30B55" w:rsidR="00C01F28" w:rsidRPr="0033182C" w:rsidDel="00F7680F" w:rsidRDefault="00E97240">
      <w:pPr>
        <w:keepNext/>
        <w:numPr>
          <w:ilvl w:val="0"/>
          <w:numId w:val="45"/>
        </w:numPr>
        <w:rPr>
          <w:del w:id="7989" w:author="Windows User" w:date="2019-09-19T03:30:00Z"/>
          <w:rFonts w:cs="Times New Roman"/>
        </w:rPr>
        <w:pPrChange w:id="7990" w:author="Windows User" w:date="2019-09-19T03:35:00Z">
          <w:pPr>
            <w:keepNext/>
            <w:ind w:firstLine="567"/>
          </w:pPr>
        </w:pPrChange>
      </w:pPr>
      <w:del w:id="7991" w:author="Windows User" w:date="2019-09-19T03:30:00Z">
        <w:r w:rsidRPr="0033182C" w:rsidDel="00F7680F">
          <w:rPr>
            <w:rFonts w:cs="Times New Roman"/>
          </w:rPr>
          <w:object w:dxaOrig="11251" w:dyaOrig="11566" w14:anchorId="6273B8F1">
            <v:shape id="_x0000_i1040" type="#_x0000_t75" style="width:345.05pt;height:257.15pt" o:ole="">
              <v:imagedata r:id="rId88" o:title=""/>
            </v:shape>
            <o:OLEObject Type="Embed" ProgID="Visio.Drawing.15" ShapeID="_x0000_i1040" DrawAspect="Content" ObjectID="_1634493072" r:id="rId89"/>
          </w:object>
        </w:r>
        <w:bookmarkStart w:id="7992" w:name="_Toc23497114"/>
        <w:bookmarkStart w:id="7993" w:name="_Toc23553298"/>
        <w:bookmarkStart w:id="7994" w:name="_Toc23811651"/>
        <w:bookmarkStart w:id="7995" w:name="_Toc23881314"/>
        <w:bookmarkEnd w:id="7992"/>
        <w:bookmarkEnd w:id="7993"/>
        <w:bookmarkEnd w:id="7994"/>
        <w:bookmarkEnd w:id="7995"/>
      </w:del>
    </w:p>
    <w:p w14:paraId="65FE73F2" w14:textId="751102D8" w:rsidR="00C01F28" w:rsidRPr="0033182C" w:rsidDel="00F7680F" w:rsidRDefault="00C01F28">
      <w:pPr>
        <w:pStyle w:val="Caption"/>
        <w:numPr>
          <w:ilvl w:val="0"/>
          <w:numId w:val="45"/>
        </w:numPr>
        <w:jc w:val="center"/>
        <w:rPr>
          <w:del w:id="7996" w:author="Windows User" w:date="2019-09-19T03:30:00Z"/>
          <w:rFonts w:cs="Times New Roman"/>
          <w:i w:val="0"/>
          <w:color w:val="auto"/>
          <w:sz w:val="22"/>
        </w:rPr>
        <w:pPrChange w:id="7997" w:author="Windows User" w:date="2019-09-19T03:35:00Z">
          <w:pPr>
            <w:pStyle w:val="Caption"/>
            <w:jc w:val="center"/>
          </w:pPr>
        </w:pPrChange>
      </w:pPr>
      <w:del w:id="7998" w:author="Windows User" w:date="2019-09-19T03:30:00Z">
        <w:r w:rsidRPr="0033182C" w:rsidDel="00F7680F">
          <w:rPr>
            <w:rFonts w:cs="Times New Roman"/>
            <w:i w:val="0"/>
            <w:color w:val="auto"/>
            <w:sz w:val="22"/>
          </w:rPr>
          <w:delText xml:space="preserve">Gambar </w:delText>
        </w:r>
      </w:del>
      <w:del w:id="7999"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16</w:delText>
        </w:r>
        <w:r w:rsidR="00F25887" w:rsidRPr="0033182C" w:rsidDel="007F4597">
          <w:rPr>
            <w:rFonts w:cs="Times New Roman"/>
            <w:i w:val="0"/>
            <w:sz w:val="22"/>
          </w:rPr>
          <w:fldChar w:fldCharType="end"/>
        </w:r>
      </w:del>
      <w:del w:id="8000" w:author="Windows User" w:date="2019-09-19T03:30:00Z">
        <w:r w:rsidRPr="0033182C" w:rsidDel="00F7680F">
          <w:rPr>
            <w:rFonts w:cs="Times New Roman"/>
            <w:i w:val="0"/>
            <w:color w:val="auto"/>
            <w:sz w:val="22"/>
          </w:rPr>
          <w:delText xml:space="preserve"> </w:delText>
        </w:r>
        <w:r w:rsidRPr="0033182C" w:rsidDel="00F7680F">
          <w:rPr>
            <w:rFonts w:cs="Times New Roman"/>
            <w:color w:val="auto"/>
            <w:sz w:val="22"/>
          </w:rPr>
          <w:delText xml:space="preserve">Activity Diagram </w:delText>
        </w:r>
        <w:r w:rsidRPr="0033182C" w:rsidDel="00F7680F">
          <w:rPr>
            <w:rFonts w:cs="Times New Roman"/>
            <w:i w:val="0"/>
            <w:color w:val="auto"/>
            <w:sz w:val="22"/>
          </w:rPr>
          <w:delText>Simulasi Energi</w:delText>
        </w:r>
        <w:bookmarkStart w:id="8001" w:name="_Toc23497115"/>
        <w:bookmarkStart w:id="8002" w:name="_Toc23553299"/>
        <w:bookmarkStart w:id="8003" w:name="_Toc23811652"/>
        <w:bookmarkStart w:id="8004" w:name="_Toc23881315"/>
        <w:bookmarkEnd w:id="8001"/>
        <w:bookmarkEnd w:id="8002"/>
        <w:bookmarkEnd w:id="8003"/>
        <w:bookmarkEnd w:id="8004"/>
      </w:del>
    </w:p>
    <w:p w14:paraId="3215C0B5" w14:textId="65C2D0F6" w:rsidR="00043E39" w:rsidRPr="0033182C" w:rsidDel="00F7680F" w:rsidRDefault="00E300E8">
      <w:pPr>
        <w:pStyle w:val="Heading3"/>
        <w:numPr>
          <w:ilvl w:val="2"/>
          <w:numId w:val="45"/>
        </w:numPr>
        <w:ind w:left="357" w:hanging="357"/>
        <w:rPr>
          <w:del w:id="8005" w:author="Windows User" w:date="2019-09-19T03:30:00Z"/>
          <w:rFonts w:cs="Times New Roman"/>
        </w:rPr>
        <w:pPrChange w:id="8006" w:author="Windows User" w:date="2019-09-19T03:35:00Z">
          <w:pPr>
            <w:pStyle w:val="Heading3"/>
          </w:pPr>
        </w:pPrChange>
      </w:pPr>
      <w:del w:id="8007" w:author="Windows User" w:date="2019-09-19T03:30:00Z">
        <w:r w:rsidRPr="0033182C" w:rsidDel="00F7680F">
          <w:rPr>
            <w:rFonts w:cs="Times New Roman"/>
          </w:rPr>
          <w:delText>Log out</w:delText>
        </w:r>
        <w:bookmarkStart w:id="8008" w:name="_Toc23497116"/>
        <w:bookmarkStart w:id="8009" w:name="_Toc23553300"/>
        <w:bookmarkStart w:id="8010" w:name="_Toc23811653"/>
        <w:bookmarkStart w:id="8011" w:name="_Toc23881316"/>
        <w:bookmarkEnd w:id="8008"/>
        <w:bookmarkEnd w:id="8009"/>
        <w:bookmarkEnd w:id="8010"/>
        <w:bookmarkEnd w:id="8011"/>
      </w:del>
    </w:p>
    <w:p w14:paraId="0EB199F4" w14:textId="694CD405" w:rsidR="00043E39" w:rsidRPr="0033182C" w:rsidDel="00F7680F" w:rsidRDefault="00043E39">
      <w:pPr>
        <w:numPr>
          <w:ilvl w:val="0"/>
          <w:numId w:val="45"/>
        </w:numPr>
        <w:rPr>
          <w:del w:id="8012" w:author="Windows User" w:date="2019-09-19T03:30:00Z"/>
          <w:rFonts w:cs="Times New Roman"/>
        </w:rPr>
        <w:pPrChange w:id="8013" w:author="Windows User" w:date="2019-09-19T03:35:00Z">
          <w:pPr>
            <w:ind w:firstLine="567"/>
          </w:pPr>
        </w:pPrChange>
      </w:pPr>
      <w:del w:id="8014" w:author="Windows User" w:date="2019-09-19T03:30:00Z">
        <w:r w:rsidRPr="0033182C" w:rsidDel="00F7680F">
          <w:rPr>
            <w:rFonts w:cs="Times New Roman"/>
            <w:i/>
          </w:rPr>
          <w:delText>Aktivity diagram</w:delText>
        </w:r>
        <w:r w:rsidRPr="0033182C" w:rsidDel="00F7680F">
          <w:rPr>
            <w:rFonts w:cs="Times New Roman"/>
          </w:rPr>
          <w:delText xml:space="preserve"> log out dapat dilihat pada gambar 4.17. Pengguna dapat keluar dari sistem dengan memilih tombol ini.</w:delText>
        </w:r>
        <w:bookmarkStart w:id="8015" w:name="_Toc23497117"/>
        <w:bookmarkStart w:id="8016" w:name="_Toc23553301"/>
        <w:bookmarkStart w:id="8017" w:name="_Toc23811654"/>
        <w:bookmarkStart w:id="8018" w:name="_Toc23881317"/>
        <w:bookmarkEnd w:id="8015"/>
        <w:bookmarkEnd w:id="8016"/>
        <w:bookmarkEnd w:id="8017"/>
        <w:bookmarkEnd w:id="8018"/>
      </w:del>
    </w:p>
    <w:p w14:paraId="270FD514" w14:textId="1CDD0223" w:rsidR="00C01F28" w:rsidRPr="0033182C" w:rsidDel="00F7680F" w:rsidRDefault="004054A0">
      <w:pPr>
        <w:keepNext/>
        <w:numPr>
          <w:ilvl w:val="0"/>
          <w:numId w:val="45"/>
        </w:numPr>
        <w:rPr>
          <w:del w:id="8019" w:author="Windows User" w:date="2019-09-19T03:30:00Z"/>
          <w:rFonts w:cs="Times New Roman"/>
        </w:rPr>
        <w:pPrChange w:id="8020" w:author="Windows User" w:date="2019-09-19T03:35:00Z">
          <w:pPr>
            <w:keepNext/>
            <w:ind w:firstLine="567"/>
          </w:pPr>
        </w:pPrChange>
      </w:pPr>
      <w:del w:id="8021" w:author="Windows User" w:date="2019-09-19T03:30:00Z">
        <w:r w:rsidRPr="0033182C" w:rsidDel="00F7680F">
          <w:rPr>
            <w:rFonts w:cs="Times New Roman"/>
          </w:rPr>
          <w:object w:dxaOrig="11251" w:dyaOrig="5926" w14:anchorId="01A539C3">
            <v:shape id="_x0000_i1041" type="#_x0000_t75" style="width:334.75pt;height:174.85pt" o:ole="">
              <v:imagedata r:id="rId90" o:title=""/>
            </v:shape>
            <o:OLEObject Type="Embed" ProgID="Visio.Drawing.15" ShapeID="_x0000_i1041" DrawAspect="Content" ObjectID="_1634493073" r:id="rId91"/>
          </w:object>
        </w:r>
        <w:bookmarkStart w:id="8022" w:name="_Toc23497118"/>
        <w:bookmarkStart w:id="8023" w:name="_Toc23553302"/>
        <w:bookmarkStart w:id="8024" w:name="_Toc23811655"/>
        <w:bookmarkStart w:id="8025" w:name="_Toc23881318"/>
        <w:bookmarkEnd w:id="8022"/>
        <w:bookmarkEnd w:id="8023"/>
        <w:bookmarkEnd w:id="8024"/>
        <w:bookmarkEnd w:id="8025"/>
      </w:del>
    </w:p>
    <w:p w14:paraId="6E466C16" w14:textId="5D1C95A5" w:rsidR="003428F8" w:rsidRPr="0033182C" w:rsidDel="00F7680F" w:rsidRDefault="00C01F28">
      <w:pPr>
        <w:pStyle w:val="Caption"/>
        <w:numPr>
          <w:ilvl w:val="0"/>
          <w:numId w:val="45"/>
        </w:numPr>
        <w:jc w:val="center"/>
        <w:rPr>
          <w:del w:id="8026" w:author="Windows User" w:date="2019-09-19T03:30:00Z"/>
          <w:rFonts w:cs="Times New Roman"/>
          <w:i w:val="0"/>
          <w:color w:val="auto"/>
          <w:sz w:val="22"/>
        </w:rPr>
        <w:pPrChange w:id="8027" w:author="Windows User" w:date="2019-09-19T03:35:00Z">
          <w:pPr>
            <w:pStyle w:val="Caption"/>
            <w:jc w:val="center"/>
          </w:pPr>
        </w:pPrChange>
      </w:pPr>
      <w:del w:id="8028" w:author="Windows User" w:date="2019-09-19T03:30:00Z">
        <w:r w:rsidRPr="0033182C" w:rsidDel="00F7680F">
          <w:rPr>
            <w:rFonts w:cs="Times New Roman"/>
            <w:i w:val="0"/>
            <w:color w:val="auto"/>
            <w:sz w:val="22"/>
          </w:rPr>
          <w:delText xml:space="preserve">Gambar </w:delText>
        </w:r>
      </w:del>
      <w:del w:id="8029"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17</w:delText>
        </w:r>
        <w:r w:rsidR="00F25887" w:rsidRPr="0033182C" w:rsidDel="007F4597">
          <w:rPr>
            <w:rFonts w:cs="Times New Roman"/>
            <w:i w:val="0"/>
            <w:sz w:val="22"/>
          </w:rPr>
          <w:fldChar w:fldCharType="end"/>
        </w:r>
      </w:del>
      <w:del w:id="8030" w:author="Windows User" w:date="2019-09-19T03:30:00Z">
        <w:r w:rsidRPr="0033182C" w:rsidDel="00F7680F">
          <w:rPr>
            <w:rFonts w:cs="Times New Roman"/>
            <w:i w:val="0"/>
            <w:color w:val="auto"/>
            <w:sz w:val="22"/>
          </w:rPr>
          <w:delText xml:space="preserve"> </w:delText>
        </w:r>
        <w:r w:rsidRPr="0033182C" w:rsidDel="00F7680F">
          <w:rPr>
            <w:rFonts w:cs="Times New Roman"/>
            <w:color w:val="auto"/>
            <w:sz w:val="22"/>
          </w:rPr>
          <w:delText>Activity Diagram</w:delText>
        </w:r>
        <w:r w:rsidRPr="0033182C" w:rsidDel="00F7680F">
          <w:rPr>
            <w:rFonts w:cs="Times New Roman"/>
            <w:i w:val="0"/>
            <w:color w:val="auto"/>
            <w:sz w:val="22"/>
          </w:rPr>
          <w:delText xml:space="preserve"> Log out</w:delText>
        </w:r>
        <w:bookmarkStart w:id="8031" w:name="_Toc23497119"/>
        <w:bookmarkStart w:id="8032" w:name="_Toc23553303"/>
        <w:bookmarkStart w:id="8033" w:name="_Toc23811656"/>
        <w:bookmarkStart w:id="8034" w:name="_Toc23881319"/>
        <w:bookmarkEnd w:id="8031"/>
        <w:bookmarkEnd w:id="8032"/>
        <w:bookmarkEnd w:id="8033"/>
        <w:bookmarkEnd w:id="8034"/>
      </w:del>
    </w:p>
    <w:p w14:paraId="5A82CFCC" w14:textId="5B1F5E87" w:rsidR="00DC1817" w:rsidRPr="0033182C" w:rsidDel="00750347" w:rsidRDefault="00415F4D">
      <w:pPr>
        <w:pStyle w:val="Heading2"/>
        <w:numPr>
          <w:ilvl w:val="1"/>
          <w:numId w:val="45"/>
        </w:numPr>
        <w:ind w:left="357" w:hanging="357"/>
        <w:rPr>
          <w:del w:id="8035" w:author="Windows User" w:date="2019-09-20T01:38:00Z"/>
          <w:rFonts w:cs="Times New Roman"/>
          <w:i/>
        </w:rPr>
        <w:pPrChange w:id="8036" w:author="Windows User" w:date="2019-09-19T03:35:00Z">
          <w:pPr>
            <w:pStyle w:val="Heading2"/>
          </w:pPr>
        </w:pPrChange>
      </w:pPr>
      <w:del w:id="8037" w:author="Windows User" w:date="2019-09-20T01:38:00Z">
        <w:r w:rsidRPr="0033182C" w:rsidDel="00750347">
          <w:rPr>
            <w:rFonts w:cs="Times New Roman"/>
            <w:i/>
          </w:rPr>
          <w:delText>Sequence Diagram</w:delText>
        </w:r>
        <w:bookmarkStart w:id="8038" w:name="_Toc23497120"/>
        <w:bookmarkStart w:id="8039" w:name="_Toc23553304"/>
        <w:bookmarkStart w:id="8040" w:name="_Toc23811657"/>
        <w:bookmarkStart w:id="8041" w:name="_Toc23881320"/>
        <w:bookmarkEnd w:id="8038"/>
        <w:bookmarkEnd w:id="8039"/>
        <w:bookmarkEnd w:id="8040"/>
        <w:bookmarkEnd w:id="8041"/>
      </w:del>
    </w:p>
    <w:p w14:paraId="0A9BE091" w14:textId="6540B25E" w:rsidR="00B60E24" w:rsidRPr="0033182C" w:rsidDel="00750347" w:rsidRDefault="00B60E24" w:rsidP="00B60E24">
      <w:pPr>
        <w:ind w:firstLine="567"/>
        <w:rPr>
          <w:del w:id="8042" w:author="Windows User" w:date="2019-09-20T01:38:00Z"/>
          <w:rFonts w:cs="Times New Roman"/>
        </w:rPr>
      </w:pPr>
      <w:del w:id="8043" w:author="Windows User" w:date="2019-09-20T01:38:00Z">
        <w:r w:rsidRPr="0033182C" w:rsidDel="00750347">
          <w:rPr>
            <w:rFonts w:cs="Times New Roman"/>
          </w:rPr>
          <w:delText>Diagram yang menggambarkan interaksi antar objek yang menggambarkan kmonikasi diantara objek-objek tersebut. Diagram ini juga berisi pesan yang terjadi antara objek-objek untuk melakukan suatu tugas atau aksi tertentu.</w:delText>
        </w:r>
        <w:bookmarkStart w:id="8044" w:name="_Toc23497121"/>
        <w:bookmarkStart w:id="8045" w:name="_Toc23553305"/>
        <w:bookmarkStart w:id="8046" w:name="_Toc23811658"/>
        <w:bookmarkStart w:id="8047" w:name="_Toc23881321"/>
        <w:bookmarkEnd w:id="8044"/>
        <w:bookmarkEnd w:id="8045"/>
        <w:bookmarkEnd w:id="8046"/>
        <w:bookmarkEnd w:id="8047"/>
      </w:del>
    </w:p>
    <w:p w14:paraId="4BF41051" w14:textId="52EF5D04" w:rsidR="00A36787" w:rsidRPr="0033182C" w:rsidDel="006A7D3E" w:rsidRDefault="00185B71">
      <w:pPr>
        <w:pStyle w:val="Heading3"/>
        <w:numPr>
          <w:ilvl w:val="2"/>
          <w:numId w:val="45"/>
        </w:numPr>
        <w:ind w:left="357" w:hanging="357"/>
        <w:rPr>
          <w:del w:id="8048" w:author="Windows User" w:date="2019-09-19T21:33:00Z"/>
          <w:rFonts w:cs="Times New Roman"/>
        </w:rPr>
        <w:pPrChange w:id="8049" w:author="Windows User" w:date="2019-09-19T03:35:00Z">
          <w:pPr>
            <w:pStyle w:val="Heading3"/>
          </w:pPr>
        </w:pPrChange>
      </w:pPr>
      <w:del w:id="8050" w:author="Windows User" w:date="2019-09-19T21:33:00Z">
        <w:r w:rsidRPr="0033182C" w:rsidDel="006A7D3E">
          <w:rPr>
            <w:rFonts w:cs="Times New Roman"/>
          </w:rPr>
          <w:delText>Login</w:delText>
        </w:r>
        <w:bookmarkStart w:id="8051" w:name="_Toc23497122"/>
        <w:bookmarkStart w:id="8052" w:name="_Toc23553306"/>
        <w:bookmarkStart w:id="8053" w:name="_Toc23811659"/>
        <w:bookmarkStart w:id="8054" w:name="_Toc23881322"/>
        <w:bookmarkEnd w:id="8051"/>
        <w:bookmarkEnd w:id="8052"/>
        <w:bookmarkEnd w:id="8053"/>
        <w:bookmarkEnd w:id="8054"/>
      </w:del>
    </w:p>
    <w:p w14:paraId="6B3ABA99" w14:textId="2496B287" w:rsidR="00A36787" w:rsidRPr="0033182C" w:rsidDel="006A7D3E" w:rsidRDefault="00A36787" w:rsidP="002F1987">
      <w:pPr>
        <w:ind w:firstLine="567"/>
        <w:rPr>
          <w:del w:id="8055" w:author="Windows User" w:date="2019-09-19T21:33:00Z"/>
          <w:rFonts w:cs="Times New Roman"/>
        </w:rPr>
      </w:pPr>
      <w:del w:id="8056"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login sistem</w:delText>
        </w:r>
        <w:r w:rsidR="002F1987" w:rsidRPr="0033182C" w:rsidDel="006A7D3E">
          <w:rPr>
            <w:rFonts w:cs="Times New Roman"/>
            <w:szCs w:val="24"/>
          </w:rPr>
          <w:delText xml:space="preserve">  menggambarkan proses interaksi objek pada proses memasuki sistem. Proses ini</w:delText>
        </w:r>
        <w:r w:rsidRPr="0033182C" w:rsidDel="006A7D3E">
          <w:rPr>
            <w:rFonts w:cs="Times New Roman"/>
            <w:szCs w:val="24"/>
          </w:rPr>
          <w:delText xml:space="preserve"> dapat dilihat pada gambar 4.18.</w:delText>
        </w:r>
        <w:bookmarkStart w:id="8057" w:name="_Toc23497123"/>
        <w:bookmarkStart w:id="8058" w:name="_Toc23553307"/>
        <w:bookmarkStart w:id="8059" w:name="_Toc23811660"/>
        <w:bookmarkStart w:id="8060" w:name="_Toc23881323"/>
        <w:bookmarkEnd w:id="8057"/>
        <w:bookmarkEnd w:id="8058"/>
        <w:bookmarkEnd w:id="8059"/>
        <w:bookmarkEnd w:id="8060"/>
      </w:del>
    </w:p>
    <w:p w14:paraId="551D2504" w14:textId="23C510E1" w:rsidR="00A36787" w:rsidRPr="0033182C" w:rsidDel="006A7D3E" w:rsidRDefault="00185B71" w:rsidP="00A36787">
      <w:pPr>
        <w:pStyle w:val="ListParagraph"/>
        <w:keepNext/>
        <w:ind w:left="567"/>
        <w:rPr>
          <w:del w:id="8061" w:author="Windows User" w:date="2019-09-19T21:33:00Z"/>
          <w:rFonts w:cs="Times New Roman"/>
        </w:rPr>
      </w:pPr>
      <w:del w:id="8062" w:author="Windows User" w:date="2019-09-19T21:33:00Z">
        <w:r w:rsidRPr="0033182C" w:rsidDel="006A7D3E">
          <w:rPr>
            <w:rFonts w:cs="Times New Roman"/>
            <w:noProof/>
          </w:rPr>
          <w:drawing>
            <wp:inline distT="0" distB="0" distL="0" distR="0" wp14:anchorId="02B911AB" wp14:editId="3D2423A6">
              <wp:extent cx="3600450" cy="2790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0450" cy="2790825"/>
                      </a:xfrm>
                      <a:prstGeom prst="rect">
                        <a:avLst/>
                      </a:prstGeom>
                    </pic:spPr>
                  </pic:pic>
                </a:graphicData>
              </a:graphic>
            </wp:inline>
          </w:drawing>
        </w:r>
        <w:bookmarkStart w:id="8063" w:name="_Toc23497124"/>
        <w:bookmarkStart w:id="8064" w:name="_Toc23553308"/>
        <w:bookmarkStart w:id="8065" w:name="_Toc23811661"/>
        <w:bookmarkStart w:id="8066" w:name="_Toc23881324"/>
        <w:bookmarkEnd w:id="8063"/>
        <w:bookmarkEnd w:id="8064"/>
        <w:bookmarkEnd w:id="8065"/>
        <w:bookmarkEnd w:id="8066"/>
      </w:del>
    </w:p>
    <w:p w14:paraId="12608CA1" w14:textId="30D8601E" w:rsidR="00185B71" w:rsidRPr="0033182C" w:rsidDel="006A7D3E" w:rsidRDefault="00A36787" w:rsidP="00A36787">
      <w:pPr>
        <w:pStyle w:val="Caption"/>
        <w:jc w:val="center"/>
        <w:rPr>
          <w:del w:id="8067" w:author="Windows User" w:date="2019-09-19T21:33:00Z"/>
          <w:rFonts w:cs="Times New Roman"/>
          <w:i w:val="0"/>
          <w:color w:val="auto"/>
          <w:sz w:val="22"/>
        </w:rPr>
      </w:pPr>
      <w:del w:id="8068" w:author="Windows User" w:date="2019-09-19T21:33:00Z">
        <w:r w:rsidRPr="0033182C" w:rsidDel="006A7D3E">
          <w:rPr>
            <w:rFonts w:cs="Times New Roman"/>
            <w:i w:val="0"/>
            <w:color w:val="auto"/>
            <w:sz w:val="22"/>
          </w:rPr>
          <w:delText xml:space="preserve">Gambar </w:delText>
        </w:r>
      </w:del>
      <w:del w:id="8069"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18</w:delText>
        </w:r>
        <w:r w:rsidR="00F25887" w:rsidRPr="0033182C" w:rsidDel="007F4597">
          <w:rPr>
            <w:rFonts w:cs="Times New Roman"/>
            <w:iCs w:val="0"/>
            <w:sz w:val="22"/>
          </w:rPr>
          <w:fldChar w:fldCharType="end"/>
        </w:r>
      </w:del>
      <w:del w:id="8070" w:author="Windows User" w:date="2019-09-19T21:33:00Z">
        <w:r w:rsidRPr="0033182C" w:rsidDel="006A7D3E">
          <w:rPr>
            <w:rFonts w:cs="Times New Roman"/>
            <w:i w:val="0"/>
            <w:color w:val="auto"/>
            <w:sz w:val="22"/>
          </w:rPr>
          <w:delText xml:space="preserve"> Sequence Diagram Login</w:delText>
        </w:r>
        <w:bookmarkStart w:id="8071" w:name="_Toc23497125"/>
        <w:bookmarkStart w:id="8072" w:name="_Toc23553309"/>
        <w:bookmarkStart w:id="8073" w:name="_Toc23811662"/>
        <w:bookmarkStart w:id="8074" w:name="_Toc23881325"/>
        <w:bookmarkEnd w:id="8071"/>
        <w:bookmarkEnd w:id="8072"/>
        <w:bookmarkEnd w:id="8073"/>
        <w:bookmarkEnd w:id="8074"/>
      </w:del>
    </w:p>
    <w:p w14:paraId="4DB35DAC" w14:textId="52BE9B0F" w:rsidR="005555BB" w:rsidRPr="0033182C" w:rsidDel="006A7D3E" w:rsidRDefault="005555BB">
      <w:pPr>
        <w:pStyle w:val="Heading3"/>
        <w:numPr>
          <w:ilvl w:val="2"/>
          <w:numId w:val="45"/>
        </w:numPr>
        <w:ind w:left="357" w:hanging="357"/>
        <w:rPr>
          <w:del w:id="8075" w:author="Windows User" w:date="2019-09-19T21:33:00Z"/>
          <w:rFonts w:cs="Times New Roman"/>
        </w:rPr>
        <w:pPrChange w:id="8076" w:author="Windows User" w:date="2019-09-19T03:35:00Z">
          <w:pPr>
            <w:pStyle w:val="Heading3"/>
          </w:pPr>
        </w:pPrChange>
      </w:pPr>
      <w:del w:id="8077" w:author="Windows User" w:date="2019-09-19T21:33:00Z">
        <w:r w:rsidRPr="0033182C" w:rsidDel="006A7D3E">
          <w:rPr>
            <w:rFonts w:cs="Times New Roman"/>
          </w:rPr>
          <w:delText>Tambah User</w:delText>
        </w:r>
        <w:bookmarkStart w:id="8078" w:name="_Toc23497126"/>
        <w:bookmarkStart w:id="8079" w:name="_Toc23553310"/>
        <w:bookmarkStart w:id="8080" w:name="_Toc23811663"/>
        <w:bookmarkStart w:id="8081" w:name="_Toc23881326"/>
        <w:bookmarkEnd w:id="8078"/>
        <w:bookmarkEnd w:id="8079"/>
        <w:bookmarkEnd w:id="8080"/>
        <w:bookmarkEnd w:id="8081"/>
      </w:del>
    </w:p>
    <w:p w14:paraId="751D7ADB" w14:textId="79D9C0C5" w:rsidR="005555BB" w:rsidRPr="0033182C" w:rsidDel="006A7D3E" w:rsidRDefault="005555BB" w:rsidP="005555BB">
      <w:pPr>
        <w:ind w:firstLine="567"/>
        <w:rPr>
          <w:del w:id="8082" w:author="Windows User" w:date="2019-09-19T21:33:00Z"/>
          <w:rFonts w:cs="Times New Roman"/>
        </w:rPr>
      </w:pPr>
      <w:del w:id="8083"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tambah user menggambarkan proses interaksi objek pada proses penambahan data user yang bisa mengakses sistem. Proses ini dapat dilihat pada gambar 4.19.</w:delText>
        </w:r>
        <w:bookmarkStart w:id="8084" w:name="_Toc23497127"/>
        <w:bookmarkStart w:id="8085" w:name="_Toc23553311"/>
        <w:bookmarkStart w:id="8086" w:name="_Toc23811664"/>
        <w:bookmarkStart w:id="8087" w:name="_Toc23881327"/>
        <w:bookmarkEnd w:id="8084"/>
        <w:bookmarkEnd w:id="8085"/>
        <w:bookmarkEnd w:id="8086"/>
        <w:bookmarkEnd w:id="8087"/>
      </w:del>
    </w:p>
    <w:p w14:paraId="06FF0891" w14:textId="786004E5" w:rsidR="005555BB" w:rsidRPr="0033182C" w:rsidDel="006A7D3E" w:rsidRDefault="005555BB" w:rsidP="005555BB">
      <w:pPr>
        <w:keepNext/>
        <w:ind w:left="567"/>
        <w:rPr>
          <w:del w:id="8088" w:author="Windows User" w:date="2019-09-19T21:33:00Z"/>
          <w:rFonts w:cs="Times New Roman"/>
        </w:rPr>
      </w:pPr>
      <w:del w:id="8089" w:author="Windows User" w:date="2019-09-19T21:33:00Z">
        <w:r w:rsidRPr="0033182C" w:rsidDel="006A7D3E">
          <w:rPr>
            <w:rFonts w:cs="Times New Roman"/>
            <w:noProof/>
          </w:rPr>
          <w:drawing>
            <wp:inline distT="0" distB="0" distL="0" distR="0" wp14:anchorId="513371AB" wp14:editId="2E786349">
              <wp:extent cx="3790950" cy="2771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90950" cy="2771775"/>
                      </a:xfrm>
                      <a:prstGeom prst="rect">
                        <a:avLst/>
                      </a:prstGeom>
                    </pic:spPr>
                  </pic:pic>
                </a:graphicData>
              </a:graphic>
            </wp:inline>
          </w:drawing>
        </w:r>
        <w:bookmarkStart w:id="8090" w:name="_Toc23497128"/>
        <w:bookmarkStart w:id="8091" w:name="_Toc23553312"/>
        <w:bookmarkStart w:id="8092" w:name="_Toc23811665"/>
        <w:bookmarkStart w:id="8093" w:name="_Toc23881328"/>
        <w:bookmarkEnd w:id="8090"/>
        <w:bookmarkEnd w:id="8091"/>
        <w:bookmarkEnd w:id="8092"/>
        <w:bookmarkEnd w:id="8093"/>
      </w:del>
    </w:p>
    <w:p w14:paraId="00F85076" w14:textId="14B40BA6" w:rsidR="005555BB" w:rsidRPr="0033182C" w:rsidDel="006A7D3E" w:rsidRDefault="005555BB" w:rsidP="005555BB">
      <w:pPr>
        <w:pStyle w:val="Caption"/>
        <w:jc w:val="center"/>
        <w:rPr>
          <w:del w:id="8094" w:author="Windows User" w:date="2019-09-19T21:33:00Z"/>
          <w:rFonts w:cs="Times New Roman"/>
          <w:i w:val="0"/>
          <w:color w:val="auto"/>
          <w:sz w:val="22"/>
        </w:rPr>
      </w:pPr>
      <w:del w:id="8095" w:author="Windows User" w:date="2019-09-19T21:33:00Z">
        <w:r w:rsidRPr="0033182C" w:rsidDel="006A7D3E">
          <w:rPr>
            <w:rFonts w:cs="Times New Roman"/>
            <w:i w:val="0"/>
            <w:color w:val="auto"/>
            <w:sz w:val="22"/>
          </w:rPr>
          <w:delText xml:space="preserve">Gambar </w:delText>
        </w:r>
      </w:del>
      <w:del w:id="8096"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19</w:delText>
        </w:r>
        <w:r w:rsidR="00F25887" w:rsidRPr="0033182C" w:rsidDel="007F4597">
          <w:rPr>
            <w:rFonts w:cs="Times New Roman"/>
            <w:iCs w:val="0"/>
            <w:sz w:val="22"/>
          </w:rPr>
          <w:fldChar w:fldCharType="end"/>
        </w:r>
      </w:del>
      <w:del w:id="8097" w:author="Windows User" w:date="2019-09-19T21:33:00Z">
        <w:r w:rsidRPr="0033182C" w:rsidDel="006A7D3E">
          <w:rPr>
            <w:rFonts w:cs="Times New Roman"/>
            <w:i w:val="0"/>
            <w:color w:val="auto"/>
            <w:sz w:val="22"/>
          </w:rPr>
          <w:delText xml:space="preserve"> Tambah User</w:delText>
        </w:r>
        <w:bookmarkStart w:id="8098" w:name="_Toc23497129"/>
        <w:bookmarkStart w:id="8099" w:name="_Toc23553313"/>
        <w:bookmarkStart w:id="8100" w:name="_Toc23811666"/>
        <w:bookmarkStart w:id="8101" w:name="_Toc23881329"/>
        <w:bookmarkEnd w:id="8098"/>
        <w:bookmarkEnd w:id="8099"/>
        <w:bookmarkEnd w:id="8100"/>
        <w:bookmarkEnd w:id="8101"/>
      </w:del>
    </w:p>
    <w:p w14:paraId="44D488A0" w14:textId="1E26CAA9" w:rsidR="004054A0" w:rsidRPr="0033182C" w:rsidDel="006A7D3E" w:rsidRDefault="004054A0">
      <w:pPr>
        <w:pStyle w:val="Heading3"/>
        <w:numPr>
          <w:ilvl w:val="2"/>
          <w:numId w:val="45"/>
        </w:numPr>
        <w:ind w:left="357" w:hanging="357"/>
        <w:rPr>
          <w:del w:id="8102" w:author="Windows User" w:date="2019-09-19T21:33:00Z"/>
          <w:rFonts w:cs="Times New Roman"/>
        </w:rPr>
        <w:pPrChange w:id="8103" w:author="Windows User" w:date="2019-09-19T03:35:00Z">
          <w:pPr>
            <w:pStyle w:val="Heading3"/>
          </w:pPr>
        </w:pPrChange>
      </w:pPr>
      <w:del w:id="8104" w:author="Windows User" w:date="2019-09-19T21:33:00Z">
        <w:r w:rsidRPr="0033182C" w:rsidDel="006A7D3E">
          <w:rPr>
            <w:rFonts w:cs="Times New Roman"/>
          </w:rPr>
          <w:delText>Edit user</w:delText>
        </w:r>
        <w:bookmarkStart w:id="8105" w:name="_Toc23497130"/>
        <w:bookmarkStart w:id="8106" w:name="_Toc23553314"/>
        <w:bookmarkStart w:id="8107" w:name="_Toc23811667"/>
        <w:bookmarkStart w:id="8108" w:name="_Toc23881330"/>
        <w:bookmarkEnd w:id="8105"/>
        <w:bookmarkEnd w:id="8106"/>
        <w:bookmarkEnd w:id="8107"/>
        <w:bookmarkEnd w:id="8108"/>
      </w:del>
    </w:p>
    <w:p w14:paraId="3CDA7FB5" w14:textId="7012B2D4" w:rsidR="002F1987" w:rsidRPr="0033182C" w:rsidDel="006A7D3E" w:rsidRDefault="002F1987" w:rsidP="002F1987">
      <w:pPr>
        <w:ind w:firstLine="567"/>
        <w:rPr>
          <w:del w:id="8109" w:author="Windows User" w:date="2019-09-19T21:33:00Z"/>
          <w:rFonts w:cs="Times New Roman"/>
        </w:rPr>
      </w:pPr>
      <w:del w:id="8110"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edit user menggambarkan proses interaksi objek pada proses mengubah data user yang bisa mengakses sistem. Proses ini dapat dilihat pada gambar 4.20.</w:delText>
        </w:r>
        <w:bookmarkStart w:id="8111" w:name="_Toc23497131"/>
        <w:bookmarkStart w:id="8112" w:name="_Toc23553315"/>
        <w:bookmarkStart w:id="8113" w:name="_Toc23811668"/>
        <w:bookmarkStart w:id="8114" w:name="_Toc23881331"/>
        <w:bookmarkEnd w:id="8111"/>
        <w:bookmarkEnd w:id="8112"/>
        <w:bookmarkEnd w:id="8113"/>
        <w:bookmarkEnd w:id="8114"/>
      </w:del>
    </w:p>
    <w:p w14:paraId="5D84B0C7" w14:textId="36A0AC45" w:rsidR="002F1987" w:rsidRPr="0033182C" w:rsidDel="006A7D3E" w:rsidRDefault="004054A0" w:rsidP="002F1987">
      <w:pPr>
        <w:keepNext/>
        <w:ind w:left="567"/>
        <w:rPr>
          <w:del w:id="8115" w:author="Windows User" w:date="2019-09-19T21:33:00Z"/>
          <w:rFonts w:cs="Times New Roman"/>
        </w:rPr>
      </w:pPr>
      <w:del w:id="8116" w:author="Windows User" w:date="2019-09-19T21:33:00Z">
        <w:r w:rsidRPr="0033182C" w:rsidDel="006A7D3E">
          <w:rPr>
            <w:rFonts w:cs="Times New Roman"/>
            <w:noProof/>
          </w:rPr>
          <w:drawing>
            <wp:inline distT="0" distB="0" distL="0" distR="0" wp14:anchorId="3352AF78" wp14:editId="5B85A20A">
              <wp:extent cx="3432747" cy="24241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33415" cy="2424585"/>
                      </a:xfrm>
                      <a:prstGeom prst="rect">
                        <a:avLst/>
                      </a:prstGeom>
                    </pic:spPr>
                  </pic:pic>
                </a:graphicData>
              </a:graphic>
            </wp:inline>
          </w:drawing>
        </w:r>
        <w:bookmarkStart w:id="8117" w:name="_Toc23497132"/>
        <w:bookmarkStart w:id="8118" w:name="_Toc23553316"/>
        <w:bookmarkStart w:id="8119" w:name="_Toc23811669"/>
        <w:bookmarkStart w:id="8120" w:name="_Toc23881332"/>
        <w:bookmarkEnd w:id="8117"/>
        <w:bookmarkEnd w:id="8118"/>
        <w:bookmarkEnd w:id="8119"/>
        <w:bookmarkEnd w:id="8120"/>
      </w:del>
    </w:p>
    <w:p w14:paraId="2FE7860D" w14:textId="50E08127" w:rsidR="004054A0" w:rsidRPr="0033182C" w:rsidDel="006A7D3E" w:rsidRDefault="002F1987" w:rsidP="002F1987">
      <w:pPr>
        <w:pStyle w:val="Caption"/>
        <w:jc w:val="center"/>
        <w:rPr>
          <w:del w:id="8121" w:author="Windows User" w:date="2019-09-19T21:33:00Z"/>
          <w:rFonts w:cs="Times New Roman"/>
          <w:i w:val="0"/>
          <w:color w:val="auto"/>
          <w:sz w:val="22"/>
        </w:rPr>
      </w:pPr>
      <w:del w:id="8122" w:author="Windows User" w:date="2019-09-19T21:33:00Z">
        <w:r w:rsidRPr="0033182C" w:rsidDel="006A7D3E">
          <w:rPr>
            <w:rFonts w:cs="Times New Roman"/>
            <w:i w:val="0"/>
            <w:color w:val="auto"/>
            <w:sz w:val="22"/>
          </w:rPr>
          <w:delText xml:space="preserve">Gambar </w:delText>
        </w:r>
      </w:del>
      <w:del w:id="8123"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20</w:delText>
        </w:r>
        <w:r w:rsidR="00F25887" w:rsidRPr="0033182C" w:rsidDel="007F4597">
          <w:rPr>
            <w:rFonts w:cs="Times New Roman"/>
            <w:iCs w:val="0"/>
            <w:sz w:val="22"/>
          </w:rPr>
          <w:fldChar w:fldCharType="end"/>
        </w:r>
      </w:del>
      <w:del w:id="8124" w:author="Windows User" w:date="2019-09-19T21:33:00Z">
        <w:r w:rsidRPr="0033182C" w:rsidDel="006A7D3E">
          <w:rPr>
            <w:rFonts w:cs="Times New Roman"/>
            <w:i w:val="0"/>
            <w:color w:val="auto"/>
            <w:sz w:val="22"/>
          </w:rPr>
          <w:delText xml:space="preserve"> Edit User</w:delText>
        </w:r>
        <w:bookmarkStart w:id="8125" w:name="_Toc23497133"/>
        <w:bookmarkStart w:id="8126" w:name="_Toc23553317"/>
        <w:bookmarkStart w:id="8127" w:name="_Toc23811670"/>
        <w:bookmarkStart w:id="8128" w:name="_Toc23881333"/>
        <w:bookmarkEnd w:id="8125"/>
        <w:bookmarkEnd w:id="8126"/>
        <w:bookmarkEnd w:id="8127"/>
        <w:bookmarkEnd w:id="8128"/>
      </w:del>
    </w:p>
    <w:p w14:paraId="43EBC2F3" w14:textId="03CCE5CC" w:rsidR="004054A0" w:rsidRPr="0033182C" w:rsidDel="006A7D3E" w:rsidRDefault="004054A0">
      <w:pPr>
        <w:pStyle w:val="Heading3"/>
        <w:numPr>
          <w:ilvl w:val="2"/>
          <w:numId w:val="45"/>
        </w:numPr>
        <w:ind w:left="357" w:hanging="357"/>
        <w:rPr>
          <w:del w:id="8129" w:author="Windows User" w:date="2019-09-19T21:33:00Z"/>
          <w:rFonts w:cs="Times New Roman"/>
        </w:rPr>
        <w:pPrChange w:id="8130" w:author="Windows User" w:date="2019-09-19T03:35:00Z">
          <w:pPr>
            <w:pStyle w:val="Heading3"/>
          </w:pPr>
        </w:pPrChange>
      </w:pPr>
      <w:del w:id="8131" w:author="Windows User" w:date="2019-09-19T21:33:00Z">
        <w:r w:rsidRPr="0033182C" w:rsidDel="006A7D3E">
          <w:rPr>
            <w:rFonts w:cs="Times New Roman"/>
          </w:rPr>
          <w:delText>History Login</w:delText>
        </w:r>
        <w:bookmarkStart w:id="8132" w:name="_Toc23497134"/>
        <w:bookmarkStart w:id="8133" w:name="_Toc23553318"/>
        <w:bookmarkStart w:id="8134" w:name="_Toc23811671"/>
        <w:bookmarkStart w:id="8135" w:name="_Toc23881334"/>
        <w:bookmarkEnd w:id="8132"/>
        <w:bookmarkEnd w:id="8133"/>
        <w:bookmarkEnd w:id="8134"/>
        <w:bookmarkEnd w:id="8135"/>
      </w:del>
    </w:p>
    <w:p w14:paraId="18997686" w14:textId="41CBB752" w:rsidR="002F1987" w:rsidRPr="0033182C" w:rsidDel="006A7D3E" w:rsidRDefault="002F1987" w:rsidP="002F1987">
      <w:pPr>
        <w:ind w:firstLine="567"/>
        <w:rPr>
          <w:del w:id="8136" w:author="Windows User" w:date="2019-09-19T21:33:00Z"/>
          <w:rFonts w:cs="Times New Roman"/>
        </w:rPr>
      </w:pPr>
      <w:del w:id="8137"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history login menggambarkan proses interaksi objek pada proses menampilkan data user yang telah mengakses sistem. Proses ini dapat dilihat pada gambar 4.20.</w:delText>
        </w:r>
        <w:bookmarkStart w:id="8138" w:name="_Toc23497135"/>
        <w:bookmarkStart w:id="8139" w:name="_Toc23553319"/>
        <w:bookmarkStart w:id="8140" w:name="_Toc23811672"/>
        <w:bookmarkStart w:id="8141" w:name="_Toc23881335"/>
        <w:bookmarkEnd w:id="8138"/>
        <w:bookmarkEnd w:id="8139"/>
        <w:bookmarkEnd w:id="8140"/>
        <w:bookmarkEnd w:id="8141"/>
      </w:del>
    </w:p>
    <w:p w14:paraId="6FFEAF56" w14:textId="3F449F74" w:rsidR="002F1987" w:rsidRPr="0033182C" w:rsidDel="006A7D3E" w:rsidRDefault="002F1987" w:rsidP="002F1987">
      <w:pPr>
        <w:rPr>
          <w:del w:id="8142" w:author="Windows User" w:date="2019-09-19T21:33:00Z"/>
          <w:rFonts w:cs="Times New Roman"/>
        </w:rPr>
      </w:pPr>
      <w:bookmarkStart w:id="8143" w:name="_Toc23497136"/>
      <w:bookmarkStart w:id="8144" w:name="_Toc23553320"/>
      <w:bookmarkStart w:id="8145" w:name="_Toc23811673"/>
      <w:bookmarkStart w:id="8146" w:name="_Toc23881336"/>
      <w:bookmarkEnd w:id="8143"/>
      <w:bookmarkEnd w:id="8144"/>
      <w:bookmarkEnd w:id="8145"/>
      <w:bookmarkEnd w:id="8146"/>
    </w:p>
    <w:p w14:paraId="4F23E3BA" w14:textId="67F78314" w:rsidR="007A027C" w:rsidRPr="0033182C" w:rsidDel="006A7D3E" w:rsidRDefault="00A36787" w:rsidP="007A027C">
      <w:pPr>
        <w:keepNext/>
        <w:ind w:left="567"/>
        <w:rPr>
          <w:del w:id="8147" w:author="Windows User" w:date="2019-09-19T21:33:00Z"/>
          <w:rFonts w:cs="Times New Roman"/>
        </w:rPr>
      </w:pPr>
      <w:del w:id="8148" w:author="Windows User" w:date="2019-09-19T21:33:00Z">
        <w:r w:rsidRPr="0033182C" w:rsidDel="006A7D3E">
          <w:rPr>
            <w:rFonts w:cs="Times New Roman"/>
            <w:noProof/>
          </w:rPr>
          <w:drawing>
            <wp:inline distT="0" distB="0" distL="0" distR="0" wp14:anchorId="507A9EB0" wp14:editId="30A62E27">
              <wp:extent cx="3857466" cy="2396032"/>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66344" cy="2401547"/>
                      </a:xfrm>
                      <a:prstGeom prst="rect">
                        <a:avLst/>
                      </a:prstGeom>
                    </pic:spPr>
                  </pic:pic>
                </a:graphicData>
              </a:graphic>
            </wp:inline>
          </w:drawing>
        </w:r>
        <w:bookmarkStart w:id="8149" w:name="_Toc23497137"/>
        <w:bookmarkStart w:id="8150" w:name="_Toc23553321"/>
        <w:bookmarkStart w:id="8151" w:name="_Toc23811674"/>
        <w:bookmarkStart w:id="8152" w:name="_Toc23881337"/>
        <w:bookmarkEnd w:id="8149"/>
        <w:bookmarkEnd w:id="8150"/>
        <w:bookmarkEnd w:id="8151"/>
        <w:bookmarkEnd w:id="8152"/>
      </w:del>
    </w:p>
    <w:p w14:paraId="01041148" w14:textId="0CC72DBB" w:rsidR="00A36787" w:rsidRPr="0033182C" w:rsidDel="006A7D3E" w:rsidRDefault="007A027C" w:rsidP="007A027C">
      <w:pPr>
        <w:pStyle w:val="Caption"/>
        <w:jc w:val="center"/>
        <w:rPr>
          <w:del w:id="8153" w:author="Windows User" w:date="2019-09-19T21:33:00Z"/>
          <w:rFonts w:cs="Times New Roman"/>
          <w:i w:val="0"/>
          <w:color w:val="auto"/>
          <w:sz w:val="22"/>
        </w:rPr>
      </w:pPr>
      <w:del w:id="8154" w:author="Windows User" w:date="2019-09-19T21:33:00Z">
        <w:r w:rsidRPr="0033182C" w:rsidDel="006A7D3E">
          <w:rPr>
            <w:rFonts w:cs="Times New Roman"/>
            <w:i w:val="0"/>
            <w:color w:val="auto"/>
            <w:sz w:val="22"/>
          </w:rPr>
          <w:delText xml:space="preserve">Gambar </w:delText>
        </w:r>
      </w:del>
      <w:del w:id="8155"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21</w:delText>
        </w:r>
        <w:r w:rsidR="00F25887" w:rsidRPr="0033182C" w:rsidDel="007F4597">
          <w:rPr>
            <w:rFonts w:cs="Times New Roman"/>
            <w:iCs w:val="0"/>
            <w:sz w:val="22"/>
          </w:rPr>
          <w:fldChar w:fldCharType="end"/>
        </w:r>
      </w:del>
      <w:del w:id="8156" w:author="Windows User" w:date="2019-09-19T21:33:00Z">
        <w:r w:rsidRPr="0033182C" w:rsidDel="006A7D3E">
          <w:rPr>
            <w:rFonts w:cs="Times New Roman"/>
            <w:i w:val="0"/>
            <w:color w:val="auto"/>
            <w:sz w:val="22"/>
          </w:rPr>
          <w:delText xml:space="preserve"> History Login</w:delText>
        </w:r>
        <w:bookmarkStart w:id="8157" w:name="_Toc23497138"/>
        <w:bookmarkStart w:id="8158" w:name="_Toc23553322"/>
        <w:bookmarkStart w:id="8159" w:name="_Toc23811675"/>
        <w:bookmarkStart w:id="8160" w:name="_Toc23881338"/>
        <w:bookmarkEnd w:id="8157"/>
        <w:bookmarkEnd w:id="8158"/>
        <w:bookmarkEnd w:id="8159"/>
        <w:bookmarkEnd w:id="8160"/>
      </w:del>
    </w:p>
    <w:p w14:paraId="3DA20075" w14:textId="63163E30" w:rsidR="004054A0" w:rsidRPr="0033182C" w:rsidDel="006A7D3E" w:rsidRDefault="004054A0">
      <w:pPr>
        <w:pStyle w:val="Heading3"/>
        <w:numPr>
          <w:ilvl w:val="2"/>
          <w:numId w:val="45"/>
        </w:numPr>
        <w:ind w:left="357" w:hanging="357"/>
        <w:rPr>
          <w:del w:id="8161" w:author="Windows User" w:date="2019-09-19T21:33:00Z"/>
          <w:rFonts w:cs="Times New Roman"/>
        </w:rPr>
        <w:pPrChange w:id="8162" w:author="Windows User" w:date="2019-09-19T03:35:00Z">
          <w:pPr>
            <w:pStyle w:val="Heading3"/>
          </w:pPr>
        </w:pPrChange>
      </w:pPr>
      <w:del w:id="8163" w:author="Windows User" w:date="2019-09-19T21:33:00Z">
        <w:r w:rsidRPr="0033182C" w:rsidDel="006A7D3E">
          <w:rPr>
            <w:rFonts w:cs="Times New Roman"/>
          </w:rPr>
          <w:delText>Lihat Data sudut aktuator</w:delText>
        </w:r>
        <w:bookmarkStart w:id="8164" w:name="_Toc23497139"/>
        <w:bookmarkStart w:id="8165" w:name="_Toc23553323"/>
        <w:bookmarkStart w:id="8166" w:name="_Toc23811676"/>
        <w:bookmarkStart w:id="8167" w:name="_Toc23881339"/>
        <w:bookmarkEnd w:id="8164"/>
        <w:bookmarkEnd w:id="8165"/>
        <w:bookmarkEnd w:id="8166"/>
        <w:bookmarkEnd w:id="8167"/>
      </w:del>
    </w:p>
    <w:p w14:paraId="57EC8AED" w14:textId="30EED56F" w:rsidR="002F1987" w:rsidRPr="0033182C" w:rsidDel="006A7D3E" w:rsidRDefault="002F1987" w:rsidP="002F1987">
      <w:pPr>
        <w:ind w:firstLine="567"/>
        <w:rPr>
          <w:del w:id="8168" w:author="Windows User" w:date="2019-09-19T21:33:00Z"/>
          <w:rFonts w:cs="Times New Roman"/>
        </w:rPr>
      </w:pPr>
      <w:del w:id="8169"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lihat data sudut aktuator menggambarkan interaksi objek pada proses menampilkan data sudut aktuator. Proses ini dapat dilihat pada gambar </w:delText>
        </w:r>
        <w:r w:rsidR="007A027C" w:rsidRPr="0033182C" w:rsidDel="006A7D3E">
          <w:rPr>
            <w:rFonts w:cs="Times New Roman"/>
            <w:szCs w:val="24"/>
          </w:rPr>
          <w:delText>4.22</w:delText>
        </w:r>
        <w:r w:rsidRPr="0033182C" w:rsidDel="006A7D3E">
          <w:rPr>
            <w:rFonts w:cs="Times New Roman"/>
            <w:szCs w:val="24"/>
          </w:rPr>
          <w:delText>.</w:delText>
        </w:r>
        <w:bookmarkStart w:id="8170" w:name="_Toc23497140"/>
        <w:bookmarkStart w:id="8171" w:name="_Toc23553324"/>
        <w:bookmarkStart w:id="8172" w:name="_Toc23811677"/>
        <w:bookmarkStart w:id="8173" w:name="_Toc23881340"/>
        <w:bookmarkEnd w:id="8170"/>
        <w:bookmarkEnd w:id="8171"/>
        <w:bookmarkEnd w:id="8172"/>
        <w:bookmarkEnd w:id="8173"/>
      </w:del>
    </w:p>
    <w:p w14:paraId="62C38EB7" w14:textId="7EC0C862" w:rsidR="002F1987" w:rsidRPr="0033182C" w:rsidDel="006A7D3E" w:rsidRDefault="00A36787" w:rsidP="002F1987">
      <w:pPr>
        <w:keepNext/>
        <w:ind w:left="567"/>
        <w:rPr>
          <w:del w:id="8174" w:author="Windows User" w:date="2019-09-19T21:33:00Z"/>
          <w:rFonts w:cs="Times New Roman"/>
        </w:rPr>
      </w:pPr>
      <w:del w:id="8175" w:author="Windows User" w:date="2019-09-19T21:33:00Z">
        <w:r w:rsidRPr="0033182C" w:rsidDel="006A7D3E">
          <w:rPr>
            <w:rFonts w:cs="Times New Roman"/>
            <w:noProof/>
          </w:rPr>
          <w:drawing>
            <wp:inline distT="0" distB="0" distL="0" distR="0" wp14:anchorId="41817113" wp14:editId="724563CF">
              <wp:extent cx="3505200" cy="2437786"/>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17852" cy="2446585"/>
                      </a:xfrm>
                      <a:prstGeom prst="rect">
                        <a:avLst/>
                      </a:prstGeom>
                    </pic:spPr>
                  </pic:pic>
                </a:graphicData>
              </a:graphic>
            </wp:inline>
          </w:drawing>
        </w:r>
        <w:bookmarkStart w:id="8176" w:name="_Toc23497141"/>
        <w:bookmarkStart w:id="8177" w:name="_Toc23553325"/>
        <w:bookmarkStart w:id="8178" w:name="_Toc23811678"/>
        <w:bookmarkStart w:id="8179" w:name="_Toc23881341"/>
        <w:bookmarkEnd w:id="8176"/>
        <w:bookmarkEnd w:id="8177"/>
        <w:bookmarkEnd w:id="8178"/>
        <w:bookmarkEnd w:id="8179"/>
      </w:del>
    </w:p>
    <w:p w14:paraId="32F016E2" w14:textId="0D641244" w:rsidR="00A36787" w:rsidRPr="0033182C" w:rsidDel="006A7D3E" w:rsidRDefault="002F1987" w:rsidP="002F1987">
      <w:pPr>
        <w:pStyle w:val="Caption"/>
        <w:jc w:val="center"/>
        <w:rPr>
          <w:del w:id="8180" w:author="Windows User" w:date="2019-09-19T21:33:00Z"/>
          <w:rFonts w:cs="Times New Roman"/>
          <w:i w:val="0"/>
          <w:color w:val="auto"/>
          <w:sz w:val="22"/>
        </w:rPr>
      </w:pPr>
      <w:del w:id="8181" w:author="Windows User" w:date="2019-09-19T21:33:00Z">
        <w:r w:rsidRPr="0033182C" w:rsidDel="006A7D3E">
          <w:rPr>
            <w:rFonts w:cs="Times New Roman"/>
            <w:i w:val="0"/>
            <w:color w:val="auto"/>
            <w:sz w:val="22"/>
          </w:rPr>
          <w:delText xml:space="preserve">Gambar </w:delText>
        </w:r>
      </w:del>
      <w:del w:id="8182"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22</w:delText>
        </w:r>
        <w:r w:rsidR="00F25887" w:rsidRPr="0033182C" w:rsidDel="007F4597">
          <w:rPr>
            <w:rFonts w:cs="Times New Roman"/>
            <w:iCs w:val="0"/>
            <w:sz w:val="22"/>
          </w:rPr>
          <w:fldChar w:fldCharType="end"/>
        </w:r>
      </w:del>
      <w:del w:id="8183" w:author="Windows User" w:date="2019-09-19T21:33:00Z">
        <w:r w:rsidR="007A027C" w:rsidRPr="0033182C" w:rsidDel="006A7D3E">
          <w:rPr>
            <w:rFonts w:cs="Times New Roman"/>
            <w:i w:val="0"/>
            <w:color w:val="auto"/>
            <w:sz w:val="22"/>
          </w:rPr>
          <w:delText xml:space="preserve"> </w:delText>
        </w:r>
        <w:r w:rsidRPr="0033182C" w:rsidDel="006A7D3E">
          <w:rPr>
            <w:rFonts w:cs="Times New Roman"/>
            <w:i w:val="0"/>
            <w:color w:val="auto"/>
            <w:sz w:val="22"/>
          </w:rPr>
          <w:delText>Lihat Data Sudut x</w:delText>
        </w:r>
        <w:bookmarkStart w:id="8184" w:name="_Toc23497142"/>
        <w:bookmarkStart w:id="8185" w:name="_Toc23553326"/>
        <w:bookmarkStart w:id="8186" w:name="_Toc23811679"/>
        <w:bookmarkStart w:id="8187" w:name="_Toc23881342"/>
        <w:bookmarkEnd w:id="8184"/>
        <w:bookmarkEnd w:id="8185"/>
        <w:bookmarkEnd w:id="8186"/>
        <w:bookmarkEnd w:id="8187"/>
      </w:del>
    </w:p>
    <w:p w14:paraId="03764E69" w14:textId="555A4325" w:rsidR="004054A0" w:rsidRPr="0033182C" w:rsidDel="006A7D3E" w:rsidRDefault="004054A0">
      <w:pPr>
        <w:pStyle w:val="Heading3"/>
        <w:numPr>
          <w:ilvl w:val="2"/>
          <w:numId w:val="45"/>
        </w:numPr>
        <w:ind w:left="357" w:hanging="357"/>
        <w:rPr>
          <w:del w:id="8188" w:author="Windows User" w:date="2019-09-19T21:33:00Z"/>
          <w:rFonts w:cs="Times New Roman"/>
        </w:rPr>
        <w:pPrChange w:id="8189" w:author="Windows User" w:date="2019-09-19T03:35:00Z">
          <w:pPr>
            <w:pStyle w:val="Heading3"/>
          </w:pPr>
        </w:pPrChange>
      </w:pPr>
      <w:del w:id="8190" w:author="Windows User" w:date="2019-09-19T21:33:00Z">
        <w:r w:rsidRPr="0033182C" w:rsidDel="006A7D3E">
          <w:rPr>
            <w:rFonts w:cs="Times New Roman"/>
          </w:rPr>
          <w:delText>Lihat Data sudut tracker</w:delText>
        </w:r>
        <w:bookmarkStart w:id="8191" w:name="_Toc23497143"/>
        <w:bookmarkStart w:id="8192" w:name="_Toc23553327"/>
        <w:bookmarkStart w:id="8193" w:name="_Toc23811680"/>
        <w:bookmarkStart w:id="8194" w:name="_Toc23881343"/>
        <w:bookmarkEnd w:id="8191"/>
        <w:bookmarkEnd w:id="8192"/>
        <w:bookmarkEnd w:id="8193"/>
        <w:bookmarkEnd w:id="8194"/>
      </w:del>
    </w:p>
    <w:p w14:paraId="33D0B5B2" w14:textId="08FE8FA3" w:rsidR="002F1987" w:rsidRPr="0033182C" w:rsidDel="006A7D3E" w:rsidRDefault="002F1987" w:rsidP="002F1987">
      <w:pPr>
        <w:ind w:firstLine="567"/>
        <w:rPr>
          <w:del w:id="8195" w:author="Windows User" w:date="2019-09-19T21:33:00Z"/>
          <w:rFonts w:cs="Times New Roman"/>
        </w:rPr>
      </w:pPr>
      <w:del w:id="8196"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lihat data sudut tracker menggambarkan interaksi objek pada proses menampilkan data sudut tracker. Proses ini dapat dilihat pada gambar </w:delText>
        </w:r>
        <w:r w:rsidR="007A027C" w:rsidRPr="0033182C" w:rsidDel="006A7D3E">
          <w:rPr>
            <w:rFonts w:cs="Times New Roman"/>
            <w:szCs w:val="24"/>
          </w:rPr>
          <w:delText>4.23</w:delText>
        </w:r>
        <w:r w:rsidRPr="0033182C" w:rsidDel="006A7D3E">
          <w:rPr>
            <w:rFonts w:cs="Times New Roman"/>
            <w:szCs w:val="24"/>
          </w:rPr>
          <w:delText>.</w:delText>
        </w:r>
        <w:bookmarkStart w:id="8197" w:name="_Toc23497144"/>
        <w:bookmarkStart w:id="8198" w:name="_Toc23553328"/>
        <w:bookmarkStart w:id="8199" w:name="_Toc23811681"/>
        <w:bookmarkStart w:id="8200" w:name="_Toc23881344"/>
        <w:bookmarkEnd w:id="8197"/>
        <w:bookmarkEnd w:id="8198"/>
        <w:bookmarkEnd w:id="8199"/>
        <w:bookmarkEnd w:id="8200"/>
      </w:del>
    </w:p>
    <w:p w14:paraId="23D169B3" w14:textId="28D924C7" w:rsidR="002F1987" w:rsidRPr="0033182C" w:rsidDel="006A7D3E" w:rsidRDefault="002F1987" w:rsidP="002F1987">
      <w:pPr>
        <w:rPr>
          <w:del w:id="8201" w:author="Windows User" w:date="2019-09-19T21:33:00Z"/>
          <w:rFonts w:cs="Times New Roman"/>
        </w:rPr>
      </w:pPr>
      <w:bookmarkStart w:id="8202" w:name="_Toc23497145"/>
      <w:bookmarkStart w:id="8203" w:name="_Toc23553329"/>
      <w:bookmarkStart w:id="8204" w:name="_Toc23811682"/>
      <w:bookmarkStart w:id="8205" w:name="_Toc23881345"/>
      <w:bookmarkEnd w:id="8202"/>
      <w:bookmarkEnd w:id="8203"/>
      <w:bookmarkEnd w:id="8204"/>
      <w:bookmarkEnd w:id="8205"/>
    </w:p>
    <w:p w14:paraId="3E3DCC50" w14:textId="0893FEEC" w:rsidR="007A027C" w:rsidRPr="0033182C" w:rsidDel="006A7D3E" w:rsidRDefault="00A36787" w:rsidP="007A027C">
      <w:pPr>
        <w:keepNext/>
        <w:ind w:left="567"/>
        <w:rPr>
          <w:del w:id="8206" w:author="Windows User" w:date="2019-09-19T21:33:00Z"/>
          <w:rFonts w:cs="Times New Roman"/>
        </w:rPr>
      </w:pPr>
      <w:del w:id="8207" w:author="Windows User" w:date="2019-09-19T21:33:00Z">
        <w:r w:rsidRPr="0033182C" w:rsidDel="006A7D3E">
          <w:rPr>
            <w:rFonts w:cs="Times New Roman"/>
            <w:noProof/>
          </w:rPr>
          <w:drawing>
            <wp:inline distT="0" distB="0" distL="0" distR="0" wp14:anchorId="370AFE33" wp14:editId="6B12EDA3">
              <wp:extent cx="3263617" cy="22434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9180" cy="2267901"/>
                      </a:xfrm>
                      <a:prstGeom prst="rect">
                        <a:avLst/>
                      </a:prstGeom>
                    </pic:spPr>
                  </pic:pic>
                </a:graphicData>
              </a:graphic>
            </wp:inline>
          </w:drawing>
        </w:r>
        <w:bookmarkStart w:id="8208" w:name="_Toc23497146"/>
        <w:bookmarkStart w:id="8209" w:name="_Toc23553330"/>
        <w:bookmarkStart w:id="8210" w:name="_Toc23811683"/>
        <w:bookmarkStart w:id="8211" w:name="_Toc23881346"/>
        <w:bookmarkEnd w:id="8208"/>
        <w:bookmarkEnd w:id="8209"/>
        <w:bookmarkEnd w:id="8210"/>
        <w:bookmarkEnd w:id="8211"/>
      </w:del>
    </w:p>
    <w:p w14:paraId="61281421" w14:textId="02F4B360" w:rsidR="00A36787" w:rsidRPr="0033182C" w:rsidDel="006A7D3E" w:rsidRDefault="007A027C" w:rsidP="007A027C">
      <w:pPr>
        <w:pStyle w:val="Caption"/>
        <w:jc w:val="center"/>
        <w:rPr>
          <w:del w:id="8212" w:author="Windows User" w:date="2019-09-19T21:33:00Z"/>
          <w:rFonts w:cs="Times New Roman"/>
          <w:i w:val="0"/>
          <w:color w:val="auto"/>
          <w:sz w:val="22"/>
        </w:rPr>
      </w:pPr>
      <w:del w:id="8213" w:author="Windows User" w:date="2019-09-19T21:33:00Z">
        <w:r w:rsidRPr="0033182C" w:rsidDel="006A7D3E">
          <w:rPr>
            <w:rFonts w:cs="Times New Roman"/>
            <w:i w:val="0"/>
            <w:color w:val="auto"/>
            <w:sz w:val="22"/>
          </w:rPr>
          <w:delText xml:space="preserve">Gambar </w:delText>
        </w:r>
      </w:del>
      <w:del w:id="8214"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23</w:delText>
        </w:r>
        <w:r w:rsidR="00F25887" w:rsidRPr="0033182C" w:rsidDel="007F4597">
          <w:rPr>
            <w:rFonts w:cs="Times New Roman"/>
            <w:iCs w:val="0"/>
            <w:sz w:val="22"/>
          </w:rPr>
          <w:fldChar w:fldCharType="end"/>
        </w:r>
      </w:del>
      <w:del w:id="8215" w:author="Windows User" w:date="2019-09-19T21:33:00Z">
        <w:r w:rsidRPr="0033182C" w:rsidDel="006A7D3E">
          <w:rPr>
            <w:rFonts w:cs="Times New Roman"/>
            <w:i w:val="0"/>
            <w:color w:val="auto"/>
            <w:sz w:val="22"/>
          </w:rPr>
          <w:delText xml:space="preserve"> Lihat Data Sudut Tracker</w:delText>
        </w:r>
        <w:bookmarkStart w:id="8216" w:name="_Toc23497147"/>
        <w:bookmarkStart w:id="8217" w:name="_Toc23553331"/>
        <w:bookmarkStart w:id="8218" w:name="_Toc23811684"/>
        <w:bookmarkStart w:id="8219" w:name="_Toc23881347"/>
        <w:bookmarkEnd w:id="8216"/>
        <w:bookmarkEnd w:id="8217"/>
        <w:bookmarkEnd w:id="8218"/>
        <w:bookmarkEnd w:id="8219"/>
      </w:del>
    </w:p>
    <w:p w14:paraId="25F168CB" w14:textId="28459C35" w:rsidR="004054A0" w:rsidRPr="0033182C" w:rsidDel="006A7D3E" w:rsidRDefault="004054A0">
      <w:pPr>
        <w:pStyle w:val="Heading3"/>
        <w:numPr>
          <w:ilvl w:val="2"/>
          <w:numId w:val="45"/>
        </w:numPr>
        <w:ind w:left="357" w:hanging="357"/>
        <w:rPr>
          <w:del w:id="8220" w:author="Windows User" w:date="2019-09-19T21:33:00Z"/>
          <w:rFonts w:cs="Times New Roman"/>
        </w:rPr>
        <w:pPrChange w:id="8221" w:author="Windows User" w:date="2019-09-19T03:35:00Z">
          <w:pPr>
            <w:pStyle w:val="Heading3"/>
          </w:pPr>
        </w:pPrChange>
      </w:pPr>
      <w:del w:id="8222" w:author="Windows User" w:date="2019-09-19T21:33:00Z">
        <w:r w:rsidRPr="0033182C" w:rsidDel="006A7D3E">
          <w:rPr>
            <w:rFonts w:cs="Times New Roman"/>
          </w:rPr>
          <w:delText>Lihat Data Arus</w:delText>
        </w:r>
        <w:bookmarkStart w:id="8223" w:name="_Toc23497148"/>
        <w:bookmarkStart w:id="8224" w:name="_Toc23553332"/>
        <w:bookmarkStart w:id="8225" w:name="_Toc23811685"/>
        <w:bookmarkStart w:id="8226" w:name="_Toc23881348"/>
        <w:bookmarkEnd w:id="8223"/>
        <w:bookmarkEnd w:id="8224"/>
        <w:bookmarkEnd w:id="8225"/>
        <w:bookmarkEnd w:id="8226"/>
      </w:del>
    </w:p>
    <w:p w14:paraId="0F110F56" w14:textId="57D9B845" w:rsidR="002F1987" w:rsidRPr="0033182C" w:rsidDel="006A7D3E" w:rsidRDefault="002F1987" w:rsidP="002F1987">
      <w:pPr>
        <w:ind w:firstLine="567"/>
        <w:rPr>
          <w:del w:id="8227" w:author="Windows User" w:date="2019-09-19T21:33:00Z"/>
          <w:rFonts w:cs="Times New Roman"/>
        </w:rPr>
      </w:pPr>
      <w:del w:id="8228"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lihat data arus menggambarkan interaksi objek pada proses menampilkan data arus yang dihasilkan. Proses ini dapat dilihat pada gambar </w:delText>
        </w:r>
        <w:r w:rsidR="007A027C" w:rsidRPr="0033182C" w:rsidDel="006A7D3E">
          <w:rPr>
            <w:rFonts w:cs="Times New Roman"/>
            <w:szCs w:val="24"/>
          </w:rPr>
          <w:delText>4.24</w:delText>
        </w:r>
        <w:r w:rsidRPr="0033182C" w:rsidDel="006A7D3E">
          <w:rPr>
            <w:rFonts w:cs="Times New Roman"/>
            <w:szCs w:val="24"/>
          </w:rPr>
          <w:delText>.</w:delText>
        </w:r>
        <w:bookmarkStart w:id="8229" w:name="_Toc23497149"/>
        <w:bookmarkStart w:id="8230" w:name="_Toc23553333"/>
        <w:bookmarkStart w:id="8231" w:name="_Toc23811686"/>
        <w:bookmarkStart w:id="8232" w:name="_Toc23881349"/>
        <w:bookmarkEnd w:id="8229"/>
        <w:bookmarkEnd w:id="8230"/>
        <w:bookmarkEnd w:id="8231"/>
        <w:bookmarkEnd w:id="8232"/>
      </w:del>
    </w:p>
    <w:p w14:paraId="6B25B944" w14:textId="6448C9A6" w:rsidR="007A027C" w:rsidRPr="0033182C" w:rsidDel="006A7D3E" w:rsidRDefault="00B7680C" w:rsidP="007A027C">
      <w:pPr>
        <w:keepNext/>
        <w:rPr>
          <w:del w:id="8233" w:author="Windows User" w:date="2019-09-19T21:33:00Z"/>
          <w:rFonts w:cs="Times New Roman"/>
        </w:rPr>
      </w:pPr>
      <w:del w:id="8234" w:author="Windows User" w:date="2019-09-19T21:33:00Z">
        <w:r w:rsidRPr="0033182C" w:rsidDel="006A7D3E">
          <w:rPr>
            <w:rFonts w:cs="Times New Roman"/>
            <w:noProof/>
          </w:rPr>
          <w:drawing>
            <wp:inline distT="0" distB="0" distL="0" distR="0" wp14:anchorId="02C2FE30" wp14:editId="503386B7">
              <wp:extent cx="4095750" cy="264208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04885" cy="2647980"/>
                      </a:xfrm>
                      <a:prstGeom prst="rect">
                        <a:avLst/>
                      </a:prstGeom>
                    </pic:spPr>
                  </pic:pic>
                </a:graphicData>
              </a:graphic>
            </wp:inline>
          </w:drawing>
        </w:r>
        <w:bookmarkStart w:id="8235" w:name="_Toc23497150"/>
        <w:bookmarkStart w:id="8236" w:name="_Toc23553334"/>
        <w:bookmarkStart w:id="8237" w:name="_Toc23811687"/>
        <w:bookmarkStart w:id="8238" w:name="_Toc23881350"/>
        <w:bookmarkEnd w:id="8235"/>
        <w:bookmarkEnd w:id="8236"/>
        <w:bookmarkEnd w:id="8237"/>
        <w:bookmarkEnd w:id="8238"/>
      </w:del>
    </w:p>
    <w:p w14:paraId="6E8C1511" w14:textId="64C62FF9" w:rsidR="002F1987" w:rsidRPr="0033182C" w:rsidDel="006A7D3E" w:rsidRDefault="007A027C" w:rsidP="007A027C">
      <w:pPr>
        <w:pStyle w:val="Caption"/>
        <w:jc w:val="center"/>
        <w:rPr>
          <w:del w:id="8239" w:author="Windows User" w:date="2019-09-19T21:33:00Z"/>
          <w:rFonts w:cs="Times New Roman"/>
          <w:i w:val="0"/>
          <w:color w:val="auto"/>
          <w:sz w:val="22"/>
        </w:rPr>
      </w:pPr>
      <w:del w:id="8240" w:author="Windows User" w:date="2019-09-19T21:33:00Z">
        <w:r w:rsidRPr="0033182C" w:rsidDel="006A7D3E">
          <w:rPr>
            <w:rFonts w:cs="Times New Roman"/>
            <w:i w:val="0"/>
            <w:color w:val="auto"/>
            <w:sz w:val="22"/>
          </w:rPr>
          <w:delText xml:space="preserve">Gambar </w:delText>
        </w:r>
      </w:del>
      <w:del w:id="8241"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24</w:delText>
        </w:r>
        <w:r w:rsidR="00F25887" w:rsidRPr="0033182C" w:rsidDel="007F4597">
          <w:rPr>
            <w:rFonts w:cs="Times New Roman"/>
            <w:iCs w:val="0"/>
            <w:sz w:val="22"/>
          </w:rPr>
          <w:fldChar w:fldCharType="end"/>
        </w:r>
      </w:del>
      <w:del w:id="8242" w:author="Windows User" w:date="2019-09-19T21:33:00Z">
        <w:r w:rsidRPr="0033182C" w:rsidDel="006A7D3E">
          <w:rPr>
            <w:rFonts w:cs="Times New Roman"/>
            <w:i w:val="0"/>
            <w:color w:val="auto"/>
            <w:sz w:val="22"/>
          </w:rPr>
          <w:delText xml:space="preserve"> Lihat Data Arus</w:delText>
        </w:r>
        <w:bookmarkStart w:id="8243" w:name="_Toc23497151"/>
        <w:bookmarkStart w:id="8244" w:name="_Toc23553335"/>
        <w:bookmarkStart w:id="8245" w:name="_Toc23811688"/>
        <w:bookmarkStart w:id="8246" w:name="_Toc23881351"/>
        <w:bookmarkEnd w:id="8243"/>
        <w:bookmarkEnd w:id="8244"/>
        <w:bookmarkEnd w:id="8245"/>
        <w:bookmarkEnd w:id="8246"/>
      </w:del>
    </w:p>
    <w:p w14:paraId="06072C7B" w14:textId="65523FBB" w:rsidR="004054A0" w:rsidRPr="0033182C" w:rsidDel="006A7D3E" w:rsidRDefault="004054A0">
      <w:pPr>
        <w:pStyle w:val="Heading3"/>
        <w:numPr>
          <w:ilvl w:val="2"/>
          <w:numId w:val="45"/>
        </w:numPr>
        <w:ind w:left="357" w:hanging="357"/>
        <w:rPr>
          <w:del w:id="8247" w:author="Windows User" w:date="2019-09-19T21:33:00Z"/>
          <w:rFonts w:cs="Times New Roman"/>
        </w:rPr>
        <w:pPrChange w:id="8248" w:author="Windows User" w:date="2019-09-19T03:35:00Z">
          <w:pPr>
            <w:pStyle w:val="Heading3"/>
          </w:pPr>
        </w:pPrChange>
      </w:pPr>
      <w:del w:id="8249" w:author="Windows User" w:date="2019-09-19T21:33:00Z">
        <w:r w:rsidRPr="0033182C" w:rsidDel="006A7D3E">
          <w:rPr>
            <w:rFonts w:cs="Times New Roman"/>
          </w:rPr>
          <w:delText>Lihat Data Tegangan</w:delText>
        </w:r>
        <w:bookmarkStart w:id="8250" w:name="_Toc23497152"/>
        <w:bookmarkStart w:id="8251" w:name="_Toc23553336"/>
        <w:bookmarkStart w:id="8252" w:name="_Toc23811689"/>
        <w:bookmarkStart w:id="8253" w:name="_Toc23881352"/>
        <w:bookmarkEnd w:id="8250"/>
        <w:bookmarkEnd w:id="8251"/>
        <w:bookmarkEnd w:id="8252"/>
        <w:bookmarkEnd w:id="8253"/>
      </w:del>
    </w:p>
    <w:p w14:paraId="20622676" w14:textId="453EB187" w:rsidR="00B7680C" w:rsidRPr="0033182C" w:rsidDel="006A7D3E" w:rsidRDefault="00B7680C" w:rsidP="00B7680C">
      <w:pPr>
        <w:ind w:firstLine="567"/>
        <w:rPr>
          <w:del w:id="8254" w:author="Windows User" w:date="2019-09-19T21:33:00Z"/>
          <w:rFonts w:cs="Times New Roman"/>
        </w:rPr>
      </w:pPr>
      <w:del w:id="8255"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lihat data tegangan menggambarkan interaksi objek pada proses menampilkan data tegamgan yang dihasilkan. Proses ini dapat dilihat pada gambar </w:delText>
        </w:r>
        <w:r w:rsidR="007A027C" w:rsidRPr="0033182C" w:rsidDel="006A7D3E">
          <w:rPr>
            <w:rFonts w:cs="Times New Roman"/>
            <w:szCs w:val="24"/>
          </w:rPr>
          <w:delText>4.25</w:delText>
        </w:r>
        <w:r w:rsidRPr="0033182C" w:rsidDel="006A7D3E">
          <w:rPr>
            <w:rFonts w:cs="Times New Roman"/>
            <w:szCs w:val="24"/>
          </w:rPr>
          <w:delText>.</w:delText>
        </w:r>
        <w:bookmarkStart w:id="8256" w:name="_Toc23497153"/>
        <w:bookmarkStart w:id="8257" w:name="_Toc23553337"/>
        <w:bookmarkStart w:id="8258" w:name="_Toc23811690"/>
        <w:bookmarkStart w:id="8259" w:name="_Toc23881353"/>
        <w:bookmarkEnd w:id="8256"/>
        <w:bookmarkEnd w:id="8257"/>
        <w:bookmarkEnd w:id="8258"/>
        <w:bookmarkEnd w:id="8259"/>
      </w:del>
    </w:p>
    <w:p w14:paraId="3DA5E580" w14:textId="112D5406" w:rsidR="00B7680C" w:rsidRPr="0033182C" w:rsidDel="006A7D3E" w:rsidRDefault="00B7680C" w:rsidP="00B7680C">
      <w:pPr>
        <w:rPr>
          <w:del w:id="8260" w:author="Windows User" w:date="2019-09-19T21:33:00Z"/>
          <w:rFonts w:cs="Times New Roman"/>
        </w:rPr>
      </w:pPr>
      <w:bookmarkStart w:id="8261" w:name="_Toc23497154"/>
      <w:bookmarkStart w:id="8262" w:name="_Toc23553338"/>
      <w:bookmarkStart w:id="8263" w:name="_Toc23811691"/>
      <w:bookmarkStart w:id="8264" w:name="_Toc23881354"/>
      <w:bookmarkEnd w:id="8261"/>
      <w:bookmarkEnd w:id="8262"/>
      <w:bookmarkEnd w:id="8263"/>
      <w:bookmarkEnd w:id="8264"/>
    </w:p>
    <w:p w14:paraId="2555774B" w14:textId="1475BB8D" w:rsidR="00B7680C" w:rsidRPr="0033182C" w:rsidDel="006A7D3E" w:rsidRDefault="00B7680C" w:rsidP="00B7680C">
      <w:pPr>
        <w:keepNext/>
        <w:rPr>
          <w:del w:id="8265" w:author="Windows User" w:date="2019-09-19T21:33:00Z"/>
          <w:rFonts w:cs="Times New Roman"/>
        </w:rPr>
      </w:pPr>
      <w:del w:id="8266" w:author="Windows User" w:date="2019-09-19T21:33:00Z">
        <w:r w:rsidRPr="0033182C" w:rsidDel="006A7D3E">
          <w:rPr>
            <w:rFonts w:cs="Times New Roman"/>
            <w:noProof/>
          </w:rPr>
          <w:drawing>
            <wp:inline distT="0" distB="0" distL="0" distR="0" wp14:anchorId="0D4242F0" wp14:editId="63C40819">
              <wp:extent cx="3552825" cy="237824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62812" cy="2384934"/>
                      </a:xfrm>
                      <a:prstGeom prst="rect">
                        <a:avLst/>
                      </a:prstGeom>
                    </pic:spPr>
                  </pic:pic>
                </a:graphicData>
              </a:graphic>
            </wp:inline>
          </w:drawing>
        </w:r>
        <w:bookmarkStart w:id="8267" w:name="_Toc23497155"/>
        <w:bookmarkStart w:id="8268" w:name="_Toc23553339"/>
        <w:bookmarkStart w:id="8269" w:name="_Toc23811692"/>
        <w:bookmarkStart w:id="8270" w:name="_Toc23881355"/>
        <w:bookmarkEnd w:id="8267"/>
        <w:bookmarkEnd w:id="8268"/>
        <w:bookmarkEnd w:id="8269"/>
        <w:bookmarkEnd w:id="8270"/>
      </w:del>
    </w:p>
    <w:p w14:paraId="7A1C8D68" w14:textId="58A9309C" w:rsidR="00B7680C" w:rsidRPr="0033182C" w:rsidDel="006A7D3E" w:rsidRDefault="00B7680C" w:rsidP="00B7680C">
      <w:pPr>
        <w:pStyle w:val="Caption"/>
        <w:jc w:val="center"/>
        <w:rPr>
          <w:del w:id="8271" w:author="Windows User" w:date="2019-09-19T21:33:00Z"/>
          <w:rFonts w:cs="Times New Roman"/>
          <w:i w:val="0"/>
          <w:color w:val="auto"/>
          <w:sz w:val="22"/>
        </w:rPr>
      </w:pPr>
      <w:del w:id="8272" w:author="Windows User" w:date="2019-09-19T21:33:00Z">
        <w:r w:rsidRPr="0033182C" w:rsidDel="006A7D3E">
          <w:rPr>
            <w:rFonts w:cs="Times New Roman"/>
            <w:i w:val="0"/>
            <w:color w:val="auto"/>
            <w:sz w:val="22"/>
          </w:rPr>
          <w:delText xml:space="preserve">Gambar </w:delText>
        </w:r>
      </w:del>
      <w:del w:id="8273"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25</w:delText>
        </w:r>
        <w:r w:rsidR="00F25887" w:rsidRPr="0033182C" w:rsidDel="007F4597">
          <w:rPr>
            <w:rFonts w:cs="Times New Roman"/>
            <w:iCs w:val="0"/>
            <w:sz w:val="22"/>
          </w:rPr>
          <w:fldChar w:fldCharType="end"/>
        </w:r>
      </w:del>
      <w:del w:id="8274" w:author="Windows User" w:date="2019-09-19T21:33:00Z">
        <w:r w:rsidRPr="0033182C" w:rsidDel="006A7D3E">
          <w:rPr>
            <w:rFonts w:cs="Times New Roman"/>
            <w:i w:val="0"/>
            <w:color w:val="auto"/>
            <w:sz w:val="22"/>
          </w:rPr>
          <w:delText xml:space="preserve"> Lihat Data Tegangan</w:delText>
        </w:r>
        <w:bookmarkStart w:id="8275" w:name="_Toc23497156"/>
        <w:bookmarkStart w:id="8276" w:name="_Toc23553340"/>
        <w:bookmarkStart w:id="8277" w:name="_Toc23811693"/>
        <w:bookmarkStart w:id="8278" w:name="_Toc23881356"/>
        <w:bookmarkEnd w:id="8275"/>
        <w:bookmarkEnd w:id="8276"/>
        <w:bookmarkEnd w:id="8277"/>
        <w:bookmarkEnd w:id="8278"/>
      </w:del>
    </w:p>
    <w:p w14:paraId="2086F7E7" w14:textId="781C6E95" w:rsidR="004054A0" w:rsidRPr="0033182C" w:rsidDel="006A7D3E" w:rsidRDefault="004054A0">
      <w:pPr>
        <w:pStyle w:val="Heading3"/>
        <w:numPr>
          <w:ilvl w:val="2"/>
          <w:numId w:val="45"/>
        </w:numPr>
        <w:ind w:left="357" w:hanging="357"/>
        <w:rPr>
          <w:del w:id="8279" w:author="Windows User" w:date="2019-09-19T21:33:00Z"/>
          <w:rFonts w:cs="Times New Roman"/>
        </w:rPr>
        <w:pPrChange w:id="8280" w:author="Windows User" w:date="2019-09-19T03:35:00Z">
          <w:pPr>
            <w:pStyle w:val="Heading3"/>
          </w:pPr>
        </w:pPrChange>
      </w:pPr>
      <w:del w:id="8281" w:author="Windows User" w:date="2019-09-19T21:33:00Z">
        <w:r w:rsidRPr="0033182C" w:rsidDel="006A7D3E">
          <w:rPr>
            <w:rFonts w:cs="Times New Roman"/>
          </w:rPr>
          <w:delText>Grafik Arus</w:delText>
        </w:r>
        <w:bookmarkStart w:id="8282" w:name="_Toc23497157"/>
        <w:bookmarkStart w:id="8283" w:name="_Toc23553341"/>
        <w:bookmarkStart w:id="8284" w:name="_Toc23811694"/>
        <w:bookmarkStart w:id="8285" w:name="_Toc23881357"/>
        <w:bookmarkEnd w:id="8282"/>
        <w:bookmarkEnd w:id="8283"/>
        <w:bookmarkEnd w:id="8284"/>
        <w:bookmarkEnd w:id="8285"/>
      </w:del>
    </w:p>
    <w:p w14:paraId="63496E21" w14:textId="7DB9E026" w:rsidR="00B7680C" w:rsidRPr="0033182C" w:rsidDel="006A7D3E" w:rsidRDefault="00B7680C" w:rsidP="00B7680C">
      <w:pPr>
        <w:ind w:firstLine="567"/>
        <w:rPr>
          <w:del w:id="8286" w:author="Windows User" w:date="2019-09-19T21:33:00Z"/>
          <w:rFonts w:cs="Times New Roman"/>
          <w:szCs w:val="24"/>
        </w:rPr>
      </w:pPr>
      <w:del w:id="8287"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lihat grafik arus menggambarkan interaksi objek pada proses menampilkan grafik arus yang dihasilkan secara realtime. Proses ini dapat dilihat pada gambar </w:delText>
        </w:r>
        <w:r w:rsidR="007A027C" w:rsidRPr="0033182C" w:rsidDel="006A7D3E">
          <w:rPr>
            <w:rFonts w:cs="Times New Roman"/>
            <w:szCs w:val="24"/>
          </w:rPr>
          <w:delText>4.26</w:delText>
        </w:r>
        <w:bookmarkStart w:id="8288" w:name="_Toc23497158"/>
        <w:bookmarkStart w:id="8289" w:name="_Toc23553342"/>
        <w:bookmarkStart w:id="8290" w:name="_Toc23811695"/>
        <w:bookmarkStart w:id="8291" w:name="_Toc23881358"/>
        <w:bookmarkEnd w:id="8288"/>
        <w:bookmarkEnd w:id="8289"/>
        <w:bookmarkEnd w:id="8290"/>
        <w:bookmarkEnd w:id="8291"/>
      </w:del>
    </w:p>
    <w:p w14:paraId="69B5B903" w14:textId="48698A57" w:rsidR="00B7680C" w:rsidRPr="0033182C" w:rsidDel="006A7D3E" w:rsidRDefault="00B7680C" w:rsidP="00B7680C">
      <w:pPr>
        <w:keepNext/>
        <w:ind w:firstLine="567"/>
        <w:rPr>
          <w:del w:id="8292" w:author="Windows User" w:date="2019-09-19T21:33:00Z"/>
          <w:rFonts w:cs="Times New Roman"/>
        </w:rPr>
      </w:pPr>
      <w:del w:id="8293" w:author="Windows User" w:date="2019-09-19T21:33:00Z">
        <w:r w:rsidRPr="0033182C" w:rsidDel="006A7D3E">
          <w:rPr>
            <w:rFonts w:cs="Times New Roman"/>
            <w:noProof/>
          </w:rPr>
          <w:drawing>
            <wp:inline distT="0" distB="0" distL="0" distR="0" wp14:anchorId="09252A69" wp14:editId="72779D51">
              <wp:extent cx="3237673" cy="2147299"/>
              <wp:effectExtent l="0" t="0" r="127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61962" cy="2163408"/>
                      </a:xfrm>
                      <a:prstGeom prst="rect">
                        <a:avLst/>
                      </a:prstGeom>
                    </pic:spPr>
                  </pic:pic>
                </a:graphicData>
              </a:graphic>
            </wp:inline>
          </w:drawing>
        </w:r>
        <w:bookmarkStart w:id="8294" w:name="_Toc23497159"/>
        <w:bookmarkStart w:id="8295" w:name="_Toc23553343"/>
        <w:bookmarkStart w:id="8296" w:name="_Toc23811696"/>
        <w:bookmarkStart w:id="8297" w:name="_Toc23881359"/>
        <w:bookmarkEnd w:id="8294"/>
        <w:bookmarkEnd w:id="8295"/>
        <w:bookmarkEnd w:id="8296"/>
        <w:bookmarkEnd w:id="8297"/>
      </w:del>
    </w:p>
    <w:p w14:paraId="50C88EDF" w14:textId="68DF32C9" w:rsidR="00B7680C" w:rsidRPr="0033182C" w:rsidDel="006A7D3E" w:rsidRDefault="00B7680C" w:rsidP="00B7680C">
      <w:pPr>
        <w:pStyle w:val="Caption"/>
        <w:jc w:val="center"/>
        <w:rPr>
          <w:del w:id="8298" w:author="Windows User" w:date="2019-09-19T21:33:00Z"/>
          <w:rFonts w:cs="Times New Roman"/>
          <w:i w:val="0"/>
          <w:color w:val="auto"/>
          <w:sz w:val="22"/>
        </w:rPr>
      </w:pPr>
      <w:del w:id="8299" w:author="Windows User" w:date="2019-09-19T21:33:00Z">
        <w:r w:rsidRPr="0033182C" w:rsidDel="006A7D3E">
          <w:rPr>
            <w:rFonts w:cs="Times New Roman"/>
            <w:i w:val="0"/>
            <w:color w:val="auto"/>
            <w:sz w:val="22"/>
          </w:rPr>
          <w:delText xml:space="preserve">Gambar </w:delText>
        </w:r>
      </w:del>
      <w:del w:id="8300"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26</w:delText>
        </w:r>
        <w:r w:rsidR="00F25887" w:rsidRPr="0033182C" w:rsidDel="007F4597">
          <w:rPr>
            <w:rFonts w:cs="Times New Roman"/>
            <w:iCs w:val="0"/>
            <w:sz w:val="22"/>
          </w:rPr>
          <w:fldChar w:fldCharType="end"/>
        </w:r>
      </w:del>
      <w:del w:id="8301" w:author="Windows User" w:date="2019-09-19T21:33:00Z">
        <w:r w:rsidRPr="0033182C" w:rsidDel="006A7D3E">
          <w:rPr>
            <w:rFonts w:cs="Times New Roman"/>
            <w:i w:val="0"/>
            <w:color w:val="auto"/>
            <w:sz w:val="22"/>
          </w:rPr>
          <w:delText xml:space="preserve"> Grafik Arus</w:delText>
        </w:r>
        <w:bookmarkStart w:id="8302" w:name="_Toc23497160"/>
        <w:bookmarkStart w:id="8303" w:name="_Toc23553344"/>
        <w:bookmarkStart w:id="8304" w:name="_Toc23811697"/>
        <w:bookmarkStart w:id="8305" w:name="_Toc23881360"/>
        <w:bookmarkEnd w:id="8302"/>
        <w:bookmarkEnd w:id="8303"/>
        <w:bookmarkEnd w:id="8304"/>
        <w:bookmarkEnd w:id="8305"/>
      </w:del>
    </w:p>
    <w:p w14:paraId="6BE6EF31" w14:textId="3D82442A" w:rsidR="004054A0" w:rsidRPr="0033182C" w:rsidDel="006A7D3E" w:rsidRDefault="004054A0">
      <w:pPr>
        <w:pStyle w:val="Heading3"/>
        <w:numPr>
          <w:ilvl w:val="2"/>
          <w:numId w:val="45"/>
        </w:numPr>
        <w:ind w:left="357" w:hanging="357"/>
        <w:rPr>
          <w:del w:id="8306" w:author="Windows User" w:date="2019-09-19T21:33:00Z"/>
          <w:rFonts w:cs="Times New Roman"/>
        </w:rPr>
        <w:pPrChange w:id="8307" w:author="Windows User" w:date="2019-09-19T03:35:00Z">
          <w:pPr>
            <w:pStyle w:val="Heading3"/>
          </w:pPr>
        </w:pPrChange>
      </w:pPr>
      <w:del w:id="8308" w:author="Windows User" w:date="2019-09-19T21:33:00Z">
        <w:r w:rsidRPr="0033182C" w:rsidDel="006A7D3E">
          <w:rPr>
            <w:rFonts w:cs="Times New Roman"/>
          </w:rPr>
          <w:delText>Grafik Tegangan</w:delText>
        </w:r>
        <w:bookmarkStart w:id="8309" w:name="_Toc23497161"/>
        <w:bookmarkStart w:id="8310" w:name="_Toc23553345"/>
        <w:bookmarkStart w:id="8311" w:name="_Toc23811698"/>
        <w:bookmarkStart w:id="8312" w:name="_Toc23881361"/>
        <w:bookmarkEnd w:id="8309"/>
        <w:bookmarkEnd w:id="8310"/>
        <w:bookmarkEnd w:id="8311"/>
        <w:bookmarkEnd w:id="8312"/>
      </w:del>
    </w:p>
    <w:p w14:paraId="43608941" w14:textId="07F8D7DD" w:rsidR="00B7680C" w:rsidRPr="0033182C" w:rsidDel="006A7D3E" w:rsidRDefault="00B7680C" w:rsidP="00B7680C">
      <w:pPr>
        <w:ind w:firstLine="567"/>
        <w:rPr>
          <w:del w:id="8313" w:author="Windows User" w:date="2019-09-19T21:33:00Z"/>
          <w:rFonts w:cs="Times New Roman"/>
          <w:szCs w:val="24"/>
        </w:rPr>
      </w:pPr>
      <w:del w:id="8314"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lihat</w:delText>
        </w:r>
        <w:r w:rsidR="00DE6985" w:rsidRPr="0033182C" w:rsidDel="006A7D3E">
          <w:rPr>
            <w:rFonts w:cs="Times New Roman"/>
            <w:szCs w:val="24"/>
          </w:rPr>
          <w:delText xml:space="preserve"> grafik</w:delText>
        </w:r>
        <w:r w:rsidRPr="0033182C" w:rsidDel="006A7D3E">
          <w:rPr>
            <w:rFonts w:cs="Times New Roman"/>
            <w:szCs w:val="24"/>
          </w:rPr>
          <w:delText xml:space="preserve"> tegangan  menggambarkan interaksi objek pada proses menampilkan grafik tegangan yang dihasilkan secara realtime. Proses ini dapat dilihat pada gambar </w:delText>
        </w:r>
        <w:r w:rsidR="007A027C" w:rsidRPr="0033182C" w:rsidDel="006A7D3E">
          <w:rPr>
            <w:rFonts w:cs="Times New Roman"/>
            <w:szCs w:val="24"/>
          </w:rPr>
          <w:delText>4.27</w:delText>
        </w:r>
        <w:bookmarkStart w:id="8315" w:name="_Toc23497162"/>
        <w:bookmarkStart w:id="8316" w:name="_Toc23553346"/>
        <w:bookmarkStart w:id="8317" w:name="_Toc23811699"/>
        <w:bookmarkStart w:id="8318" w:name="_Toc23881362"/>
        <w:bookmarkEnd w:id="8315"/>
        <w:bookmarkEnd w:id="8316"/>
        <w:bookmarkEnd w:id="8317"/>
        <w:bookmarkEnd w:id="8318"/>
      </w:del>
    </w:p>
    <w:p w14:paraId="22D1CE3B" w14:textId="2C57EAD6" w:rsidR="00B7680C" w:rsidRPr="0033182C" w:rsidDel="006A7D3E" w:rsidRDefault="00B7680C" w:rsidP="00B7680C">
      <w:pPr>
        <w:rPr>
          <w:del w:id="8319" w:author="Windows User" w:date="2019-09-19T21:33:00Z"/>
          <w:rFonts w:cs="Times New Roman"/>
        </w:rPr>
      </w:pPr>
      <w:del w:id="8320" w:author="Windows User" w:date="2019-09-19T21:33:00Z">
        <w:r w:rsidRPr="0033182C" w:rsidDel="006A7D3E">
          <w:rPr>
            <w:rFonts w:cs="Times New Roman"/>
            <w:noProof/>
          </w:rPr>
          <w:drawing>
            <wp:inline distT="0" distB="0" distL="0" distR="0" wp14:anchorId="29C7C206" wp14:editId="71DB1E64">
              <wp:extent cx="3543300" cy="247276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60460" cy="2484741"/>
                      </a:xfrm>
                      <a:prstGeom prst="rect">
                        <a:avLst/>
                      </a:prstGeom>
                    </pic:spPr>
                  </pic:pic>
                </a:graphicData>
              </a:graphic>
            </wp:inline>
          </w:drawing>
        </w:r>
        <w:bookmarkStart w:id="8321" w:name="_Toc23497163"/>
        <w:bookmarkStart w:id="8322" w:name="_Toc23553347"/>
        <w:bookmarkStart w:id="8323" w:name="_Toc23811700"/>
        <w:bookmarkStart w:id="8324" w:name="_Toc23881363"/>
        <w:bookmarkEnd w:id="8321"/>
        <w:bookmarkEnd w:id="8322"/>
        <w:bookmarkEnd w:id="8323"/>
        <w:bookmarkEnd w:id="8324"/>
      </w:del>
    </w:p>
    <w:p w14:paraId="7389705B" w14:textId="785DA902" w:rsidR="00B7680C" w:rsidRPr="0033182C" w:rsidDel="006A7D3E" w:rsidRDefault="00B7680C" w:rsidP="00B7680C">
      <w:pPr>
        <w:pStyle w:val="Caption"/>
        <w:jc w:val="center"/>
        <w:rPr>
          <w:del w:id="8325" w:author="Windows User" w:date="2019-09-19T21:33:00Z"/>
          <w:rFonts w:cs="Times New Roman"/>
          <w:i w:val="0"/>
          <w:color w:val="auto"/>
          <w:sz w:val="22"/>
        </w:rPr>
      </w:pPr>
      <w:del w:id="8326" w:author="Windows User" w:date="2019-09-19T21:33:00Z">
        <w:r w:rsidRPr="0033182C" w:rsidDel="006A7D3E">
          <w:rPr>
            <w:rFonts w:cs="Times New Roman"/>
            <w:i w:val="0"/>
            <w:color w:val="auto"/>
            <w:sz w:val="22"/>
          </w:rPr>
          <w:delText xml:space="preserve">Gambar </w:delText>
        </w:r>
      </w:del>
      <w:del w:id="8327"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27</w:delText>
        </w:r>
        <w:r w:rsidR="00F25887" w:rsidRPr="0033182C" w:rsidDel="007F4597">
          <w:rPr>
            <w:rFonts w:cs="Times New Roman"/>
            <w:iCs w:val="0"/>
            <w:sz w:val="22"/>
          </w:rPr>
          <w:fldChar w:fldCharType="end"/>
        </w:r>
      </w:del>
      <w:del w:id="8328" w:author="Windows User" w:date="2019-09-19T21:33:00Z">
        <w:r w:rsidRPr="0033182C" w:rsidDel="006A7D3E">
          <w:rPr>
            <w:rFonts w:cs="Times New Roman"/>
            <w:i w:val="0"/>
            <w:color w:val="auto"/>
            <w:sz w:val="22"/>
          </w:rPr>
          <w:delText xml:space="preserve"> Grafik Tegangan</w:delText>
        </w:r>
        <w:bookmarkStart w:id="8329" w:name="_Toc23497164"/>
        <w:bookmarkStart w:id="8330" w:name="_Toc23553348"/>
        <w:bookmarkStart w:id="8331" w:name="_Toc23811701"/>
        <w:bookmarkStart w:id="8332" w:name="_Toc23881364"/>
        <w:bookmarkEnd w:id="8329"/>
        <w:bookmarkEnd w:id="8330"/>
        <w:bookmarkEnd w:id="8331"/>
        <w:bookmarkEnd w:id="8332"/>
      </w:del>
    </w:p>
    <w:p w14:paraId="625F0D2D" w14:textId="5FB417D1" w:rsidR="00B7680C" w:rsidRPr="0033182C" w:rsidDel="006A7D3E" w:rsidRDefault="00B7680C" w:rsidP="00B7680C">
      <w:pPr>
        <w:rPr>
          <w:del w:id="8333" w:author="Windows User" w:date="2019-09-19T21:33:00Z"/>
          <w:rFonts w:cs="Times New Roman"/>
        </w:rPr>
      </w:pPr>
      <w:bookmarkStart w:id="8334" w:name="_Toc23497165"/>
      <w:bookmarkStart w:id="8335" w:name="_Toc23553349"/>
      <w:bookmarkStart w:id="8336" w:name="_Toc23811702"/>
      <w:bookmarkStart w:id="8337" w:name="_Toc23881365"/>
      <w:bookmarkEnd w:id="8334"/>
      <w:bookmarkEnd w:id="8335"/>
      <w:bookmarkEnd w:id="8336"/>
      <w:bookmarkEnd w:id="8337"/>
    </w:p>
    <w:p w14:paraId="1FE3F3F8" w14:textId="4AD6606D" w:rsidR="004054A0" w:rsidRPr="0033182C" w:rsidDel="006A7D3E" w:rsidRDefault="004054A0">
      <w:pPr>
        <w:pStyle w:val="Heading3"/>
        <w:numPr>
          <w:ilvl w:val="2"/>
          <w:numId w:val="45"/>
        </w:numPr>
        <w:ind w:left="357" w:hanging="357"/>
        <w:rPr>
          <w:del w:id="8338" w:author="Windows User" w:date="2019-09-19T21:33:00Z"/>
          <w:rFonts w:cs="Times New Roman"/>
        </w:rPr>
        <w:pPrChange w:id="8339" w:author="Windows User" w:date="2019-09-19T03:35:00Z">
          <w:pPr>
            <w:pStyle w:val="Heading3"/>
          </w:pPr>
        </w:pPrChange>
      </w:pPr>
      <w:del w:id="8340" w:author="Windows User" w:date="2019-09-19T21:33:00Z">
        <w:r w:rsidRPr="0033182C" w:rsidDel="006A7D3E">
          <w:rPr>
            <w:rFonts w:cs="Times New Roman"/>
          </w:rPr>
          <w:delText>History Sudut x</w:delText>
        </w:r>
        <w:bookmarkStart w:id="8341" w:name="_Toc23497166"/>
        <w:bookmarkStart w:id="8342" w:name="_Toc23553350"/>
        <w:bookmarkStart w:id="8343" w:name="_Toc23811703"/>
        <w:bookmarkStart w:id="8344" w:name="_Toc23881366"/>
        <w:bookmarkEnd w:id="8341"/>
        <w:bookmarkEnd w:id="8342"/>
        <w:bookmarkEnd w:id="8343"/>
        <w:bookmarkEnd w:id="8344"/>
      </w:del>
    </w:p>
    <w:p w14:paraId="5199EAC2" w14:textId="02DEBBE1" w:rsidR="00DE6985" w:rsidRPr="0033182C" w:rsidDel="006A7D3E" w:rsidRDefault="00DE6985" w:rsidP="00DE6985">
      <w:pPr>
        <w:ind w:firstLine="567"/>
        <w:rPr>
          <w:del w:id="8345" w:author="Windows User" w:date="2019-09-19T21:33:00Z"/>
          <w:rFonts w:cs="Times New Roman"/>
          <w:szCs w:val="24"/>
        </w:rPr>
      </w:pPr>
      <w:del w:id="8346"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lihat history sudut x menggambarkan interaksi objek pada proses menampilkan perubahan-perubahan data sudut x. Proses ini dapat dilihat pada gambar </w:delText>
        </w:r>
        <w:r w:rsidR="007A027C" w:rsidRPr="0033182C" w:rsidDel="006A7D3E">
          <w:rPr>
            <w:rFonts w:cs="Times New Roman"/>
            <w:szCs w:val="24"/>
          </w:rPr>
          <w:delText>4.28</w:delText>
        </w:r>
        <w:r w:rsidRPr="0033182C" w:rsidDel="006A7D3E">
          <w:rPr>
            <w:rFonts w:cs="Times New Roman"/>
            <w:szCs w:val="24"/>
          </w:rPr>
          <w:delText>.</w:delText>
        </w:r>
        <w:bookmarkStart w:id="8347" w:name="_Toc23497167"/>
        <w:bookmarkStart w:id="8348" w:name="_Toc23553351"/>
        <w:bookmarkStart w:id="8349" w:name="_Toc23811704"/>
        <w:bookmarkStart w:id="8350" w:name="_Toc23881367"/>
        <w:bookmarkEnd w:id="8347"/>
        <w:bookmarkEnd w:id="8348"/>
        <w:bookmarkEnd w:id="8349"/>
        <w:bookmarkEnd w:id="8350"/>
      </w:del>
    </w:p>
    <w:p w14:paraId="62E3D642" w14:textId="12A47A1A" w:rsidR="00DE6985" w:rsidRPr="0033182C" w:rsidDel="006A7D3E" w:rsidRDefault="00DE6985" w:rsidP="00DE6985">
      <w:pPr>
        <w:keepNext/>
        <w:rPr>
          <w:del w:id="8351" w:author="Windows User" w:date="2019-09-19T21:33:00Z"/>
          <w:rFonts w:cs="Times New Roman"/>
        </w:rPr>
      </w:pPr>
      <w:del w:id="8352" w:author="Windows User" w:date="2019-09-19T21:33:00Z">
        <w:r w:rsidRPr="0033182C" w:rsidDel="006A7D3E">
          <w:rPr>
            <w:rFonts w:cs="Times New Roman"/>
            <w:noProof/>
          </w:rPr>
          <w:drawing>
            <wp:inline distT="0" distB="0" distL="0" distR="0" wp14:anchorId="5C04C443" wp14:editId="7E29C6CE">
              <wp:extent cx="3670186" cy="237172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76737" cy="2375958"/>
                      </a:xfrm>
                      <a:prstGeom prst="rect">
                        <a:avLst/>
                      </a:prstGeom>
                    </pic:spPr>
                  </pic:pic>
                </a:graphicData>
              </a:graphic>
            </wp:inline>
          </w:drawing>
        </w:r>
        <w:bookmarkStart w:id="8353" w:name="_Toc23497168"/>
        <w:bookmarkStart w:id="8354" w:name="_Toc23553352"/>
        <w:bookmarkStart w:id="8355" w:name="_Toc23811705"/>
        <w:bookmarkStart w:id="8356" w:name="_Toc23881368"/>
        <w:bookmarkEnd w:id="8353"/>
        <w:bookmarkEnd w:id="8354"/>
        <w:bookmarkEnd w:id="8355"/>
        <w:bookmarkEnd w:id="8356"/>
      </w:del>
    </w:p>
    <w:p w14:paraId="1164583E" w14:textId="676D2F71" w:rsidR="00DE6985" w:rsidRPr="0033182C" w:rsidDel="006A7D3E" w:rsidRDefault="00DE6985" w:rsidP="00DE6985">
      <w:pPr>
        <w:pStyle w:val="Caption"/>
        <w:jc w:val="center"/>
        <w:rPr>
          <w:del w:id="8357" w:author="Windows User" w:date="2019-09-19T21:33:00Z"/>
          <w:rFonts w:cs="Times New Roman"/>
          <w:i w:val="0"/>
          <w:color w:val="auto"/>
          <w:sz w:val="22"/>
        </w:rPr>
      </w:pPr>
      <w:del w:id="8358" w:author="Windows User" w:date="2019-09-19T21:33:00Z">
        <w:r w:rsidRPr="0033182C" w:rsidDel="006A7D3E">
          <w:rPr>
            <w:rFonts w:cs="Times New Roman"/>
            <w:i w:val="0"/>
            <w:color w:val="auto"/>
            <w:sz w:val="22"/>
          </w:rPr>
          <w:delText xml:space="preserve">Gambar </w:delText>
        </w:r>
      </w:del>
      <w:del w:id="8359"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28</w:delText>
        </w:r>
        <w:r w:rsidR="00F25887" w:rsidRPr="0033182C" w:rsidDel="007F4597">
          <w:rPr>
            <w:rFonts w:cs="Times New Roman"/>
            <w:iCs w:val="0"/>
            <w:sz w:val="22"/>
          </w:rPr>
          <w:fldChar w:fldCharType="end"/>
        </w:r>
      </w:del>
      <w:del w:id="8360" w:author="Windows User" w:date="2019-09-19T21:33:00Z">
        <w:r w:rsidRPr="0033182C" w:rsidDel="006A7D3E">
          <w:rPr>
            <w:rFonts w:cs="Times New Roman"/>
            <w:i w:val="0"/>
            <w:color w:val="auto"/>
            <w:sz w:val="22"/>
          </w:rPr>
          <w:delText xml:space="preserve"> History Sudut x</w:delText>
        </w:r>
        <w:bookmarkStart w:id="8361" w:name="_Toc23497169"/>
        <w:bookmarkStart w:id="8362" w:name="_Toc23553353"/>
        <w:bookmarkStart w:id="8363" w:name="_Toc23811706"/>
        <w:bookmarkStart w:id="8364" w:name="_Toc23881369"/>
        <w:bookmarkEnd w:id="8361"/>
        <w:bookmarkEnd w:id="8362"/>
        <w:bookmarkEnd w:id="8363"/>
        <w:bookmarkEnd w:id="8364"/>
      </w:del>
    </w:p>
    <w:p w14:paraId="428BBA47" w14:textId="45AA112F" w:rsidR="004054A0" w:rsidRPr="0033182C" w:rsidDel="006A7D3E" w:rsidRDefault="004054A0">
      <w:pPr>
        <w:pStyle w:val="Heading3"/>
        <w:numPr>
          <w:ilvl w:val="2"/>
          <w:numId w:val="45"/>
        </w:numPr>
        <w:ind w:left="357" w:hanging="357"/>
        <w:rPr>
          <w:del w:id="8365" w:author="Windows User" w:date="2019-09-19T21:33:00Z"/>
          <w:rFonts w:cs="Times New Roman"/>
        </w:rPr>
        <w:pPrChange w:id="8366" w:author="Windows User" w:date="2019-09-19T03:35:00Z">
          <w:pPr>
            <w:pStyle w:val="Heading3"/>
          </w:pPr>
        </w:pPrChange>
      </w:pPr>
      <w:del w:id="8367" w:author="Windows User" w:date="2019-09-19T21:33:00Z">
        <w:r w:rsidRPr="0033182C" w:rsidDel="006A7D3E">
          <w:rPr>
            <w:rFonts w:cs="Times New Roman"/>
          </w:rPr>
          <w:delText>History Sudut y</w:delText>
        </w:r>
        <w:bookmarkStart w:id="8368" w:name="_Toc23497170"/>
        <w:bookmarkStart w:id="8369" w:name="_Toc23553354"/>
        <w:bookmarkStart w:id="8370" w:name="_Toc23811707"/>
        <w:bookmarkStart w:id="8371" w:name="_Toc23881370"/>
        <w:bookmarkEnd w:id="8368"/>
        <w:bookmarkEnd w:id="8369"/>
        <w:bookmarkEnd w:id="8370"/>
        <w:bookmarkEnd w:id="8371"/>
      </w:del>
    </w:p>
    <w:p w14:paraId="29B69FAB" w14:textId="391D363F" w:rsidR="00DE6985" w:rsidRPr="0033182C" w:rsidDel="006A7D3E" w:rsidRDefault="00DE6985" w:rsidP="00DE6985">
      <w:pPr>
        <w:ind w:firstLine="567"/>
        <w:rPr>
          <w:del w:id="8372" w:author="Windows User" w:date="2019-09-19T21:33:00Z"/>
          <w:rFonts w:cs="Times New Roman"/>
          <w:szCs w:val="24"/>
        </w:rPr>
      </w:pPr>
      <w:del w:id="8373"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lihat history sudut y menggambarkan interaksi objek pada proses menampilkan perubahan-perubahan data sudut y. Proses ini dapat dilihat pada gambar </w:delText>
        </w:r>
        <w:r w:rsidR="007A027C" w:rsidRPr="0033182C" w:rsidDel="006A7D3E">
          <w:rPr>
            <w:rFonts w:cs="Times New Roman"/>
            <w:szCs w:val="24"/>
          </w:rPr>
          <w:delText>4.29.</w:delText>
        </w:r>
        <w:bookmarkStart w:id="8374" w:name="_Toc23497171"/>
        <w:bookmarkStart w:id="8375" w:name="_Toc23553355"/>
        <w:bookmarkStart w:id="8376" w:name="_Toc23811708"/>
        <w:bookmarkStart w:id="8377" w:name="_Toc23881371"/>
        <w:bookmarkEnd w:id="8374"/>
        <w:bookmarkEnd w:id="8375"/>
        <w:bookmarkEnd w:id="8376"/>
        <w:bookmarkEnd w:id="8377"/>
      </w:del>
    </w:p>
    <w:p w14:paraId="53E35242" w14:textId="726A2BFE" w:rsidR="00DE6985" w:rsidRPr="0033182C" w:rsidDel="006A7D3E" w:rsidRDefault="00DE6985" w:rsidP="00DE6985">
      <w:pPr>
        <w:keepNext/>
        <w:ind w:firstLine="567"/>
        <w:rPr>
          <w:del w:id="8378" w:author="Windows User" w:date="2019-09-19T21:33:00Z"/>
          <w:rFonts w:cs="Times New Roman"/>
        </w:rPr>
      </w:pPr>
      <w:del w:id="8379" w:author="Windows User" w:date="2019-09-19T21:33:00Z">
        <w:r w:rsidRPr="0033182C" w:rsidDel="006A7D3E">
          <w:rPr>
            <w:rFonts w:cs="Times New Roman"/>
            <w:noProof/>
          </w:rPr>
          <w:drawing>
            <wp:inline distT="0" distB="0" distL="0" distR="0" wp14:anchorId="59A1BB45" wp14:editId="23BCBD01">
              <wp:extent cx="3228975" cy="2154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45441" cy="2165535"/>
                      </a:xfrm>
                      <a:prstGeom prst="rect">
                        <a:avLst/>
                      </a:prstGeom>
                    </pic:spPr>
                  </pic:pic>
                </a:graphicData>
              </a:graphic>
            </wp:inline>
          </w:drawing>
        </w:r>
        <w:bookmarkStart w:id="8380" w:name="_Toc23497172"/>
        <w:bookmarkStart w:id="8381" w:name="_Toc23553356"/>
        <w:bookmarkStart w:id="8382" w:name="_Toc23811709"/>
        <w:bookmarkStart w:id="8383" w:name="_Toc23881372"/>
        <w:bookmarkEnd w:id="8380"/>
        <w:bookmarkEnd w:id="8381"/>
        <w:bookmarkEnd w:id="8382"/>
        <w:bookmarkEnd w:id="8383"/>
      </w:del>
    </w:p>
    <w:p w14:paraId="6D712C1F" w14:textId="3BCF6C0C" w:rsidR="00DE6985" w:rsidRPr="0033182C" w:rsidDel="006A7D3E" w:rsidRDefault="00DE6985" w:rsidP="007E74B5">
      <w:pPr>
        <w:pStyle w:val="Caption"/>
        <w:jc w:val="center"/>
        <w:rPr>
          <w:del w:id="8384" w:author="Windows User" w:date="2019-09-19T21:33:00Z"/>
          <w:rFonts w:cs="Times New Roman"/>
          <w:i w:val="0"/>
          <w:color w:val="auto"/>
          <w:sz w:val="22"/>
          <w:szCs w:val="24"/>
        </w:rPr>
      </w:pPr>
      <w:del w:id="8385" w:author="Windows User" w:date="2019-09-19T21:33:00Z">
        <w:r w:rsidRPr="0033182C" w:rsidDel="006A7D3E">
          <w:rPr>
            <w:rFonts w:cs="Times New Roman"/>
            <w:i w:val="0"/>
            <w:color w:val="auto"/>
            <w:sz w:val="22"/>
          </w:rPr>
          <w:delText xml:space="preserve">Gambar </w:delText>
        </w:r>
      </w:del>
      <w:del w:id="8386"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29</w:delText>
        </w:r>
        <w:r w:rsidR="00F25887" w:rsidRPr="0033182C" w:rsidDel="007F4597">
          <w:rPr>
            <w:rFonts w:cs="Times New Roman"/>
            <w:iCs w:val="0"/>
            <w:sz w:val="22"/>
          </w:rPr>
          <w:fldChar w:fldCharType="end"/>
        </w:r>
      </w:del>
      <w:del w:id="8387" w:author="Windows User" w:date="2019-09-19T21:33:00Z">
        <w:r w:rsidRPr="0033182C" w:rsidDel="006A7D3E">
          <w:rPr>
            <w:rFonts w:cs="Times New Roman"/>
            <w:i w:val="0"/>
            <w:color w:val="auto"/>
            <w:sz w:val="22"/>
          </w:rPr>
          <w:delText xml:space="preserve"> History Sudut y</w:delText>
        </w:r>
        <w:bookmarkStart w:id="8388" w:name="_Toc23497173"/>
        <w:bookmarkStart w:id="8389" w:name="_Toc23553357"/>
        <w:bookmarkStart w:id="8390" w:name="_Toc23811710"/>
        <w:bookmarkStart w:id="8391" w:name="_Toc23881373"/>
        <w:bookmarkEnd w:id="8388"/>
        <w:bookmarkEnd w:id="8389"/>
        <w:bookmarkEnd w:id="8390"/>
        <w:bookmarkEnd w:id="8391"/>
      </w:del>
    </w:p>
    <w:p w14:paraId="1B21D9B1" w14:textId="71982A3A" w:rsidR="004054A0" w:rsidRPr="0033182C" w:rsidDel="006A7D3E" w:rsidRDefault="004054A0">
      <w:pPr>
        <w:pStyle w:val="Heading3"/>
        <w:numPr>
          <w:ilvl w:val="2"/>
          <w:numId w:val="45"/>
        </w:numPr>
        <w:ind w:left="357" w:hanging="357"/>
        <w:rPr>
          <w:del w:id="8392" w:author="Windows User" w:date="2019-09-19T21:33:00Z"/>
          <w:rFonts w:cs="Times New Roman"/>
        </w:rPr>
        <w:pPrChange w:id="8393" w:author="Windows User" w:date="2019-09-19T03:35:00Z">
          <w:pPr>
            <w:pStyle w:val="Heading3"/>
          </w:pPr>
        </w:pPrChange>
      </w:pPr>
      <w:del w:id="8394" w:author="Windows User" w:date="2019-09-19T21:33:00Z">
        <w:r w:rsidRPr="0033182C" w:rsidDel="006A7D3E">
          <w:rPr>
            <w:rFonts w:cs="Times New Roman"/>
          </w:rPr>
          <w:delText>Grafik Sudut x</w:delText>
        </w:r>
        <w:bookmarkStart w:id="8395" w:name="_Toc23497174"/>
        <w:bookmarkStart w:id="8396" w:name="_Toc23553358"/>
        <w:bookmarkStart w:id="8397" w:name="_Toc23811711"/>
        <w:bookmarkStart w:id="8398" w:name="_Toc23881374"/>
        <w:bookmarkEnd w:id="8395"/>
        <w:bookmarkEnd w:id="8396"/>
        <w:bookmarkEnd w:id="8397"/>
        <w:bookmarkEnd w:id="8398"/>
      </w:del>
    </w:p>
    <w:p w14:paraId="1F9FCB0B" w14:textId="4875817F" w:rsidR="00DE6985" w:rsidRPr="0033182C" w:rsidDel="006A7D3E" w:rsidRDefault="00DE6985" w:rsidP="00DE6985">
      <w:pPr>
        <w:ind w:firstLine="567"/>
        <w:rPr>
          <w:del w:id="8399" w:author="Windows User" w:date="2019-09-19T21:33:00Z"/>
          <w:rFonts w:cs="Times New Roman"/>
          <w:szCs w:val="24"/>
        </w:rPr>
      </w:pPr>
      <w:del w:id="8400"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grafik sudut y menggambarkan interaksi objek pada proses menampilkan perubahan-perubahan sudut y secara realtime. Proses ini dapat dilihat pada gambar </w:delText>
        </w:r>
        <w:r w:rsidR="007A027C" w:rsidRPr="0033182C" w:rsidDel="006A7D3E">
          <w:rPr>
            <w:rFonts w:cs="Times New Roman"/>
            <w:szCs w:val="24"/>
          </w:rPr>
          <w:delText>4.30.</w:delText>
        </w:r>
        <w:bookmarkStart w:id="8401" w:name="_Toc23497175"/>
        <w:bookmarkStart w:id="8402" w:name="_Toc23553359"/>
        <w:bookmarkStart w:id="8403" w:name="_Toc23811712"/>
        <w:bookmarkStart w:id="8404" w:name="_Toc23881375"/>
        <w:bookmarkEnd w:id="8401"/>
        <w:bookmarkEnd w:id="8402"/>
        <w:bookmarkEnd w:id="8403"/>
        <w:bookmarkEnd w:id="8404"/>
      </w:del>
    </w:p>
    <w:p w14:paraId="618910B7" w14:textId="12116C80" w:rsidR="00DE6985" w:rsidRPr="0033182C" w:rsidDel="006A7D3E" w:rsidRDefault="00DE6985" w:rsidP="00DE6985">
      <w:pPr>
        <w:keepNext/>
        <w:ind w:firstLine="567"/>
        <w:rPr>
          <w:del w:id="8405" w:author="Windows User" w:date="2019-09-19T21:33:00Z"/>
          <w:rFonts w:cs="Times New Roman"/>
        </w:rPr>
      </w:pPr>
      <w:del w:id="8406" w:author="Windows User" w:date="2019-09-19T21:33:00Z">
        <w:r w:rsidRPr="0033182C" w:rsidDel="006A7D3E">
          <w:rPr>
            <w:rFonts w:cs="Times New Roman"/>
            <w:noProof/>
          </w:rPr>
          <w:drawing>
            <wp:inline distT="0" distB="0" distL="0" distR="0" wp14:anchorId="2344EFED" wp14:editId="1AABA60F">
              <wp:extent cx="3371850" cy="224393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76550" cy="2247063"/>
                      </a:xfrm>
                      <a:prstGeom prst="rect">
                        <a:avLst/>
                      </a:prstGeom>
                    </pic:spPr>
                  </pic:pic>
                </a:graphicData>
              </a:graphic>
            </wp:inline>
          </w:drawing>
        </w:r>
        <w:bookmarkStart w:id="8407" w:name="_Toc23497176"/>
        <w:bookmarkStart w:id="8408" w:name="_Toc23553360"/>
        <w:bookmarkStart w:id="8409" w:name="_Toc23811713"/>
        <w:bookmarkStart w:id="8410" w:name="_Toc23881376"/>
        <w:bookmarkEnd w:id="8407"/>
        <w:bookmarkEnd w:id="8408"/>
        <w:bookmarkEnd w:id="8409"/>
        <w:bookmarkEnd w:id="8410"/>
      </w:del>
    </w:p>
    <w:p w14:paraId="4FA5D78A" w14:textId="15B5A650" w:rsidR="00DE6985" w:rsidRPr="0033182C" w:rsidDel="006A7D3E" w:rsidRDefault="00DE6985" w:rsidP="00DE6985">
      <w:pPr>
        <w:pStyle w:val="Caption"/>
        <w:jc w:val="center"/>
        <w:rPr>
          <w:del w:id="8411" w:author="Windows User" w:date="2019-09-19T21:33:00Z"/>
          <w:rFonts w:cs="Times New Roman"/>
          <w:i w:val="0"/>
          <w:color w:val="auto"/>
          <w:sz w:val="22"/>
          <w:szCs w:val="24"/>
        </w:rPr>
      </w:pPr>
      <w:del w:id="8412" w:author="Windows User" w:date="2019-09-19T21:33:00Z">
        <w:r w:rsidRPr="0033182C" w:rsidDel="006A7D3E">
          <w:rPr>
            <w:rFonts w:cs="Times New Roman"/>
            <w:i w:val="0"/>
            <w:color w:val="auto"/>
            <w:sz w:val="22"/>
          </w:rPr>
          <w:delText xml:space="preserve">Gambar </w:delText>
        </w:r>
      </w:del>
      <w:del w:id="8413"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30</w:delText>
        </w:r>
        <w:r w:rsidR="00F25887" w:rsidRPr="0033182C" w:rsidDel="007F4597">
          <w:rPr>
            <w:rFonts w:cs="Times New Roman"/>
            <w:iCs w:val="0"/>
            <w:sz w:val="22"/>
          </w:rPr>
          <w:fldChar w:fldCharType="end"/>
        </w:r>
      </w:del>
      <w:del w:id="8414" w:author="Windows User" w:date="2019-09-19T21:33:00Z">
        <w:r w:rsidRPr="0033182C" w:rsidDel="006A7D3E">
          <w:rPr>
            <w:rFonts w:cs="Times New Roman"/>
            <w:i w:val="0"/>
            <w:color w:val="auto"/>
            <w:sz w:val="22"/>
          </w:rPr>
          <w:delText xml:space="preserve"> Grafik Sudut x</w:delText>
        </w:r>
        <w:bookmarkStart w:id="8415" w:name="_Toc23497177"/>
        <w:bookmarkStart w:id="8416" w:name="_Toc23553361"/>
        <w:bookmarkStart w:id="8417" w:name="_Toc23811714"/>
        <w:bookmarkStart w:id="8418" w:name="_Toc23881377"/>
        <w:bookmarkEnd w:id="8415"/>
        <w:bookmarkEnd w:id="8416"/>
        <w:bookmarkEnd w:id="8417"/>
        <w:bookmarkEnd w:id="8418"/>
      </w:del>
    </w:p>
    <w:p w14:paraId="19FD25CC" w14:textId="3EF1DDA1" w:rsidR="00DE6985" w:rsidRPr="0033182C" w:rsidDel="006A7D3E" w:rsidRDefault="00DE6985" w:rsidP="00DE6985">
      <w:pPr>
        <w:rPr>
          <w:del w:id="8419" w:author="Windows User" w:date="2019-09-19T21:33:00Z"/>
          <w:rFonts w:cs="Times New Roman"/>
        </w:rPr>
      </w:pPr>
      <w:bookmarkStart w:id="8420" w:name="_Toc23497178"/>
      <w:bookmarkStart w:id="8421" w:name="_Toc23553362"/>
      <w:bookmarkStart w:id="8422" w:name="_Toc23811715"/>
      <w:bookmarkStart w:id="8423" w:name="_Toc23881378"/>
      <w:bookmarkEnd w:id="8420"/>
      <w:bookmarkEnd w:id="8421"/>
      <w:bookmarkEnd w:id="8422"/>
      <w:bookmarkEnd w:id="8423"/>
    </w:p>
    <w:p w14:paraId="4FF7A24A" w14:textId="55B927E8" w:rsidR="004054A0" w:rsidRPr="0033182C" w:rsidDel="006A7D3E" w:rsidRDefault="004054A0">
      <w:pPr>
        <w:pStyle w:val="Heading3"/>
        <w:numPr>
          <w:ilvl w:val="2"/>
          <w:numId w:val="45"/>
        </w:numPr>
        <w:ind w:left="357" w:hanging="357"/>
        <w:rPr>
          <w:del w:id="8424" w:author="Windows User" w:date="2019-09-19T21:33:00Z"/>
          <w:rFonts w:cs="Times New Roman"/>
        </w:rPr>
        <w:pPrChange w:id="8425" w:author="Windows User" w:date="2019-09-19T03:35:00Z">
          <w:pPr>
            <w:pStyle w:val="Heading3"/>
          </w:pPr>
        </w:pPrChange>
      </w:pPr>
      <w:del w:id="8426" w:author="Windows User" w:date="2019-09-19T21:33:00Z">
        <w:r w:rsidRPr="0033182C" w:rsidDel="006A7D3E">
          <w:rPr>
            <w:rFonts w:cs="Times New Roman"/>
          </w:rPr>
          <w:delText>Grafik Sudut y</w:delText>
        </w:r>
        <w:bookmarkStart w:id="8427" w:name="_Toc23497179"/>
        <w:bookmarkStart w:id="8428" w:name="_Toc23553363"/>
        <w:bookmarkStart w:id="8429" w:name="_Toc23811716"/>
        <w:bookmarkStart w:id="8430" w:name="_Toc23881379"/>
        <w:bookmarkEnd w:id="8427"/>
        <w:bookmarkEnd w:id="8428"/>
        <w:bookmarkEnd w:id="8429"/>
        <w:bookmarkEnd w:id="8430"/>
      </w:del>
    </w:p>
    <w:p w14:paraId="5D05D237" w14:textId="4EF603BE" w:rsidR="00DE6985" w:rsidRPr="0033182C" w:rsidDel="006A7D3E" w:rsidRDefault="00DE6985" w:rsidP="00DE6985">
      <w:pPr>
        <w:ind w:firstLine="567"/>
        <w:rPr>
          <w:del w:id="8431" w:author="Windows User" w:date="2019-09-19T21:33:00Z"/>
          <w:rFonts w:cs="Times New Roman"/>
          <w:szCs w:val="24"/>
        </w:rPr>
      </w:pPr>
      <w:del w:id="8432"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grafik sudut y menggambarkan interaksi objek pada proses menampilkan perubahan-perubahan sudut y secara realtime. Proses ini dapat dilihat pada gambar </w:delText>
        </w:r>
        <w:r w:rsidR="007A027C" w:rsidRPr="0033182C" w:rsidDel="006A7D3E">
          <w:rPr>
            <w:rFonts w:cs="Times New Roman"/>
            <w:szCs w:val="24"/>
          </w:rPr>
          <w:delText>4.31.</w:delText>
        </w:r>
        <w:bookmarkStart w:id="8433" w:name="_Toc23497180"/>
        <w:bookmarkStart w:id="8434" w:name="_Toc23553364"/>
        <w:bookmarkStart w:id="8435" w:name="_Toc23811717"/>
        <w:bookmarkStart w:id="8436" w:name="_Toc23881380"/>
        <w:bookmarkEnd w:id="8433"/>
        <w:bookmarkEnd w:id="8434"/>
        <w:bookmarkEnd w:id="8435"/>
        <w:bookmarkEnd w:id="8436"/>
      </w:del>
    </w:p>
    <w:p w14:paraId="27D9CD9E" w14:textId="7B28CD82" w:rsidR="00E03988" w:rsidRPr="0033182C" w:rsidDel="006A7D3E" w:rsidRDefault="00E03988" w:rsidP="00E03988">
      <w:pPr>
        <w:keepNext/>
        <w:ind w:firstLine="567"/>
        <w:rPr>
          <w:del w:id="8437" w:author="Windows User" w:date="2019-09-19T21:33:00Z"/>
          <w:rFonts w:cs="Times New Roman"/>
        </w:rPr>
      </w:pPr>
      <w:del w:id="8438" w:author="Windows User" w:date="2019-09-19T21:33:00Z">
        <w:r w:rsidRPr="0033182C" w:rsidDel="006A7D3E">
          <w:rPr>
            <w:rFonts w:cs="Times New Roman"/>
            <w:noProof/>
          </w:rPr>
          <w:drawing>
            <wp:inline distT="0" distB="0" distL="0" distR="0" wp14:anchorId="09A5FF06" wp14:editId="460E46FE">
              <wp:extent cx="3284773" cy="2412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92621" cy="2418129"/>
                      </a:xfrm>
                      <a:prstGeom prst="rect">
                        <a:avLst/>
                      </a:prstGeom>
                    </pic:spPr>
                  </pic:pic>
                </a:graphicData>
              </a:graphic>
            </wp:inline>
          </w:drawing>
        </w:r>
        <w:bookmarkStart w:id="8439" w:name="_Toc23497181"/>
        <w:bookmarkStart w:id="8440" w:name="_Toc23553365"/>
        <w:bookmarkStart w:id="8441" w:name="_Toc23811718"/>
        <w:bookmarkStart w:id="8442" w:name="_Toc23881381"/>
        <w:bookmarkEnd w:id="8439"/>
        <w:bookmarkEnd w:id="8440"/>
        <w:bookmarkEnd w:id="8441"/>
        <w:bookmarkEnd w:id="8442"/>
      </w:del>
    </w:p>
    <w:p w14:paraId="07A5149F" w14:textId="5747A4A7" w:rsidR="00E03988" w:rsidRPr="0033182C" w:rsidDel="006A7D3E" w:rsidRDefault="00E03988" w:rsidP="00E03988">
      <w:pPr>
        <w:pStyle w:val="Caption"/>
        <w:jc w:val="center"/>
        <w:rPr>
          <w:del w:id="8443" w:author="Windows User" w:date="2019-09-19T21:33:00Z"/>
          <w:rFonts w:cs="Times New Roman"/>
          <w:i w:val="0"/>
          <w:color w:val="auto"/>
          <w:sz w:val="22"/>
          <w:szCs w:val="24"/>
        </w:rPr>
      </w:pPr>
      <w:del w:id="8444" w:author="Windows User" w:date="2019-09-19T21:33:00Z">
        <w:r w:rsidRPr="0033182C" w:rsidDel="006A7D3E">
          <w:rPr>
            <w:rFonts w:cs="Times New Roman"/>
            <w:i w:val="0"/>
            <w:color w:val="auto"/>
            <w:sz w:val="22"/>
          </w:rPr>
          <w:delText xml:space="preserve">Gambar </w:delText>
        </w:r>
      </w:del>
      <w:del w:id="8445"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31</w:delText>
        </w:r>
        <w:r w:rsidR="00F25887" w:rsidRPr="0033182C" w:rsidDel="007F4597">
          <w:rPr>
            <w:rFonts w:cs="Times New Roman"/>
            <w:iCs w:val="0"/>
            <w:sz w:val="22"/>
          </w:rPr>
          <w:fldChar w:fldCharType="end"/>
        </w:r>
      </w:del>
      <w:del w:id="8446" w:author="Windows User" w:date="2019-09-19T21:33:00Z">
        <w:r w:rsidRPr="0033182C" w:rsidDel="006A7D3E">
          <w:rPr>
            <w:rFonts w:cs="Times New Roman"/>
            <w:i w:val="0"/>
            <w:color w:val="auto"/>
            <w:sz w:val="22"/>
          </w:rPr>
          <w:delText xml:space="preserve"> Grafik Sudut y</w:delText>
        </w:r>
        <w:bookmarkStart w:id="8447" w:name="_Toc23497182"/>
        <w:bookmarkStart w:id="8448" w:name="_Toc23553366"/>
        <w:bookmarkStart w:id="8449" w:name="_Toc23811719"/>
        <w:bookmarkStart w:id="8450" w:name="_Toc23881382"/>
        <w:bookmarkEnd w:id="8447"/>
        <w:bookmarkEnd w:id="8448"/>
        <w:bookmarkEnd w:id="8449"/>
        <w:bookmarkEnd w:id="8450"/>
      </w:del>
    </w:p>
    <w:p w14:paraId="25239F0B" w14:textId="4B0AB309" w:rsidR="004054A0" w:rsidRPr="0033182C" w:rsidDel="006A7D3E" w:rsidRDefault="004054A0">
      <w:pPr>
        <w:pStyle w:val="Heading3"/>
        <w:numPr>
          <w:ilvl w:val="2"/>
          <w:numId w:val="45"/>
        </w:numPr>
        <w:ind w:left="357" w:hanging="357"/>
        <w:rPr>
          <w:del w:id="8451" w:author="Windows User" w:date="2019-09-19T21:33:00Z"/>
          <w:rFonts w:cs="Times New Roman"/>
        </w:rPr>
        <w:pPrChange w:id="8452" w:author="Windows User" w:date="2019-09-19T03:35:00Z">
          <w:pPr>
            <w:pStyle w:val="Heading3"/>
          </w:pPr>
        </w:pPrChange>
      </w:pPr>
      <w:del w:id="8453" w:author="Windows User" w:date="2019-09-19T21:33:00Z">
        <w:r w:rsidRPr="0033182C" w:rsidDel="006A7D3E">
          <w:rPr>
            <w:rFonts w:cs="Times New Roman"/>
          </w:rPr>
          <w:delText>Simulasi Energi</w:delText>
        </w:r>
        <w:bookmarkStart w:id="8454" w:name="_Toc23497183"/>
        <w:bookmarkStart w:id="8455" w:name="_Toc23553367"/>
        <w:bookmarkStart w:id="8456" w:name="_Toc23811720"/>
        <w:bookmarkStart w:id="8457" w:name="_Toc23881383"/>
        <w:bookmarkEnd w:id="8454"/>
        <w:bookmarkEnd w:id="8455"/>
        <w:bookmarkEnd w:id="8456"/>
        <w:bookmarkEnd w:id="8457"/>
      </w:del>
    </w:p>
    <w:p w14:paraId="2C484F47" w14:textId="31047860" w:rsidR="00E03988" w:rsidRPr="0033182C" w:rsidDel="006A7D3E" w:rsidRDefault="00E03988" w:rsidP="00E03988">
      <w:pPr>
        <w:ind w:firstLine="567"/>
        <w:rPr>
          <w:del w:id="8458" w:author="Windows User" w:date="2019-09-19T21:33:00Z"/>
          <w:rFonts w:cs="Times New Roman"/>
          <w:szCs w:val="24"/>
        </w:rPr>
      </w:pPr>
      <w:del w:id="8459"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simulasi energi menggambarkan interaksi objek pada proses perhitungan simulasi energ</w:delText>
        </w:r>
        <w:r w:rsidR="007A027C" w:rsidRPr="0033182C" w:rsidDel="006A7D3E">
          <w:rPr>
            <w:rFonts w:cs="Times New Roman"/>
            <w:szCs w:val="24"/>
          </w:rPr>
          <w:delText>i dari pemakaian daya sampai sisa daya yang ada</w:delText>
        </w:r>
        <w:r w:rsidRPr="0033182C" w:rsidDel="006A7D3E">
          <w:rPr>
            <w:rFonts w:cs="Times New Roman"/>
            <w:szCs w:val="24"/>
          </w:rPr>
          <w:delText xml:space="preserve">. Proses ini dapat dilihat pada gambar </w:delText>
        </w:r>
        <w:r w:rsidR="007A027C" w:rsidRPr="0033182C" w:rsidDel="006A7D3E">
          <w:rPr>
            <w:rFonts w:cs="Times New Roman"/>
            <w:szCs w:val="24"/>
          </w:rPr>
          <w:delText>4.32.</w:delText>
        </w:r>
        <w:bookmarkStart w:id="8460" w:name="_Toc23497184"/>
        <w:bookmarkStart w:id="8461" w:name="_Toc23553368"/>
        <w:bookmarkStart w:id="8462" w:name="_Toc23811721"/>
        <w:bookmarkStart w:id="8463" w:name="_Toc23881384"/>
        <w:bookmarkEnd w:id="8460"/>
        <w:bookmarkEnd w:id="8461"/>
        <w:bookmarkEnd w:id="8462"/>
        <w:bookmarkEnd w:id="8463"/>
      </w:del>
    </w:p>
    <w:p w14:paraId="0626F1D0" w14:textId="50098269" w:rsidR="007A027C" w:rsidRPr="0033182C" w:rsidDel="006A7D3E" w:rsidRDefault="00E03988" w:rsidP="007A027C">
      <w:pPr>
        <w:keepNext/>
        <w:rPr>
          <w:del w:id="8464" w:author="Windows User" w:date="2019-09-19T21:33:00Z"/>
          <w:rFonts w:cs="Times New Roman"/>
        </w:rPr>
      </w:pPr>
      <w:del w:id="8465" w:author="Windows User" w:date="2019-09-19T21:33:00Z">
        <w:r w:rsidRPr="0033182C" w:rsidDel="006A7D3E">
          <w:rPr>
            <w:rFonts w:cs="Times New Roman"/>
            <w:noProof/>
          </w:rPr>
          <w:drawing>
            <wp:inline distT="0" distB="0" distL="0" distR="0" wp14:anchorId="1B1EB7D9" wp14:editId="2CC66B4C">
              <wp:extent cx="4248150" cy="2607659"/>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62742" cy="2616616"/>
                      </a:xfrm>
                      <a:prstGeom prst="rect">
                        <a:avLst/>
                      </a:prstGeom>
                    </pic:spPr>
                  </pic:pic>
                </a:graphicData>
              </a:graphic>
            </wp:inline>
          </w:drawing>
        </w:r>
        <w:bookmarkStart w:id="8466" w:name="_Toc23497185"/>
        <w:bookmarkStart w:id="8467" w:name="_Toc23553369"/>
        <w:bookmarkStart w:id="8468" w:name="_Toc23811722"/>
        <w:bookmarkStart w:id="8469" w:name="_Toc23881385"/>
        <w:bookmarkEnd w:id="8466"/>
        <w:bookmarkEnd w:id="8467"/>
        <w:bookmarkEnd w:id="8468"/>
        <w:bookmarkEnd w:id="8469"/>
      </w:del>
    </w:p>
    <w:p w14:paraId="52C3600A" w14:textId="0A8C942B" w:rsidR="00E03988" w:rsidRPr="0033182C" w:rsidDel="006A7D3E" w:rsidRDefault="007A027C" w:rsidP="007A027C">
      <w:pPr>
        <w:pStyle w:val="Caption"/>
        <w:jc w:val="center"/>
        <w:rPr>
          <w:del w:id="8470" w:author="Windows User" w:date="2019-09-19T21:33:00Z"/>
          <w:rFonts w:cs="Times New Roman"/>
          <w:i w:val="0"/>
          <w:color w:val="auto"/>
          <w:sz w:val="22"/>
        </w:rPr>
      </w:pPr>
      <w:del w:id="8471" w:author="Windows User" w:date="2019-09-19T21:33:00Z">
        <w:r w:rsidRPr="0033182C" w:rsidDel="006A7D3E">
          <w:rPr>
            <w:rFonts w:cs="Times New Roman"/>
            <w:i w:val="0"/>
            <w:color w:val="auto"/>
            <w:sz w:val="22"/>
          </w:rPr>
          <w:delText xml:space="preserve">Gambar </w:delText>
        </w:r>
      </w:del>
      <w:del w:id="8472"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32</w:delText>
        </w:r>
        <w:r w:rsidR="00F25887" w:rsidRPr="0033182C" w:rsidDel="007F4597">
          <w:rPr>
            <w:rFonts w:cs="Times New Roman"/>
            <w:iCs w:val="0"/>
            <w:sz w:val="22"/>
          </w:rPr>
          <w:fldChar w:fldCharType="end"/>
        </w:r>
      </w:del>
      <w:del w:id="8473" w:author="Windows User" w:date="2019-09-19T21:33:00Z">
        <w:r w:rsidRPr="0033182C" w:rsidDel="006A7D3E">
          <w:rPr>
            <w:rFonts w:cs="Times New Roman"/>
            <w:i w:val="0"/>
            <w:color w:val="auto"/>
            <w:sz w:val="22"/>
          </w:rPr>
          <w:delText xml:space="preserve"> Simulasi Energi</w:delText>
        </w:r>
        <w:bookmarkStart w:id="8474" w:name="_Toc23497186"/>
        <w:bookmarkStart w:id="8475" w:name="_Toc23553370"/>
        <w:bookmarkStart w:id="8476" w:name="_Toc23811723"/>
        <w:bookmarkStart w:id="8477" w:name="_Toc23881386"/>
        <w:bookmarkEnd w:id="8474"/>
        <w:bookmarkEnd w:id="8475"/>
        <w:bookmarkEnd w:id="8476"/>
        <w:bookmarkEnd w:id="8477"/>
      </w:del>
    </w:p>
    <w:p w14:paraId="6726E615" w14:textId="56011CAB" w:rsidR="004054A0" w:rsidRPr="0033182C" w:rsidDel="006A7D3E" w:rsidRDefault="004054A0">
      <w:pPr>
        <w:pStyle w:val="Heading3"/>
        <w:numPr>
          <w:ilvl w:val="2"/>
          <w:numId w:val="45"/>
        </w:numPr>
        <w:ind w:left="357" w:hanging="357"/>
        <w:rPr>
          <w:del w:id="8478" w:author="Windows User" w:date="2019-09-19T21:33:00Z"/>
          <w:rFonts w:cs="Times New Roman"/>
        </w:rPr>
        <w:pPrChange w:id="8479" w:author="Windows User" w:date="2019-09-19T03:35:00Z">
          <w:pPr>
            <w:pStyle w:val="Heading3"/>
          </w:pPr>
        </w:pPrChange>
      </w:pPr>
      <w:del w:id="8480" w:author="Windows User" w:date="2019-09-19T21:33:00Z">
        <w:r w:rsidRPr="0033182C" w:rsidDel="006A7D3E">
          <w:rPr>
            <w:rFonts w:cs="Times New Roman"/>
          </w:rPr>
          <w:delText>Log out</w:delText>
        </w:r>
        <w:bookmarkStart w:id="8481" w:name="_Toc23497187"/>
        <w:bookmarkStart w:id="8482" w:name="_Toc23553371"/>
        <w:bookmarkStart w:id="8483" w:name="_Toc23811724"/>
        <w:bookmarkStart w:id="8484" w:name="_Toc23881387"/>
        <w:bookmarkEnd w:id="8481"/>
        <w:bookmarkEnd w:id="8482"/>
        <w:bookmarkEnd w:id="8483"/>
        <w:bookmarkEnd w:id="8484"/>
      </w:del>
    </w:p>
    <w:p w14:paraId="520802C9" w14:textId="092C8D08" w:rsidR="00E03988" w:rsidRPr="0033182C" w:rsidDel="006A7D3E" w:rsidRDefault="00E03988" w:rsidP="00E03988">
      <w:pPr>
        <w:ind w:firstLine="567"/>
        <w:rPr>
          <w:del w:id="8485" w:author="Windows User" w:date="2019-09-19T21:33:00Z"/>
          <w:rFonts w:cs="Times New Roman"/>
          <w:szCs w:val="24"/>
        </w:rPr>
      </w:pPr>
      <w:del w:id="8486"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w:delText>
        </w:r>
        <w:r w:rsidR="007A027C" w:rsidRPr="0033182C" w:rsidDel="006A7D3E">
          <w:rPr>
            <w:rFonts w:cs="Times New Roman"/>
            <w:szCs w:val="24"/>
          </w:rPr>
          <w:delText>logout</w:delText>
        </w:r>
        <w:r w:rsidRPr="0033182C" w:rsidDel="006A7D3E">
          <w:rPr>
            <w:rFonts w:cs="Times New Roman"/>
            <w:szCs w:val="24"/>
          </w:rPr>
          <w:delText xml:space="preserve"> menggambarkan interaksi objek pada proses menampilkan perubahan-perubahan sudut y secara realtime. Proses ini dapat dilihat pada gambar </w:delText>
        </w:r>
        <w:r w:rsidR="007A027C" w:rsidRPr="0033182C" w:rsidDel="006A7D3E">
          <w:rPr>
            <w:rFonts w:cs="Times New Roman"/>
            <w:szCs w:val="24"/>
          </w:rPr>
          <w:delText>4.33.</w:delText>
        </w:r>
        <w:bookmarkStart w:id="8487" w:name="_Toc23497188"/>
        <w:bookmarkStart w:id="8488" w:name="_Toc23553372"/>
        <w:bookmarkStart w:id="8489" w:name="_Toc23811725"/>
        <w:bookmarkStart w:id="8490" w:name="_Toc23881388"/>
        <w:bookmarkEnd w:id="8487"/>
        <w:bookmarkEnd w:id="8488"/>
        <w:bookmarkEnd w:id="8489"/>
        <w:bookmarkEnd w:id="8490"/>
      </w:del>
    </w:p>
    <w:p w14:paraId="31668E95" w14:textId="4C7C2BF6" w:rsidR="007A027C" w:rsidRPr="0033182C" w:rsidDel="006A7D3E" w:rsidRDefault="007A027C" w:rsidP="007A027C">
      <w:pPr>
        <w:keepNext/>
        <w:ind w:firstLine="567"/>
        <w:rPr>
          <w:del w:id="8491" w:author="Windows User" w:date="2019-09-19T21:33:00Z"/>
          <w:rFonts w:cs="Times New Roman"/>
        </w:rPr>
      </w:pPr>
      <w:del w:id="8492" w:author="Windows User" w:date="2019-09-19T21:33:00Z">
        <w:r w:rsidRPr="0033182C" w:rsidDel="006A7D3E">
          <w:rPr>
            <w:rFonts w:cs="Times New Roman"/>
            <w:noProof/>
          </w:rPr>
          <w:drawing>
            <wp:inline distT="0" distB="0" distL="0" distR="0" wp14:anchorId="7E498621" wp14:editId="530F0119">
              <wp:extent cx="4086225" cy="26745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88363" cy="2675953"/>
                      </a:xfrm>
                      <a:prstGeom prst="rect">
                        <a:avLst/>
                      </a:prstGeom>
                    </pic:spPr>
                  </pic:pic>
                </a:graphicData>
              </a:graphic>
            </wp:inline>
          </w:drawing>
        </w:r>
        <w:bookmarkStart w:id="8493" w:name="_Toc23497189"/>
        <w:bookmarkStart w:id="8494" w:name="_Toc23553373"/>
        <w:bookmarkStart w:id="8495" w:name="_Toc23811726"/>
        <w:bookmarkStart w:id="8496" w:name="_Toc23881389"/>
        <w:bookmarkEnd w:id="8493"/>
        <w:bookmarkEnd w:id="8494"/>
        <w:bookmarkEnd w:id="8495"/>
        <w:bookmarkEnd w:id="8496"/>
      </w:del>
    </w:p>
    <w:p w14:paraId="156313AE" w14:textId="78EF3A28" w:rsidR="007A027C" w:rsidRPr="0033182C" w:rsidDel="006A7D3E" w:rsidRDefault="007A027C" w:rsidP="007A027C">
      <w:pPr>
        <w:pStyle w:val="Caption"/>
        <w:jc w:val="center"/>
        <w:rPr>
          <w:del w:id="8497" w:author="Windows User" w:date="2019-09-19T21:33:00Z"/>
          <w:rFonts w:cs="Times New Roman"/>
          <w:i w:val="0"/>
          <w:color w:val="auto"/>
          <w:sz w:val="22"/>
          <w:szCs w:val="24"/>
        </w:rPr>
      </w:pPr>
      <w:del w:id="8498" w:author="Windows User" w:date="2019-09-19T21:33:00Z">
        <w:r w:rsidRPr="0033182C" w:rsidDel="006A7D3E">
          <w:rPr>
            <w:rFonts w:cs="Times New Roman"/>
            <w:i w:val="0"/>
            <w:color w:val="auto"/>
            <w:sz w:val="22"/>
          </w:rPr>
          <w:delText xml:space="preserve">Gambar </w:delText>
        </w:r>
      </w:del>
      <w:del w:id="8499"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33</w:delText>
        </w:r>
        <w:r w:rsidR="00F25887" w:rsidRPr="0033182C" w:rsidDel="007F4597">
          <w:rPr>
            <w:rFonts w:cs="Times New Roman"/>
            <w:iCs w:val="0"/>
            <w:sz w:val="22"/>
          </w:rPr>
          <w:fldChar w:fldCharType="end"/>
        </w:r>
      </w:del>
      <w:del w:id="8500" w:author="Windows User" w:date="2019-09-19T21:33:00Z">
        <w:r w:rsidRPr="0033182C" w:rsidDel="006A7D3E">
          <w:rPr>
            <w:rFonts w:cs="Times New Roman"/>
            <w:i w:val="0"/>
            <w:color w:val="auto"/>
            <w:sz w:val="22"/>
          </w:rPr>
          <w:delText xml:space="preserve"> Log out</w:delText>
        </w:r>
        <w:bookmarkStart w:id="8501" w:name="_Toc23497190"/>
        <w:bookmarkStart w:id="8502" w:name="_Toc23553374"/>
        <w:bookmarkStart w:id="8503" w:name="_Toc23811727"/>
        <w:bookmarkStart w:id="8504" w:name="_Toc23881390"/>
        <w:bookmarkEnd w:id="8501"/>
        <w:bookmarkEnd w:id="8502"/>
        <w:bookmarkEnd w:id="8503"/>
        <w:bookmarkEnd w:id="8504"/>
      </w:del>
    </w:p>
    <w:p w14:paraId="35EFF7F3" w14:textId="7E079E8E" w:rsidR="00E03988" w:rsidRPr="0033182C" w:rsidDel="00750347" w:rsidRDefault="00E03988" w:rsidP="00E03988">
      <w:pPr>
        <w:rPr>
          <w:del w:id="8505" w:author="Windows User" w:date="2019-09-20T01:38:00Z"/>
          <w:rFonts w:cs="Times New Roman"/>
        </w:rPr>
      </w:pPr>
      <w:bookmarkStart w:id="8506" w:name="_Toc23497191"/>
      <w:bookmarkStart w:id="8507" w:name="_Toc23553375"/>
      <w:bookmarkStart w:id="8508" w:name="_Toc23811728"/>
      <w:bookmarkStart w:id="8509" w:name="_Toc23881391"/>
      <w:bookmarkEnd w:id="8506"/>
      <w:bookmarkEnd w:id="8507"/>
      <w:bookmarkEnd w:id="8508"/>
      <w:bookmarkEnd w:id="8509"/>
    </w:p>
    <w:p w14:paraId="287825A5" w14:textId="0470C49D" w:rsidR="004054A0" w:rsidRPr="0033182C" w:rsidDel="00750347" w:rsidRDefault="004054A0" w:rsidP="004054A0">
      <w:pPr>
        <w:rPr>
          <w:del w:id="8510" w:author="Windows User" w:date="2019-09-20T01:38:00Z"/>
          <w:rFonts w:cs="Times New Roman"/>
        </w:rPr>
      </w:pPr>
      <w:bookmarkStart w:id="8511" w:name="_Toc23497192"/>
      <w:bookmarkStart w:id="8512" w:name="_Toc23553376"/>
      <w:bookmarkStart w:id="8513" w:name="_Toc23811729"/>
      <w:bookmarkStart w:id="8514" w:name="_Toc23881392"/>
      <w:bookmarkEnd w:id="8511"/>
      <w:bookmarkEnd w:id="8512"/>
      <w:bookmarkEnd w:id="8513"/>
      <w:bookmarkEnd w:id="8514"/>
    </w:p>
    <w:p w14:paraId="30DCCEE3" w14:textId="283E2E1D" w:rsidR="00207757" w:rsidRPr="0033182C" w:rsidDel="00750347" w:rsidRDefault="00207757">
      <w:pPr>
        <w:pStyle w:val="Heading2"/>
        <w:numPr>
          <w:ilvl w:val="1"/>
          <w:numId w:val="45"/>
        </w:numPr>
        <w:ind w:left="357" w:hanging="357"/>
        <w:rPr>
          <w:del w:id="8515" w:author="Windows User" w:date="2019-09-20T01:38:00Z"/>
          <w:rFonts w:cs="Times New Roman"/>
        </w:rPr>
        <w:pPrChange w:id="8516" w:author="Windows User" w:date="2019-09-19T03:35:00Z">
          <w:pPr>
            <w:pStyle w:val="Heading2"/>
          </w:pPr>
        </w:pPrChange>
      </w:pPr>
      <w:del w:id="8517" w:author="Windows User" w:date="2019-09-20T01:38:00Z">
        <w:r w:rsidRPr="0033182C" w:rsidDel="00750347">
          <w:rPr>
            <w:rFonts w:cs="Times New Roman"/>
            <w:i/>
          </w:rPr>
          <w:delText>Entity Relationaship</w:delText>
        </w:r>
        <w:r w:rsidR="00415F4D" w:rsidRPr="0033182C" w:rsidDel="00750347">
          <w:rPr>
            <w:rFonts w:cs="Times New Roman"/>
            <w:i/>
          </w:rPr>
          <w:delText xml:space="preserve"> Diagram</w:delText>
        </w:r>
        <w:r w:rsidR="00415F4D" w:rsidRPr="0033182C" w:rsidDel="00750347">
          <w:rPr>
            <w:rFonts w:cs="Times New Roman"/>
          </w:rPr>
          <w:delText xml:space="preserve"> (ERD)</w:delText>
        </w:r>
        <w:bookmarkStart w:id="8518" w:name="_Toc23497193"/>
        <w:bookmarkStart w:id="8519" w:name="_Toc23553377"/>
        <w:bookmarkStart w:id="8520" w:name="_Toc23811730"/>
        <w:bookmarkStart w:id="8521" w:name="_Toc23881393"/>
        <w:bookmarkEnd w:id="8518"/>
        <w:bookmarkEnd w:id="8519"/>
        <w:bookmarkEnd w:id="8520"/>
        <w:bookmarkEnd w:id="8521"/>
      </w:del>
    </w:p>
    <w:p w14:paraId="1C4D70ED" w14:textId="2BC3DBE5" w:rsidR="00207757" w:rsidRPr="0033182C" w:rsidDel="00750347" w:rsidRDefault="00207757" w:rsidP="00B60E24">
      <w:pPr>
        <w:ind w:firstLine="567"/>
        <w:rPr>
          <w:del w:id="8522" w:author="Windows User" w:date="2019-09-20T01:38:00Z"/>
          <w:rFonts w:cs="Times New Roman"/>
        </w:rPr>
      </w:pPr>
      <w:del w:id="8523" w:author="Windows User" w:date="2019-09-20T01:38:00Z">
        <w:r w:rsidRPr="0033182C" w:rsidDel="00750347">
          <w:rPr>
            <w:rFonts w:cs="Times New Roman"/>
            <w:i/>
          </w:rPr>
          <w:delText xml:space="preserve">Entity Relationaship Diagram </w:delText>
        </w:r>
        <w:r w:rsidRPr="0033182C" w:rsidDel="00750347">
          <w:rPr>
            <w:rFonts w:cs="Times New Roman"/>
          </w:rPr>
          <w:delText xml:space="preserve">merupakan sebuah diagram yang menggambarkan hubungan antara entitas yang saling terkait yang dibuat pada basisdata. </w:delText>
        </w:r>
        <w:r w:rsidRPr="0033182C" w:rsidDel="00750347">
          <w:rPr>
            <w:rFonts w:cs="Times New Roman"/>
            <w:highlight w:val="yellow"/>
            <w:rPrChange w:id="8524" w:author="nova" w:date="2019-09-02T07:55:00Z">
              <w:rPr/>
            </w:rPrChange>
          </w:rPr>
          <w:delText>ERD pada sistem ini dapat dilihat pada gambar</w:delText>
        </w:r>
        <w:bookmarkStart w:id="8525" w:name="_Toc23497194"/>
        <w:bookmarkStart w:id="8526" w:name="_Toc23553378"/>
        <w:bookmarkStart w:id="8527" w:name="_Toc23811731"/>
        <w:bookmarkStart w:id="8528" w:name="_Toc23881394"/>
        <w:bookmarkEnd w:id="8525"/>
        <w:bookmarkEnd w:id="8526"/>
        <w:bookmarkEnd w:id="8527"/>
        <w:bookmarkEnd w:id="8528"/>
      </w:del>
    </w:p>
    <w:p w14:paraId="77FF3A07" w14:textId="63253DA5" w:rsidR="00DC1817" w:rsidRPr="0033182C" w:rsidDel="00750347" w:rsidRDefault="0049091B">
      <w:pPr>
        <w:pStyle w:val="Heading2"/>
        <w:numPr>
          <w:ilvl w:val="1"/>
          <w:numId w:val="45"/>
        </w:numPr>
        <w:ind w:left="357" w:hanging="357"/>
        <w:rPr>
          <w:del w:id="8529" w:author="Windows User" w:date="2019-09-20T01:38:00Z"/>
          <w:rFonts w:cs="Times New Roman"/>
        </w:rPr>
        <w:pPrChange w:id="8530" w:author="Windows User" w:date="2019-09-19T03:35:00Z">
          <w:pPr>
            <w:pStyle w:val="Heading2"/>
          </w:pPr>
        </w:pPrChange>
      </w:pPr>
      <w:del w:id="8531" w:author="Windows User" w:date="2019-09-20T01:38:00Z">
        <w:r w:rsidRPr="0033182C" w:rsidDel="00750347">
          <w:rPr>
            <w:rFonts w:cs="Times New Roman"/>
          </w:rPr>
          <w:delText xml:space="preserve">Pembuatan </w:delText>
        </w:r>
        <w:r w:rsidR="008B097C" w:rsidRPr="0033182C" w:rsidDel="00750347">
          <w:rPr>
            <w:rFonts w:cs="Times New Roman"/>
          </w:rPr>
          <w:delText xml:space="preserve">Sistem Kontrol </w:delText>
        </w:r>
        <w:r w:rsidR="00411AC3" w:rsidRPr="0033182C" w:rsidDel="00750347">
          <w:rPr>
            <w:rFonts w:cs="Times New Roman"/>
          </w:rPr>
          <w:delText xml:space="preserve">Menggunakan Metode </w:delText>
        </w:r>
      </w:del>
      <w:del w:id="8532" w:author="Windows User" w:date="2019-09-14T03:53:00Z">
        <w:r w:rsidR="00411AC3" w:rsidRPr="0033182C" w:rsidDel="00451BA0">
          <w:rPr>
            <w:rFonts w:cs="Times New Roman"/>
          </w:rPr>
          <w:delText>Fuzzy</w:delText>
        </w:r>
      </w:del>
      <w:del w:id="8533" w:author="Windows User" w:date="2019-09-20T01:38:00Z">
        <w:r w:rsidR="00411AC3" w:rsidRPr="0033182C" w:rsidDel="00750347">
          <w:rPr>
            <w:rFonts w:cs="Times New Roman"/>
          </w:rPr>
          <w:delText xml:space="preserve"> PID</w:delText>
        </w:r>
        <w:bookmarkStart w:id="8534" w:name="_Toc23497195"/>
        <w:bookmarkStart w:id="8535" w:name="_Toc23553379"/>
        <w:bookmarkStart w:id="8536" w:name="_Toc23811732"/>
        <w:bookmarkStart w:id="8537" w:name="_Toc23881395"/>
        <w:bookmarkEnd w:id="8534"/>
        <w:bookmarkEnd w:id="8535"/>
        <w:bookmarkEnd w:id="8536"/>
        <w:bookmarkEnd w:id="8537"/>
      </w:del>
    </w:p>
    <w:p w14:paraId="797E442E" w14:textId="588CADFF" w:rsidR="00A706CD" w:rsidRPr="0033182C" w:rsidDel="00750347" w:rsidRDefault="00A706CD" w:rsidP="00A706CD">
      <w:pPr>
        <w:ind w:firstLine="357"/>
        <w:rPr>
          <w:del w:id="8538" w:author="Windows User" w:date="2019-09-20T01:38:00Z"/>
          <w:rFonts w:cs="Times New Roman"/>
        </w:rPr>
      </w:pPr>
      <w:del w:id="8539" w:author="Windows User" w:date="2019-09-20T01:38:00Z">
        <w:r w:rsidRPr="0033182C" w:rsidDel="00750347">
          <w:rPr>
            <w:rFonts w:eastAsiaTheme="majorEastAsia" w:cs="Times New Roman"/>
            <w:szCs w:val="24"/>
          </w:rPr>
          <w:delText xml:space="preserve">Proses ini dimulai dengan menerepkan metode </w:delText>
        </w:r>
      </w:del>
      <w:del w:id="8540" w:author="Windows User" w:date="2019-09-14T03:53:00Z">
        <w:r w:rsidRPr="0033182C" w:rsidDel="00451BA0">
          <w:rPr>
            <w:rFonts w:eastAsiaTheme="majorEastAsia" w:cs="Times New Roman"/>
            <w:szCs w:val="24"/>
          </w:rPr>
          <w:delText>fuzzy</w:delText>
        </w:r>
      </w:del>
      <w:del w:id="8541" w:author="Windows User" w:date="2019-09-20T01:38:00Z">
        <w:r w:rsidRPr="0033182C" w:rsidDel="00750347">
          <w:rPr>
            <w:rFonts w:eastAsiaTheme="majorEastAsia" w:cs="Times New Roman"/>
            <w:szCs w:val="24"/>
          </w:rPr>
          <w:delText xml:space="preserve"> yang diawali dengan pembacaan sensor pada LDR. Proses selanjutnya dilakukan perhitungan metode </w:delText>
        </w:r>
      </w:del>
      <w:del w:id="8542" w:author="Windows User" w:date="2019-09-14T03:53:00Z">
        <w:r w:rsidRPr="0033182C" w:rsidDel="00451BA0">
          <w:rPr>
            <w:rFonts w:eastAsiaTheme="majorEastAsia" w:cs="Times New Roman"/>
            <w:szCs w:val="24"/>
          </w:rPr>
          <w:delText>fuzzy</w:delText>
        </w:r>
      </w:del>
      <w:del w:id="8543" w:author="Windows User" w:date="2019-09-20T01:38:00Z">
        <w:r w:rsidRPr="0033182C" w:rsidDel="00750347">
          <w:rPr>
            <w:rFonts w:eastAsiaTheme="majorEastAsia" w:cs="Times New Roman"/>
            <w:szCs w:val="24"/>
          </w:rPr>
          <w:delText xml:space="preserve"> yang didapat dari output sensor. Terakhir melakukan perhitungan PID dari output </w:delText>
        </w:r>
      </w:del>
      <w:del w:id="8544" w:author="Windows User" w:date="2019-09-14T03:53:00Z">
        <w:r w:rsidRPr="0033182C" w:rsidDel="00451BA0">
          <w:rPr>
            <w:rFonts w:eastAsiaTheme="majorEastAsia" w:cs="Times New Roman"/>
            <w:szCs w:val="24"/>
          </w:rPr>
          <w:delText>fuzzy</w:delText>
        </w:r>
      </w:del>
      <w:del w:id="8545" w:author="Windows User" w:date="2019-09-20T01:38:00Z">
        <w:r w:rsidRPr="0033182C" w:rsidDel="00750347">
          <w:rPr>
            <w:rFonts w:eastAsiaTheme="majorEastAsia" w:cs="Times New Roman"/>
            <w:szCs w:val="24"/>
          </w:rPr>
          <w:delText xml:space="preserve"> yang didapat. Semua metode yang sudah diterapkan dibangingkan dengan panel surya tanpa penggunaan kedua metode terebut untuk mencari mana yang lebih optimal.</w:delText>
        </w:r>
        <w:bookmarkStart w:id="8546" w:name="_Toc23497196"/>
        <w:bookmarkStart w:id="8547" w:name="_Toc23553380"/>
        <w:bookmarkStart w:id="8548" w:name="_Toc23811733"/>
        <w:bookmarkStart w:id="8549" w:name="_Toc23881396"/>
        <w:bookmarkEnd w:id="8546"/>
        <w:bookmarkEnd w:id="8547"/>
        <w:bookmarkEnd w:id="8548"/>
        <w:bookmarkEnd w:id="8549"/>
      </w:del>
    </w:p>
    <w:p w14:paraId="38E867E0" w14:textId="2D38A94B" w:rsidR="00411AC3" w:rsidRPr="0033182C" w:rsidDel="00750347" w:rsidRDefault="00411AC3">
      <w:pPr>
        <w:pStyle w:val="Heading3"/>
        <w:numPr>
          <w:ilvl w:val="2"/>
          <w:numId w:val="45"/>
        </w:numPr>
        <w:ind w:left="357" w:hanging="357"/>
        <w:rPr>
          <w:del w:id="8550" w:author="Windows User" w:date="2019-09-20T01:38:00Z"/>
          <w:rFonts w:cs="Times New Roman"/>
          <w:i/>
        </w:rPr>
        <w:pPrChange w:id="8551" w:author="Windows User" w:date="2019-09-19T03:35:00Z">
          <w:pPr>
            <w:pStyle w:val="Heading3"/>
          </w:pPr>
        </w:pPrChange>
      </w:pPr>
      <w:del w:id="8552" w:author="Windows User" w:date="2019-09-20T01:38:00Z">
        <w:r w:rsidRPr="0033182C" w:rsidDel="00750347">
          <w:rPr>
            <w:rFonts w:cs="Times New Roman"/>
          </w:rPr>
          <w:delText xml:space="preserve">Metode </w:delText>
        </w:r>
      </w:del>
      <w:del w:id="8553" w:author="Windows User" w:date="2019-09-14T03:53:00Z">
        <w:r w:rsidRPr="0033182C" w:rsidDel="00451BA0">
          <w:rPr>
            <w:rFonts w:cs="Times New Roman"/>
          </w:rPr>
          <w:delText>Fuzzy</w:delText>
        </w:r>
      </w:del>
      <w:del w:id="8554" w:author="Windows User" w:date="2019-09-20T01:38:00Z">
        <w:r w:rsidRPr="0033182C" w:rsidDel="00750347">
          <w:rPr>
            <w:rFonts w:cs="Times New Roman"/>
          </w:rPr>
          <w:delText xml:space="preserve"> pada </w:delText>
        </w:r>
        <w:r w:rsidR="005555BB" w:rsidRPr="0033182C" w:rsidDel="00750347">
          <w:rPr>
            <w:rFonts w:cs="Times New Roman"/>
            <w:i/>
          </w:rPr>
          <w:delText>tracker</w:delText>
        </w:r>
        <w:bookmarkStart w:id="8555" w:name="_Toc23497197"/>
        <w:bookmarkStart w:id="8556" w:name="_Toc23553381"/>
        <w:bookmarkStart w:id="8557" w:name="_Toc23811734"/>
        <w:bookmarkStart w:id="8558" w:name="_Toc23881397"/>
        <w:bookmarkEnd w:id="8555"/>
        <w:bookmarkEnd w:id="8556"/>
        <w:bookmarkEnd w:id="8557"/>
        <w:bookmarkEnd w:id="8558"/>
      </w:del>
    </w:p>
    <w:p w14:paraId="5CF1A528" w14:textId="7E04459A" w:rsidR="005C3A7F" w:rsidRPr="0033182C" w:rsidDel="00E14759" w:rsidRDefault="0008725A" w:rsidP="00B64E16">
      <w:pPr>
        <w:ind w:firstLine="357"/>
        <w:rPr>
          <w:del w:id="8559" w:author="Windows User" w:date="2019-09-19T04:16:00Z"/>
          <w:rFonts w:eastAsiaTheme="majorEastAsia" w:cs="Times New Roman"/>
          <w:szCs w:val="24"/>
        </w:rPr>
      </w:pPr>
      <w:del w:id="8560" w:author="Windows User" w:date="2019-09-19T04:16:00Z">
        <w:r w:rsidRPr="0033182C" w:rsidDel="00E14759">
          <w:rPr>
            <w:rFonts w:eastAsiaTheme="majorEastAsia" w:cs="Times New Roman"/>
            <w:szCs w:val="24"/>
          </w:rPr>
          <w:delText xml:space="preserve">Proses perhitungan metode </w:delText>
        </w:r>
      </w:del>
      <w:del w:id="8561" w:author="Windows User" w:date="2019-09-14T03:53:00Z">
        <w:r w:rsidRPr="0033182C" w:rsidDel="00451BA0">
          <w:rPr>
            <w:rFonts w:eastAsiaTheme="majorEastAsia" w:cs="Times New Roman"/>
            <w:szCs w:val="24"/>
          </w:rPr>
          <w:delText>fuzzy</w:delText>
        </w:r>
      </w:del>
      <w:del w:id="8562" w:author="Windows User" w:date="2019-09-19T04:16:00Z">
        <w:r w:rsidRPr="0033182C" w:rsidDel="00E14759">
          <w:rPr>
            <w:rFonts w:eastAsiaTheme="majorEastAsia" w:cs="Times New Roman"/>
            <w:szCs w:val="24"/>
          </w:rPr>
          <w:delText xml:space="preserve"> pada </w:delText>
        </w:r>
        <w:r w:rsidRPr="0033182C" w:rsidDel="00E14759">
          <w:rPr>
            <w:rFonts w:eastAsiaTheme="majorEastAsia" w:cs="Times New Roman"/>
            <w:i/>
            <w:szCs w:val="24"/>
          </w:rPr>
          <w:delText>tracker</w:delText>
        </w:r>
        <w:r w:rsidR="003B2189" w:rsidRPr="0033182C" w:rsidDel="00E14759">
          <w:rPr>
            <w:rFonts w:eastAsiaTheme="majorEastAsia" w:cs="Times New Roman"/>
            <w:szCs w:val="24"/>
          </w:rPr>
          <w:delText xml:space="preserve"> </w:delText>
        </w:r>
        <w:r w:rsidR="00B64E16" w:rsidRPr="0033182C" w:rsidDel="00E14759">
          <w:rPr>
            <w:rFonts w:eastAsiaTheme="majorEastAsia" w:cs="Times New Roman"/>
            <w:szCs w:val="24"/>
          </w:rPr>
          <w:delText xml:space="preserve">diawali dengan melakukan pembacaan sensor </w:delText>
        </w:r>
        <w:r w:rsidR="00B64E16" w:rsidRPr="0033182C" w:rsidDel="00E14759">
          <w:rPr>
            <w:rFonts w:eastAsiaTheme="majorEastAsia" w:cs="Times New Roman"/>
            <w:i/>
            <w:szCs w:val="24"/>
          </w:rPr>
          <w:delText xml:space="preserve">Light Dependent Resistor </w:delText>
        </w:r>
        <w:r w:rsidR="00B64E16" w:rsidRPr="0033182C" w:rsidDel="00E14759">
          <w:rPr>
            <w:rFonts w:eastAsiaTheme="majorEastAsia" w:cs="Times New Roman"/>
            <w:szCs w:val="24"/>
          </w:rPr>
          <w:delText xml:space="preserve">(LDR) yang terdapat pada </w:delText>
        </w:r>
        <w:r w:rsidR="00B64E16" w:rsidRPr="0033182C" w:rsidDel="00E14759">
          <w:rPr>
            <w:rFonts w:eastAsiaTheme="majorEastAsia" w:cs="Times New Roman"/>
            <w:i/>
            <w:szCs w:val="24"/>
          </w:rPr>
          <w:delText>tracker</w:delText>
        </w:r>
        <w:r w:rsidR="00B64E16" w:rsidRPr="0033182C" w:rsidDel="00E14759">
          <w:rPr>
            <w:rFonts w:eastAsiaTheme="majorEastAsia" w:cs="Times New Roman"/>
            <w:szCs w:val="24"/>
          </w:rPr>
          <w:delText xml:space="preserve">. Kemudian sistem akan menghitung nilai error pada masing-masing posisi vertikal dan horizontal. Hasil perhitungan dari nilai error tersebut akan diolah oleh metode </w:delText>
        </w:r>
      </w:del>
      <w:del w:id="8563" w:author="Windows User" w:date="2019-09-14T03:53:00Z">
        <w:r w:rsidR="00B64E16" w:rsidRPr="0033182C" w:rsidDel="00451BA0">
          <w:rPr>
            <w:rFonts w:eastAsiaTheme="majorEastAsia" w:cs="Times New Roman"/>
            <w:szCs w:val="24"/>
          </w:rPr>
          <w:delText>fuzzy</w:delText>
        </w:r>
      </w:del>
      <w:del w:id="8564" w:author="Windows User" w:date="2019-09-19T04:16:00Z">
        <w:r w:rsidR="00B64E16" w:rsidRPr="0033182C" w:rsidDel="00E14759">
          <w:rPr>
            <w:rFonts w:eastAsiaTheme="majorEastAsia" w:cs="Times New Roman"/>
            <w:szCs w:val="24"/>
          </w:rPr>
          <w:delText xml:space="preserve"> sampai menemukan keputusan apa yang harus dilakukan berdasarkan keluaran </w:delText>
        </w:r>
      </w:del>
      <w:del w:id="8565" w:author="Windows User" w:date="2019-09-14T03:53:00Z">
        <w:r w:rsidR="00B64E16" w:rsidRPr="0033182C" w:rsidDel="00451BA0">
          <w:rPr>
            <w:rFonts w:eastAsiaTheme="majorEastAsia" w:cs="Times New Roman"/>
            <w:szCs w:val="24"/>
          </w:rPr>
          <w:delText>fuzzy</w:delText>
        </w:r>
      </w:del>
      <w:del w:id="8566" w:author="Windows User" w:date="2019-09-19T04:16:00Z">
        <w:r w:rsidR="000576E9" w:rsidRPr="0033182C" w:rsidDel="00E14759">
          <w:rPr>
            <w:rFonts w:eastAsiaTheme="majorEastAsia" w:cs="Times New Roman"/>
            <w:szCs w:val="24"/>
          </w:rPr>
          <w:delText xml:space="preserve"> sesuai pada Gambar</w:delText>
        </w:r>
        <w:r w:rsidR="001B4FD6" w:rsidRPr="0033182C" w:rsidDel="00E14759">
          <w:rPr>
            <w:rFonts w:eastAsiaTheme="majorEastAsia" w:cs="Times New Roman"/>
            <w:szCs w:val="24"/>
          </w:rPr>
          <w:delText xml:space="preserve"> 4.37</w:delText>
        </w:r>
        <w:r w:rsidR="00B64E16" w:rsidRPr="0033182C" w:rsidDel="00E14759">
          <w:rPr>
            <w:rFonts w:eastAsiaTheme="majorEastAsia" w:cs="Times New Roman"/>
            <w:szCs w:val="24"/>
          </w:rPr>
          <w:delText xml:space="preserve">. Apabila keluaran </w:delText>
        </w:r>
      </w:del>
      <w:del w:id="8567" w:author="Windows User" w:date="2019-09-14T03:53:00Z">
        <w:r w:rsidR="00B64E16" w:rsidRPr="0033182C" w:rsidDel="00451BA0">
          <w:rPr>
            <w:rFonts w:eastAsiaTheme="majorEastAsia" w:cs="Times New Roman"/>
            <w:szCs w:val="24"/>
          </w:rPr>
          <w:delText>fuzzy</w:delText>
        </w:r>
      </w:del>
      <w:del w:id="8568" w:author="Windows User" w:date="2019-09-19T04:16:00Z">
        <w:r w:rsidR="00B64E16" w:rsidRPr="0033182C" w:rsidDel="00E14759">
          <w:rPr>
            <w:rFonts w:eastAsiaTheme="majorEastAsia" w:cs="Times New Roman"/>
            <w:szCs w:val="24"/>
          </w:rPr>
          <w:delText xml:space="preserve"> masih belum mencapai nilai 0 atau sesuai</w:delText>
        </w:r>
        <w:r w:rsidR="001B4FD6" w:rsidRPr="0033182C" w:rsidDel="00E14759">
          <w:rPr>
            <w:rFonts w:eastAsiaTheme="majorEastAsia" w:cs="Times New Roman"/>
            <w:szCs w:val="24"/>
          </w:rPr>
          <w:delText xml:space="preserve"> dengan Gambar 4.36</w:delText>
        </w:r>
        <w:r w:rsidR="00F7084F" w:rsidRPr="0033182C" w:rsidDel="00E14759">
          <w:rPr>
            <w:rFonts w:eastAsiaTheme="majorEastAsia" w:cs="Times New Roman"/>
            <w:szCs w:val="24"/>
          </w:rPr>
          <w:delText xml:space="preserve"> drajat keanggotaan pada variabel linguistik ZE</w:delText>
        </w:r>
        <w:r w:rsidR="00681AEC" w:rsidRPr="0033182C" w:rsidDel="00E14759">
          <w:rPr>
            <w:rFonts w:eastAsiaTheme="majorEastAsia" w:cs="Times New Roman"/>
            <w:szCs w:val="24"/>
          </w:rPr>
          <w:delText>, maka akan dilakukan pembacaan sensor lagi.</w:delText>
        </w:r>
        <w:r w:rsidR="00F7084F" w:rsidRPr="0033182C" w:rsidDel="00E14759">
          <w:rPr>
            <w:rFonts w:eastAsiaTheme="majorEastAsia" w:cs="Times New Roman"/>
            <w:szCs w:val="24"/>
          </w:rPr>
          <w:delText xml:space="preserve"> </w:delText>
        </w:r>
        <w:bookmarkStart w:id="8569" w:name="_Toc23497198"/>
        <w:bookmarkStart w:id="8570" w:name="_Toc23553382"/>
        <w:bookmarkStart w:id="8571" w:name="_Toc23811735"/>
        <w:bookmarkStart w:id="8572" w:name="_Toc23881398"/>
        <w:bookmarkEnd w:id="8569"/>
        <w:bookmarkEnd w:id="8570"/>
        <w:bookmarkEnd w:id="8571"/>
        <w:bookmarkEnd w:id="8572"/>
      </w:del>
    </w:p>
    <w:p w14:paraId="7F6C1F6B" w14:textId="2C7D07BF" w:rsidR="002B0286" w:rsidRPr="0033182C" w:rsidDel="00E14759" w:rsidRDefault="002B0286" w:rsidP="00B64E16">
      <w:pPr>
        <w:ind w:firstLine="357"/>
        <w:rPr>
          <w:del w:id="8573" w:author="Windows User" w:date="2019-09-19T04:16:00Z"/>
          <w:rFonts w:eastAsiaTheme="majorEastAsia" w:cs="Times New Roman"/>
          <w:szCs w:val="24"/>
        </w:rPr>
      </w:pPr>
      <w:del w:id="8574" w:author="Windows User" w:date="2019-09-19T04:16:00Z">
        <w:r w:rsidRPr="0033182C" w:rsidDel="00E14759">
          <w:rPr>
            <w:rFonts w:eastAsiaTheme="majorEastAsia" w:cs="Times New Roman"/>
            <w:i/>
            <w:szCs w:val="24"/>
          </w:rPr>
          <w:delText xml:space="preserve">Range </w:delText>
        </w:r>
        <w:r w:rsidRPr="0033182C" w:rsidDel="00E14759">
          <w:rPr>
            <w:rFonts w:eastAsiaTheme="majorEastAsia" w:cs="Times New Roman"/>
            <w:szCs w:val="24"/>
          </w:rPr>
          <w:delText xml:space="preserve">pada drajat keanggotaan </w:delText>
        </w:r>
      </w:del>
      <w:del w:id="8575" w:author="Windows User" w:date="2019-09-14T03:53:00Z">
        <w:r w:rsidRPr="0033182C" w:rsidDel="00451BA0">
          <w:rPr>
            <w:rFonts w:eastAsiaTheme="majorEastAsia" w:cs="Times New Roman"/>
            <w:szCs w:val="24"/>
          </w:rPr>
          <w:delText>fuzzy</w:delText>
        </w:r>
      </w:del>
      <w:del w:id="8576" w:author="Windows User" w:date="2019-09-19T04:16:00Z">
        <w:r w:rsidRPr="0033182C" w:rsidDel="00E14759">
          <w:rPr>
            <w:rFonts w:eastAsiaTheme="majorEastAsia" w:cs="Times New Roman"/>
            <w:szCs w:val="24"/>
          </w:rPr>
          <w:delText xml:space="preserve"> didapat melaui uji coba pembacaan sensor LDR dengan mencari rata-rata pada masing-masing sisi. Setelah mendapat rata-rata maka dilakukan perhitungan nilai error. Dari nilai error tersebut yang akan digunakan sebagai parameter drajat keanggotaan </w:delText>
        </w:r>
      </w:del>
      <w:del w:id="8577" w:author="Windows User" w:date="2019-09-14T03:53:00Z">
        <w:r w:rsidRPr="0033182C" w:rsidDel="00451BA0">
          <w:rPr>
            <w:rFonts w:eastAsiaTheme="majorEastAsia" w:cs="Times New Roman"/>
            <w:szCs w:val="24"/>
          </w:rPr>
          <w:delText>fuzzy</w:delText>
        </w:r>
      </w:del>
      <w:del w:id="8578" w:author="Windows User" w:date="2019-09-19T04:16:00Z">
        <w:r w:rsidRPr="0033182C" w:rsidDel="00E14759">
          <w:rPr>
            <w:rFonts w:eastAsiaTheme="majorEastAsia" w:cs="Times New Roman"/>
            <w:szCs w:val="24"/>
          </w:rPr>
          <w:delText xml:space="preserve"> dengan </w:delText>
        </w:r>
        <w:r w:rsidRPr="0033182C" w:rsidDel="00E14759">
          <w:rPr>
            <w:rFonts w:eastAsiaTheme="majorEastAsia" w:cs="Times New Roman"/>
            <w:i/>
            <w:szCs w:val="24"/>
          </w:rPr>
          <w:delText xml:space="preserve">range </w:delText>
        </w:r>
        <w:r w:rsidR="001B4FD6" w:rsidRPr="0033182C" w:rsidDel="00E14759">
          <w:rPr>
            <w:rFonts w:eastAsiaTheme="majorEastAsia" w:cs="Times New Roman"/>
            <w:szCs w:val="24"/>
          </w:rPr>
          <w:delText>-275 sampai 275 sesuai dengan gambar 4.34 dan 4.35.</w:delText>
        </w:r>
        <w:bookmarkStart w:id="8579" w:name="_Toc23497199"/>
        <w:bookmarkStart w:id="8580" w:name="_Toc23553383"/>
        <w:bookmarkStart w:id="8581" w:name="_Toc23811736"/>
        <w:bookmarkStart w:id="8582" w:name="_Toc23881399"/>
        <w:bookmarkEnd w:id="8579"/>
        <w:bookmarkEnd w:id="8580"/>
        <w:bookmarkEnd w:id="8581"/>
        <w:bookmarkEnd w:id="8582"/>
      </w:del>
    </w:p>
    <w:p w14:paraId="17FAF4E3" w14:textId="14E54898" w:rsidR="00757C1E" w:rsidRPr="0033182C" w:rsidDel="00E14759" w:rsidRDefault="00757C1E" w:rsidP="00F233BE">
      <w:pPr>
        <w:keepNext/>
        <w:rPr>
          <w:del w:id="8583" w:author="Windows User" w:date="2019-09-19T04:16:00Z"/>
          <w:rFonts w:cs="Times New Roman"/>
          <w:noProof/>
        </w:rPr>
      </w:pPr>
      <w:del w:id="8584" w:author="Windows User" w:date="2019-09-19T04:16:00Z">
        <w:r w:rsidRPr="0033182C" w:rsidDel="00E14759">
          <w:rPr>
            <w:rFonts w:cs="Times New Roman"/>
            <w:noProof/>
          </w:rPr>
          <w:drawing>
            <wp:anchor distT="0" distB="0" distL="114300" distR="114300" simplePos="0" relativeHeight="251651072" behindDoc="0" locked="0" layoutInCell="1" allowOverlap="1" wp14:anchorId="1311C794" wp14:editId="01AA08A8">
              <wp:simplePos x="0" y="0"/>
              <wp:positionH relativeFrom="column">
                <wp:posOffset>2555890</wp:posOffset>
              </wp:positionH>
              <wp:positionV relativeFrom="paragraph">
                <wp:posOffset>11765</wp:posOffset>
              </wp:positionV>
              <wp:extent cx="2591513" cy="1689809"/>
              <wp:effectExtent l="0" t="0" r="0" b="571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0032" t="26709" r="27429" b="23951"/>
                      <a:stretch/>
                    </pic:blipFill>
                    <pic:spPr bwMode="auto">
                      <a:xfrm>
                        <a:off x="0" y="0"/>
                        <a:ext cx="2591513" cy="16898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8585" w:name="_Toc23497200"/>
        <w:bookmarkStart w:id="8586" w:name="_Toc23553384"/>
        <w:bookmarkStart w:id="8587" w:name="_Toc23811737"/>
        <w:bookmarkStart w:id="8588" w:name="_Toc23881400"/>
        <w:bookmarkEnd w:id="8585"/>
        <w:bookmarkEnd w:id="8586"/>
        <w:bookmarkEnd w:id="8587"/>
        <w:bookmarkEnd w:id="8588"/>
      </w:del>
    </w:p>
    <w:p w14:paraId="489784EB" w14:textId="1F83AE70" w:rsidR="00F233BE" w:rsidRPr="0033182C" w:rsidDel="00E14759" w:rsidRDefault="00757C1E" w:rsidP="00F233BE">
      <w:pPr>
        <w:keepNext/>
        <w:rPr>
          <w:del w:id="8589" w:author="Windows User" w:date="2019-09-19T04:16:00Z"/>
          <w:rFonts w:cs="Times New Roman"/>
        </w:rPr>
      </w:pPr>
      <w:del w:id="8590" w:author="Windows User" w:date="2019-09-19T04:16:00Z">
        <w:r w:rsidRPr="0033182C" w:rsidDel="00E14759">
          <w:rPr>
            <w:rFonts w:cs="Times New Roman"/>
            <w:noProof/>
          </w:rPr>
          <mc:AlternateContent>
            <mc:Choice Requires="wps">
              <w:drawing>
                <wp:anchor distT="0" distB="0" distL="114300" distR="114300" simplePos="0" relativeHeight="251653120" behindDoc="0" locked="0" layoutInCell="1" allowOverlap="1" wp14:anchorId="14E0BF69" wp14:editId="731AD012">
                  <wp:simplePos x="0" y="0"/>
                  <wp:positionH relativeFrom="column">
                    <wp:posOffset>2787686</wp:posOffset>
                  </wp:positionH>
                  <wp:positionV relativeFrom="paragraph">
                    <wp:posOffset>1679354</wp:posOffset>
                  </wp:positionV>
                  <wp:extent cx="2755900" cy="635"/>
                  <wp:effectExtent l="0" t="0" r="6350" b="8255"/>
                  <wp:wrapNone/>
                  <wp:docPr id="38" name="Text Box 38"/>
                  <wp:cNvGraphicFramePr/>
                  <a:graphic xmlns:a="http://schemas.openxmlformats.org/drawingml/2006/main">
                    <a:graphicData uri="http://schemas.microsoft.com/office/word/2010/wordprocessingShape">
                      <wps:wsp>
                        <wps:cNvSpPr txBox="1"/>
                        <wps:spPr>
                          <a:xfrm>
                            <a:off x="0" y="0"/>
                            <a:ext cx="2755900" cy="635"/>
                          </a:xfrm>
                          <a:prstGeom prst="rect">
                            <a:avLst/>
                          </a:prstGeom>
                          <a:solidFill>
                            <a:prstClr val="white"/>
                          </a:solidFill>
                          <a:ln>
                            <a:noFill/>
                          </a:ln>
                        </wps:spPr>
                        <wps:txbx>
                          <w:txbxContent>
                            <w:p w14:paraId="611C16E9" w14:textId="65D2DE94" w:rsidR="000B6C7D" w:rsidRPr="00757C1E" w:rsidRDefault="000B6C7D" w:rsidP="00F233BE">
                              <w:pPr>
                                <w:pStyle w:val="Caption"/>
                                <w:rPr>
                                  <w:noProof/>
                                  <w:color w:val="auto"/>
                                  <w:sz w:val="32"/>
                                </w:rPr>
                              </w:pPr>
                              <w:bookmarkStart w:id="8591" w:name="_Toc23880275"/>
                              <w:r w:rsidRPr="00757C1E">
                                <w:rPr>
                                  <w:i w:val="0"/>
                                  <w:color w:val="auto"/>
                                  <w:sz w:val="22"/>
                                </w:rPr>
                                <w:t xml:space="preserve">Gambar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6</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2</w:t>
                              </w:r>
                              <w:r>
                                <w:rPr>
                                  <w:i w:val="0"/>
                                  <w:color w:val="auto"/>
                                  <w:sz w:val="22"/>
                                </w:rPr>
                                <w:fldChar w:fldCharType="end"/>
                              </w:r>
                              <w:del w:id="8592" w:author="Windows User" w:date="2019-09-18T14:43:00Z">
                                <w:r w:rsidDel="007F4597">
                                  <w:rPr>
                                    <w:i w:val="0"/>
                                    <w:color w:val="auto"/>
                                    <w:sz w:val="22"/>
                                  </w:rPr>
                                  <w:fldChar w:fldCharType="begin"/>
                                </w:r>
                                <w:r w:rsidDel="007F4597">
                                  <w:rPr>
                                    <w:i w:val="0"/>
                                    <w:color w:val="auto"/>
                                    <w:sz w:val="22"/>
                                  </w:rPr>
                                  <w:delInstrText xml:space="preserve"> STYLEREF 1 \s </w:delInstrText>
                                </w:r>
                                <w:r w:rsidDel="007F4597">
                                  <w:rPr>
                                    <w:i w:val="0"/>
                                    <w:color w:val="auto"/>
                                    <w:sz w:val="22"/>
                                  </w:rPr>
                                  <w:fldChar w:fldCharType="separate"/>
                                </w:r>
                                <w:r w:rsidDel="007F4597">
                                  <w:rPr>
                                    <w:i w:val="0"/>
                                    <w:noProof/>
                                    <w:color w:val="auto"/>
                                    <w:sz w:val="22"/>
                                  </w:rPr>
                                  <w:delText>4</w:delText>
                                </w:r>
                                <w:r w:rsidDel="007F4597">
                                  <w:rPr>
                                    <w:i w:val="0"/>
                                    <w:color w:val="auto"/>
                                    <w:sz w:val="22"/>
                                  </w:rPr>
                                  <w:fldChar w:fldCharType="end"/>
                                </w:r>
                                <w:r w:rsidDel="007F4597">
                                  <w:rPr>
                                    <w:i w:val="0"/>
                                    <w:color w:val="auto"/>
                                    <w:sz w:val="22"/>
                                  </w:rPr>
                                  <w:delText>.</w:delText>
                                </w:r>
                                <w:r w:rsidDel="007F4597">
                                  <w:rPr>
                                    <w:i w:val="0"/>
                                    <w:color w:val="auto"/>
                                    <w:sz w:val="22"/>
                                  </w:rPr>
                                  <w:fldChar w:fldCharType="begin"/>
                                </w:r>
                                <w:r w:rsidDel="007F4597">
                                  <w:rPr>
                                    <w:i w:val="0"/>
                                    <w:color w:val="auto"/>
                                    <w:sz w:val="22"/>
                                  </w:rPr>
                                  <w:delInstrText xml:space="preserve"> SEQ Gambar \* ARABIC \s 1 </w:delInstrText>
                                </w:r>
                                <w:r w:rsidDel="007F4597">
                                  <w:rPr>
                                    <w:i w:val="0"/>
                                    <w:color w:val="auto"/>
                                    <w:sz w:val="22"/>
                                  </w:rPr>
                                  <w:fldChar w:fldCharType="separate"/>
                                </w:r>
                                <w:r w:rsidDel="007F4597">
                                  <w:rPr>
                                    <w:i w:val="0"/>
                                    <w:noProof/>
                                    <w:color w:val="auto"/>
                                    <w:sz w:val="22"/>
                                  </w:rPr>
                                  <w:delText>34</w:delText>
                                </w:r>
                                <w:r w:rsidDel="007F4597">
                                  <w:rPr>
                                    <w:i w:val="0"/>
                                    <w:color w:val="auto"/>
                                    <w:sz w:val="22"/>
                                  </w:rPr>
                                  <w:fldChar w:fldCharType="end"/>
                                </w:r>
                              </w:del>
                              <w:r w:rsidRPr="00757C1E">
                                <w:rPr>
                                  <w:color w:val="auto"/>
                                  <w:sz w:val="22"/>
                                </w:rPr>
                                <w:t xml:space="preserve"> Range error H</w:t>
                              </w:r>
                              <w:bookmarkEnd w:id="85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0BF69" id="Text Box 38" o:spid="_x0000_s1056" type="#_x0000_t202" style="position:absolute;left:0;text-align:left;margin-left:219.5pt;margin-top:132.25pt;width:217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U6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" stroked="f">
                  <v:textbox style="mso-fit-shape-to-text:t" inset="0,0,0,0">
                    <w:txbxContent>
                      <w:p w14:paraId="611C16E9" w14:textId="65D2DE94" w:rsidR="000B6C7D" w:rsidRPr="00757C1E" w:rsidRDefault="000B6C7D" w:rsidP="00F233BE">
                        <w:pPr>
                          <w:pStyle w:val="Caption"/>
                          <w:rPr>
                            <w:noProof/>
                            <w:color w:val="auto"/>
                            <w:sz w:val="32"/>
                          </w:rPr>
                        </w:pPr>
                        <w:bookmarkStart w:id="8593" w:name="_Toc23880275"/>
                        <w:r w:rsidRPr="00757C1E">
                          <w:rPr>
                            <w:i w:val="0"/>
                            <w:color w:val="auto"/>
                            <w:sz w:val="22"/>
                          </w:rPr>
                          <w:t xml:space="preserve">Gambar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6</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2</w:t>
                        </w:r>
                        <w:r>
                          <w:rPr>
                            <w:i w:val="0"/>
                            <w:color w:val="auto"/>
                            <w:sz w:val="22"/>
                          </w:rPr>
                          <w:fldChar w:fldCharType="end"/>
                        </w:r>
                        <w:del w:id="8594" w:author="Windows User" w:date="2019-09-18T14:43:00Z">
                          <w:r w:rsidDel="007F4597">
                            <w:rPr>
                              <w:i w:val="0"/>
                              <w:color w:val="auto"/>
                              <w:sz w:val="22"/>
                            </w:rPr>
                            <w:fldChar w:fldCharType="begin"/>
                          </w:r>
                          <w:r w:rsidDel="007F4597">
                            <w:rPr>
                              <w:i w:val="0"/>
                              <w:color w:val="auto"/>
                              <w:sz w:val="22"/>
                            </w:rPr>
                            <w:delInstrText xml:space="preserve"> STYLEREF 1 \s </w:delInstrText>
                          </w:r>
                          <w:r w:rsidDel="007F4597">
                            <w:rPr>
                              <w:i w:val="0"/>
                              <w:color w:val="auto"/>
                              <w:sz w:val="22"/>
                            </w:rPr>
                            <w:fldChar w:fldCharType="separate"/>
                          </w:r>
                          <w:r w:rsidDel="007F4597">
                            <w:rPr>
                              <w:i w:val="0"/>
                              <w:noProof/>
                              <w:color w:val="auto"/>
                              <w:sz w:val="22"/>
                            </w:rPr>
                            <w:delText>4</w:delText>
                          </w:r>
                          <w:r w:rsidDel="007F4597">
                            <w:rPr>
                              <w:i w:val="0"/>
                              <w:color w:val="auto"/>
                              <w:sz w:val="22"/>
                            </w:rPr>
                            <w:fldChar w:fldCharType="end"/>
                          </w:r>
                          <w:r w:rsidDel="007F4597">
                            <w:rPr>
                              <w:i w:val="0"/>
                              <w:color w:val="auto"/>
                              <w:sz w:val="22"/>
                            </w:rPr>
                            <w:delText>.</w:delText>
                          </w:r>
                          <w:r w:rsidDel="007F4597">
                            <w:rPr>
                              <w:i w:val="0"/>
                              <w:color w:val="auto"/>
                              <w:sz w:val="22"/>
                            </w:rPr>
                            <w:fldChar w:fldCharType="begin"/>
                          </w:r>
                          <w:r w:rsidDel="007F4597">
                            <w:rPr>
                              <w:i w:val="0"/>
                              <w:color w:val="auto"/>
                              <w:sz w:val="22"/>
                            </w:rPr>
                            <w:delInstrText xml:space="preserve"> SEQ Gambar \* ARABIC \s 1 </w:delInstrText>
                          </w:r>
                          <w:r w:rsidDel="007F4597">
                            <w:rPr>
                              <w:i w:val="0"/>
                              <w:color w:val="auto"/>
                              <w:sz w:val="22"/>
                            </w:rPr>
                            <w:fldChar w:fldCharType="separate"/>
                          </w:r>
                          <w:r w:rsidDel="007F4597">
                            <w:rPr>
                              <w:i w:val="0"/>
                              <w:noProof/>
                              <w:color w:val="auto"/>
                              <w:sz w:val="22"/>
                            </w:rPr>
                            <w:delText>34</w:delText>
                          </w:r>
                          <w:r w:rsidDel="007F4597">
                            <w:rPr>
                              <w:i w:val="0"/>
                              <w:color w:val="auto"/>
                              <w:sz w:val="22"/>
                            </w:rPr>
                            <w:fldChar w:fldCharType="end"/>
                          </w:r>
                        </w:del>
                        <w:r w:rsidRPr="00757C1E">
                          <w:rPr>
                            <w:color w:val="auto"/>
                            <w:sz w:val="22"/>
                          </w:rPr>
                          <w:t xml:space="preserve"> Range error H</w:t>
                        </w:r>
                        <w:bookmarkEnd w:id="8593"/>
                      </w:p>
                    </w:txbxContent>
                  </v:textbox>
                </v:shape>
              </w:pict>
            </mc:Fallback>
          </mc:AlternateContent>
        </w:r>
        <w:r w:rsidR="00F233BE" w:rsidRPr="0033182C" w:rsidDel="00E14759">
          <w:rPr>
            <w:rFonts w:cs="Times New Roman"/>
            <w:noProof/>
          </w:rPr>
          <w:drawing>
            <wp:inline distT="0" distB="0" distL="0" distR="0" wp14:anchorId="01B849D7" wp14:editId="66AD47D6">
              <wp:extent cx="2613726" cy="1618593"/>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778" t="20402" r="25761" b="29520"/>
                      <a:stretch/>
                    </pic:blipFill>
                    <pic:spPr bwMode="auto">
                      <a:xfrm>
                        <a:off x="0" y="0"/>
                        <a:ext cx="2640458" cy="1635147"/>
                      </a:xfrm>
                      <a:prstGeom prst="rect">
                        <a:avLst/>
                      </a:prstGeom>
                      <a:ln>
                        <a:noFill/>
                      </a:ln>
                      <a:extLst>
                        <a:ext uri="{53640926-AAD7-44D8-BBD7-CCE9431645EC}">
                          <a14:shadowObscured xmlns:a14="http://schemas.microsoft.com/office/drawing/2010/main"/>
                        </a:ext>
                      </a:extLst>
                    </pic:spPr>
                  </pic:pic>
                </a:graphicData>
              </a:graphic>
            </wp:inline>
          </w:drawing>
        </w:r>
        <w:bookmarkStart w:id="8595" w:name="_Toc23497201"/>
        <w:bookmarkStart w:id="8596" w:name="_Toc23553385"/>
        <w:bookmarkStart w:id="8597" w:name="_Toc23811738"/>
        <w:bookmarkStart w:id="8598" w:name="_Toc23881401"/>
        <w:bookmarkEnd w:id="8595"/>
        <w:bookmarkEnd w:id="8596"/>
        <w:bookmarkEnd w:id="8597"/>
        <w:bookmarkEnd w:id="8598"/>
      </w:del>
    </w:p>
    <w:p w14:paraId="77D2FDDD" w14:textId="225CA0CE" w:rsidR="00F233BE" w:rsidRPr="0033182C" w:rsidDel="00E14759" w:rsidRDefault="00757C1E" w:rsidP="00F233BE">
      <w:pPr>
        <w:pStyle w:val="Caption"/>
        <w:rPr>
          <w:del w:id="8599" w:author="Windows User" w:date="2019-09-19T04:16:00Z"/>
          <w:rFonts w:cs="Times New Roman"/>
          <w:color w:val="auto"/>
          <w:sz w:val="22"/>
        </w:rPr>
      </w:pPr>
      <w:del w:id="8600" w:author="Windows User" w:date="2019-09-19T04:16:00Z">
        <w:r w:rsidRPr="0033182C" w:rsidDel="00E14759">
          <w:rPr>
            <w:rFonts w:cs="Times New Roman"/>
            <w:i w:val="0"/>
            <w:color w:val="auto"/>
            <w:sz w:val="22"/>
          </w:rPr>
          <w:delText xml:space="preserve">   </w:delText>
        </w:r>
        <w:r w:rsidR="00F233BE" w:rsidRPr="0033182C" w:rsidDel="00E14759">
          <w:rPr>
            <w:rFonts w:cs="Times New Roman"/>
            <w:i w:val="0"/>
            <w:color w:val="auto"/>
            <w:sz w:val="22"/>
          </w:rPr>
          <w:delText xml:space="preserve">Gambar </w:delText>
        </w:r>
      </w:del>
      <w:del w:id="8601"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35</w:delText>
        </w:r>
        <w:r w:rsidR="00F25887" w:rsidRPr="0033182C" w:rsidDel="007F4597">
          <w:rPr>
            <w:rFonts w:cs="Times New Roman"/>
            <w:i w:val="0"/>
            <w:sz w:val="22"/>
          </w:rPr>
          <w:fldChar w:fldCharType="end"/>
        </w:r>
      </w:del>
      <w:del w:id="8602" w:author="Windows User" w:date="2019-09-19T04:16:00Z">
        <w:r w:rsidR="00F233BE" w:rsidRPr="0033182C" w:rsidDel="00E14759">
          <w:rPr>
            <w:rFonts w:cs="Times New Roman"/>
            <w:color w:val="auto"/>
            <w:sz w:val="22"/>
          </w:rPr>
          <w:delText xml:space="preserve"> Range error V</w:delText>
        </w:r>
        <w:bookmarkStart w:id="8603" w:name="_Toc23497202"/>
        <w:bookmarkStart w:id="8604" w:name="_Toc23553386"/>
        <w:bookmarkStart w:id="8605" w:name="_Toc23811739"/>
        <w:bookmarkStart w:id="8606" w:name="_Toc23881402"/>
        <w:bookmarkEnd w:id="8603"/>
        <w:bookmarkEnd w:id="8604"/>
        <w:bookmarkEnd w:id="8605"/>
        <w:bookmarkEnd w:id="8606"/>
      </w:del>
    </w:p>
    <w:p w14:paraId="4971A8F8" w14:textId="38566034" w:rsidR="002B0286" w:rsidRPr="0033182C" w:rsidDel="00E14759" w:rsidRDefault="002B0286" w:rsidP="001B4FD6">
      <w:pPr>
        <w:rPr>
          <w:del w:id="8607" w:author="Windows User" w:date="2019-09-19T04:16:00Z"/>
          <w:rFonts w:cs="Times New Roman"/>
          <w:noProof/>
        </w:rPr>
      </w:pPr>
      <w:bookmarkStart w:id="8608" w:name="_Toc23497203"/>
      <w:bookmarkStart w:id="8609" w:name="_Toc23553387"/>
      <w:bookmarkStart w:id="8610" w:name="_Toc23811740"/>
      <w:bookmarkStart w:id="8611" w:name="_Toc23881403"/>
      <w:bookmarkEnd w:id="8608"/>
      <w:bookmarkEnd w:id="8609"/>
      <w:bookmarkEnd w:id="8610"/>
      <w:bookmarkEnd w:id="8611"/>
    </w:p>
    <w:p w14:paraId="5CD5E244" w14:textId="64B57A17" w:rsidR="002B0286" w:rsidRPr="0033182C" w:rsidDel="00E14759" w:rsidRDefault="002B0286" w:rsidP="00B64E16">
      <w:pPr>
        <w:ind w:firstLine="357"/>
        <w:rPr>
          <w:del w:id="8612" w:author="Windows User" w:date="2019-09-19T04:16:00Z"/>
          <w:rFonts w:eastAsiaTheme="majorEastAsia" w:cs="Times New Roman"/>
          <w:szCs w:val="24"/>
        </w:rPr>
      </w:pPr>
      <w:bookmarkStart w:id="8613" w:name="_Toc23497204"/>
      <w:bookmarkStart w:id="8614" w:name="_Toc23553388"/>
      <w:bookmarkStart w:id="8615" w:name="_Toc23811741"/>
      <w:bookmarkStart w:id="8616" w:name="_Toc23881404"/>
      <w:bookmarkEnd w:id="8613"/>
      <w:bookmarkEnd w:id="8614"/>
      <w:bookmarkEnd w:id="8615"/>
      <w:bookmarkEnd w:id="8616"/>
    </w:p>
    <w:p w14:paraId="3FC52416" w14:textId="15DA6111" w:rsidR="00F7084F" w:rsidRPr="0033182C" w:rsidDel="00E14759" w:rsidRDefault="00B64E16" w:rsidP="00F7084F">
      <w:pPr>
        <w:keepNext/>
        <w:ind w:firstLine="357"/>
        <w:rPr>
          <w:del w:id="8617" w:author="Windows User" w:date="2019-09-19T04:16:00Z"/>
          <w:rFonts w:cs="Times New Roman"/>
        </w:rPr>
      </w:pPr>
      <w:del w:id="8618" w:author="Windows User" w:date="2019-09-19T04:16:00Z">
        <w:r w:rsidRPr="0033182C" w:rsidDel="00E14759">
          <w:rPr>
            <w:rFonts w:eastAsiaTheme="majorEastAsia" w:cs="Times New Roman"/>
            <w:noProof/>
            <w:szCs w:val="24"/>
          </w:rPr>
          <w:drawing>
            <wp:inline distT="0" distB="0" distL="0" distR="0" wp14:anchorId="5D62ABEB" wp14:editId="20A9C784">
              <wp:extent cx="739873" cy="2244559"/>
              <wp:effectExtent l="0" t="0" r="317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uzz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56728" cy="2295694"/>
                      </a:xfrm>
                      <a:prstGeom prst="rect">
                        <a:avLst/>
                      </a:prstGeom>
                    </pic:spPr>
                  </pic:pic>
                </a:graphicData>
              </a:graphic>
            </wp:inline>
          </w:drawing>
        </w:r>
        <w:r w:rsidR="00F7084F" w:rsidRPr="0033182C" w:rsidDel="00E14759">
          <w:rPr>
            <w:rFonts w:cs="Times New Roman"/>
            <w:noProof/>
          </w:rPr>
          <w:delText xml:space="preserve">                </w:delText>
        </w:r>
        <w:r w:rsidR="002C59BA" w:rsidRPr="0033182C" w:rsidDel="00E14759">
          <w:rPr>
            <w:rFonts w:cs="Times New Roman"/>
            <w:noProof/>
          </w:rPr>
          <w:drawing>
            <wp:inline distT="0" distB="0" distL="0" distR="0" wp14:anchorId="3CC3B034" wp14:editId="2C57E693">
              <wp:extent cx="2596055" cy="1083951"/>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jat keanggotaan.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01889" cy="1086387"/>
                      </a:xfrm>
                      <a:prstGeom prst="rect">
                        <a:avLst/>
                      </a:prstGeom>
                    </pic:spPr>
                  </pic:pic>
                </a:graphicData>
              </a:graphic>
            </wp:inline>
          </w:drawing>
        </w:r>
        <w:commentRangeStart w:id="8619"/>
        <w:commentRangeEnd w:id="8619"/>
        <w:r w:rsidR="00DD7B26" w:rsidRPr="0033182C" w:rsidDel="00E14759">
          <w:rPr>
            <w:rStyle w:val="CommentReference"/>
            <w:rFonts w:cs="Times New Roman"/>
          </w:rPr>
          <w:commentReference w:id="8619"/>
        </w:r>
        <w:bookmarkStart w:id="8620" w:name="_Toc23497205"/>
        <w:bookmarkStart w:id="8621" w:name="_Toc23553389"/>
        <w:bookmarkStart w:id="8622" w:name="_Toc23811742"/>
        <w:bookmarkStart w:id="8623" w:name="_Toc23881405"/>
        <w:bookmarkEnd w:id="8620"/>
        <w:bookmarkEnd w:id="8621"/>
        <w:bookmarkEnd w:id="8622"/>
        <w:bookmarkEnd w:id="8623"/>
      </w:del>
    </w:p>
    <w:p w14:paraId="0C67FBF5" w14:textId="5F3E0D81" w:rsidR="000576E9" w:rsidRPr="0033182C" w:rsidDel="00E14759" w:rsidRDefault="00F7084F" w:rsidP="00ED1520">
      <w:pPr>
        <w:pStyle w:val="Caption"/>
        <w:ind w:left="2880" w:firstLine="720"/>
        <w:rPr>
          <w:del w:id="8624" w:author="Windows User" w:date="2019-09-19T04:16:00Z"/>
          <w:rFonts w:cs="Times New Roman"/>
          <w:i w:val="0"/>
          <w:color w:val="auto"/>
          <w:sz w:val="22"/>
        </w:rPr>
      </w:pPr>
      <w:del w:id="8625" w:author="Windows User" w:date="2019-09-19T04:16:00Z">
        <w:r w:rsidRPr="0033182C" w:rsidDel="00E14759">
          <w:rPr>
            <w:rFonts w:cs="Times New Roman"/>
            <w:i w:val="0"/>
            <w:color w:val="auto"/>
            <w:sz w:val="22"/>
          </w:rPr>
          <w:delText xml:space="preserve">      Gambar </w:delText>
        </w:r>
      </w:del>
      <w:del w:id="8626"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36</w:delText>
        </w:r>
        <w:r w:rsidR="00F25887" w:rsidRPr="0033182C" w:rsidDel="007F4597">
          <w:rPr>
            <w:rFonts w:cs="Times New Roman"/>
            <w:i w:val="0"/>
            <w:sz w:val="22"/>
          </w:rPr>
          <w:fldChar w:fldCharType="end"/>
        </w:r>
      </w:del>
      <w:del w:id="8627" w:author="Windows User" w:date="2019-09-19T04:16:00Z">
        <w:r w:rsidRPr="0033182C" w:rsidDel="00E14759">
          <w:rPr>
            <w:rFonts w:cs="Times New Roman"/>
            <w:i w:val="0"/>
            <w:color w:val="auto"/>
            <w:sz w:val="22"/>
          </w:rPr>
          <w:delText xml:space="preserve"> Drajat keanggotaan </w:delText>
        </w:r>
      </w:del>
      <w:del w:id="8628" w:author="Windows User" w:date="2019-09-14T03:53:00Z">
        <w:r w:rsidRPr="0033182C" w:rsidDel="00451BA0">
          <w:rPr>
            <w:rFonts w:cs="Times New Roman"/>
            <w:i w:val="0"/>
            <w:color w:val="auto"/>
            <w:sz w:val="22"/>
          </w:rPr>
          <w:delText>fuzzy</w:delText>
        </w:r>
      </w:del>
      <w:bookmarkStart w:id="8629" w:name="_Toc23497206"/>
      <w:bookmarkStart w:id="8630" w:name="_Toc23553390"/>
      <w:bookmarkStart w:id="8631" w:name="_Toc23811743"/>
      <w:bookmarkStart w:id="8632" w:name="_Toc23881406"/>
      <w:bookmarkEnd w:id="8629"/>
      <w:bookmarkEnd w:id="8630"/>
      <w:bookmarkEnd w:id="8631"/>
      <w:bookmarkEnd w:id="8632"/>
    </w:p>
    <w:p w14:paraId="0A4D8426" w14:textId="530E8881" w:rsidR="0008725A" w:rsidRPr="0033182C" w:rsidDel="00E14759" w:rsidRDefault="000576E9" w:rsidP="00757C1E">
      <w:pPr>
        <w:pStyle w:val="Caption"/>
        <w:rPr>
          <w:del w:id="8633" w:author="Windows User" w:date="2019-09-19T04:16:00Z"/>
          <w:rFonts w:cs="Times New Roman"/>
          <w:i w:val="0"/>
          <w:color w:val="auto"/>
          <w:sz w:val="22"/>
        </w:rPr>
      </w:pPr>
      <w:del w:id="8634" w:author="Windows User" w:date="2019-09-19T04:16:00Z">
        <w:r w:rsidRPr="0033182C" w:rsidDel="00E14759">
          <w:rPr>
            <w:rFonts w:cs="Times New Roman"/>
            <w:i w:val="0"/>
            <w:color w:val="auto"/>
            <w:sz w:val="22"/>
          </w:rPr>
          <w:delText xml:space="preserve">Gambar </w:delText>
        </w:r>
      </w:del>
      <w:del w:id="8635"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37</w:delText>
        </w:r>
        <w:r w:rsidR="00F25887" w:rsidRPr="0033182C" w:rsidDel="007F4597">
          <w:rPr>
            <w:rFonts w:cs="Times New Roman"/>
            <w:i w:val="0"/>
            <w:sz w:val="22"/>
          </w:rPr>
          <w:fldChar w:fldCharType="end"/>
        </w:r>
      </w:del>
      <w:del w:id="8636" w:author="Windows User" w:date="2019-09-19T04:16:00Z">
        <w:r w:rsidRPr="0033182C" w:rsidDel="00E14759">
          <w:rPr>
            <w:rFonts w:cs="Times New Roman"/>
            <w:i w:val="0"/>
            <w:color w:val="auto"/>
            <w:sz w:val="22"/>
          </w:rPr>
          <w:delText xml:space="preserve"> Alur perhitungan </w:delText>
        </w:r>
      </w:del>
      <w:del w:id="8637" w:author="Windows User" w:date="2019-09-14T03:53:00Z">
        <w:r w:rsidRPr="0033182C" w:rsidDel="00451BA0">
          <w:rPr>
            <w:rFonts w:cs="Times New Roman"/>
            <w:i w:val="0"/>
            <w:color w:val="auto"/>
            <w:sz w:val="22"/>
          </w:rPr>
          <w:delText>fuzzy</w:delText>
        </w:r>
      </w:del>
      <w:bookmarkStart w:id="8638" w:name="_Toc23497207"/>
      <w:bookmarkStart w:id="8639" w:name="_Toc23553391"/>
      <w:bookmarkStart w:id="8640" w:name="_Toc23811744"/>
      <w:bookmarkStart w:id="8641" w:name="_Toc23881407"/>
      <w:bookmarkEnd w:id="8638"/>
      <w:bookmarkEnd w:id="8639"/>
      <w:bookmarkEnd w:id="8640"/>
      <w:bookmarkEnd w:id="8641"/>
    </w:p>
    <w:p w14:paraId="55783052" w14:textId="399940C7" w:rsidR="00757C1E" w:rsidRPr="0033182C" w:rsidDel="00E14759" w:rsidRDefault="00757C1E" w:rsidP="00FD5E5B">
      <w:pPr>
        <w:pStyle w:val="Default"/>
        <w:spacing w:line="360" w:lineRule="auto"/>
        <w:ind w:firstLine="426"/>
        <w:jc w:val="both"/>
        <w:rPr>
          <w:del w:id="8642" w:author="Windows User" w:date="2019-09-19T04:16:00Z"/>
          <w:color w:val="auto"/>
        </w:rPr>
      </w:pPr>
      <w:del w:id="8643" w:author="Windows User" w:date="2019-09-19T04:16:00Z">
        <w:r w:rsidRPr="0033182C" w:rsidDel="00E14759">
          <w:rPr>
            <w:color w:val="auto"/>
          </w:rPr>
          <w:delText xml:space="preserve">Hasil uji coba pembacaan sensor </w:delText>
        </w:r>
        <w:r w:rsidR="00FD5E5B" w:rsidRPr="0033182C" w:rsidDel="00E14759">
          <w:rPr>
            <w:color w:val="auto"/>
          </w:rPr>
          <w:delText xml:space="preserve">akan digunakan pada range drajat keanggotaan </w:delText>
        </w:r>
      </w:del>
      <w:del w:id="8644" w:author="Windows User" w:date="2019-09-14T03:53:00Z">
        <w:r w:rsidR="00FD5E5B" w:rsidRPr="0033182C" w:rsidDel="00451BA0">
          <w:rPr>
            <w:color w:val="auto"/>
          </w:rPr>
          <w:delText>fuzzy</w:delText>
        </w:r>
      </w:del>
      <w:del w:id="8645" w:author="Windows User" w:date="2019-09-19T04:16:00Z">
        <w:r w:rsidR="00FD5E5B" w:rsidRPr="0033182C" w:rsidDel="00E14759">
          <w:rPr>
            <w:color w:val="auto"/>
          </w:rPr>
          <w:delText xml:space="preserve">. Berikut ini adalah langkah perhitungan metode </w:delText>
        </w:r>
      </w:del>
      <w:del w:id="8646" w:author="Windows User" w:date="2019-09-14T03:53:00Z">
        <w:r w:rsidR="00FD5E5B" w:rsidRPr="0033182C" w:rsidDel="00451BA0">
          <w:rPr>
            <w:color w:val="auto"/>
          </w:rPr>
          <w:delText>fuzzy</w:delText>
        </w:r>
      </w:del>
      <w:del w:id="8647" w:author="Windows User" w:date="2019-09-19T04:16:00Z">
        <w:r w:rsidR="00FD5E5B" w:rsidRPr="0033182C" w:rsidDel="00E14759">
          <w:rPr>
            <w:color w:val="auto"/>
          </w:rPr>
          <w:delText xml:space="preserve"> contro</w:delText>
        </w:r>
        <w:r w:rsidR="00CA2390" w:rsidRPr="0033182C" w:rsidDel="00E14759">
          <w:rPr>
            <w:color w:val="auto"/>
          </w:rPr>
          <w:delText xml:space="preserve">l yang dimulai dengan mencari nilai error </w:delText>
        </w:r>
        <w:r w:rsidR="00FD5E5B" w:rsidRPr="0033182C" w:rsidDel="00E14759">
          <w:rPr>
            <w:color w:val="auto"/>
          </w:rPr>
          <w:delText xml:space="preserve">sampai dengan deffuzifikasi. </w:delText>
        </w:r>
        <w:bookmarkStart w:id="8648" w:name="_Toc23497208"/>
        <w:bookmarkStart w:id="8649" w:name="_Toc23553392"/>
        <w:bookmarkStart w:id="8650" w:name="_Toc23811745"/>
        <w:bookmarkStart w:id="8651" w:name="_Toc23881408"/>
        <w:bookmarkEnd w:id="8648"/>
        <w:bookmarkEnd w:id="8649"/>
        <w:bookmarkEnd w:id="8650"/>
        <w:bookmarkEnd w:id="8651"/>
      </w:del>
    </w:p>
    <w:p w14:paraId="60C53315" w14:textId="6BB0B167" w:rsidR="00CA2390" w:rsidRPr="0033182C" w:rsidDel="00E14759" w:rsidRDefault="0066399C" w:rsidP="00FD5E5B">
      <w:pPr>
        <w:pStyle w:val="Default"/>
        <w:numPr>
          <w:ilvl w:val="0"/>
          <w:numId w:val="35"/>
        </w:numPr>
        <w:spacing w:line="360" w:lineRule="auto"/>
        <w:ind w:left="426"/>
        <w:jc w:val="both"/>
        <w:rPr>
          <w:del w:id="8652" w:author="Windows User" w:date="2019-09-19T04:16:00Z"/>
          <w:i/>
          <w:color w:val="auto"/>
          <w:sz w:val="22"/>
          <w:szCs w:val="22"/>
        </w:rPr>
      </w:pPr>
      <w:del w:id="8653" w:author="Windows User" w:date="2019-09-19T04:16:00Z">
        <w:r w:rsidRPr="0033182C" w:rsidDel="00E14759">
          <w:rPr>
            <w:i/>
            <w:color w:val="auto"/>
            <w:sz w:val="22"/>
            <w:szCs w:val="22"/>
          </w:rPr>
          <w:delText xml:space="preserve">Error </w:delText>
        </w:r>
        <w:bookmarkStart w:id="8654" w:name="_Toc23497209"/>
        <w:bookmarkStart w:id="8655" w:name="_Toc23553393"/>
        <w:bookmarkStart w:id="8656" w:name="_Toc23811746"/>
        <w:bookmarkStart w:id="8657" w:name="_Toc23881409"/>
        <w:bookmarkEnd w:id="8654"/>
        <w:bookmarkEnd w:id="8655"/>
        <w:bookmarkEnd w:id="8656"/>
        <w:bookmarkEnd w:id="8657"/>
      </w:del>
    </w:p>
    <w:p w14:paraId="25DA8FAF" w14:textId="01C227E7" w:rsidR="0066399C" w:rsidRPr="0033182C" w:rsidDel="00E14759" w:rsidRDefault="008763A9" w:rsidP="008763A9">
      <w:pPr>
        <w:pStyle w:val="Default"/>
        <w:spacing w:line="360" w:lineRule="auto"/>
        <w:ind w:left="66" w:firstLine="360"/>
        <w:jc w:val="both"/>
        <w:rPr>
          <w:del w:id="8658" w:author="Windows User" w:date="2019-09-19T04:16:00Z"/>
          <w:color w:val="auto"/>
          <w:sz w:val="22"/>
          <w:szCs w:val="22"/>
        </w:rPr>
      </w:pPr>
      <w:del w:id="8659" w:author="Windows User" w:date="2019-09-19T04:16:00Z">
        <w:r w:rsidRPr="0033182C" w:rsidDel="00E14759">
          <w:rPr>
            <w:iCs/>
            <w:color w:val="auto"/>
            <w:sz w:val="22"/>
            <w:szCs w:val="22"/>
          </w:rPr>
          <w:delText xml:space="preserve">Nilai error yang akan digunakan dalam penelitian ini ada dua yaitu error vertical dan error horizontal. </w:delText>
        </w:r>
        <w:r w:rsidR="0048654B" w:rsidRPr="0033182C" w:rsidDel="00E14759">
          <w:rPr>
            <w:i/>
            <w:iCs/>
            <w:color w:val="auto"/>
            <w:sz w:val="22"/>
            <w:szCs w:val="22"/>
          </w:rPr>
          <w:delText>Error</w:delText>
        </w:r>
        <w:r w:rsidR="002931AA" w:rsidRPr="0033182C" w:rsidDel="00E14759">
          <w:rPr>
            <w:iCs/>
            <w:color w:val="auto"/>
            <w:sz w:val="22"/>
            <w:szCs w:val="22"/>
          </w:rPr>
          <w:delText xml:space="preserve"> h</w:delText>
        </w:r>
        <w:r w:rsidRPr="0033182C" w:rsidDel="00E14759">
          <w:rPr>
            <w:iCs/>
            <w:color w:val="auto"/>
            <w:sz w:val="22"/>
            <w:szCs w:val="22"/>
          </w:rPr>
          <w:delText>orizontal</w:delText>
        </w:r>
        <w:r w:rsidR="0048654B" w:rsidRPr="0033182C" w:rsidDel="00E14759">
          <w:rPr>
            <w:i/>
            <w:iCs/>
            <w:color w:val="auto"/>
            <w:sz w:val="22"/>
            <w:szCs w:val="22"/>
          </w:rPr>
          <w:delText xml:space="preserve"> </w:delText>
        </w:r>
        <w:r w:rsidR="0048654B" w:rsidRPr="0033182C" w:rsidDel="00E14759">
          <w:rPr>
            <w:color w:val="auto"/>
            <w:sz w:val="22"/>
            <w:szCs w:val="22"/>
          </w:rPr>
          <w:delText>merupakan hasil yang didap</w:delText>
        </w:r>
        <w:r w:rsidRPr="0033182C" w:rsidDel="00E14759">
          <w:rPr>
            <w:color w:val="auto"/>
            <w:sz w:val="22"/>
            <w:szCs w:val="22"/>
          </w:rPr>
          <w:delText>atkan dengan menghitung selisih dari rata-rata hasil sensor LDR kanan dengan kiri sedangkan error  ver</w:delText>
        </w:r>
        <w:r w:rsidR="002931AA" w:rsidRPr="0033182C" w:rsidDel="00E14759">
          <w:rPr>
            <w:color w:val="auto"/>
            <w:sz w:val="22"/>
            <w:szCs w:val="22"/>
          </w:rPr>
          <w:delText>tik</w:delText>
        </w:r>
        <w:r w:rsidRPr="0033182C" w:rsidDel="00E14759">
          <w:rPr>
            <w:color w:val="auto"/>
            <w:sz w:val="22"/>
            <w:szCs w:val="22"/>
          </w:rPr>
          <w:delText xml:space="preserve">al didapat dari selisih antara rata-rata atas dengan bawah. Nilai </w:delText>
        </w:r>
        <w:r w:rsidRPr="0033182C" w:rsidDel="00E14759">
          <w:rPr>
            <w:i/>
            <w:iCs/>
            <w:color w:val="auto"/>
            <w:sz w:val="22"/>
            <w:szCs w:val="22"/>
          </w:rPr>
          <w:delText xml:space="preserve">error </w:delText>
        </w:r>
        <w:r w:rsidRPr="0033182C" w:rsidDel="00E14759">
          <w:rPr>
            <w:color w:val="auto"/>
            <w:sz w:val="22"/>
            <w:szCs w:val="22"/>
          </w:rPr>
          <w:delText xml:space="preserve">dibagi menjadi 5 fungsi keanggotaan. Fungsi keanggotaan serta derajat keanggotaan untuk </w:delText>
        </w:r>
        <w:r w:rsidRPr="0033182C" w:rsidDel="00E14759">
          <w:rPr>
            <w:i/>
            <w:iCs/>
            <w:color w:val="auto"/>
            <w:sz w:val="22"/>
            <w:szCs w:val="22"/>
          </w:rPr>
          <w:delText xml:space="preserve">error </w:delText>
        </w:r>
        <w:r w:rsidRPr="0033182C" w:rsidDel="00E14759">
          <w:rPr>
            <w:color w:val="auto"/>
            <w:sz w:val="22"/>
            <w:szCs w:val="22"/>
          </w:rPr>
          <w:delText>adalah sebagai berikut:</w:delText>
        </w:r>
        <w:bookmarkStart w:id="8660" w:name="_Toc23497210"/>
        <w:bookmarkStart w:id="8661" w:name="_Toc23553394"/>
        <w:bookmarkStart w:id="8662" w:name="_Toc23811747"/>
        <w:bookmarkStart w:id="8663" w:name="_Toc23881410"/>
        <w:bookmarkEnd w:id="8660"/>
        <w:bookmarkEnd w:id="8661"/>
        <w:bookmarkEnd w:id="8662"/>
        <w:bookmarkEnd w:id="8663"/>
      </w:del>
    </w:p>
    <w:p w14:paraId="7FCF7D44" w14:textId="108184B7" w:rsidR="008763A9" w:rsidRPr="0033182C" w:rsidDel="00E14759" w:rsidRDefault="008763A9" w:rsidP="008763A9">
      <w:pPr>
        <w:pStyle w:val="Default"/>
        <w:numPr>
          <w:ilvl w:val="0"/>
          <w:numId w:val="36"/>
        </w:numPr>
        <w:spacing w:line="360" w:lineRule="auto"/>
        <w:ind w:left="993" w:hanging="207"/>
        <w:jc w:val="both"/>
        <w:rPr>
          <w:del w:id="8664" w:author="Windows User" w:date="2019-09-19T04:16:00Z"/>
          <w:i/>
          <w:color w:val="auto"/>
        </w:rPr>
      </w:pPr>
      <w:del w:id="8665" w:author="Windows User" w:date="2019-09-19T04:16:00Z">
        <w:r w:rsidRPr="0033182C" w:rsidDel="00E14759">
          <w:rPr>
            <w:i/>
            <w:color w:val="auto"/>
          </w:rPr>
          <w:delText>Negative Big (NB)</w:delText>
        </w:r>
        <w:bookmarkStart w:id="8666" w:name="_Toc23497211"/>
        <w:bookmarkStart w:id="8667" w:name="_Toc23553395"/>
        <w:bookmarkStart w:id="8668" w:name="_Toc23811748"/>
        <w:bookmarkStart w:id="8669" w:name="_Toc23881411"/>
        <w:bookmarkEnd w:id="8666"/>
        <w:bookmarkEnd w:id="8667"/>
        <w:bookmarkEnd w:id="8668"/>
        <w:bookmarkEnd w:id="8669"/>
      </w:del>
    </w:p>
    <w:p w14:paraId="0207D71F" w14:textId="26CDD981" w:rsidR="00D23E41" w:rsidRPr="0033182C" w:rsidDel="00E14759" w:rsidRDefault="00D23E41" w:rsidP="00D23E41">
      <w:pPr>
        <w:pStyle w:val="Default"/>
        <w:spacing w:line="360" w:lineRule="auto"/>
        <w:ind w:left="993"/>
        <w:jc w:val="both"/>
        <w:rPr>
          <w:del w:id="8670" w:author="Windows User" w:date="2019-09-19T04:16:00Z"/>
          <w:color w:val="auto"/>
        </w:rPr>
      </w:pPr>
      <w:del w:id="8671" w:author="Windows User" w:date="2019-09-19T04:16:00Z">
        <w:r w:rsidRPr="0033182C" w:rsidDel="00E14759">
          <w:rPr>
            <w:i/>
            <w:color w:val="auto"/>
          </w:rPr>
          <w:delText xml:space="preserve">Negative Big </w:delText>
        </w:r>
        <w:r w:rsidR="00A12C2B" w:rsidRPr="0033182C" w:rsidDel="00E14759">
          <w:rPr>
            <w:i/>
            <w:color w:val="auto"/>
          </w:rPr>
          <w:delText xml:space="preserve">yang </w:delText>
        </w:r>
        <w:r w:rsidRPr="0033182C" w:rsidDel="00E14759">
          <w:rPr>
            <w:color w:val="auto"/>
          </w:rPr>
          <w:delText>bernilai &lt; -125</w:delText>
        </w:r>
        <w:bookmarkStart w:id="8672" w:name="_Toc23497212"/>
        <w:bookmarkStart w:id="8673" w:name="_Toc23553396"/>
        <w:bookmarkStart w:id="8674" w:name="_Toc23811749"/>
        <w:bookmarkStart w:id="8675" w:name="_Toc23881412"/>
        <w:bookmarkEnd w:id="8672"/>
        <w:bookmarkEnd w:id="8673"/>
        <w:bookmarkEnd w:id="8674"/>
        <w:bookmarkEnd w:id="8675"/>
      </w:del>
    </w:p>
    <w:p w14:paraId="34E7CEB9" w14:textId="54F26553" w:rsidR="00D23E41" w:rsidRPr="0033182C" w:rsidDel="00E14759" w:rsidRDefault="00D23E41" w:rsidP="00D23E41">
      <w:pPr>
        <w:pStyle w:val="Default"/>
        <w:spacing w:line="360" w:lineRule="auto"/>
        <w:ind w:left="993"/>
        <w:jc w:val="both"/>
        <w:rPr>
          <w:del w:id="8676" w:author="Windows User" w:date="2019-09-19T04:16:00Z"/>
          <w:rFonts w:eastAsiaTheme="minorEastAsia"/>
          <w:color w:val="auto"/>
        </w:rPr>
      </w:pPr>
      <m:oMath>
        <m:r>
          <w:del w:id="8677" w:author="Windows User" w:date="2019-09-19T04:16:00Z">
            <w:rPr>
              <w:rFonts w:ascii="Cambria Math" w:hAnsi="Cambria Math"/>
              <w:color w:val="auto"/>
            </w:rPr>
            <m:t>μNB</m:t>
          </w:del>
        </m:r>
        <m:d>
          <m:dPr>
            <m:ctrlPr>
              <w:del w:id="8678" w:author="Windows User" w:date="2019-09-19T04:16:00Z">
                <w:rPr>
                  <w:rFonts w:ascii="Cambria Math" w:hAnsi="Cambria Math"/>
                  <w:i/>
                  <w:color w:val="auto"/>
                </w:rPr>
              </w:del>
            </m:ctrlPr>
          </m:dPr>
          <m:e>
            <m:r>
              <w:del w:id="8679" w:author="Windows User" w:date="2019-09-19T04:16:00Z">
                <w:rPr>
                  <w:rFonts w:ascii="Cambria Math" w:hAnsi="Cambria Math"/>
                  <w:color w:val="auto"/>
                </w:rPr>
                <m:t>x</m:t>
              </w:del>
            </m:r>
          </m:e>
        </m:d>
        <m:r>
          <w:del w:id="8680" w:author="Windows User" w:date="2019-09-19T04:16:00Z">
            <w:rPr>
              <w:rFonts w:ascii="Cambria Math" w:hAnsi="Cambria Math"/>
              <w:color w:val="auto"/>
            </w:rPr>
            <m:t xml:space="preserve">  </m:t>
          </w:del>
        </m:r>
      </m:oMath>
      <w:del w:id="8681"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00A12C2B" w:rsidRPr="0033182C" w:rsidDel="00E14759">
          <w:rPr>
            <w:rFonts w:eastAsiaTheme="minorEastAsia"/>
            <w:color w:val="auto"/>
          </w:rPr>
          <w:delText xml:space="preserve">, </w:delText>
        </w:r>
        <m:oMath>
          <m:r>
            <w:rPr>
              <w:rFonts w:ascii="Cambria Math" w:eastAsiaTheme="minorEastAsia" w:hAnsi="Cambria Math"/>
              <w:color w:val="auto"/>
            </w:rPr>
            <m:t>-275≤e≤-125</m:t>
          </m:r>
        </m:oMath>
        <w:bookmarkStart w:id="8682" w:name="_Toc23497213"/>
        <w:bookmarkStart w:id="8683" w:name="_Toc23553397"/>
        <w:bookmarkStart w:id="8684" w:name="_Toc23811750"/>
        <w:bookmarkStart w:id="8685" w:name="_Toc23881413"/>
        <w:bookmarkEnd w:id="8682"/>
        <w:bookmarkEnd w:id="8683"/>
        <w:bookmarkEnd w:id="8684"/>
        <w:bookmarkEnd w:id="8685"/>
      </w:del>
    </w:p>
    <w:p w14:paraId="778D3130" w14:textId="66A9FF34" w:rsidR="008763A9" w:rsidRPr="0033182C" w:rsidDel="00E14759" w:rsidRDefault="008763A9" w:rsidP="008763A9">
      <w:pPr>
        <w:pStyle w:val="Default"/>
        <w:numPr>
          <w:ilvl w:val="0"/>
          <w:numId w:val="36"/>
        </w:numPr>
        <w:spacing w:line="360" w:lineRule="auto"/>
        <w:ind w:left="993" w:hanging="207"/>
        <w:jc w:val="both"/>
        <w:rPr>
          <w:del w:id="8686" w:author="Windows User" w:date="2019-09-19T04:16:00Z"/>
          <w:i/>
          <w:color w:val="auto"/>
          <w:sz w:val="22"/>
          <w:szCs w:val="22"/>
        </w:rPr>
      </w:pPr>
      <w:del w:id="8687" w:author="Windows User" w:date="2019-09-19T04:16:00Z">
        <w:r w:rsidRPr="0033182C" w:rsidDel="00E14759">
          <w:rPr>
            <w:i/>
            <w:color w:val="auto"/>
            <w:sz w:val="22"/>
            <w:szCs w:val="22"/>
          </w:rPr>
          <w:delText>Negative Medium</w:delText>
        </w:r>
        <w:r w:rsidR="00A12C2B" w:rsidRPr="0033182C" w:rsidDel="00E14759">
          <w:rPr>
            <w:i/>
            <w:color w:val="auto"/>
            <w:sz w:val="22"/>
            <w:szCs w:val="22"/>
          </w:rPr>
          <w:delText xml:space="preserve"> (NM)</w:delText>
        </w:r>
        <w:bookmarkStart w:id="8688" w:name="_Toc23497214"/>
        <w:bookmarkStart w:id="8689" w:name="_Toc23553398"/>
        <w:bookmarkStart w:id="8690" w:name="_Toc23811751"/>
        <w:bookmarkStart w:id="8691" w:name="_Toc23881414"/>
        <w:bookmarkEnd w:id="8688"/>
        <w:bookmarkEnd w:id="8689"/>
        <w:bookmarkEnd w:id="8690"/>
        <w:bookmarkEnd w:id="8691"/>
      </w:del>
    </w:p>
    <w:p w14:paraId="67614B5B" w14:textId="1C92A134" w:rsidR="00A12C2B" w:rsidRPr="0033182C" w:rsidDel="00E14759" w:rsidRDefault="00A12C2B" w:rsidP="00A12C2B">
      <w:pPr>
        <w:pStyle w:val="Default"/>
        <w:spacing w:line="360" w:lineRule="auto"/>
        <w:ind w:left="273" w:firstLine="720"/>
        <w:jc w:val="both"/>
        <w:rPr>
          <w:del w:id="8692" w:author="Windows User" w:date="2019-09-19T04:16:00Z"/>
          <w:color w:val="auto"/>
        </w:rPr>
      </w:pPr>
      <w:del w:id="8693" w:author="Windows User" w:date="2019-09-19T04:16:00Z">
        <w:r w:rsidRPr="0033182C" w:rsidDel="00E14759">
          <w:rPr>
            <w:i/>
            <w:color w:val="auto"/>
          </w:rPr>
          <w:delText xml:space="preserve">Negative Medium yang </w:delText>
        </w:r>
        <w:r w:rsidRPr="0033182C" w:rsidDel="00E14759">
          <w:rPr>
            <w:color w:val="auto"/>
          </w:rPr>
          <w:delText>bernilai &lt; -10 sampai -275</w:delText>
        </w:r>
        <w:bookmarkStart w:id="8694" w:name="_Toc23497215"/>
        <w:bookmarkStart w:id="8695" w:name="_Toc23553399"/>
        <w:bookmarkStart w:id="8696" w:name="_Toc23811752"/>
        <w:bookmarkStart w:id="8697" w:name="_Toc23881415"/>
        <w:bookmarkEnd w:id="8694"/>
        <w:bookmarkEnd w:id="8695"/>
        <w:bookmarkEnd w:id="8696"/>
        <w:bookmarkEnd w:id="8697"/>
      </w:del>
    </w:p>
    <w:p w14:paraId="34674A21" w14:textId="6B4D4BE4" w:rsidR="00A12C2B" w:rsidRPr="0033182C" w:rsidDel="00E14759" w:rsidRDefault="00A12C2B" w:rsidP="00A12C2B">
      <w:pPr>
        <w:pStyle w:val="Default"/>
        <w:spacing w:line="360" w:lineRule="auto"/>
        <w:ind w:left="1146"/>
        <w:jc w:val="both"/>
        <w:rPr>
          <w:del w:id="8698" w:author="Windows User" w:date="2019-09-19T04:16:00Z"/>
          <w:rFonts w:eastAsiaTheme="minorEastAsia"/>
          <w:color w:val="auto"/>
        </w:rPr>
      </w:pPr>
      <m:oMath>
        <m:r>
          <w:del w:id="8699" w:author="Windows User" w:date="2019-09-19T04:16:00Z">
            <w:rPr>
              <w:rFonts w:ascii="Cambria Math" w:hAnsi="Cambria Math"/>
              <w:color w:val="auto"/>
            </w:rPr>
            <m:t>μNM</m:t>
          </w:del>
        </m:r>
        <m:d>
          <m:dPr>
            <m:ctrlPr>
              <w:del w:id="8700" w:author="Windows User" w:date="2019-09-19T04:16:00Z">
                <w:rPr>
                  <w:rFonts w:ascii="Cambria Math" w:hAnsi="Cambria Math"/>
                  <w:i/>
                  <w:color w:val="auto"/>
                </w:rPr>
              </w:del>
            </m:ctrlPr>
          </m:dPr>
          <m:e>
            <m:r>
              <w:del w:id="8701" w:author="Windows User" w:date="2019-09-19T04:16:00Z">
                <w:rPr>
                  <w:rFonts w:ascii="Cambria Math" w:hAnsi="Cambria Math"/>
                  <w:color w:val="auto"/>
                </w:rPr>
                <m:t>x</m:t>
              </w:del>
            </m:r>
          </m:e>
        </m:d>
        <m:r>
          <w:del w:id="8702" w:author="Windows User" w:date="2019-09-19T04:16:00Z">
            <w:rPr>
              <w:rFonts w:ascii="Cambria Math" w:hAnsi="Cambria Math"/>
              <w:color w:val="auto"/>
            </w:rPr>
            <m:t xml:space="preserve">  </m:t>
          </w:del>
        </m:r>
      </m:oMath>
      <w:del w:id="8703"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(e-(-275))</m:t>
                  </m:r>
                </m:e>
              </m:eqArr>
            </m:num>
            <m:den>
              <m:r>
                <m:rPr>
                  <m:sty m:val="p"/>
                </m:rPr>
                <w:rPr>
                  <w:rFonts w:ascii="Cambria Math" w:eastAsiaTheme="minorEastAsia" w:hAnsi="Cambria Math"/>
                  <w:color w:val="auto"/>
                </w:rPr>
                <m:t>(-125-(-275))</m:t>
              </m:r>
            </m:den>
          </m:f>
        </m:oMath>
        <w:r w:rsidRPr="0033182C" w:rsidDel="00E14759">
          <w:rPr>
            <w:rFonts w:eastAsiaTheme="minorEastAsia"/>
            <w:color w:val="auto"/>
          </w:rPr>
          <w:delText xml:space="preserve">, </w:delText>
        </w:r>
        <m:oMath>
          <m:r>
            <w:rPr>
              <w:rFonts w:ascii="Cambria Math" w:eastAsiaTheme="minorEastAsia" w:hAnsi="Cambria Math"/>
              <w:color w:val="auto"/>
            </w:rPr>
            <m:t>-275≤e≤-125</m:t>
          </m:r>
        </m:oMath>
        <w:bookmarkStart w:id="8704" w:name="_Toc23497216"/>
        <w:bookmarkStart w:id="8705" w:name="_Toc23553400"/>
        <w:bookmarkStart w:id="8706" w:name="_Toc23811753"/>
        <w:bookmarkStart w:id="8707" w:name="_Toc23881416"/>
        <w:bookmarkEnd w:id="8704"/>
        <w:bookmarkEnd w:id="8705"/>
        <w:bookmarkEnd w:id="8706"/>
        <w:bookmarkEnd w:id="8707"/>
      </w:del>
    </w:p>
    <w:p w14:paraId="362A2E79" w14:textId="3ED4C5C8" w:rsidR="00A12C2B" w:rsidRPr="0033182C" w:rsidDel="00E14759" w:rsidRDefault="00A12C2B" w:rsidP="00A12C2B">
      <w:pPr>
        <w:pStyle w:val="Default"/>
        <w:spacing w:line="360" w:lineRule="auto"/>
        <w:ind w:left="1866" w:firstLine="294"/>
        <w:jc w:val="both"/>
        <w:rPr>
          <w:del w:id="8708" w:author="Windows User" w:date="2019-09-19T04:16:00Z"/>
          <w:rFonts w:eastAsiaTheme="minorEastAsia"/>
          <w:color w:val="auto"/>
        </w:rPr>
      </w:pPr>
      <w:del w:id="8709"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(-10-e)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-10-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-125≤e≤-10</m:t>
          </m:r>
        </m:oMath>
        <w:bookmarkStart w:id="8710" w:name="_Toc23497217"/>
        <w:bookmarkStart w:id="8711" w:name="_Toc23553401"/>
        <w:bookmarkStart w:id="8712" w:name="_Toc23811754"/>
        <w:bookmarkStart w:id="8713" w:name="_Toc23881417"/>
        <w:bookmarkEnd w:id="8710"/>
        <w:bookmarkEnd w:id="8711"/>
        <w:bookmarkEnd w:id="8712"/>
        <w:bookmarkEnd w:id="8713"/>
      </w:del>
    </w:p>
    <w:p w14:paraId="09FBB13B" w14:textId="3C5EEC46" w:rsidR="008763A9" w:rsidRPr="0033182C" w:rsidDel="00E14759" w:rsidRDefault="008763A9" w:rsidP="008763A9">
      <w:pPr>
        <w:pStyle w:val="Default"/>
        <w:numPr>
          <w:ilvl w:val="0"/>
          <w:numId w:val="36"/>
        </w:numPr>
        <w:spacing w:line="360" w:lineRule="auto"/>
        <w:ind w:left="993" w:hanging="207"/>
        <w:jc w:val="both"/>
        <w:rPr>
          <w:del w:id="8714" w:author="Windows User" w:date="2019-09-19T04:16:00Z"/>
          <w:i/>
          <w:color w:val="auto"/>
          <w:sz w:val="22"/>
          <w:szCs w:val="22"/>
        </w:rPr>
      </w:pPr>
      <w:del w:id="8715" w:author="Windows User" w:date="2019-09-19T04:16:00Z">
        <w:r w:rsidRPr="0033182C" w:rsidDel="00E14759">
          <w:rPr>
            <w:i/>
            <w:color w:val="auto"/>
            <w:sz w:val="22"/>
            <w:szCs w:val="22"/>
          </w:rPr>
          <w:delText>Negative Small (NS)</w:delText>
        </w:r>
        <w:bookmarkStart w:id="8716" w:name="_Toc23497218"/>
        <w:bookmarkStart w:id="8717" w:name="_Toc23553402"/>
        <w:bookmarkStart w:id="8718" w:name="_Toc23811755"/>
        <w:bookmarkStart w:id="8719" w:name="_Toc23881418"/>
        <w:bookmarkEnd w:id="8716"/>
        <w:bookmarkEnd w:id="8717"/>
        <w:bookmarkEnd w:id="8718"/>
        <w:bookmarkEnd w:id="8719"/>
      </w:del>
    </w:p>
    <w:p w14:paraId="011BDBD6" w14:textId="7E0BE7C3" w:rsidR="008C4195" w:rsidRPr="0033182C" w:rsidDel="00E14759" w:rsidRDefault="008C4195" w:rsidP="008C4195">
      <w:pPr>
        <w:pStyle w:val="Default"/>
        <w:spacing w:line="360" w:lineRule="auto"/>
        <w:ind w:left="273" w:firstLine="720"/>
        <w:jc w:val="both"/>
        <w:rPr>
          <w:del w:id="8720" w:author="Windows User" w:date="2019-09-19T04:16:00Z"/>
          <w:color w:val="auto"/>
        </w:rPr>
      </w:pPr>
      <w:del w:id="8721" w:author="Windows User" w:date="2019-09-19T04:16:00Z">
        <w:r w:rsidRPr="0033182C" w:rsidDel="00E14759">
          <w:rPr>
            <w:i/>
            <w:color w:val="auto"/>
          </w:rPr>
          <w:delText xml:space="preserve">Negative Small yang </w:delText>
        </w:r>
        <w:r w:rsidRPr="0033182C" w:rsidDel="00E14759">
          <w:rPr>
            <w:color w:val="auto"/>
          </w:rPr>
          <w:delText>bernilai &lt; -125 sampai -0</w:delText>
        </w:r>
        <w:bookmarkStart w:id="8722" w:name="_Toc23497219"/>
        <w:bookmarkStart w:id="8723" w:name="_Toc23553403"/>
        <w:bookmarkStart w:id="8724" w:name="_Toc23811756"/>
        <w:bookmarkStart w:id="8725" w:name="_Toc23881419"/>
        <w:bookmarkEnd w:id="8722"/>
        <w:bookmarkEnd w:id="8723"/>
        <w:bookmarkEnd w:id="8724"/>
        <w:bookmarkEnd w:id="8725"/>
      </w:del>
    </w:p>
    <w:p w14:paraId="6E543B86" w14:textId="1F12B897" w:rsidR="001463A5" w:rsidRPr="0033182C" w:rsidDel="00E14759" w:rsidRDefault="001463A5" w:rsidP="001463A5">
      <w:pPr>
        <w:pStyle w:val="Default"/>
        <w:spacing w:line="360" w:lineRule="auto"/>
        <w:ind w:left="1146"/>
        <w:jc w:val="both"/>
        <w:rPr>
          <w:del w:id="8726" w:author="Windows User" w:date="2019-09-19T04:16:00Z"/>
          <w:rFonts w:eastAsiaTheme="minorEastAsia"/>
          <w:color w:val="auto"/>
        </w:rPr>
      </w:pPr>
      <m:oMath>
        <m:r>
          <w:del w:id="8727" w:author="Windows User" w:date="2019-09-19T04:16:00Z">
            <w:rPr>
              <w:rFonts w:ascii="Cambria Math" w:hAnsi="Cambria Math"/>
              <w:color w:val="auto"/>
            </w:rPr>
            <m:t>μNM</m:t>
          </w:del>
        </m:r>
        <m:d>
          <m:dPr>
            <m:ctrlPr>
              <w:del w:id="8728" w:author="Windows User" w:date="2019-09-19T04:16:00Z">
                <w:rPr>
                  <w:rFonts w:ascii="Cambria Math" w:hAnsi="Cambria Math"/>
                  <w:i/>
                  <w:color w:val="auto"/>
                </w:rPr>
              </w:del>
            </m:ctrlPr>
          </m:dPr>
          <m:e>
            <m:r>
              <w:del w:id="8729" w:author="Windows User" w:date="2019-09-19T04:16:00Z">
                <w:rPr>
                  <w:rFonts w:ascii="Cambria Math" w:hAnsi="Cambria Math"/>
                  <w:color w:val="auto"/>
                </w:rPr>
                <m:t>x</m:t>
              </w:del>
            </m:r>
          </m:e>
        </m:d>
        <m:r>
          <w:del w:id="8730" w:author="Windows User" w:date="2019-09-19T04:16:00Z">
            <w:rPr>
              <w:rFonts w:ascii="Cambria Math" w:hAnsi="Cambria Math"/>
              <w:color w:val="auto"/>
            </w:rPr>
            <m:t xml:space="preserve">  </m:t>
          </w:del>
        </m:r>
      </m:oMath>
      <w:del w:id="8731"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(-10-(-125))</m:t>
              </m:r>
            </m:den>
          </m:f>
        </m:oMath>
        <w:r w:rsidRPr="0033182C" w:rsidDel="00E14759">
          <w:rPr>
            <w:rFonts w:eastAsiaTheme="minorEastAsia"/>
            <w:color w:val="auto"/>
          </w:rPr>
          <w:delText xml:space="preserve">, </w:delText>
        </w:r>
        <m:oMath>
          <m:r>
            <w:rPr>
              <w:rFonts w:ascii="Cambria Math" w:eastAsiaTheme="minorEastAsia" w:hAnsi="Cambria Math"/>
              <w:color w:val="auto"/>
            </w:rPr>
            <m:t>-125≤e≤-10</m:t>
          </m:r>
        </m:oMath>
        <w:bookmarkStart w:id="8732" w:name="_Toc23497220"/>
        <w:bookmarkStart w:id="8733" w:name="_Toc23553404"/>
        <w:bookmarkStart w:id="8734" w:name="_Toc23811757"/>
        <w:bookmarkStart w:id="8735" w:name="_Toc23881420"/>
        <w:bookmarkEnd w:id="8732"/>
        <w:bookmarkEnd w:id="8733"/>
        <w:bookmarkEnd w:id="8734"/>
        <w:bookmarkEnd w:id="8735"/>
      </w:del>
    </w:p>
    <w:p w14:paraId="565B40C5" w14:textId="04E027D6" w:rsidR="001463A5" w:rsidRPr="0033182C" w:rsidDel="00E14759" w:rsidRDefault="001463A5" w:rsidP="008C4195">
      <w:pPr>
        <w:pStyle w:val="Default"/>
        <w:spacing w:line="360" w:lineRule="auto"/>
        <w:ind w:left="1866" w:firstLine="294"/>
        <w:jc w:val="both"/>
        <w:rPr>
          <w:del w:id="8736" w:author="Windows User" w:date="2019-09-19T04:16:00Z"/>
          <w:rFonts w:eastAsiaTheme="minorEastAsia"/>
          <w:color w:val="auto"/>
        </w:rPr>
      </w:pPr>
      <w:del w:id="8737"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-10</m:t>
                          </m:r>
                        </m:e>
                      </m:d>
                    </m:e>
                  </m:d>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-10≤e≤0</m:t>
          </m:r>
        </m:oMath>
        <w:bookmarkStart w:id="8738" w:name="_Toc23497221"/>
        <w:bookmarkStart w:id="8739" w:name="_Toc23553405"/>
        <w:bookmarkStart w:id="8740" w:name="_Toc23811758"/>
        <w:bookmarkStart w:id="8741" w:name="_Toc23881421"/>
        <w:bookmarkEnd w:id="8738"/>
        <w:bookmarkEnd w:id="8739"/>
        <w:bookmarkEnd w:id="8740"/>
        <w:bookmarkEnd w:id="8741"/>
      </w:del>
    </w:p>
    <w:p w14:paraId="1920E2DD" w14:textId="07947AB6" w:rsidR="008763A9" w:rsidRPr="0033182C" w:rsidDel="00E14759" w:rsidRDefault="008763A9" w:rsidP="008763A9">
      <w:pPr>
        <w:pStyle w:val="Default"/>
        <w:numPr>
          <w:ilvl w:val="0"/>
          <w:numId w:val="36"/>
        </w:numPr>
        <w:spacing w:line="360" w:lineRule="auto"/>
        <w:ind w:left="993" w:hanging="207"/>
        <w:jc w:val="both"/>
        <w:rPr>
          <w:del w:id="8742" w:author="Windows User" w:date="2019-09-19T04:16:00Z"/>
          <w:i/>
          <w:color w:val="auto"/>
          <w:sz w:val="22"/>
          <w:szCs w:val="22"/>
        </w:rPr>
      </w:pPr>
      <w:del w:id="8743" w:author="Windows User" w:date="2019-09-19T04:16:00Z">
        <w:r w:rsidRPr="0033182C" w:rsidDel="00E14759">
          <w:rPr>
            <w:i/>
            <w:color w:val="auto"/>
            <w:sz w:val="22"/>
            <w:szCs w:val="22"/>
          </w:rPr>
          <w:delText>Zero Error (ZE)</w:delText>
        </w:r>
        <w:bookmarkStart w:id="8744" w:name="_Toc23497222"/>
        <w:bookmarkStart w:id="8745" w:name="_Toc23553406"/>
        <w:bookmarkStart w:id="8746" w:name="_Toc23811759"/>
        <w:bookmarkStart w:id="8747" w:name="_Toc23881422"/>
        <w:bookmarkEnd w:id="8744"/>
        <w:bookmarkEnd w:id="8745"/>
        <w:bookmarkEnd w:id="8746"/>
        <w:bookmarkEnd w:id="8747"/>
      </w:del>
    </w:p>
    <w:p w14:paraId="38463996" w14:textId="52B4FD79" w:rsidR="00B220A3" w:rsidRPr="0033182C" w:rsidDel="00E14759" w:rsidRDefault="00FA3D21" w:rsidP="00B220A3">
      <w:pPr>
        <w:pStyle w:val="Default"/>
        <w:spacing w:line="360" w:lineRule="auto"/>
        <w:ind w:left="273" w:firstLine="720"/>
        <w:jc w:val="both"/>
        <w:rPr>
          <w:del w:id="8748" w:author="Windows User" w:date="2019-09-19T04:16:00Z"/>
          <w:color w:val="auto"/>
        </w:rPr>
      </w:pPr>
      <w:del w:id="8749" w:author="Windows User" w:date="2019-09-19T04:16:00Z">
        <w:r w:rsidRPr="0033182C" w:rsidDel="00E14759">
          <w:rPr>
            <w:i/>
            <w:color w:val="auto"/>
            <w:sz w:val="22"/>
            <w:szCs w:val="22"/>
          </w:rPr>
          <w:delText xml:space="preserve">Zero Error </w:delText>
        </w:r>
        <w:r w:rsidR="00B220A3" w:rsidRPr="0033182C" w:rsidDel="00E14759">
          <w:rPr>
            <w:i/>
            <w:color w:val="auto"/>
          </w:rPr>
          <w:delText xml:space="preserve">yang </w:delText>
        </w:r>
        <w:r w:rsidR="00B220A3" w:rsidRPr="0033182C" w:rsidDel="00E14759">
          <w:rPr>
            <w:color w:val="auto"/>
          </w:rPr>
          <w:delText>bernilai &lt; -10 sampai 10</w:delText>
        </w:r>
        <w:bookmarkStart w:id="8750" w:name="_Toc23497223"/>
        <w:bookmarkStart w:id="8751" w:name="_Toc23553407"/>
        <w:bookmarkStart w:id="8752" w:name="_Toc23811760"/>
        <w:bookmarkStart w:id="8753" w:name="_Toc23881423"/>
        <w:bookmarkEnd w:id="8750"/>
        <w:bookmarkEnd w:id="8751"/>
        <w:bookmarkEnd w:id="8752"/>
        <w:bookmarkEnd w:id="8753"/>
      </w:del>
    </w:p>
    <w:p w14:paraId="791BEEF4" w14:textId="33DD680E" w:rsidR="00B220A3" w:rsidRPr="0033182C" w:rsidDel="00E14759" w:rsidRDefault="002B25BE" w:rsidP="00B220A3">
      <w:pPr>
        <w:pStyle w:val="Default"/>
        <w:spacing w:line="360" w:lineRule="auto"/>
        <w:ind w:left="1146"/>
        <w:jc w:val="both"/>
        <w:rPr>
          <w:del w:id="8754" w:author="Windows User" w:date="2019-09-19T04:16:00Z"/>
          <w:rFonts w:eastAsiaTheme="minorEastAsia"/>
          <w:color w:val="auto"/>
        </w:rPr>
      </w:pPr>
      <m:oMath>
        <m:r>
          <w:del w:id="8755" w:author="Windows User" w:date="2019-09-19T04:16:00Z">
            <w:rPr>
              <w:rFonts w:ascii="Cambria Math" w:hAnsi="Cambria Math"/>
              <w:color w:val="auto"/>
            </w:rPr>
            <m:t>μZE</m:t>
          </w:del>
        </m:r>
        <m:d>
          <m:dPr>
            <m:ctrlPr>
              <w:del w:id="8756" w:author="Windows User" w:date="2019-09-19T04:16:00Z">
                <w:rPr>
                  <w:rFonts w:ascii="Cambria Math" w:hAnsi="Cambria Math"/>
                  <w:i/>
                  <w:color w:val="auto"/>
                </w:rPr>
              </w:del>
            </m:ctrlPr>
          </m:dPr>
          <m:e>
            <m:r>
              <w:del w:id="8757" w:author="Windows User" w:date="2019-09-19T04:16:00Z">
                <w:rPr>
                  <w:rFonts w:ascii="Cambria Math" w:hAnsi="Cambria Math"/>
                  <w:color w:val="auto"/>
                </w:rPr>
                <m:t>x</m:t>
              </w:del>
            </m:r>
          </m:e>
        </m:d>
        <m:r>
          <w:del w:id="8758" w:author="Windows User" w:date="2019-09-19T04:16:00Z">
            <w:rPr>
              <w:rFonts w:ascii="Cambria Math" w:hAnsi="Cambria Math"/>
              <w:color w:val="auto"/>
            </w:rPr>
            <m:t xml:space="preserve">  </m:t>
          </w:del>
        </m:r>
      </m:oMath>
      <w:del w:id="8759" w:author="Windows User" w:date="2019-09-19T04:16:00Z">
        <w:r w:rsidR="00B220A3"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(e-(-10))</m:t>
                  </m:r>
                </m:e>
              </m:eqArr>
            </m:num>
            <m:den>
              <m:r>
                <m:rPr>
                  <m:sty m:val="p"/>
                </m:rPr>
                <w:rPr>
                  <w:rFonts w:ascii="Cambria Math" w:eastAsiaTheme="minorEastAsia" w:hAnsi="Cambria Math"/>
                  <w:color w:val="auto"/>
                </w:rPr>
                <m:t>(0-(-10))</m:t>
              </m:r>
            </m:den>
          </m:f>
        </m:oMath>
        <w:r w:rsidR="00B220A3" w:rsidRPr="0033182C" w:rsidDel="00E14759">
          <w:rPr>
            <w:rFonts w:eastAsiaTheme="minorEastAsia"/>
            <w:color w:val="auto"/>
          </w:rPr>
          <w:delText xml:space="preserve">, </w:delText>
        </w:r>
        <m:oMath>
          <m:r>
            <w:rPr>
              <w:rFonts w:ascii="Cambria Math" w:eastAsiaTheme="minorEastAsia" w:hAnsi="Cambria Math"/>
              <w:color w:val="auto"/>
            </w:rPr>
            <m:t>-10≤e≤0</m:t>
          </m:r>
        </m:oMath>
        <w:bookmarkStart w:id="8760" w:name="_Toc23497224"/>
        <w:bookmarkStart w:id="8761" w:name="_Toc23553408"/>
        <w:bookmarkStart w:id="8762" w:name="_Toc23811761"/>
        <w:bookmarkStart w:id="8763" w:name="_Toc23881424"/>
        <w:bookmarkEnd w:id="8760"/>
        <w:bookmarkEnd w:id="8761"/>
        <w:bookmarkEnd w:id="8762"/>
        <w:bookmarkEnd w:id="8763"/>
      </w:del>
    </w:p>
    <w:p w14:paraId="6C4BF015" w14:textId="74D62CDE" w:rsidR="00B220A3" w:rsidRPr="0033182C" w:rsidDel="00E14759" w:rsidRDefault="00B220A3" w:rsidP="00B220A3">
      <w:pPr>
        <w:pStyle w:val="Default"/>
        <w:spacing w:line="360" w:lineRule="auto"/>
        <w:ind w:left="1866" w:firstLine="294"/>
        <w:jc w:val="both"/>
        <w:rPr>
          <w:del w:id="8764" w:author="Windows User" w:date="2019-09-19T04:16:00Z"/>
          <w:rFonts w:eastAsiaTheme="minorEastAsia"/>
          <w:color w:val="auto"/>
        </w:rPr>
      </w:pPr>
      <w:del w:id="8765"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(10-e)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(10-0))</m:t>
                  </m:r>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 xml:space="preserve"> 0≤e≤10</m:t>
          </m:r>
        </m:oMath>
        <w:bookmarkStart w:id="8766" w:name="_Toc23497225"/>
        <w:bookmarkStart w:id="8767" w:name="_Toc23553409"/>
        <w:bookmarkStart w:id="8768" w:name="_Toc23811762"/>
        <w:bookmarkStart w:id="8769" w:name="_Toc23881425"/>
        <w:bookmarkEnd w:id="8766"/>
        <w:bookmarkEnd w:id="8767"/>
        <w:bookmarkEnd w:id="8768"/>
        <w:bookmarkEnd w:id="8769"/>
      </w:del>
    </w:p>
    <w:p w14:paraId="0EDE1AF3" w14:textId="57842C52" w:rsidR="002B25BE" w:rsidRPr="0033182C" w:rsidDel="00E14759" w:rsidRDefault="002B25BE" w:rsidP="00B220A3">
      <w:pPr>
        <w:pStyle w:val="Default"/>
        <w:spacing w:line="360" w:lineRule="auto"/>
        <w:ind w:left="1866" w:firstLine="294"/>
        <w:jc w:val="both"/>
        <w:rPr>
          <w:del w:id="8770" w:author="Windows User" w:date="2019-09-19T04:16:00Z"/>
          <w:rFonts w:eastAsiaTheme="minorEastAsia"/>
          <w:color w:val="auto"/>
        </w:rPr>
      </w:pPr>
      <w:bookmarkStart w:id="8771" w:name="_Toc23497226"/>
      <w:bookmarkStart w:id="8772" w:name="_Toc23553410"/>
      <w:bookmarkStart w:id="8773" w:name="_Toc23811763"/>
      <w:bookmarkStart w:id="8774" w:name="_Toc23881426"/>
      <w:bookmarkEnd w:id="8771"/>
      <w:bookmarkEnd w:id="8772"/>
      <w:bookmarkEnd w:id="8773"/>
      <w:bookmarkEnd w:id="8774"/>
    </w:p>
    <w:p w14:paraId="3F96B32C" w14:textId="70B36230" w:rsidR="002B25BE" w:rsidRPr="0033182C" w:rsidDel="00E14759" w:rsidRDefault="008763A9" w:rsidP="002B25BE">
      <w:pPr>
        <w:pStyle w:val="Default"/>
        <w:numPr>
          <w:ilvl w:val="0"/>
          <w:numId w:val="36"/>
        </w:numPr>
        <w:spacing w:line="360" w:lineRule="auto"/>
        <w:ind w:left="993" w:hanging="207"/>
        <w:jc w:val="both"/>
        <w:rPr>
          <w:del w:id="8775" w:author="Windows User" w:date="2019-09-19T04:16:00Z"/>
          <w:i/>
          <w:color w:val="auto"/>
          <w:sz w:val="22"/>
          <w:szCs w:val="22"/>
        </w:rPr>
      </w:pPr>
      <w:del w:id="8776" w:author="Windows User" w:date="2019-09-19T04:16:00Z">
        <w:r w:rsidRPr="0033182C" w:rsidDel="00E14759">
          <w:rPr>
            <w:i/>
            <w:color w:val="auto"/>
            <w:sz w:val="22"/>
            <w:szCs w:val="22"/>
          </w:rPr>
          <w:delText>Positive Small (PS)</w:delText>
        </w:r>
        <w:bookmarkStart w:id="8777" w:name="_Toc23497227"/>
        <w:bookmarkStart w:id="8778" w:name="_Toc23553411"/>
        <w:bookmarkStart w:id="8779" w:name="_Toc23811764"/>
        <w:bookmarkStart w:id="8780" w:name="_Toc23881427"/>
        <w:bookmarkEnd w:id="8777"/>
        <w:bookmarkEnd w:id="8778"/>
        <w:bookmarkEnd w:id="8779"/>
        <w:bookmarkEnd w:id="8780"/>
      </w:del>
    </w:p>
    <w:p w14:paraId="3ACAE45B" w14:textId="2FA74472" w:rsidR="00C53110" w:rsidRPr="0033182C" w:rsidDel="00E14759" w:rsidRDefault="00C53110" w:rsidP="002B25BE">
      <w:pPr>
        <w:pStyle w:val="Default"/>
        <w:spacing w:line="360" w:lineRule="auto"/>
        <w:ind w:left="993"/>
        <w:jc w:val="both"/>
        <w:rPr>
          <w:del w:id="8781" w:author="Windows User" w:date="2019-09-19T04:16:00Z"/>
          <w:i/>
          <w:color w:val="auto"/>
          <w:sz w:val="22"/>
          <w:szCs w:val="22"/>
        </w:rPr>
      </w:pPr>
      <w:del w:id="8782" w:author="Windows User" w:date="2019-09-19T04:16:00Z">
        <w:r w:rsidRPr="0033182C" w:rsidDel="00E14759">
          <w:rPr>
            <w:i/>
            <w:color w:val="auto"/>
            <w:sz w:val="22"/>
            <w:szCs w:val="22"/>
          </w:rPr>
          <w:delText xml:space="preserve">Positive Small </w:delText>
        </w:r>
        <w:r w:rsidRPr="0033182C" w:rsidDel="00E14759">
          <w:rPr>
            <w:i/>
            <w:color w:val="auto"/>
          </w:rPr>
          <w:delText xml:space="preserve">yang </w:delText>
        </w:r>
        <w:r w:rsidRPr="0033182C" w:rsidDel="00E14759">
          <w:rPr>
            <w:color w:val="auto"/>
          </w:rPr>
          <w:delText>bernilai  &gt;10 sampai 125</w:delText>
        </w:r>
        <w:bookmarkStart w:id="8783" w:name="_Toc23497228"/>
        <w:bookmarkStart w:id="8784" w:name="_Toc23553412"/>
        <w:bookmarkStart w:id="8785" w:name="_Toc23811765"/>
        <w:bookmarkStart w:id="8786" w:name="_Toc23881428"/>
        <w:bookmarkEnd w:id="8783"/>
        <w:bookmarkEnd w:id="8784"/>
        <w:bookmarkEnd w:id="8785"/>
        <w:bookmarkEnd w:id="8786"/>
      </w:del>
    </w:p>
    <w:p w14:paraId="6EDAC353" w14:textId="5F22183C" w:rsidR="00C53110" w:rsidRPr="0033182C" w:rsidDel="00E14759" w:rsidRDefault="007522E0" w:rsidP="00C53110">
      <w:pPr>
        <w:pStyle w:val="Default"/>
        <w:spacing w:line="360" w:lineRule="auto"/>
        <w:ind w:left="1146"/>
        <w:jc w:val="both"/>
        <w:rPr>
          <w:del w:id="8787" w:author="Windows User" w:date="2019-09-19T04:16:00Z"/>
          <w:rFonts w:eastAsiaTheme="minorEastAsia"/>
          <w:color w:val="auto"/>
        </w:rPr>
      </w:pPr>
      <m:oMath>
        <m:r>
          <w:del w:id="8788" w:author="Windows User" w:date="2019-09-19T04:16:00Z">
            <w:rPr>
              <w:rFonts w:ascii="Cambria Math" w:hAnsi="Cambria Math"/>
              <w:color w:val="auto"/>
            </w:rPr>
            <m:t>μPS</m:t>
          </w:del>
        </m:r>
        <m:d>
          <m:dPr>
            <m:ctrlPr>
              <w:del w:id="8789" w:author="Windows User" w:date="2019-09-19T04:16:00Z">
                <w:rPr>
                  <w:rFonts w:ascii="Cambria Math" w:hAnsi="Cambria Math"/>
                  <w:i/>
                  <w:color w:val="auto"/>
                </w:rPr>
              </w:del>
            </m:ctrlPr>
          </m:dPr>
          <m:e>
            <m:r>
              <w:del w:id="8790" w:author="Windows User" w:date="2019-09-19T04:16:00Z">
                <w:rPr>
                  <w:rFonts w:ascii="Cambria Math" w:hAnsi="Cambria Math"/>
                  <w:color w:val="auto"/>
                </w:rPr>
                <m:t>x</m:t>
              </w:del>
            </m:r>
          </m:e>
        </m:d>
        <m:r>
          <w:del w:id="8791" w:author="Windows User" w:date="2019-09-19T04:16:00Z">
            <w:rPr>
              <w:rFonts w:ascii="Cambria Math" w:hAnsi="Cambria Math"/>
              <w:color w:val="auto"/>
            </w:rPr>
            <m:t xml:space="preserve">  </m:t>
          </w:del>
        </m:r>
      </m:oMath>
      <w:del w:id="8792" w:author="Windows User" w:date="2019-09-19T04:16:00Z">
        <w:r w:rsidR="00C53110"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(e-0)</m:t>
                  </m:r>
                </m:e>
              </m:eqArr>
            </m:num>
            <m:den>
              <m:r>
                <m:rPr>
                  <m:sty m:val="p"/>
                </m:rPr>
                <w:rPr>
                  <w:rFonts w:ascii="Cambria Math" w:eastAsiaTheme="minorEastAsia" w:hAnsi="Cambria Math"/>
                  <w:color w:val="auto"/>
                </w:rPr>
                <m:t>(10-0)</m:t>
              </m:r>
            </m:den>
          </m:f>
        </m:oMath>
        <w:r w:rsidR="00C53110" w:rsidRPr="0033182C" w:rsidDel="00E14759">
          <w:rPr>
            <w:rFonts w:eastAsiaTheme="minorEastAsia"/>
            <w:color w:val="auto"/>
          </w:rPr>
          <w:delText xml:space="preserve">, </w:delText>
        </w:r>
        <m:oMath>
          <m:r>
            <w:rPr>
              <w:rFonts w:ascii="Cambria Math" w:eastAsiaTheme="minorEastAsia" w:hAnsi="Cambria Math"/>
              <w:color w:val="auto"/>
            </w:rPr>
            <m:t>0≤e≤10</m:t>
          </m:r>
        </m:oMath>
        <w:bookmarkStart w:id="8793" w:name="_Toc23497229"/>
        <w:bookmarkStart w:id="8794" w:name="_Toc23553413"/>
        <w:bookmarkStart w:id="8795" w:name="_Toc23811766"/>
        <w:bookmarkStart w:id="8796" w:name="_Toc23881429"/>
        <w:bookmarkEnd w:id="8793"/>
        <w:bookmarkEnd w:id="8794"/>
        <w:bookmarkEnd w:id="8795"/>
        <w:bookmarkEnd w:id="8796"/>
      </w:del>
    </w:p>
    <w:p w14:paraId="58EBF31F" w14:textId="0A6EFD5D" w:rsidR="00C53110" w:rsidRPr="0033182C" w:rsidDel="00E14759" w:rsidRDefault="0090324A" w:rsidP="0090324A">
      <w:pPr>
        <w:pStyle w:val="Default"/>
        <w:spacing w:line="360" w:lineRule="auto"/>
        <w:ind w:left="1440"/>
        <w:jc w:val="both"/>
        <w:rPr>
          <w:del w:id="8797" w:author="Windows User" w:date="2019-09-19T04:16:00Z"/>
          <w:rFonts w:eastAsiaTheme="minorEastAsia"/>
          <w:color w:val="auto"/>
        </w:rPr>
      </w:pPr>
      <w:del w:id="8798" w:author="Windows User" w:date="2019-09-19T04:16:00Z">
        <w:r w:rsidRPr="0033182C" w:rsidDel="00E14759">
          <w:rPr>
            <w:rFonts w:eastAsiaTheme="minorEastAsia"/>
            <w:color w:val="auto"/>
          </w:rPr>
          <w:delText xml:space="preserve">        </w:delText>
        </w:r>
        <w:r w:rsidR="00C53110"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(125-10))</m:t>
                  </m:r>
                </m:e>
                <m:e>
                  <m:r>
                    <w:rPr>
                      <w:rFonts w:ascii="Cambria Math" w:eastAsiaTheme="minorEastAsia" w:hAnsi="Cambria Math"/>
                      <w:color w:val="auto"/>
                    </w:rPr>
                    <m:t>1</m:t>
                  </m:r>
                </m:e>
              </m:eqArr>
            </m:den>
          </m:f>
        </m:oMath>
        <w:r w:rsidR="00C53110" w:rsidRPr="0033182C" w:rsidDel="00E14759">
          <w:rPr>
            <w:rFonts w:eastAsiaTheme="minorEastAsia"/>
            <w:color w:val="auto"/>
          </w:rPr>
          <w:delText xml:space="preserve">, </w:delText>
        </w:r>
        <m:oMath>
          <m:r>
            <w:rPr>
              <w:rFonts w:ascii="Cambria Math" w:eastAsiaTheme="minorEastAsia" w:hAnsi="Cambria Math"/>
              <w:color w:val="auto"/>
            </w:rPr>
            <m:t xml:space="preserve"> 10≤e≤125</m:t>
          </m:r>
        </m:oMath>
        <w:bookmarkStart w:id="8799" w:name="_Toc23497230"/>
        <w:bookmarkStart w:id="8800" w:name="_Toc23553414"/>
        <w:bookmarkStart w:id="8801" w:name="_Toc23811767"/>
        <w:bookmarkStart w:id="8802" w:name="_Toc23881430"/>
        <w:bookmarkEnd w:id="8799"/>
        <w:bookmarkEnd w:id="8800"/>
        <w:bookmarkEnd w:id="8801"/>
        <w:bookmarkEnd w:id="8802"/>
      </w:del>
    </w:p>
    <w:p w14:paraId="7DC17ACF" w14:textId="4F5C1B8F" w:rsidR="008763A9" w:rsidRPr="0033182C" w:rsidDel="00E14759" w:rsidRDefault="008763A9" w:rsidP="008763A9">
      <w:pPr>
        <w:pStyle w:val="Default"/>
        <w:numPr>
          <w:ilvl w:val="0"/>
          <w:numId w:val="36"/>
        </w:numPr>
        <w:spacing w:line="360" w:lineRule="auto"/>
        <w:ind w:left="993" w:hanging="207"/>
        <w:jc w:val="both"/>
        <w:rPr>
          <w:del w:id="8803" w:author="Windows User" w:date="2019-09-19T04:16:00Z"/>
          <w:i/>
          <w:color w:val="auto"/>
          <w:sz w:val="22"/>
          <w:szCs w:val="22"/>
        </w:rPr>
      </w:pPr>
      <w:del w:id="8804" w:author="Windows User" w:date="2019-09-19T04:16:00Z">
        <w:r w:rsidRPr="0033182C" w:rsidDel="00E14759">
          <w:rPr>
            <w:i/>
            <w:color w:val="auto"/>
            <w:sz w:val="22"/>
            <w:szCs w:val="22"/>
          </w:rPr>
          <w:delText>Positive Medium (PM)</w:delText>
        </w:r>
        <w:bookmarkStart w:id="8805" w:name="_Toc23497231"/>
        <w:bookmarkStart w:id="8806" w:name="_Toc23553415"/>
        <w:bookmarkStart w:id="8807" w:name="_Toc23811768"/>
        <w:bookmarkStart w:id="8808" w:name="_Toc23881431"/>
        <w:bookmarkEnd w:id="8805"/>
        <w:bookmarkEnd w:id="8806"/>
        <w:bookmarkEnd w:id="8807"/>
        <w:bookmarkEnd w:id="8808"/>
      </w:del>
    </w:p>
    <w:p w14:paraId="70D232D0" w14:textId="53BEF6FC" w:rsidR="00C53110" w:rsidRPr="0033182C" w:rsidDel="00E14759" w:rsidRDefault="00C53110" w:rsidP="00C53110">
      <w:pPr>
        <w:pStyle w:val="Default"/>
        <w:spacing w:line="360" w:lineRule="auto"/>
        <w:ind w:left="273" w:firstLine="720"/>
        <w:jc w:val="both"/>
        <w:rPr>
          <w:del w:id="8809" w:author="Windows User" w:date="2019-09-19T04:16:00Z"/>
          <w:color w:val="auto"/>
        </w:rPr>
      </w:pPr>
      <w:del w:id="8810" w:author="Windows User" w:date="2019-09-19T04:16:00Z">
        <w:r w:rsidRPr="0033182C" w:rsidDel="00E14759">
          <w:rPr>
            <w:i/>
            <w:color w:val="auto"/>
            <w:sz w:val="22"/>
            <w:szCs w:val="22"/>
          </w:rPr>
          <w:delText xml:space="preserve">Positive Medium </w:delText>
        </w:r>
        <w:r w:rsidRPr="0033182C" w:rsidDel="00E14759">
          <w:rPr>
            <w:i/>
            <w:color w:val="auto"/>
          </w:rPr>
          <w:delText xml:space="preserve">yang </w:delText>
        </w:r>
        <w:r w:rsidRPr="0033182C" w:rsidDel="00E14759">
          <w:rPr>
            <w:color w:val="auto"/>
          </w:rPr>
          <w:delText>bernilai &gt;10 sampai 275</w:delText>
        </w:r>
        <w:bookmarkStart w:id="8811" w:name="_Toc23497232"/>
        <w:bookmarkStart w:id="8812" w:name="_Toc23553416"/>
        <w:bookmarkStart w:id="8813" w:name="_Toc23811769"/>
        <w:bookmarkStart w:id="8814" w:name="_Toc23881432"/>
        <w:bookmarkEnd w:id="8811"/>
        <w:bookmarkEnd w:id="8812"/>
        <w:bookmarkEnd w:id="8813"/>
        <w:bookmarkEnd w:id="8814"/>
      </w:del>
    </w:p>
    <w:p w14:paraId="5FEBC929" w14:textId="67467651" w:rsidR="00C53110" w:rsidRPr="0033182C" w:rsidDel="00E14759" w:rsidRDefault="007522E0" w:rsidP="00C53110">
      <w:pPr>
        <w:pStyle w:val="Default"/>
        <w:spacing w:line="360" w:lineRule="auto"/>
        <w:ind w:left="1146"/>
        <w:jc w:val="both"/>
        <w:rPr>
          <w:del w:id="8815" w:author="Windows User" w:date="2019-09-19T04:16:00Z"/>
          <w:rFonts w:eastAsiaTheme="minorEastAsia"/>
          <w:color w:val="auto"/>
        </w:rPr>
      </w:pPr>
      <m:oMath>
        <m:r>
          <w:del w:id="8816" w:author="Windows User" w:date="2019-09-19T04:16:00Z">
            <w:rPr>
              <w:rFonts w:ascii="Cambria Math" w:hAnsi="Cambria Math"/>
              <w:color w:val="auto"/>
            </w:rPr>
            <m:t>μPM</m:t>
          </w:del>
        </m:r>
        <m:d>
          <m:dPr>
            <m:ctrlPr>
              <w:del w:id="8817" w:author="Windows User" w:date="2019-09-19T04:16:00Z">
                <w:rPr>
                  <w:rFonts w:ascii="Cambria Math" w:hAnsi="Cambria Math"/>
                  <w:i/>
                  <w:color w:val="auto"/>
                </w:rPr>
              </w:del>
            </m:ctrlPr>
          </m:dPr>
          <m:e>
            <m:r>
              <w:del w:id="8818" w:author="Windows User" w:date="2019-09-19T04:16:00Z">
                <w:rPr>
                  <w:rFonts w:ascii="Cambria Math" w:hAnsi="Cambria Math"/>
                  <w:color w:val="auto"/>
                </w:rPr>
                <m:t>x</m:t>
              </w:del>
            </m:r>
          </m:e>
        </m:d>
        <m:r>
          <w:del w:id="8819" w:author="Windows User" w:date="2019-09-19T04:16:00Z">
            <w:rPr>
              <w:rFonts w:ascii="Cambria Math" w:hAnsi="Cambria Math"/>
              <w:color w:val="auto"/>
            </w:rPr>
            <m:t xml:space="preserve">  </m:t>
          </w:del>
        </m:r>
      </m:oMath>
      <w:del w:id="8820" w:author="Windows User" w:date="2019-09-19T04:16:00Z">
        <w:r w:rsidR="00C53110"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(e-10)</m:t>
                  </m:r>
                </m:e>
              </m:eqArr>
            </m:num>
            <m:den>
              <m:r>
                <m:rPr>
                  <m:sty m:val="p"/>
                </m:rPr>
                <w:rPr>
                  <w:rFonts w:ascii="Cambria Math" w:eastAsiaTheme="minorEastAsia" w:hAnsi="Cambria Math"/>
                  <w:color w:val="auto"/>
                </w:rPr>
                <m:t>(125-10)</m:t>
              </m:r>
            </m:den>
          </m:f>
        </m:oMath>
        <w:r w:rsidR="00C53110" w:rsidRPr="0033182C" w:rsidDel="00E14759">
          <w:rPr>
            <w:rFonts w:eastAsiaTheme="minorEastAsia"/>
            <w:color w:val="auto"/>
          </w:rPr>
          <w:delText xml:space="preserve">, </w:delText>
        </w:r>
        <m:oMath>
          <m:r>
            <w:rPr>
              <w:rFonts w:ascii="Cambria Math" w:eastAsiaTheme="minorEastAsia" w:hAnsi="Cambria Math"/>
              <w:color w:val="auto"/>
            </w:rPr>
            <m:t>10≤e≤125</m:t>
          </m:r>
        </m:oMath>
        <w:bookmarkStart w:id="8821" w:name="_Toc23497233"/>
        <w:bookmarkStart w:id="8822" w:name="_Toc23553417"/>
        <w:bookmarkStart w:id="8823" w:name="_Toc23811770"/>
        <w:bookmarkStart w:id="8824" w:name="_Toc23881433"/>
        <w:bookmarkEnd w:id="8821"/>
        <w:bookmarkEnd w:id="8822"/>
        <w:bookmarkEnd w:id="8823"/>
        <w:bookmarkEnd w:id="8824"/>
      </w:del>
    </w:p>
    <w:p w14:paraId="70A0B279" w14:textId="3753E1F8" w:rsidR="00C53110" w:rsidRPr="0033182C" w:rsidDel="00E14759" w:rsidRDefault="0090324A" w:rsidP="0090324A">
      <w:pPr>
        <w:pStyle w:val="Default"/>
        <w:spacing w:line="360" w:lineRule="auto"/>
        <w:ind w:left="1440"/>
        <w:jc w:val="both"/>
        <w:rPr>
          <w:del w:id="8825" w:author="Windows User" w:date="2019-09-19T04:16:00Z"/>
          <w:rFonts w:eastAsiaTheme="minorEastAsia"/>
          <w:color w:val="auto"/>
        </w:rPr>
      </w:pPr>
      <w:del w:id="8826" w:author="Windows User" w:date="2019-09-19T04:16:00Z">
        <w:r w:rsidRPr="0033182C" w:rsidDel="00E14759">
          <w:rPr>
            <w:rFonts w:eastAsiaTheme="minorEastAsia"/>
            <w:color w:val="auto"/>
          </w:rPr>
          <w:delText xml:space="preserve">          </w:delText>
        </w:r>
        <w:r w:rsidR="00C53110"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125≤e≤275</m:t>
          </m:r>
        </m:oMath>
        <w:bookmarkStart w:id="8827" w:name="_Toc23497234"/>
        <w:bookmarkStart w:id="8828" w:name="_Toc23553418"/>
        <w:bookmarkStart w:id="8829" w:name="_Toc23811771"/>
        <w:bookmarkStart w:id="8830" w:name="_Toc23881434"/>
        <w:bookmarkEnd w:id="8827"/>
        <w:bookmarkEnd w:id="8828"/>
        <w:bookmarkEnd w:id="8829"/>
        <w:bookmarkEnd w:id="8830"/>
      </w:del>
    </w:p>
    <w:p w14:paraId="5B2AD2E5" w14:textId="26DA5615" w:rsidR="008763A9" w:rsidRPr="0033182C" w:rsidDel="00E14759" w:rsidRDefault="008763A9" w:rsidP="008763A9">
      <w:pPr>
        <w:pStyle w:val="Default"/>
        <w:numPr>
          <w:ilvl w:val="0"/>
          <w:numId w:val="36"/>
        </w:numPr>
        <w:spacing w:line="360" w:lineRule="auto"/>
        <w:ind w:left="993" w:hanging="207"/>
        <w:jc w:val="both"/>
        <w:rPr>
          <w:del w:id="8831" w:author="Windows User" w:date="2019-09-19T04:16:00Z"/>
          <w:i/>
          <w:color w:val="auto"/>
          <w:sz w:val="22"/>
          <w:szCs w:val="22"/>
        </w:rPr>
      </w:pPr>
      <w:del w:id="8832" w:author="Windows User" w:date="2019-09-19T04:16:00Z">
        <w:r w:rsidRPr="0033182C" w:rsidDel="00E14759">
          <w:rPr>
            <w:i/>
            <w:color w:val="auto"/>
            <w:sz w:val="22"/>
            <w:szCs w:val="22"/>
          </w:rPr>
          <w:delText>Positive Big (PB)</w:delText>
        </w:r>
        <w:bookmarkStart w:id="8833" w:name="_Toc23497235"/>
        <w:bookmarkStart w:id="8834" w:name="_Toc23553419"/>
        <w:bookmarkStart w:id="8835" w:name="_Toc23811772"/>
        <w:bookmarkStart w:id="8836" w:name="_Toc23881435"/>
        <w:bookmarkEnd w:id="8833"/>
        <w:bookmarkEnd w:id="8834"/>
        <w:bookmarkEnd w:id="8835"/>
        <w:bookmarkEnd w:id="8836"/>
      </w:del>
    </w:p>
    <w:p w14:paraId="2063CA4D" w14:textId="6A4AEF52" w:rsidR="00FA3D21" w:rsidRPr="0033182C" w:rsidDel="00E14759" w:rsidRDefault="00FA3D21" w:rsidP="00FA3D21">
      <w:pPr>
        <w:pStyle w:val="Default"/>
        <w:spacing w:line="360" w:lineRule="auto"/>
        <w:ind w:left="273" w:firstLine="720"/>
        <w:jc w:val="both"/>
        <w:rPr>
          <w:del w:id="8837" w:author="Windows User" w:date="2019-09-19T04:16:00Z"/>
          <w:color w:val="auto"/>
        </w:rPr>
      </w:pPr>
      <w:del w:id="8838" w:author="Windows User" w:date="2019-09-19T04:16:00Z">
        <w:r w:rsidRPr="0033182C" w:rsidDel="00E14759">
          <w:rPr>
            <w:i/>
            <w:color w:val="auto"/>
            <w:sz w:val="22"/>
            <w:szCs w:val="22"/>
          </w:rPr>
          <w:delText xml:space="preserve">Positive Big </w:delText>
        </w:r>
        <w:r w:rsidRPr="0033182C" w:rsidDel="00E14759">
          <w:rPr>
            <w:i/>
            <w:color w:val="auto"/>
          </w:rPr>
          <w:delText xml:space="preserve">yang </w:delText>
        </w:r>
        <w:r w:rsidR="00865562" w:rsidRPr="0033182C" w:rsidDel="00E14759">
          <w:rPr>
            <w:color w:val="auto"/>
          </w:rPr>
          <w:delText>bernilai &gt;</w:delText>
        </w:r>
        <w:r w:rsidR="007522E0" w:rsidRPr="0033182C" w:rsidDel="00E14759">
          <w:rPr>
            <w:color w:val="auto"/>
          </w:rPr>
          <w:delText>125</w:delText>
        </w:r>
        <w:bookmarkStart w:id="8839" w:name="_Toc23497236"/>
        <w:bookmarkStart w:id="8840" w:name="_Toc23553420"/>
        <w:bookmarkStart w:id="8841" w:name="_Toc23811773"/>
        <w:bookmarkStart w:id="8842" w:name="_Toc23881436"/>
        <w:bookmarkEnd w:id="8839"/>
        <w:bookmarkEnd w:id="8840"/>
        <w:bookmarkEnd w:id="8841"/>
        <w:bookmarkEnd w:id="8842"/>
      </w:del>
    </w:p>
    <w:p w14:paraId="2F54BDB9" w14:textId="5CD54A3A" w:rsidR="00FA3D21" w:rsidRPr="0033182C" w:rsidDel="00E14759" w:rsidRDefault="007522E0" w:rsidP="00FA3D21">
      <w:pPr>
        <w:pStyle w:val="Default"/>
        <w:spacing w:line="360" w:lineRule="auto"/>
        <w:ind w:left="1146"/>
        <w:jc w:val="both"/>
        <w:rPr>
          <w:del w:id="8843" w:author="Windows User" w:date="2019-09-19T04:16:00Z"/>
          <w:rFonts w:eastAsiaTheme="minorEastAsia"/>
          <w:color w:val="auto"/>
        </w:rPr>
      </w:pPr>
      <m:oMath>
        <m:r>
          <w:del w:id="8844" w:author="Windows User" w:date="2019-09-19T04:16:00Z">
            <w:rPr>
              <w:rFonts w:ascii="Cambria Math" w:hAnsi="Cambria Math"/>
              <w:color w:val="auto"/>
            </w:rPr>
            <m:t>μPB</m:t>
          </w:del>
        </m:r>
        <m:d>
          <m:dPr>
            <m:ctrlPr>
              <w:del w:id="8845" w:author="Windows User" w:date="2019-09-19T04:16:00Z">
                <w:rPr>
                  <w:rFonts w:ascii="Cambria Math" w:hAnsi="Cambria Math"/>
                  <w:i/>
                  <w:color w:val="auto"/>
                </w:rPr>
              </w:del>
            </m:ctrlPr>
          </m:dPr>
          <m:e>
            <m:r>
              <w:del w:id="8846" w:author="Windows User" w:date="2019-09-19T04:16:00Z">
                <w:rPr>
                  <w:rFonts w:ascii="Cambria Math" w:hAnsi="Cambria Math"/>
                  <w:color w:val="auto"/>
                </w:rPr>
                <m:t>x</m:t>
              </w:del>
            </m:r>
          </m:e>
        </m:d>
        <m:r>
          <w:del w:id="8847" w:author="Windows User" w:date="2019-09-19T04:16:00Z">
            <w:rPr>
              <w:rFonts w:ascii="Cambria Math" w:hAnsi="Cambria Math"/>
              <w:color w:val="auto"/>
            </w:rPr>
            <m:t xml:space="preserve">  </m:t>
          </w:del>
        </m:r>
      </m:oMath>
      <w:del w:id="8848" w:author="Windows User" w:date="2019-09-19T04:16:00Z">
        <w:r w:rsidR="00FA3D21"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(275-125)</m:t>
              </m:r>
            </m:den>
          </m:f>
        </m:oMath>
        <w:r w:rsidR="00FA3D21" w:rsidRPr="0033182C" w:rsidDel="00E14759">
          <w:rPr>
            <w:rFonts w:eastAsiaTheme="minorEastAsia"/>
            <w:color w:val="auto"/>
          </w:rPr>
          <w:delText xml:space="preserve">, </w:delText>
        </w:r>
        <m:oMath>
          <m:r>
            <w:rPr>
              <w:rFonts w:ascii="Cambria Math" w:eastAsiaTheme="minorEastAsia" w:hAnsi="Cambria Math"/>
              <w:color w:val="auto"/>
            </w:rPr>
            <m:t>125≤e≤275</m:t>
          </m:r>
        </m:oMath>
        <w:bookmarkStart w:id="8849" w:name="_Toc23497237"/>
        <w:bookmarkStart w:id="8850" w:name="_Toc23553421"/>
        <w:bookmarkStart w:id="8851" w:name="_Toc23811774"/>
        <w:bookmarkStart w:id="8852" w:name="_Toc23881437"/>
        <w:bookmarkEnd w:id="8849"/>
        <w:bookmarkEnd w:id="8850"/>
        <w:bookmarkEnd w:id="8851"/>
        <w:bookmarkEnd w:id="8852"/>
      </w:del>
    </w:p>
    <w:p w14:paraId="66A9EFDC" w14:textId="43E9CCF4" w:rsidR="00FA3D21" w:rsidRPr="0033182C" w:rsidDel="00E14759" w:rsidRDefault="00FA3D21" w:rsidP="00FA3D21">
      <w:pPr>
        <w:pStyle w:val="Default"/>
        <w:spacing w:line="360" w:lineRule="auto"/>
        <w:ind w:left="1866" w:firstLine="294"/>
        <w:jc w:val="both"/>
        <w:rPr>
          <w:del w:id="8853" w:author="Windows User" w:date="2019-09-19T04:16:00Z"/>
          <w:rFonts w:eastAsiaTheme="minorEastAsia"/>
          <w:color w:val="auto"/>
        </w:rPr>
      </w:pPr>
      <w:del w:id="8854"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1</m:t>
          </m:r>
        </m:oMath>
        <w:r w:rsidRPr="0033182C" w:rsidDel="00E14759">
          <w:rPr>
            <w:rFonts w:eastAsiaTheme="minorEastAsia"/>
            <w:color w:val="auto"/>
          </w:rPr>
          <w:delText xml:space="preserve">, </w:delText>
        </w:r>
        <m:oMath>
          <m:r>
            <w:rPr>
              <w:rFonts w:ascii="Cambria Math" w:eastAsiaTheme="minorEastAsia" w:hAnsi="Cambria Math"/>
              <w:color w:val="auto"/>
            </w:rPr>
            <m:t xml:space="preserve"> e≥275</m:t>
          </m:r>
        </m:oMath>
        <w:bookmarkStart w:id="8855" w:name="_Toc23497238"/>
        <w:bookmarkStart w:id="8856" w:name="_Toc23553422"/>
        <w:bookmarkStart w:id="8857" w:name="_Toc23811775"/>
        <w:bookmarkStart w:id="8858" w:name="_Toc23881438"/>
        <w:bookmarkEnd w:id="8855"/>
        <w:bookmarkEnd w:id="8856"/>
        <w:bookmarkEnd w:id="8857"/>
        <w:bookmarkEnd w:id="8858"/>
      </w:del>
    </w:p>
    <w:p w14:paraId="63ABEA28" w14:textId="488A9B13" w:rsidR="00ED1520" w:rsidRPr="0033182C" w:rsidDel="00E14759" w:rsidRDefault="00ED1520" w:rsidP="00FD5E5B">
      <w:pPr>
        <w:pStyle w:val="Default"/>
        <w:numPr>
          <w:ilvl w:val="0"/>
          <w:numId w:val="35"/>
        </w:numPr>
        <w:spacing w:line="360" w:lineRule="auto"/>
        <w:ind w:left="426"/>
        <w:jc w:val="both"/>
        <w:rPr>
          <w:del w:id="8859" w:author="Windows User" w:date="2019-09-19T04:16:00Z"/>
          <w:color w:val="auto"/>
        </w:rPr>
      </w:pPr>
      <w:del w:id="8860" w:author="Windows User" w:date="2019-09-19T04:16:00Z">
        <w:r w:rsidRPr="0033182C" w:rsidDel="00E14759">
          <w:rPr>
            <w:color w:val="auto"/>
          </w:rPr>
          <w:delText>Delta</w:delText>
        </w:r>
        <w:r w:rsidR="00B970D6" w:rsidRPr="0033182C" w:rsidDel="00E14759">
          <w:rPr>
            <w:color w:val="auto"/>
          </w:rPr>
          <w:delText>(</w:delText>
        </w:r>
        <w:r w:rsidR="00B970D6" w:rsidRPr="0033182C" w:rsidDel="00E14759">
          <w:rPr>
            <w:i/>
            <w:iCs/>
            <w:color w:val="auto"/>
          </w:rPr>
          <w:delText>Δ</w:delText>
        </w:r>
        <w:r w:rsidR="00B970D6" w:rsidRPr="0033182C" w:rsidDel="00E14759">
          <w:rPr>
            <w:color w:val="auto"/>
          </w:rPr>
          <w:delText>)</w:delText>
        </w:r>
        <w:r w:rsidRPr="0033182C" w:rsidDel="00E14759">
          <w:rPr>
            <w:color w:val="auto"/>
          </w:rPr>
          <w:delText xml:space="preserve"> Error</w:delText>
        </w:r>
        <w:bookmarkStart w:id="8861" w:name="_Toc23497239"/>
        <w:bookmarkStart w:id="8862" w:name="_Toc23553423"/>
        <w:bookmarkStart w:id="8863" w:name="_Toc23811776"/>
        <w:bookmarkStart w:id="8864" w:name="_Toc23881439"/>
        <w:bookmarkEnd w:id="8861"/>
        <w:bookmarkEnd w:id="8862"/>
        <w:bookmarkEnd w:id="8863"/>
        <w:bookmarkEnd w:id="8864"/>
      </w:del>
    </w:p>
    <w:p w14:paraId="0D6385D2" w14:textId="48EE2F63" w:rsidR="007620D8" w:rsidRPr="0033182C" w:rsidDel="00E14759" w:rsidRDefault="00B970D6" w:rsidP="007620D8">
      <w:pPr>
        <w:pStyle w:val="Default"/>
        <w:spacing w:line="360" w:lineRule="auto"/>
        <w:ind w:firstLine="426"/>
        <w:jc w:val="both"/>
        <w:rPr>
          <w:del w:id="8865" w:author="Windows User" w:date="2019-09-19T04:16:00Z"/>
          <w:color w:val="auto"/>
        </w:rPr>
      </w:pPr>
      <w:del w:id="8866" w:author="Windows User" w:date="2019-09-19T04:16:00Z">
        <w:r w:rsidRPr="0033182C" w:rsidDel="00E14759">
          <w:rPr>
            <w:i/>
            <w:iCs/>
            <w:color w:val="auto"/>
          </w:rPr>
          <w:delText xml:space="preserve">Delta(Δ) error </w:delText>
        </w:r>
        <w:r w:rsidRPr="0033182C" w:rsidDel="00E14759">
          <w:rPr>
            <w:color w:val="auto"/>
          </w:rPr>
          <w:delText xml:space="preserve">merupakan selisih antara nilai </w:delText>
        </w:r>
        <w:r w:rsidRPr="0033182C" w:rsidDel="00E14759">
          <w:rPr>
            <w:i/>
            <w:iCs/>
            <w:color w:val="auto"/>
          </w:rPr>
          <w:delText xml:space="preserve">error </w:delText>
        </w:r>
        <w:r w:rsidRPr="0033182C" w:rsidDel="00E14759">
          <w:rPr>
            <w:color w:val="auto"/>
          </w:rPr>
          <w:delText xml:space="preserve">saat ini dengan nilai </w:delText>
        </w:r>
        <w:r w:rsidRPr="0033182C" w:rsidDel="00E14759">
          <w:rPr>
            <w:i/>
            <w:iCs/>
            <w:color w:val="auto"/>
          </w:rPr>
          <w:delText xml:space="preserve">error </w:delText>
        </w:r>
        <w:r w:rsidRPr="0033182C" w:rsidDel="00E14759">
          <w:rPr>
            <w:color w:val="auto"/>
          </w:rPr>
          <w:delText xml:space="preserve">yang ada sebelumnya. Cara mendapatkan nilai variabel </w:delText>
        </w:r>
        <w:r w:rsidRPr="0033182C" w:rsidDel="00E14759">
          <w:rPr>
            <w:i/>
            <w:iCs/>
            <w:color w:val="auto"/>
          </w:rPr>
          <w:delText xml:space="preserve">delta error </w:delText>
        </w:r>
        <w:r w:rsidRPr="0033182C" w:rsidDel="00E14759">
          <w:rPr>
            <w:color w:val="auto"/>
          </w:rPr>
          <w:delText xml:space="preserve">harus diketahui nilai </w:delText>
        </w:r>
        <w:r w:rsidRPr="0033182C" w:rsidDel="00E14759">
          <w:rPr>
            <w:i/>
            <w:iCs/>
            <w:color w:val="auto"/>
          </w:rPr>
          <w:delText xml:space="preserve">error </w:delText>
        </w:r>
        <w:r w:rsidRPr="0033182C" w:rsidDel="00E14759">
          <w:rPr>
            <w:color w:val="auto"/>
          </w:rPr>
          <w:delText>sebelumnya atau jika nilai error sebelumnya tidak ada maka dinyatakan dengan 0, untuk lebih jelasnya dapat diperhatikan persamaan berikut:</w:delText>
        </w:r>
        <w:bookmarkStart w:id="8867" w:name="_Toc23497240"/>
        <w:bookmarkStart w:id="8868" w:name="_Toc23553424"/>
        <w:bookmarkStart w:id="8869" w:name="_Toc23811777"/>
        <w:bookmarkStart w:id="8870" w:name="_Toc23881440"/>
        <w:bookmarkEnd w:id="8867"/>
        <w:bookmarkEnd w:id="8868"/>
        <w:bookmarkEnd w:id="8869"/>
        <w:bookmarkEnd w:id="8870"/>
      </w:del>
    </w:p>
    <w:p w14:paraId="2A102BCD" w14:textId="7088117B" w:rsidR="00B970D6" w:rsidRPr="0033182C" w:rsidDel="00E14759" w:rsidRDefault="00B970D6" w:rsidP="007620D8">
      <w:pPr>
        <w:pStyle w:val="Default"/>
        <w:spacing w:line="360" w:lineRule="auto"/>
        <w:ind w:firstLine="426"/>
        <w:jc w:val="both"/>
        <w:rPr>
          <w:del w:id="8871" w:author="Windows User" w:date="2019-09-19T04:16:00Z"/>
          <w:color w:val="auto"/>
          <w:sz w:val="22"/>
          <w:szCs w:val="22"/>
        </w:rPr>
      </w:pPr>
      <m:oMathPara>
        <m:oMath>
          <m:r>
            <w:del w:id="8872" w:author="Windows User" w:date="2019-09-19T04:16:00Z">
              <w:rPr>
                <w:rFonts w:ascii="Cambria Math" w:hAnsi="Cambria Math"/>
                <w:color w:val="auto"/>
                <w:szCs w:val="22"/>
              </w:rPr>
              <m:t>∆e=</m:t>
            </w:del>
          </m:r>
          <m:sSub>
            <m:sSubPr>
              <m:ctrlPr>
                <w:del w:id="8873" w:author="Windows User" w:date="2019-09-19T04:16:00Z">
                  <w:rPr>
                    <w:rFonts w:ascii="Cambria Math" w:hAnsi="Cambria Math"/>
                    <w:i/>
                    <w:color w:val="auto"/>
                    <w:szCs w:val="22"/>
                  </w:rPr>
                </w:del>
              </m:ctrlPr>
            </m:sSubPr>
            <m:e>
              <m:r>
                <w:del w:id="8874" w:author="Windows User" w:date="2019-09-19T04:16:00Z">
                  <w:rPr>
                    <w:rFonts w:ascii="Cambria Math" w:hAnsi="Cambria Math"/>
                    <w:color w:val="auto"/>
                    <w:szCs w:val="22"/>
                  </w:rPr>
                  <m:t>e</m:t>
                </w:del>
              </m:r>
            </m:e>
            <m:sub>
              <m:r>
                <w:del w:id="8875" w:author="Windows User" w:date="2019-09-19T04:16:00Z">
                  <w:rPr>
                    <w:rFonts w:ascii="Cambria Math" w:hAnsi="Cambria Math"/>
                    <w:color w:val="auto"/>
                    <w:szCs w:val="22"/>
                  </w:rPr>
                  <m:t>n-</m:t>
                </w:del>
              </m:r>
            </m:sub>
          </m:sSub>
          <m:r>
            <w:del w:id="8876" w:author="Windows User" w:date="2019-09-19T04:16:00Z">
              <w:rPr>
                <w:rFonts w:ascii="Cambria Math" w:hAnsi="Cambria Math"/>
                <w:color w:val="auto"/>
                <w:szCs w:val="22"/>
              </w:rPr>
              <m:t xml:space="preserve"> </m:t>
            </w:del>
          </m:r>
          <m:sSub>
            <m:sSubPr>
              <m:ctrlPr>
                <w:del w:id="8877" w:author="Windows User" w:date="2019-09-19T04:16:00Z">
                  <w:rPr>
                    <w:rFonts w:ascii="Cambria Math" w:hAnsi="Cambria Math"/>
                    <w:i/>
                    <w:color w:val="auto"/>
                    <w:szCs w:val="22"/>
                  </w:rPr>
                </w:del>
              </m:ctrlPr>
            </m:sSubPr>
            <m:e>
              <m:r>
                <w:del w:id="8878" w:author="Windows User" w:date="2019-09-19T04:16:00Z">
                  <w:rPr>
                    <w:rFonts w:ascii="Cambria Math" w:hAnsi="Cambria Math"/>
                    <w:color w:val="auto"/>
                    <w:szCs w:val="22"/>
                  </w:rPr>
                  <m:t>e</m:t>
                </w:del>
              </m:r>
            </m:e>
            <m:sub>
              <m:r>
                <w:del w:id="8879" w:author="Windows User" w:date="2019-09-19T04:16:00Z">
                  <w:rPr>
                    <w:rFonts w:ascii="Cambria Math" w:hAnsi="Cambria Math"/>
                    <w:color w:val="auto"/>
                    <w:szCs w:val="22"/>
                  </w:rPr>
                  <m:t>n-1</m:t>
                </w:del>
              </m:r>
            </m:sub>
          </m:sSub>
        </m:oMath>
      </m:oMathPara>
      <w:bookmarkStart w:id="8880" w:name="_Toc23497241"/>
      <w:bookmarkStart w:id="8881" w:name="_Toc23553425"/>
      <w:bookmarkStart w:id="8882" w:name="_Toc23811778"/>
      <w:bookmarkStart w:id="8883" w:name="_Toc23881441"/>
      <w:bookmarkEnd w:id="8880"/>
      <w:bookmarkEnd w:id="8881"/>
      <w:bookmarkEnd w:id="8882"/>
      <w:bookmarkEnd w:id="8883"/>
    </w:p>
    <w:p w14:paraId="713B271B" w14:textId="2F139A9D" w:rsidR="00B970D6" w:rsidRPr="0033182C" w:rsidDel="00E14759" w:rsidRDefault="00B970D6" w:rsidP="00B970D6">
      <w:pPr>
        <w:pStyle w:val="Default"/>
        <w:spacing w:line="360" w:lineRule="auto"/>
        <w:rPr>
          <w:del w:id="8884" w:author="Windows User" w:date="2019-09-19T04:16:00Z"/>
          <w:color w:val="auto"/>
        </w:rPr>
      </w:pPr>
      <w:del w:id="8885" w:author="Windows User" w:date="2019-09-19T04:16:00Z">
        <w:r w:rsidRPr="0033182C" w:rsidDel="00E14759">
          <w:rPr>
            <w:color w:val="auto"/>
          </w:rPr>
          <w:delText xml:space="preserve">Keterangan: </w:delText>
        </w:r>
        <w:bookmarkStart w:id="8886" w:name="_Toc23497242"/>
        <w:bookmarkStart w:id="8887" w:name="_Toc23553426"/>
        <w:bookmarkStart w:id="8888" w:name="_Toc23811779"/>
        <w:bookmarkStart w:id="8889" w:name="_Toc23881442"/>
        <w:bookmarkEnd w:id="8886"/>
        <w:bookmarkEnd w:id="8887"/>
        <w:bookmarkEnd w:id="8888"/>
        <w:bookmarkEnd w:id="8889"/>
      </w:del>
    </w:p>
    <w:p w14:paraId="055826AE" w14:textId="57ED1F5E" w:rsidR="00B970D6" w:rsidRPr="0033182C" w:rsidDel="00E14759" w:rsidRDefault="00B970D6" w:rsidP="00B970D6">
      <w:pPr>
        <w:pStyle w:val="Default"/>
        <w:spacing w:line="360" w:lineRule="auto"/>
        <w:ind w:firstLine="426"/>
        <w:rPr>
          <w:del w:id="8890" w:author="Windows User" w:date="2019-09-19T04:16:00Z"/>
          <w:color w:val="auto"/>
        </w:rPr>
      </w:pPr>
      <w:del w:id="8891" w:author="Windows User" w:date="2019-09-19T04:16:00Z">
        <w:r w:rsidRPr="0033182C" w:rsidDel="00E14759">
          <w:rPr>
            <w:color w:val="auto"/>
          </w:rPr>
          <w:delText xml:space="preserve">en= </w:delText>
        </w:r>
        <w:r w:rsidRPr="0033182C" w:rsidDel="00E14759">
          <w:rPr>
            <w:i/>
            <w:iCs/>
            <w:color w:val="auto"/>
          </w:rPr>
          <w:delText xml:space="preserve">error </w:delText>
        </w:r>
        <w:r w:rsidRPr="0033182C" w:rsidDel="00E14759">
          <w:rPr>
            <w:color w:val="auto"/>
          </w:rPr>
          <w:delText xml:space="preserve">sekarang </w:delText>
        </w:r>
        <w:bookmarkStart w:id="8892" w:name="_Toc23497243"/>
        <w:bookmarkStart w:id="8893" w:name="_Toc23553427"/>
        <w:bookmarkStart w:id="8894" w:name="_Toc23811780"/>
        <w:bookmarkStart w:id="8895" w:name="_Toc23881443"/>
        <w:bookmarkEnd w:id="8892"/>
        <w:bookmarkEnd w:id="8893"/>
        <w:bookmarkEnd w:id="8894"/>
        <w:bookmarkEnd w:id="8895"/>
      </w:del>
    </w:p>
    <w:p w14:paraId="21D09C08" w14:textId="78C07499" w:rsidR="00B970D6" w:rsidRPr="0033182C" w:rsidDel="00E14759" w:rsidRDefault="00B970D6" w:rsidP="00B970D6">
      <w:pPr>
        <w:pStyle w:val="Default"/>
        <w:spacing w:line="360" w:lineRule="auto"/>
        <w:ind w:firstLine="426"/>
        <w:rPr>
          <w:del w:id="8896" w:author="Windows User" w:date="2019-09-19T04:16:00Z"/>
          <w:color w:val="auto"/>
        </w:rPr>
      </w:pPr>
      <w:del w:id="8897" w:author="Windows User" w:date="2019-09-19T04:16:00Z">
        <w:r w:rsidRPr="0033182C" w:rsidDel="00E14759">
          <w:rPr>
            <w:color w:val="auto"/>
          </w:rPr>
          <w:delText xml:space="preserve">en-1= </w:delText>
        </w:r>
        <w:r w:rsidRPr="0033182C" w:rsidDel="00E14759">
          <w:rPr>
            <w:i/>
            <w:iCs/>
            <w:color w:val="auto"/>
          </w:rPr>
          <w:delText xml:space="preserve">error </w:delText>
        </w:r>
        <w:r w:rsidRPr="0033182C" w:rsidDel="00E14759">
          <w:rPr>
            <w:color w:val="auto"/>
          </w:rPr>
          <w:delText xml:space="preserve">sebelumnya </w:delText>
        </w:r>
        <w:bookmarkStart w:id="8898" w:name="_Toc23497244"/>
        <w:bookmarkStart w:id="8899" w:name="_Toc23553428"/>
        <w:bookmarkStart w:id="8900" w:name="_Toc23811781"/>
        <w:bookmarkStart w:id="8901" w:name="_Toc23881444"/>
        <w:bookmarkEnd w:id="8898"/>
        <w:bookmarkEnd w:id="8899"/>
        <w:bookmarkEnd w:id="8900"/>
        <w:bookmarkEnd w:id="8901"/>
      </w:del>
    </w:p>
    <w:p w14:paraId="3901470E" w14:textId="2B189A47" w:rsidR="00B970D6" w:rsidRPr="0033182C" w:rsidDel="00E14759" w:rsidRDefault="00B970D6" w:rsidP="00B970D6">
      <w:pPr>
        <w:pStyle w:val="Default"/>
        <w:spacing w:line="360" w:lineRule="auto"/>
        <w:ind w:firstLine="426"/>
        <w:jc w:val="both"/>
        <w:rPr>
          <w:del w:id="8902" w:author="Windows User" w:date="2019-09-19T04:16:00Z"/>
          <w:color w:val="auto"/>
        </w:rPr>
      </w:pPr>
      <w:del w:id="8903" w:author="Windows User" w:date="2019-09-19T04:16:00Z">
        <w:r w:rsidRPr="0033182C" w:rsidDel="00E14759">
          <w:rPr>
            <w:color w:val="auto"/>
          </w:rPr>
          <w:delText xml:space="preserve">Fungsi keanggotaan </w:delText>
        </w:r>
        <w:r w:rsidRPr="0033182C" w:rsidDel="00E14759">
          <w:rPr>
            <w:i/>
            <w:color w:val="auto"/>
          </w:rPr>
          <w:delText xml:space="preserve">delta </w:delText>
        </w:r>
        <w:r w:rsidRPr="0033182C" w:rsidDel="00E14759">
          <w:rPr>
            <w:i/>
            <w:iCs/>
            <w:color w:val="auto"/>
          </w:rPr>
          <w:delText xml:space="preserve">error </w:delText>
        </w:r>
        <w:r w:rsidRPr="0033182C" w:rsidDel="00E14759">
          <w:rPr>
            <w:color w:val="auto"/>
          </w:rPr>
          <w:delText xml:space="preserve">ditentukan dengan melihat perubahan </w:delText>
        </w:r>
        <w:r w:rsidRPr="0033182C" w:rsidDel="00E14759">
          <w:rPr>
            <w:i/>
            <w:iCs/>
            <w:color w:val="auto"/>
          </w:rPr>
          <w:delText xml:space="preserve">error </w:delText>
        </w:r>
        <w:r w:rsidRPr="0033182C" w:rsidDel="00E14759">
          <w:rPr>
            <w:color w:val="auto"/>
          </w:rPr>
          <w:delText xml:space="preserve">dari yang terkecil hingga </w:delText>
        </w:r>
        <w:r w:rsidRPr="0033182C" w:rsidDel="00E14759">
          <w:rPr>
            <w:i/>
            <w:iCs/>
            <w:color w:val="auto"/>
          </w:rPr>
          <w:delText xml:space="preserve">error </w:delText>
        </w:r>
        <w:r w:rsidRPr="0033182C" w:rsidDel="00E14759">
          <w:rPr>
            <w:color w:val="auto"/>
          </w:rPr>
          <w:delText xml:space="preserve">terbesar. Selanjutnya nilai </w:delText>
        </w:r>
        <w:r w:rsidRPr="0033182C" w:rsidDel="00E14759">
          <w:rPr>
            <w:i/>
            <w:color w:val="auto"/>
          </w:rPr>
          <w:delText xml:space="preserve">delta </w:delText>
        </w:r>
        <w:r w:rsidRPr="0033182C" w:rsidDel="00E14759">
          <w:rPr>
            <w:i/>
            <w:iCs/>
            <w:color w:val="auto"/>
          </w:rPr>
          <w:delText xml:space="preserve">error </w:delText>
        </w:r>
        <w:r w:rsidRPr="0033182C" w:rsidDel="00E14759">
          <w:rPr>
            <w:color w:val="auto"/>
          </w:rPr>
          <w:delText xml:space="preserve">tersebut dibagi menjadi 7 fungsi keanggotaan seperti fungsi keanggotaan </w:delText>
        </w:r>
        <w:r w:rsidRPr="0033182C" w:rsidDel="00E14759">
          <w:rPr>
            <w:i/>
            <w:iCs/>
            <w:color w:val="auto"/>
          </w:rPr>
          <w:delText>error</w:delText>
        </w:r>
        <w:r w:rsidRPr="0033182C" w:rsidDel="00E14759">
          <w:rPr>
            <w:color w:val="auto"/>
          </w:rPr>
          <w:delText xml:space="preserve"> sebagai berikut :</w:delText>
        </w:r>
        <w:bookmarkStart w:id="8904" w:name="_Toc23497245"/>
        <w:bookmarkStart w:id="8905" w:name="_Toc23553429"/>
        <w:bookmarkStart w:id="8906" w:name="_Toc23811782"/>
        <w:bookmarkStart w:id="8907" w:name="_Toc23881445"/>
        <w:bookmarkEnd w:id="8904"/>
        <w:bookmarkEnd w:id="8905"/>
        <w:bookmarkEnd w:id="8906"/>
        <w:bookmarkEnd w:id="8907"/>
      </w:del>
    </w:p>
    <w:p w14:paraId="314F7DD6" w14:textId="69E34F69" w:rsidR="00EB766A" w:rsidRPr="0033182C" w:rsidDel="00E14759" w:rsidRDefault="00EB766A" w:rsidP="00EB766A">
      <w:pPr>
        <w:pStyle w:val="Default"/>
        <w:numPr>
          <w:ilvl w:val="0"/>
          <w:numId w:val="38"/>
        </w:numPr>
        <w:spacing w:line="360" w:lineRule="auto"/>
        <w:ind w:left="993" w:hanging="207"/>
        <w:jc w:val="both"/>
        <w:rPr>
          <w:del w:id="8908" w:author="Windows User" w:date="2019-09-19T04:16:00Z"/>
          <w:i/>
          <w:color w:val="auto"/>
        </w:rPr>
      </w:pPr>
      <w:del w:id="8909" w:author="Windows User" w:date="2019-09-19T04:16:00Z">
        <w:r w:rsidRPr="0033182C" w:rsidDel="00E14759">
          <w:rPr>
            <w:i/>
            <w:color w:val="auto"/>
          </w:rPr>
          <w:delText>Negative Big (NB)</w:delText>
        </w:r>
        <w:bookmarkStart w:id="8910" w:name="_Toc23497246"/>
        <w:bookmarkStart w:id="8911" w:name="_Toc23553430"/>
        <w:bookmarkStart w:id="8912" w:name="_Toc23811783"/>
        <w:bookmarkStart w:id="8913" w:name="_Toc23881446"/>
        <w:bookmarkEnd w:id="8910"/>
        <w:bookmarkEnd w:id="8911"/>
        <w:bookmarkEnd w:id="8912"/>
        <w:bookmarkEnd w:id="8913"/>
      </w:del>
    </w:p>
    <w:p w14:paraId="519B4FA3" w14:textId="272C4294" w:rsidR="00EB766A" w:rsidRPr="0033182C" w:rsidDel="00E14759" w:rsidRDefault="00EB766A" w:rsidP="00EB766A">
      <w:pPr>
        <w:pStyle w:val="Default"/>
        <w:spacing w:line="360" w:lineRule="auto"/>
        <w:ind w:left="993"/>
        <w:jc w:val="both"/>
        <w:rPr>
          <w:del w:id="8914" w:author="Windows User" w:date="2019-09-19T04:16:00Z"/>
          <w:color w:val="auto"/>
        </w:rPr>
      </w:pPr>
      <w:del w:id="8915" w:author="Windows User" w:date="2019-09-19T04:16:00Z">
        <w:r w:rsidRPr="0033182C" w:rsidDel="00E14759">
          <w:rPr>
            <w:i/>
            <w:color w:val="auto"/>
          </w:rPr>
          <w:delText xml:space="preserve">Negative Big yang </w:delText>
        </w:r>
        <w:r w:rsidRPr="0033182C" w:rsidDel="00E14759">
          <w:rPr>
            <w:color w:val="auto"/>
          </w:rPr>
          <w:delText>bernilai &lt; -125</w:delText>
        </w:r>
        <w:bookmarkStart w:id="8916" w:name="_Toc23497247"/>
        <w:bookmarkStart w:id="8917" w:name="_Toc23553431"/>
        <w:bookmarkStart w:id="8918" w:name="_Toc23811784"/>
        <w:bookmarkStart w:id="8919" w:name="_Toc23881447"/>
        <w:bookmarkEnd w:id="8916"/>
        <w:bookmarkEnd w:id="8917"/>
        <w:bookmarkEnd w:id="8918"/>
        <w:bookmarkEnd w:id="8919"/>
      </w:del>
    </w:p>
    <w:p w14:paraId="4E4AF256" w14:textId="3AA07C28" w:rsidR="00EB766A" w:rsidRPr="0033182C" w:rsidDel="00E14759" w:rsidRDefault="00EB766A" w:rsidP="00EB766A">
      <w:pPr>
        <w:pStyle w:val="Default"/>
        <w:spacing w:line="360" w:lineRule="auto"/>
        <w:ind w:left="993"/>
        <w:jc w:val="both"/>
        <w:rPr>
          <w:del w:id="8920" w:author="Windows User" w:date="2019-09-19T04:16:00Z"/>
          <w:rFonts w:eastAsiaTheme="minorEastAsia"/>
          <w:color w:val="auto"/>
        </w:rPr>
      </w:pPr>
      <m:oMath>
        <m:r>
          <w:del w:id="8921" w:author="Windows User" w:date="2019-09-19T04:16:00Z">
            <w:rPr>
              <w:rFonts w:ascii="Cambria Math" w:hAnsi="Cambria Math"/>
              <w:color w:val="auto"/>
            </w:rPr>
            <m:t>μNB</m:t>
          </w:del>
        </m:r>
        <m:d>
          <m:dPr>
            <m:ctrlPr>
              <w:del w:id="8922" w:author="Windows User" w:date="2019-09-19T04:16:00Z">
                <w:rPr>
                  <w:rFonts w:ascii="Cambria Math" w:hAnsi="Cambria Math"/>
                  <w:i/>
                  <w:color w:val="auto"/>
                </w:rPr>
              </w:del>
            </m:ctrlPr>
          </m:dPr>
          <m:e>
            <m:r>
              <w:del w:id="8923" w:author="Windows User" w:date="2019-09-19T04:16:00Z">
                <w:rPr>
                  <w:rFonts w:ascii="Cambria Math" w:hAnsi="Cambria Math"/>
                  <w:color w:val="auto"/>
                </w:rPr>
                <m:t>x</m:t>
              </w:del>
            </m:r>
          </m:e>
        </m:d>
        <m:r>
          <w:del w:id="8924" w:author="Windows User" w:date="2019-09-19T04:16:00Z">
            <w:rPr>
              <w:rFonts w:ascii="Cambria Math" w:hAnsi="Cambria Math"/>
              <w:color w:val="auto"/>
            </w:rPr>
            <m:t xml:space="preserve">  </m:t>
          </w:del>
        </m:r>
      </m:oMath>
      <w:del w:id="8925"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(-125-de)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-275≤de≤-125</m:t>
          </m:r>
        </m:oMath>
        <w:bookmarkStart w:id="8926" w:name="_Toc23497248"/>
        <w:bookmarkStart w:id="8927" w:name="_Toc23553432"/>
        <w:bookmarkStart w:id="8928" w:name="_Toc23811785"/>
        <w:bookmarkStart w:id="8929" w:name="_Toc23881448"/>
        <w:bookmarkEnd w:id="8926"/>
        <w:bookmarkEnd w:id="8927"/>
        <w:bookmarkEnd w:id="8928"/>
        <w:bookmarkEnd w:id="8929"/>
      </w:del>
    </w:p>
    <w:p w14:paraId="2C3FAA14" w14:textId="463A4F0B" w:rsidR="00EB766A" w:rsidRPr="0033182C" w:rsidDel="00E14759" w:rsidRDefault="00EB766A" w:rsidP="00EB766A">
      <w:pPr>
        <w:pStyle w:val="Default"/>
        <w:numPr>
          <w:ilvl w:val="0"/>
          <w:numId w:val="38"/>
        </w:numPr>
        <w:spacing w:line="360" w:lineRule="auto"/>
        <w:ind w:left="993" w:hanging="207"/>
        <w:jc w:val="both"/>
        <w:rPr>
          <w:del w:id="8930" w:author="Windows User" w:date="2019-09-19T04:16:00Z"/>
          <w:i/>
          <w:color w:val="auto"/>
          <w:sz w:val="22"/>
          <w:szCs w:val="22"/>
        </w:rPr>
      </w:pPr>
      <w:del w:id="8931" w:author="Windows User" w:date="2019-09-19T04:16:00Z">
        <w:r w:rsidRPr="0033182C" w:rsidDel="00E14759">
          <w:rPr>
            <w:i/>
            <w:color w:val="auto"/>
            <w:sz w:val="22"/>
            <w:szCs w:val="22"/>
          </w:rPr>
          <w:delText>Negative Medium (NM)</w:delText>
        </w:r>
        <w:bookmarkStart w:id="8932" w:name="_Toc23497249"/>
        <w:bookmarkStart w:id="8933" w:name="_Toc23553433"/>
        <w:bookmarkStart w:id="8934" w:name="_Toc23811786"/>
        <w:bookmarkStart w:id="8935" w:name="_Toc23881449"/>
        <w:bookmarkEnd w:id="8932"/>
        <w:bookmarkEnd w:id="8933"/>
        <w:bookmarkEnd w:id="8934"/>
        <w:bookmarkEnd w:id="8935"/>
      </w:del>
    </w:p>
    <w:p w14:paraId="216C9D21" w14:textId="59D0D31B" w:rsidR="00EB766A" w:rsidRPr="0033182C" w:rsidDel="00E14759" w:rsidRDefault="00EB766A" w:rsidP="00EB766A">
      <w:pPr>
        <w:pStyle w:val="Default"/>
        <w:spacing w:line="360" w:lineRule="auto"/>
        <w:ind w:left="273" w:firstLine="720"/>
        <w:jc w:val="both"/>
        <w:rPr>
          <w:del w:id="8936" w:author="Windows User" w:date="2019-09-19T04:16:00Z"/>
          <w:color w:val="auto"/>
        </w:rPr>
      </w:pPr>
      <w:del w:id="8937" w:author="Windows User" w:date="2019-09-19T04:16:00Z">
        <w:r w:rsidRPr="0033182C" w:rsidDel="00E14759">
          <w:rPr>
            <w:i/>
            <w:color w:val="auto"/>
          </w:rPr>
          <w:delText xml:space="preserve">Negative Medium yang </w:delText>
        </w:r>
        <w:r w:rsidRPr="0033182C" w:rsidDel="00E14759">
          <w:rPr>
            <w:color w:val="auto"/>
          </w:rPr>
          <w:delText>bernilai &lt; -10 sampai -275</w:delText>
        </w:r>
        <w:bookmarkStart w:id="8938" w:name="_Toc23497250"/>
        <w:bookmarkStart w:id="8939" w:name="_Toc23553434"/>
        <w:bookmarkStart w:id="8940" w:name="_Toc23811787"/>
        <w:bookmarkStart w:id="8941" w:name="_Toc23881450"/>
        <w:bookmarkEnd w:id="8938"/>
        <w:bookmarkEnd w:id="8939"/>
        <w:bookmarkEnd w:id="8940"/>
        <w:bookmarkEnd w:id="8941"/>
      </w:del>
    </w:p>
    <w:p w14:paraId="5ED4C8FD" w14:textId="562D7A78" w:rsidR="00EB766A" w:rsidRPr="0033182C" w:rsidDel="00E14759" w:rsidRDefault="00EB766A" w:rsidP="00EB766A">
      <w:pPr>
        <w:pStyle w:val="Default"/>
        <w:spacing w:line="360" w:lineRule="auto"/>
        <w:ind w:left="1146"/>
        <w:jc w:val="both"/>
        <w:rPr>
          <w:del w:id="8942" w:author="Windows User" w:date="2019-09-19T04:16:00Z"/>
          <w:rFonts w:eastAsiaTheme="minorEastAsia"/>
          <w:color w:val="auto"/>
        </w:rPr>
      </w:pPr>
      <m:oMath>
        <m:r>
          <w:del w:id="8943" w:author="Windows User" w:date="2019-09-19T04:16:00Z">
            <w:rPr>
              <w:rFonts w:ascii="Cambria Math" w:hAnsi="Cambria Math"/>
              <w:color w:val="auto"/>
            </w:rPr>
            <m:t>μNM</m:t>
          </w:del>
        </m:r>
        <m:d>
          <m:dPr>
            <m:ctrlPr>
              <w:del w:id="8944" w:author="Windows User" w:date="2019-09-19T04:16:00Z">
                <w:rPr>
                  <w:rFonts w:ascii="Cambria Math" w:hAnsi="Cambria Math"/>
                  <w:i/>
                  <w:color w:val="auto"/>
                </w:rPr>
              </w:del>
            </m:ctrlPr>
          </m:dPr>
          <m:e>
            <m:r>
              <w:del w:id="8945" w:author="Windows User" w:date="2019-09-19T04:16:00Z">
                <w:rPr>
                  <w:rFonts w:ascii="Cambria Math" w:hAnsi="Cambria Math"/>
                  <w:color w:val="auto"/>
                </w:rPr>
                <m:t>x</m:t>
              </w:del>
            </m:r>
          </m:e>
        </m:d>
        <m:r>
          <w:del w:id="8946" w:author="Windows User" w:date="2019-09-19T04:16:00Z">
            <w:rPr>
              <w:rFonts w:ascii="Cambria Math" w:hAnsi="Cambria Math"/>
              <w:color w:val="auto"/>
            </w:rPr>
            <m:t xml:space="preserve">  </m:t>
          </w:del>
        </m:r>
      </m:oMath>
      <w:del w:id="8947"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(de-(-275))</m:t>
                  </m:r>
                </m:e>
              </m:eqArr>
            </m:num>
            <m:den>
              <m:r>
                <m:rPr>
                  <m:sty m:val="p"/>
                </m:rPr>
                <w:rPr>
                  <w:rFonts w:ascii="Cambria Math" w:eastAsiaTheme="minorEastAsia" w:hAnsi="Cambria Math"/>
                  <w:color w:val="auto"/>
                </w:rPr>
                <m:t>(-125-(-275))</m:t>
              </m:r>
            </m:den>
          </m:f>
        </m:oMath>
        <w:r w:rsidRPr="0033182C" w:rsidDel="00E14759">
          <w:rPr>
            <w:rFonts w:eastAsiaTheme="minorEastAsia"/>
            <w:color w:val="auto"/>
          </w:rPr>
          <w:delText xml:space="preserve">, </w:delText>
        </w:r>
        <m:oMath>
          <m:r>
            <w:rPr>
              <w:rFonts w:ascii="Cambria Math" w:eastAsiaTheme="minorEastAsia" w:hAnsi="Cambria Math"/>
              <w:color w:val="auto"/>
            </w:rPr>
            <m:t>-275≤de≤-125</m:t>
          </m:r>
        </m:oMath>
        <w:bookmarkStart w:id="8948" w:name="_Toc23497251"/>
        <w:bookmarkStart w:id="8949" w:name="_Toc23553435"/>
        <w:bookmarkStart w:id="8950" w:name="_Toc23811788"/>
        <w:bookmarkStart w:id="8951" w:name="_Toc23881451"/>
        <w:bookmarkEnd w:id="8948"/>
        <w:bookmarkEnd w:id="8949"/>
        <w:bookmarkEnd w:id="8950"/>
        <w:bookmarkEnd w:id="8951"/>
      </w:del>
    </w:p>
    <w:p w14:paraId="242F6F1F" w14:textId="4B87F54B" w:rsidR="00EB766A" w:rsidRPr="0033182C" w:rsidDel="00E14759" w:rsidRDefault="00EB766A" w:rsidP="00EB766A">
      <w:pPr>
        <w:pStyle w:val="Default"/>
        <w:spacing w:line="360" w:lineRule="auto"/>
        <w:ind w:left="1866" w:firstLine="294"/>
        <w:jc w:val="both"/>
        <w:rPr>
          <w:del w:id="8952" w:author="Windows User" w:date="2019-09-19T04:16:00Z"/>
          <w:rFonts w:eastAsiaTheme="minorEastAsia"/>
          <w:color w:val="auto"/>
        </w:rPr>
      </w:pPr>
      <w:del w:id="8953"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(-10-de)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-10-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-125≤de≤-10</m:t>
          </m:r>
        </m:oMath>
        <w:bookmarkStart w:id="8954" w:name="_Toc23497252"/>
        <w:bookmarkStart w:id="8955" w:name="_Toc23553436"/>
        <w:bookmarkStart w:id="8956" w:name="_Toc23811789"/>
        <w:bookmarkStart w:id="8957" w:name="_Toc23881452"/>
        <w:bookmarkEnd w:id="8954"/>
        <w:bookmarkEnd w:id="8955"/>
        <w:bookmarkEnd w:id="8956"/>
        <w:bookmarkEnd w:id="8957"/>
      </w:del>
    </w:p>
    <w:p w14:paraId="4AC6D09A" w14:textId="00564499" w:rsidR="00EB766A" w:rsidRPr="0033182C" w:rsidDel="00E14759" w:rsidRDefault="00EB766A" w:rsidP="00EB766A">
      <w:pPr>
        <w:pStyle w:val="Default"/>
        <w:numPr>
          <w:ilvl w:val="0"/>
          <w:numId w:val="38"/>
        </w:numPr>
        <w:spacing w:line="360" w:lineRule="auto"/>
        <w:ind w:left="993" w:hanging="207"/>
        <w:jc w:val="both"/>
        <w:rPr>
          <w:del w:id="8958" w:author="Windows User" w:date="2019-09-19T04:16:00Z"/>
          <w:i/>
          <w:color w:val="auto"/>
          <w:sz w:val="22"/>
          <w:szCs w:val="22"/>
        </w:rPr>
      </w:pPr>
      <w:del w:id="8959" w:author="Windows User" w:date="2019-09-19T04:16:00Z">
        <w:r w:rsidRPr="0033182C" w:rsidDel="00E14759">
          <w:rPr>
            <w:i/>
            <w:color w:val="auto"/>
            <w:sz w:val="22"/>
            <w:szCs w:val="22"/>
          </w:rPr>
          <w:delText>Negative Small (NS)</w:delText>
        </w:r>
        <w:bookmarkStart w:id="8960" w:name="_Toc23497253"/>
        <w:bookmarkStart w:id="8961" w:name="_Toc23553437"/>
        <w:bookmarkStart w:id="8962" w:name="_Toc23811790"/>
        <w:bookmarkStart w:id="8963" w:name="_Toc23881453"/>
        <w:bookmarkEnd w:id="8960"/>
        <w:bookmarkEnd w:id="8961"/>
        <w:bookmarkEnd w:id="8962"/>
        <w:bookmarkEnd w:id="8963"/>
      </w:del>
    </w:p>
    <w:p w14:paraId="483D83B4" w14:textId="61CA7441" w:rsidR="00EB766A" w:rsidRPr="0033182C" w:rsidDel="00E14759" w:rsidRDefault="00EB766A" w:rsidP="00EB766A">
      <w:pPr>
        <w:pStyle w:val="Default"/>
        <w:spacing w:line="360" w:lineRule="auto"/>
        <w:ind w:left="273" w:firstLine="720"/>
        <w:jc w:val="both"/>
        <w:rPr>
          <w:del w:id="8964" w:author="Windows User" w:date="2019-09-19T04:16:00Z"/>
          <w:color w:val="auto"/>
        </w:rPr>
      </w:pPr>
      <w:del w:id="8965" w:author="Windows User" w:date="2019-09-19T04:16:00Z">
        <w:r w:rsidRPr="0033182C" w:rsidDel="00E14759">
          <w:rPr>
            <w:i/>
            <w:color w:val="auto"/>
          </w:rPr>
          <w:delText xml:space="preserve">Negative Small yang </w:delText>
        </w:r>
        <w:r w:rsidRPr="0033182C" w:rsidDel="00E14759">
          <w:rPr>
            <w:color w:val="auto"/>
          </w:rPr>
          <w:delText>bernilai &lt; -125 sampai -0</w:delText>
        </w:r>
        <w:bookmarkStart w:id="8966" w:name="_Toc23497254"/>
        <w:bookmarkStart w:id="8967" w:name="_Toc23553438"/>
        <w:bookmarkStart w:id="8968" w:name="_Toc23811791"/>
        <w:bookmarkStart w:id="8969" w:name="_Toc23881454"/>
        <w:bookmarkEnd w:id="8966"/>
        <w:bookmarkEnd w:id="8967"/>
        <w:bookmarkEnd w:id="8968"/>
        <w:bookmarkEnd w:id="8969"/>
      </w:del>
    </w:p>
    <w:p w14:paraId="7AF26F79" w14:textId="777752D9" w:rsidR="00EB766A" w:rsidRPr="0033182C" w:rsidDel="00E14759" w:rsidRDefault="00EB766A" w:rsidP="00EB766A">
      <w:pPr>
        <w:pStyle w:val="Default"/>
        <w:spacing w:line="360" w:lineRule="auto"/>
        <w:ind w:left="1146"/>
        <w:jc w:val="both"/>
        <w:rPr>
          <w:del w:id="8970" w:author="Windows User" w:date="2019-09-19T04:16:00Z"/>
          <w:rFonts w:eastAsiaTheme="minorEastAsia"/>
          <w:color w:val="auto"/>
        </w:rPr>
      </w:pPr>
      <m:oMath>
        <m:r>
          <w:del w:id="8971" w:author="Windows User" w:date="2019-09-19T04:16:00Z">
            <w:rPr>
              <w:rFonts w:ascii="Cambria Math" w:hAnsi="Cambria Math"/>
              <w:color w:val="auto"/>
            </w:rPr>
            <m:t>μNM</m:t>
          </w:del>
        </m:r>
        <m:d>
          <m:dPr>
            <m:ctrlPr>
              <w:del w:id="8972" w:author="Windows User" w:date="2019-09-19T04:16:00Z">
                <w:rPr>
                  <w:rFonts w:ascii="Cambria Math" w:hAnsi="Cambria Math"/>
                  <w:i/>
                  <w:color w:val="auto"/>
                </w:rPr>
              </w:del>
            </m:ctrlPr>
          </m:dPr>
          <m:e>
            <m:r>
              <w:del w:id="8973" w:author="Windows User" w:date="2019-09-19T04:16:00Z">
                <w:rPr>
                  <w:rFonts w:ascii="Cambria Math" w:hAnsi="Cambria Math"/>
                  <w:color w:val="auto"/>
                </w:rPr>
                <m:t>x</m:t>
              </w:del>
            </m:r>
          </m:e>
        </m:d>
        <m:r>
          <w:del w:id="8974" w:author="Windows User" w:date="2019-09-19T04:16:00Z">
            <w:rPr>
              <w:rFonts w:ascii="Cambria Math" w:hAnsi="Cambria Math"/>
              <w:color w:val="auto"/>
            </w:rPr>
            <m:t xml:space="preserve">  </m:t>
          </w:del>
        </m:r>
      </m:oMath>
      <w:del w:id="8975"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(-10-(-125))</m:t>
              </m:r>
            </m:den>
          </m:f>
        </m:oMath>
        <w:r w:rsidRPr="0033182C" w:rsidDel="00E14759">
          <w:rPr>
            <w:rFonts w:eastAsiaTheme="minorEastAsia"/>
            <w:color w:val="auto"/>
          </w:rPr>
          <w:delText xml:space="preserve">, </w:delText>
        </w:r>
        <m:oMath>
          <m:r>
            <w:rPr>
              <w:rFonts w:ascii="Cambria Math" w:eastAsiaTheme="minorEastAsia" w:hAnsi="Cambria Math"/>
              <w:color w:val="auto"/>
            </w:rPr>
            <m:t>-125≤de≤-10</m:t>
          </m:r>
        </m:oMath>
        <w:bookmarkStart w:id="8976" w:name="_Toc23497255"/>
        <w:bookmarkStart w:id="8977" w:name="_Toc23553439"/>
        <w:bookmarkStart w:id="8978" w:name="_Toc23811792"/>
        <w:bookmarkStart w:id="8979" w:name="_Toc23881455"/>
        <w:bookmarkEnd w:id="8976"/>
        <w:bookmarkEnd w:id="8977"/>
        <w:bookmarkEnd w:id="8978"/>
        <w:bookmarkEnd w:id="8979"/>
      </w:del>
    </w:p>
    <w:p w14:paraId="41AB620E" w14:textId="0B2AECAA" w:rsidR="00EB766A" w:rsidRPr="0033182C" w:rsidDel="00E14759" w:rsidRDefault="00EB766A" w:rsidP="00EB766A">
      <w:pPr>
        <w:pStyle w:val="Default"/>
        <w:spacing w:line="360" w:lineRule="auto"/>
        <w:ind w:left="1866" w:firstLine="294"/>
        <w:jc w:val="both"/>
        <w:rPr>
          <w:del w:id="8980" w:author="Windows User" w:date="2019-09-19T04:16:00Z"/>
          <w:rFonts w:eastAsiaTheme="minorEastAsia"/>
          <w:color w:val="auto"/>
        </w:rPr>
      </w:pPr>
      <w:del w:id="8981"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-10</m:t>
                          </m:r>
                        </m:e>
                      </m:d>
                    </m:e>
                  </m:d>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-10≤de≤0</m:t>
          </m:r>
        </m:oMath>
        <w:bookmarkStart w:id="8982" w:name="_Toc23497256"/>
        <w:bookmarkStart w:id="8983" w:name="_Toc23553440"/>
        <w:bookmarkStart w:id="8984" w:name="_Toc23811793"/>
        <w:bookmarkStart w:id="8985" w:name="_Toc23881456"/>
        <w:bookmarkEnd w:id="8982"/>
        <w:bookmarkEnd w:id="8983"/>
        <w:bookmarkEnd w:id="8984"/>
        <w:bookmarkEnd w:id="8985"/>
      </w:del>
    </w:p>
    <w:p w14:paraId="66DD788B" w14:textId="2E155780" w:rsidR="00EB766A" w:rsidRPr="0033182C" w:rsidDel="00E14759" w:rsidRDefault="00EB766A" w:rsidP="00EB766A">
      <w:pPr>
        <w:pStyle w:val="Default"/>
        <w:numPr>
          <w:ilvl w:val="0"/>
          <w:numId w:val="38"/>
        </w:numPr>
        <w:spacing w:line="360" w:lineRule="auto"/>
        <w:ind w:left="993" w:hanging="207"/>
        <w:jc w:val="both"/>
        <w:rPr>
          <w:del w:id="8986" w:author="Windows User" w:date="2019-09-19T04:16:00Z"/>
          <w:i/>
          <w:color w:val="auto"/>
          <w:sz w:val="22"/>
          <w:szCs w:val="22"/>
        </w:rPr>
      </w:pPr>
      <w:del w:id="8987" w:author="Windows User" w:date="2019-09-19T04:16:00Z">
        <w:r w:rsidRPr="0033182C" w:rsidDel="00E14759">
          <w:rPr>
            <w:i/>
            <w:color w:val="auto"/>
            <w:sz w:val="22"/>
            <w:szCs w:val="22"/>
          </w:rPr>
          <w:delText>Zero Error (ZE)</w:delText>
        </w:r>
        <w:bookmarkStart w:id="8988" w:name="_Toc23497257"/>
        <w:bookmarkStart w:id="8989" w:name="_Toc23553441"/>
        <w:bookmarkStart w:id="8990" w:name="_Toc23811794"/>
        <w:bookmarkStart w:id="8991" w:name="_Toc23881457"/>
        <w:bookmarkEnd w:id="8988"/>
        <w:bookmarkEnd w:id="8989"/>
        <w:bookmarkEnd w:id="8990"/>
        <w:bookmarkEnd w:id="8991"/>
      </w:del>
    </w:p>
    <w:p w14:paraId="596654F2" w14:textId="0CDD222E" w:rsidR="00EB766A" w:rsidRPr="0033182C" w:rsidDel="00E14759" w:rsidRDefault="00EB766A" w:rsidP="00EB766A">
      <w:pPr>
        <w:pStyle w:val="Default"/>
        <w:spacing w:line="360" w:lineRule="auto"/>
        <w:ind w:left="273" w:firstLine="720"/>
        <w:jc w:val="both"/>
        <w:rPr>
          <w:del w:id="8992" w:author="Windows User" w:date="2019-09-19T04:16:00Z"/>
          <w:color w:val="auto"/>
        </w:rPr>
      </w:pPr>
      <w:del w:id="8993" w:author="Windows User" w:date="2019-09-19T04:16:00Z">
        <w:r w:rsidRPr="0033182C" w:rsidDel="00E14759">
          <w:rPr>
            <w:i/>
            <w:color w:val="auto"/>
            <w:sz w:val="22"/>
            <w:szCs w:val="22"/>
          </w:rPr>
          <w:delText xml:space="preserve">Zero Error </w:delText>
        </w:r>
        <w:r w:rsidRPr="0033182C" w:rsidDel="00E14759">
          <w:rPr>
            <w:i/>
            <w:color w:val="auto"/>
          </w:rPr>
          <w:delText xml:space="preserve">yang </w:delText>
        </w:r>
        <w:r w:rsidRPr="0033182C" w:rsidDel="00E14759">
          <w:rPr>
            <w:color w:val="auto"/>
          </w:rPr>
          <w:delText>bernilai &lt; -10 sampai 10</w:delText>
        </w:r>
        <w:bookmarkStart w:id="8994" w:name="_Toc23497258"/>
        <w:bookmarkStart w:id="8995" w:name="_Toc23553442"/>
        <w:bookmarkStart w:id="8996" w:name="_Toc23811795"/>
        <w:bookmarkStart w:id="8997" w:name="_Toc23881458"/>
        <w:bookmarkEnd w:id="8994"/>
        <w:bookmarkEnd w:id="8995"/>
        <w:bookmarkEnd w:id="8996"/>
        <w:bookmarkEnd w:id="8997"/>
      </w:del>
    </w:p>
    <w:p w14:paraId="45D5A9B2" w14:textId="3DA795BF" w:rsidR="00EB766A" w:rsidRPr="0033182C" w:rsidDel="00E14759" w:rsidRDefault="00EB766A" w:rsidP="00EB766A">
      <w:pPr>
        <w:pStyle w:val="Default"/>
        <w:spacing w:line="360" w:lineRule="auto"/>
        <w:ind w:left="1146"/>
        <w:jc w:val="both"/>
        <w:rPr>
          <w:del w:id="8998" w:author="Windows User" w:date="2019-09-19T04:16:00Z"/>
          <w:rFonts w:eastAsiaTheme="minorEastAsia"/>
          <w:color w:val="auto"/>
        </w:rPr>
      </w:pPr>
      <m:oMath>
        <m:r>
          <w:del w:id="8999" w:author="Windows User" w:date="2019-09-19T04:16:00Z">
            <w:rPr>
              <w:rFonts w:ascii="Cambria Math" w:hAnsi="Cambria Math"/>
              <w:color w:val="auto"/>
            </w:rPr>
            <m:t>μZE</m:t>
          </w:del>
        </m:r>
        <m:d>
          <m:dPr>
            <m:ctrlPr>
              <w:del w:id="9000" w:author="Windows User" w:date="2019-09-19T04:16:00Z">
                <w:rPr>
                  <w:rFonts w:ascii="Cambria Math" w:hAnsi="Cambria Math"/>
                  <w:i/>
                  <w:color w:val="auto"/>
                </w:rPr>
              </w:del>
            </m:ctrlPr>
          </m:dPr>
          <m:e>
            <m:r>
              <w:del w:id="9001" w:author="Windows User" w:date="2019-09-19T04:16:00Z">
                <w:rPr>
                  <w:rFonts w:ascii="Cambria Math" w:hAnsi="Cambria Math"/>
                  <w:color w:val="auto"/>
                </w:rPr>
                <m:t>x</m:t>
              </w:del>
            </m:r>
          </m:e>
        </m:d>
        <m:r>
          <w:del w:id="9002" w:author="Windows User" w:date="2019-09-19T04:16:00Z">
            <w:rPr>
              <w:rFonts w:ascii="Cambria Math" w:hAnsi="Cambria Math"/>
              <w:color w:val="auto"/>
            </w:rPr>
            <m:t xml:space="preserve">  </m:t>
          </w:del>
        </m:r>
      </m:oMath>
      <w:del w:id="9003"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(de-(-10))</m:t>
                  </m:r>
                </m:e>
              </m:eqArr>
            </m:num>
            <m:den>
              <m:r>
                <m:rPr>
                  <m:sty m:val="p"/>
                </m:rPr>
                <w:rPr>
                  <w:rFonts w:ascii="Cambria Math" w:eastAsiaTheme="minorEastAsia" w:hAnsi="Cambria Math"/>
                  <w:color w:val="auto"/>
                </w:rPr>
                <m:t>(0-(-10))</m:t>
              </m:r>
            </m:den>
          </m:f>
        </m:oMath>
        <w:r w:rsidRPr="0033182C" w:rsidDel="00E14759">
          <w:rPr>
            <w:rFonts w:eastAsiaTheme="minorEastAsia"/>
            <w:color w:val="auto"/>
          </w:rPr>
          <w:delText xml:space="preserve">, </w:delText>
        </w:r>
        <m:oMath>
          <m:r>
            <w:rPr>
              <w:rFonts w:ascii="Cambria Math" w:eastAsiaTheme="minorEastAsia" w:hAnsi="Cambria Math"/>
              <w:color w:val="auto"/>
            </w:rPr>
            <m:t>-10≤de≤0</m:t>
          </m:r>
        </m:oMath>
        <w:bookmarkStart w:id="9004" w:name="_Toc23497259"/>
        <w:bookmarkStart w:id="9005" w:name="_Toc23553443"/>
        <w:bookmarkStart w:id="9006" w:name="_Toc23811796"/>
        <w:bookmarkStart w:id="9007" w:name="_Toc23881459"/>
        <w:bookmarkEnd w:id="9004"/>
        <w:bookmarkEnd w:id="9005"/>
        <w:bookmarkEnd w:id="9006"/>
        <w:bookmarkEnd w:id="9007"/>
      </w:del>
    </w:p>
    <w:p w14:paraId="30DBED14" w14:textId="4250EF1A" w:rsidR="00EB766A" w:rsidRPr="0033182C" w:rsidDel="00E14759" w:rsidRDefault="00EB766A" w:rsidP="00EB766A">
      <w:pPr>
        <w:pStyle w:val="Default"/>
        <w:spacing w:line="360" w:lineRule="auto"/>
        <w:ind w:left="1866" w:firstLine="294"/>
        <w:jc w:val="both"/>
        <w:rPr>
          <w:del w:id="9008" w:author="Windows User" w:date="2019-09-19T04:16:00Z"/>
          <w:rFonts w:eastAsiaTheme="minorEastAsia"/>
          <w:color w:val="auto"/>
        </w:rPr>
      </w:pPr>
      <w:del w:id="9009"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(10-de)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(10-0))</m:t>
                  </m:r>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 xml:space="preserve"> 0≤de≤10</m:t>
          </m:r>
        </m:oMath>
        <w:bookmarkStart w:id="9010" w:name="_Toc23497260"/>
        <w:bookmarkStart w:id="9011" w:name="_Toc23553444"/>
        <w:bookmarkStart w:id="9012" w:name="_Toc23811797"/>
        <w:bookmarkStart w:id="9013" w:name="_Toc23881460"/>
        <w:bookmarkEnd w:id="9010"/>
        <w:bookmarkEnd w:id="9011"/>
        <w:bookmarkEnd w:id="9012"/>
        <w:bookmarkEnd w:id="9013"/>
      </w:del>
    </w:p>
    <w:p w14:paraId="0022E2D3" w14:textId="35F18BB1" w:rsidR="00EB766A" w:rsidRPr="0033182C" w:rsidDel="00E14759" w:rsidRDefault="00EB766A" w:rsidP="00EB766A">
      <w:pPr>
        <w:pStyle w:val="Default"/>
        <w:spacing w:line="360" w:lineRule="auto"/>
        <w:ind w:left="1866" w:firstLine="294"/>
        <w:jc w:val="both"/>
        <w:rPr>
          <w:del w:id="9014" w:author="Windows User" w:date="2019-09-19T04:16:00Z"/>
          <w:rFonts w:eastAsiaTheme="minorEastAsia"/>
          <w:color w:val="auto"/>
        </w:rPr>
      </w:pPr>
      <w:bookmarkStart w:id="9015" w:name="_Toc23497261"/>
      <w:bookmarkStart w:id="9016" w:name="_Toc23553445"/>
      <w:bookmarkStart w:id="9017" w:name="_Toc23811798"/>
      <w:bookmarkStart w:id="9018" w:name="_Toc23881461"/>
      <w:bookmarkEnd w:id="9015"/>
      <w:bookmarkEnd w:id="9016"/>
      <w:bookmarkEnd w:id="9017"/>
      <w:bookmarkEnd w:id="9018"/>
    </w:p>
    <w:p w14:paraId="556461DD" w14:textId="32C2E6D0" w:rsidR="00EB766A" w:rsidRPr="0033182C" w:rsidDel="00E14759" w:rsidRDefault="00EB766A" w:rsidP="00EB766A">
      <w:pPr>
        <w:pStyle w:val="Default"/>
        <w:numPr>
          <w:ilvl w:val="0"/>
          <w:numId w:val="38"/>
        </w:numPr>
        <w:spacing w:line="360" w:lineRule="auto"/>
        <w:ind w:left="993" w:hanging="207"/>
        <w:jc w:val="both"/>
        <w:rPr>
          <w:del w:id="9019" w:author="Windows User" w:date="2019-09-19T04:16:00Z"/>
          <w:i/>
          <w:color w:val="auto"/>
          <w:sz w:val="22"/>
          <w:szCs w:val="22"/>
        </w:rPr>
      </w:pPr>
      <w:del w:id="9020" w:author="Windows User" w:date="2019-09-19T04:16:00Z">
        <w:r w:rsidRPr="0033182C" w:rsidDel="00E14759">
          <w:rPr>
            <w:i/>
            <w:color w:val="auto"/>
            <w:sz w:val="22"/>
            <w:szCs w:val="22"/>
          </w:rPr>
          <w:delText>Positive Small (PS)</w:delText>
        </w:r>
        <w:bookmarkStart w:id="9021" w:name="_Toc23497262"/>
        <w:bookmarkStart w:id="9022" w:name="_Toc23553446"/>
        <w:bookmarkStart w:id="9023" w:name="_Toc23811799"/>
        <w:bookmarkStart w:id="9024" w:name="_Toc23881462"/>
        <w:bookmarkEnd w:id="9021"/>
        <w:bookmarkEnd w:id="9022"/>
        <w:bookmarkEnd w:id="9023"/>
        <w:bookmarkEnd w:id="9024"/>
      </w:del>
    </w:p>
    <w:p w14:paraId="070B3162" w14:textId="141373A8" w:rsidR="00EB766A" w:rsidRPr="0033182C" w:rsidDel="00E14759" w:rsidRDefault="00EB766A" w:rsidP="00EB766A">
      <w:pPr>
        <w:pStyle w:val="Default"/>
        <w:spacing w:line="360" w:lineRule="auto"/>
        <w:ind w:left="993"/>
        <w:jc w:val="both"/>
        <w:rPr>
          <w:del w:id="9025" w:author="Windows User" w:date="2019-09-19T04:16:00Z"/>
          <w:i/>
          <w:color w:val="auto"/>
          <w:sz w:val="22"/>
          <w:szCs w:val="22"/>
        </w:rPr>
      </w:pPr>
      <w:del w:id="9026" w:author="Windows User" w:date="2019-09-19T04:16:00Z">
        <w:r w:rsidRPr="0033182C" w:rsidDel="00E14759">
          <w:rPr>
            <w:i/>
            <w:color w:val="auto"/>
            <w:sz w:val="22"/>
            <w:szCs w:val="22"/>
          </w:rPr>
          <w:delText xml:space="preserve">Positive Small </w:delText>
        </w:r>
        <w:r w:rsidRPr="0033182C" w:rsidDel="00E14759">
          <w:rPr>
            <w:i/>
            <w:color w:val="auto"/>
          </w:rPr>
          <w:delText xml:space="preserve">yang </w:delText>
        </w:r>
        <w:r w:rsidRPr="0033182C" w:rsidDel="00E14759">
          <w:rPr>
            <w:color w:val="auto"/>
          </w:rPr>
          <w:delText>bernilai  &gt;10 sampai 125</w:delText>
        </w:r>
        <w:bookmarkStart w:id="9027" w:name="_Toc23497263"/>
        <w:bookmarkStart w:id="9028" w:name="_Toc23553447"/>
        <w:bookmarkStart w:id="9029" w:name="_Toc23811800"/>
        <w:bookmarkStart w:id="9030" w:name="_Toc23881463"/>
        <w:bookmarkEnd w:id="9027"/>
        <w:bookmarkEnd w:id="9028"/>
        <w:bookmarkEnd w:id="9029"/>
        <w:bookmarkEnd w:id="9030"/>
      </w:del>
    </w:p>
    <w:p w14:paraId="53723326" w14:textId="0BAF644E" w:rsidR="00EB766A" w:rsidRPr="0033182C" w:rsidDel="00E14759" w:rsidRDefault="00EB766A" w:rsidP="00EB766A">
      <w:pPr>
        <w:pStyle w:val="Default"/>
        <w:spacing w:line="360" w:lineRule="auto"/>
        <w:ind w:left="1146"/>
        <w:jc w:val="both"/>
        <w:rPr>
          <w:del w:id="9031" w:author="Windows User" w:date="2019-09-19T04:16:00Z"/>
          <w:rFonts w:eastAsiaTheme="minorEastAsia"/>
          <w:color w:val="auto"/>
        </w:rPr>
      </w:pPr>
      <m:oMath>
        <m:r>
          <w:del w:id="9032" w:author="Windows User" w:date="2019-09-19T04:16:00Z">
            <w:rPr>
              <w:rFonts w:ascii="Cambria Math" w:hAnsi="Cambria Math"/>
              <w:color w:val="auto"/>
            </w:rPr>
            <m:t>μPS</m:t>
          </w:del>
        </m:r>
        <m:d>
          <m:dPr>
            <m:ctrlPr>
              <w:del w:id="9033" w:author="Windows User" w:date="2019-09-19T04:16:00Z">
                <w:rPr>
                  <w:rFonts w:ascii="Cambria Math" w:hAnsi="Cambria Math"/>
                  <w:i/>
                  <w:color w:val="auto"/>
                </w:rPr>
              </w:del>
            </m:ctrlPr>
          </m:dPr>
          <m:e>
            <m:r>
              <w:del w:id="9034" w:author="Windows User" w:date="2019-09-19T04:16:00Z">
                <w:rPr>
                  <w:rFonts w:ascii="Cambria Math" w:hAnsi="Cambria Math"/>
                  <w:color w:val="auto"/>
                </w:rPr>
                <m:t>x</m:t>
              </w:del>
            </m:r>
          </m:e>
        </m:d>
        <m:r>
          <w:del w:id="9035" w:author="Windows User" w:date="2019-09-19T04:16:00Z">
            <w:rPr>
              <w:rFonts w:ascii="Cambria Math" w:hAnsi="Cambria Math"/>
              <w:color w:val="auto"/>
            </w:rPr>
            <m:t xml:space="preserve">  </m:t>
          </w:del>
        </m:r>
      </m:oMath>
      <w:del w:id="9036"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(de-0)</m:t>
                  </m:r>
                </m:e>
              </m:eqArr>
            </m:num>
            <m:den>
              <m:r>
                <m:rPr>
                  <m:sty m:val="p"/>
                </m:rPr>
                <w:rPr>
                  <w:rFonts w:ascii="Cambria Math" w:eastAsiaTheme="minorEastAsia" w:hAnsi="Cambria Math"/>
                  <w:color w:val="auto"/>
                </w:rPr>
                <m:t>(10-0)</m:t>
              </m:r>
            </m:den>
          </m:f>
        </m:oMath>
        <w:r w:rsidRPr="0033182C" w:rsidDel="00E14759">
          <w:rPr>
            <w:rFonts w:eastAsiaTheme="minorEastAsia"/>
            <w:color w:val="auto"/>
          </w:rPr>
          <w:delText xml:space="preserve">, </w:delText>
        </w:r>
        <m:oMath>
          <m:r>
            <w:rPr>
              <w:rFonts w:ascii="Cambria Math" w:eastAsiaTheme="minorEastAsia" w:hAnsi="Cambria Math"/>
              <w:color w:val="auto"/>
            </w:rPr>
            <m:t>0≤de≤10</m:t>
          </m:r>
        </m:oMath>
        <w:bookmarkStart w:id="9037" w:name="_Toc23497264"/>
        <w:bookmarkStart w:id="9038" w:name="_Toc23553448"/>
        <w:bookmarkStart w:id="9039" w:name="_Toc23811801"/>
        <w:bookmarkStart w:id="9040" w:name="_Toc23881464"/>
        <w:bookmarkEnd w:id="9037"/>
        <w:bookmarkEnd w:id="9038"/>
        <w:bookmarkEnd w:id="9039"/>
        <w:bookmarkEnd w:id="9040"/>
      </w:del>
    </w:p>
    <w:p w14:paraId="5F211BA2" w14:textId="671BFEEE" w:rsidR="00EB766A" w:rsidRPr="0033182C" w:rsidDel="00E14759" w:rsidRDefault="00EB766A" w:rsidP="00EB766A">
      <w:pPr>
        <w:pStyle w:val="Default"/>
        <w:spacing w:line="360" w:lineRule="auto"/>
        <w:ind w:left="1440"/>
        <w:jc w:val="both"/>
        <w:rPr>
          <w:del w:id="9041" w:author="Windows User" w:date="2019-09-19T04:16:00Z"/>
          <w:rFonts w:eastAsiaTheme="minorEastAsia"/>
          <w:color w:val="auto"/>
        </w:rPr>
      </w:pPr>
      <w:del w:id="9042"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(125-10))</m:t>
                  </m:r>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 xml:space="preserve"> 10≤de≤125</m:t>
          </m:r>
        </m:oMath>
        <w:bookmarkStart w:id="9043" w:name="_Toc23497265"/>
        <w:bookmarkStart w:id="9044" w:name="_Toc23553449"/>
        <w:bookmarkStart w:id="9045" w:name="_Toc23811802"/>
        <w:bookmarkStart w:id="9046" w:name="_Toc23881465"/>
        <w:bookmarkEnd w:id="9043"/>
        <w:bookmarkEnd w:id="9044"/>
        <w:bookmarkEnd w:id="9045"/>
        <w:bookmarkEnd w:id="9046"/>
      </w:del>
    </w:p>
    <w:p w14:paraId="142E0619" w14:textId="53FE390B" w:rsidR="00EB766A" w:rsidRPr="0033182C" w:rsidDel="00E14759" w:rsidRDefault="00EB766A" w:rsidP="00EB766A">
      <w:pPr>
        <w:pStyle w:val="Default"/>
        <w:numPr>
          <w:ilvl w:val="0"/>
          <w:numId w:val="38"/>
        </w:numPr>
        <w:spacing w:line="360" w:lineRule="auto"/>
        <w:ind w:left="993" w:hanging="207"/>
        <w:jc w:val="both"/>
        <w:rPr>
          <w:del w:id="9047" w:author="Windows User" w:date="2019-09-19T04:16:00Z"/>
          <w:i/>
          <w:color w:val="auto"/>
          <w:sz w:val="22"/>
          <w:szCs w:val="22"/>
        </w:rPr>
      </w:pPr>
      <w:del w:id="9048" w:author="Windows User" w:date="2019-09-19T04:16:00Z">
        <w:r w:rsidRPr="0033182C" w:rsidDel="00E14759">
          <w:rPr>
            <w:i/>
            <w:color w:val="auto"/>
            <w:sz w:val="22"/>
            <w:szCs w:val="22"/>
          </w:rPr>
          <w:delText>Positive Medium (PM)</w:delText>
        </w:r>
        <w:bookmarkStart w:id="9049" w:name="_Toc23497266"/>
        <w:bookmarkStart w:id="9050" w:name="_Toc23553450"/>
        <w:bookmarkStart w:id="9051" w:name="_Toc23811803"/>
        <w:bookmarkStart w:id="9052" w:name="_Toc23881466"/>
        <w:bookmarkEnd w:id="9049"/>
        <w:bookmarkEnd w:id="9050"/>
        <w:bookmarkEnd w:id="9051"/>
        <w:bookmarkEnd w:id="9052"/>
      </w:del>
    </w:p>
    <w:p w14:paraId="44ACA44E" w14:textId="487DB1F6" w:rsidR="00EB766A" w:rsidRPr="0033182C" w:rsidDel="00E14759" w:rsidRDefault="00EB766A" w:rsidP="00EB766A">
      <w:pPr>
        <w:pStyle w:val="Default"/>
        <w:spacing w:line="360" w:lineRule="auto"/>
        <w:ind w:left="273" w:firstLine="720"/>
        <w:jc w:val="both"/>
        <w:rPr>
          <w:del w:id="9053" w:author="Windows User" w:date="2019-09-19T04:16:00Z"/>
          <w:color w:val="auto"/>
        </w:rPr>
      </w:pPr>
      <w:del w:id="9054" w:author="Windows User" w:date="2019-09-19T04:16:00Z">
        <w:r w:rsidRPr="0033182C" w:rsidDel="00E14759">
          <w:rPr>
            <w:i/>
            <w:color w:val="auto"/>
            <w:sz w:val="22"/>
            <w:szCs w:val="22"/>
          </w:rPr>
          <w:delText xml:space="preserve">Positive Medium </w:delText>
        </w:r>
        <w:r w:rsidRPr="0033182C" w:rsidDel="00E14759">
          <w:rPr>
            <w:i/>
            <w:color w:val="auto"/>
          </w:rPr>
          <w:delText xml:space="preserve">yang </w:delText>
        </w:r>
        <w:r w:rsidRPr="0033182C" w:rsidDel="00E14759">
          <w:rPr>
            <w:color w:val="auto"/>
          </w:rPr>
          <w:delText>bernilai &gt;10 sampai 275</w:delText>
        </w:r>
        <w:bookmarkStart w:id="9055" w:name="_Toc23497267"/>
        <w:bookmarkStart w:id="9056" w:name="_Toc23553451"/>
        <w:bookmarkStart w:id="9057" w:name="_Toc23811804"/>
        <w:bookmarkStart w:id="9058" w:name="_Toc23881467"/>
        <w:bookmarkEnd w:id="9055"/>
        <w:bookmarkEnd w:id="9056"/>
        <w:bookmarkEnd w:id="9057"/>
        <w:bookmarkEnd w:id="9058"/>
      </w:del>
    </w:p>
    <w:p w14:paraId="2E281928" w14:textId="275ADC29" w:rsidR="00EB766A" w:rsidRPr="0033182C" w:rsidDel="00E14759" w:rsidRDefault="00EB766A" w:rsidP="00EB766A">
      <w:pPr>
        <w:pStyle w:val="Default"/>
        <w:spacing w:line="360" w:lineRule="auto"/>
        <w:ind w:left="1146"/>
        <w:jc w:val="both"/>
        <w:rPr>
          <w:del w:id="9059" w:author="Windows User" w:date="2019-09-19T04:16:00Z"/>
          <w:rFonts w:eastAsiaTheme="minorEastAsia"/>
          <w:color w:val="auto"/>
        </w:rPr>
      </w:pPr>
      <m:oMath>
        <m:r>
          <w:del w:id="9060" w:author="Windows User" w:date="2019-09-19T04:16:00Z">
            <w:rPr>
              <w:rFonts w:ascii="Cambria Math" w:hAnsi="Cambria Math"/>
              <w:color w:val="auto"/>
            </w:rPr>
            <m:t>μPM</m:t>
          </w:del>
        </m:r>
        <m:d>
          <m:dPr>
            <m:ctrlPr>
              <w:del w:id="9061" w:author="Windows User" w:date="2019-09-19T04:16:00Z">
                <w:rPr>
                  <w:rFonts w:ascii="Cambria Math" w:hAnsi="Cambria Math"/>
                  <w:i/>
                  <w:color w:val="auto"/>
                </w:rPr>
              </w:del>
            </m:ctrlPr>
          </m:dPr>
          <m:e>
            <m:r>
              <w:del w:id="9062" w:author="Windows User" w:date="2019-09-19T04:16:00Z">
                <w:rPr>
                  <w:rFonts w:ascii="Cambria Math" w:hAnsi="Cambria Math"/>
                  <w:color w:val="auto"/>
                </w:rPr>
                <m:t>x</m:t>
              </w:del>
            </m:r>
          </m:e>
        </m:d>
        <m:r>
          <w:del w:id="9063" w:author="Windows User" w:date="2019-09-19T04:16:00Z">
            <w:rPr>
              <w:rFonts w:ascii="Cambria Math" w:hAnsi="Cambria Math"/>
              <w:color w:val="auto"/>
            </w:rPr>
            <m:t xml:space="preserve">  </m:t>
          </w:del>
        </m:r>
      </m:oMath>
      <w:del w:id="9064"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(de-10)</m:t>
                  </m:r>
                </m:e>
              </m:eqArr>
            </m:num>
            <m:den>
              <m:r>
                <m:rPr>
                  <m:sty m:val="p"/>
                </m:rPr>
                <w:rPr>
                  <w:rFonts w:ascii="Cambria Math" w:eastAsiaTheme="minorEastAsia" w:hAnsi="Cambria Math"/>
                  <w:color w:val="auto"/>
                </w:rPr>
                <m:t>(125-10)</m:t>
              </m:r>
            </m:den>
          </m:f>
        </m:oMath>
        <w:r w:rsidRPr="0033182C" w:rsidDel="00E14759">
          <w:rPr>
            <w:rFonts w:eastAsiaTheme="minorEastAsia"/>
            <w:color w:val="auto"/>
          </w:rPr>
          <w:delText xml:space="preserve">, </w:delText>
        </w:r>
        <m:oMath>
          <m:r>
            <w:rPr>
              <w:rFonts w:ascii="Cambria Math" w:eastAsiaTheme="minorEastAsia" w:hAnsi="Cambria Math"/>
              <w:color w:val="auto"/>
            </w:rPr>
            <m:t>10≤de≤125</m:t>
          </m:r>
        </m:oMath>
        <w:bookmarkStart w:id="9065" w:name="_Toc23497268"/>
        <w:bookmarkStart w:id="9066" w:name="_Toc23553452"/>
        <w:bookmarkStart w:id="9067" w:name="_Toc23811805"/>
        <w:bookmarkStart w:id="9068" w:name="_Toc23881468"/>
        <w:bookmarkEnd w:id="9065"/>
        <w:bookmarkEnd w:id="9066"/>
        <w:bookmarkEnd w:id="9067"/>
        <w:bookmarkEnd w:id="9068"/>
      </w:del>
    </w:p>
    <w:p w14:paraId="5359DEAF" w14:textId="7C1F6C5F" w:rsidR="00EB766A" w:rsidRPr="0033182C" w:rsidDel="00E14759" w:rsidRDefault="00EB766A" w:rsidP="00EB766A">
      <w:pPr>
        <w:pStyle w:val="Default"/>
        <w:spacing w:line="360" w:lineRule="auto"/>
        <w:ind w:left="1440"/>
        <w:jc w:val="both"/>
        <w:rPr>
          <w:del w:id="9069" w:author="Windows User" w:date="2019-09-19T04:16:00Z"/>
          <w:rFonts w:eastAsiaTheme="minorEastAsia"/>
          <w:color w:val="auto"/>
        </w:rPr>
      </w:pPr>
      <w:del w:id="9070"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125≤de≤275</m:t>
          </m:r>
        </m:oMath>
        <w:bookmarkStart w:id="9071" w:name="_Toc23497269"/>
        <w:bookmarkStart w:id="9072" w:name="_Toc23553453"/>
        <w:bookmarkStart w:id="9073" w:name="_Toc23811806"/>
        <w:bookmarkStart w:id="9074" w:name="_Toc23881469"/>
        <w:bookmarkEnd w:id="9071"/>
        <w:bookmarkEnd w:id="9072"/>
        <w:bookmarkEnd w:id="9073"/>
        <w:bookmarkEnd w:id="9074"/>
      </w:del>
    </w:p>
    <w:p w14:paraId="39C0C088" w14:textId="38F2A686" w:rsidR="00EB766A" w:rsidRPr="0033182C" w:rsidDel="00E14759" w:rsidRDefault="00EB766A" w:rsidP="00EB766A">
      <w:pPr>
        <w:pStyle w:val="Default"/>
        <w:numPr>
          <w:ilvl w:val="0"/>
          <w:numId w:val="38"/>
        </w:numPr>
        <w:spacing w:line="360" w:lineRule="auto"/>
        <w:ind w:left="993" w:hanging="207"/>
        <w:jc w:val="both"/>
        <w:rPr>
          <w:del w:id="9075" w:author="Windows User" w:date="2019-09-19T04:16:00Z"/>
          <w:i/>
          <w:color w:val="auto"/>
          <w:sz w:val="22"/>
          <w:szCs w:val="22"/>
        </w:rPr>
      </w:pPr>
      <w:del w:id="9076" w:author="Windows User" w:date="2019-09-19T04:16:00Z">
        <w:r w:rsidRPr="0033182C" w:rsidDel="00E14759">
          <w:rPr>
            <w:i/>
            <w:color w:val="auto"/>
            <w:sz w:val="22"/>
            <w:szCs w:val="22"/>
          </w:rPr>
          <w:delText>Positive Big (PB)</w:delText>
        </w:r>
        <w:bookmarkStart w:id="9077" w:name="_Toc23497270"/>
        <w:bookmarkStart w:id="9078" w:name="_Toc23553454"/>
        <w:bookmarkStart w:id="9079" w:name="_Toc23811807"/>
        <w:bookmarkStart w:id="9080" w:name="_Toc23881470"/>
        <w:bookmarkEnd w:id="9077"/>
        <w:bookmarkEnd w:id="9078"/>
        <w:bookmarkEnd w:id="9079"/>
        <w:bookmarkEnd w:id="9080"/>
      </w:del>
    </w:p>
    <w:p w14:paraId="32A6FCE5" w14:textId="4DAC1122" w:rsidR="00EB766A" w:rsidRPr="0033182C" w:rsidDel="00E14759" w:rsidRDefault="00EB766A" w:rsidP="00EB766A">
      <w:pPr>
        <w:pStyle w:val="Default"/>
        <w:spacing w:line="360" w:lineRule="auto"/>
        <w:ind w:left="273" w:firstLine="720"/>
        <w:jc w:val="both"/>
        <w:rPr>
          <w:del w:id="9081" w:author="Windows User" w:date="2019-09-19T04:16:00Z"/>
          <w:color w:val="auto"/>
        </w:rPr>
      </w:pPr>
      <w:del w:id="9082" w:author="Windows User" w:date="2019-09-19T04:16:00Z">
        <w:r w:rsidRPr="0033182C" w:rsidDel="00E14759">
          <w:rPr>
            <w:i/>
            <w:color w:val="auto"/>
            <w:sz w:val="22"/>
            <w:szCs w:val="22"/>
          </w:rPr>
          <w:delText xml:space="preserve">Positive Big </w:delText>
        </w:r>
        <w:r w:rsidRPr="0033182C" w:rsidDel="00E14759">
          <w:rPr>
            <w:i/>
            <w:color w:val="auto"/>
          </w:rPr>
          <w:delText xml:space="preserve">yang </w:delText>
        </w:r>
        <w:r w:rsidRPr="0033182C" w:rsidDel="00E14759">
          <w:rPr>
            <w:color w:val="auto"/>
          </w:rPr>
          <w:delText>bernilai &gt;125</w:delText>
        </w:r>
        <w:bookmarkStart w:id="9083" w:name="_Toc23497271"/>
        <w:bookmarkStart w:id="9084" w:name="_Toc23553455"/>
        <w:bookmarkStart w:id="9085" w:name="_Toc23811808"/>
        <w:bookmarkStart w:id="9086" w:name="_Toc23881471"/>
        <w:bookmarkEnd w:id="9083"/>
        <w:bookmarkEnd w:id="9084"/>
        <w:bookmarkEnd w:id="9085"/>
        <w:bookmarkEnd w:id="9086"/>
      </w:del>
    </w:p>
    <w:p w14:paraId="4B40AEB7" w14:textId="32B62A71" w:rsidR="00EB766A" w:rsidRPr="0033182C" w:rsidDel="00E14759" w:rsidRDefault="00EB766A" w:rsidP="00EB766A">
      <w:pPr>
        <w:pStyle w:val="Default"/>
        <w:spacing w:line="360" w:lineRule="auto"/>
        <w:ind w:left="1146"/>
        <w:jc w:val="both"/>
        <w:rPr>
          <w:del w:id="9087" w:author="Windows User" w:date="2019-09-19T04:16:00Z"/>
          <w:rFonts w:eastAsiaTheme="minorEastAsia"/>
          <w:color w:val="auto"/>
        </w:rPr>
      </w:pPr>
      <m:oMath>
        <m:r>
          <w:del w:id="9088" w:author="Windows User" w:date="2019-09-19T04:16:00Z">
            <w:rPr>
              <w:rFonts w:ascii="Cambria Math" w:hAnsi="Cambria Math"/>
              <w:color w:val="auto"/>
            </w:rPr>
            <m:t>μPB</m:t>
          </w:del>
        </m:r>
        <m:d>
          <m:dPr>
            <m:ctrlPr>
              <w:del w:id="9089" w:author="Windows User" w:date="2019-09-19T04:16:00Z">
                <w:rPr>
                  <w:rFonts w:ascii="Cambria Math" w:hAnsi="Cambria Math"/>
                  <w:i/>
                  <w:color w:val="auto"/>
                </w:rPr>
              </w:del>
            </m:ctrlPr>
          </m:dPr>
          <m:e>
            <m:r>
              <w:del w:id="9090" w:author="Windows User" w:date="2019-09-19T04:16:00Z">
                <w:rPr>
                  <w:rFonts w:ascii="Cambria Math" w:hAnsi="Cambria Math"/>
                  <w:color w:val="auto"/>
                </w:rPr>
                <m:t>x</m:t>
              </w:del>
            </m:r>
          </m:e>
        </m:d>
        <m:r>
          <w:del w:id="9091" w:author="Windows User" w:date="2019-09-19T04:16:00Z">
            <w:rPr>
              <w:rFonts w:ascii="Cambria Math" w:hAnsi="Cambria Math"/>
              <w:color w:val="auto"/>
            </w:rPr>
            <m:t xml:space="preserve">  </m:t>
          </w:del>
        </m:r>
      </m:oMath>
      <w:del w:id="9092"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(275-125)</m:t>
              </m:r>
            </m:den>
          </m:f>
        </m:oMath>
        <w:r w:rsidRPr="0033182C" w:rsidDel="00E14759">
          <w:rPr>
            <w:rFonts w:eastAsiaTheme="minorEastAsia"/>
            <w:color w:val="auto"/>
          </w:rPr>
          <w:delText xml:space="preserve">, </w:delText>
        </w:r>
        <m:oMath>
          <m:r>
            <w:rPr>
              <w:rFonts w:ascii="Cambria Math" w:eastAsiaTheme="minorEastAsia" w:hAnsi="Cambria Math"/>
              <w:color w:val="auto"/>
            </w:rPr>
            <m:t>125≤de≤275</m:t>
          </m:r>
        </m:oMath>
        <w:bookmarkStart w:id="9093" w:name="_Toc23497272"/>
        <w:bookmarkStart w:id="9094" w:name="_Toc23553456"/>
        <w:bookmarkStart w:id="9095" w:name="_Toc23811809"/>
        <w:bookmarkStart w:id="9096" w:name="_Toc23881472"/>
        <w:bookmarkEnd w:id="9093"/>
        <w:bookmarkEnd w:id="9094"/>
        <w:bookmarkEnd w:id="9095"/>
        <w:bookmarkEnd w:id="9096"/>
      </w:del>
    </w:p>
    <w:p w14:paraId="0B7B6DF0" w14:textId="779EF0AA" w:rsidR="00EB766A" w:rsidRPr="0033182C" w:rsidDel="00E14759" w:rsidRDefault="00EB766A" w:rsidP="00EB766A">
      <w:pPr>
        <w:pStyle w:val="Default"/>
        <w:spacing w:line="360" w:lineRule="auto"/>
        <w:ind w:left="1866" w:firstLine="294"/>
        <w:jc w:val="both"/>
        <w:rPr>
          <w:del w:id="9097" w:author="Windows User" w:date="2019-09-19T04:16:00Z"/>
          <w:rFonts w:eastAsiaTheme="minorEastAsia"/>
          <w:color w:val="auto"/>
        </w:rPr>
      </w:pPr>
      <w:del w:id="9098"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1</m:t>
          </m:r>
        </m:oMath>
        <w:r w:rsidRPr="0033182C" w:rsidDel="00E14759">
          <w:rPr>
            <w:rFonts w:eastAsiaTheme="minorEastAsia"/>
            <w:color w:val="auto"/>
          </w:rPr>
          <w:delText xml:space="preserve">, </w:delText>
        </w:r>
        <m:oMath>
          <m:r>
            <w:rPr>
              <w:rFonts w:ascii="Cambria Math" w:eastAsiaTheme="minorEastAsia" w:hAnsi="Cambria Math"/>
              <w:color w:val="auto"/>
            </w:rPr>
            <m:t xml:space="preserve"> de≥275</m:t>
          </m:r>
        </m:oMath>
        <w:bookmarkStart w:id="9099" w:name="_Toc23497273"/>
        <w:bookmarkStart w:id="9100" w:name="_Toc23553457"/>
        <w:bookmarkStart w:id="9101" w:name="_Toc23811810"/>
        <w:bookmarkStart w:id="9102" w:name="_Toc23881473"/>
        <w:bookmarkEnd w:id="9099"/>
        <w:bookmarkEnd w:id="9100"/>
        <w:bookmarkEnd w:id="9101"/>
        <w:bookmarkEnd w:id="9102"/>
      </w:del>
    </w:p>
    <w:p w14:paraId="7EE2A575" w14:textId="0C6AE362" w:rsidR="00757C1E" w:rsidRPr="0033182C" w:rsidDel="00E14759" w:rsidRDefault="00757C1E" w:rsidP="00FD5E5B">
      <w:pPr>
        <w:pStyle w:val="Default"/>
        <w:numPr>
          <w:ilvl w:val="0"/>
          <w:numId w:val="35"/>
        </w:numPr>
        <w:spacing w:line="360" w:lineRule="auto"/>
        <w:ind w:left="426"/>
        <w:jc w:val="both"/>
        <w:rPr>
          <w:del w:id="9103" w:author="Windows User" w:date="2019-09-19T04:16:00Z"/>
          <w:color w:val="auto"/>
        </w:rPr>
      </w:pPr>
      <w:del w:id="9104" w:author="Windows User" w:date="2019-09-19T04:16:00Z">
        <w:r w:rsidRPr="0033182C" w:rsidDel="00E14759">
          <w:rPr>
            <w:color w:val="auto"/>
          </w:rPr>
          <w:delText xml:space="preserve">Fuzzifikasi </w:delText>
        </w:r>
        <w:r w:rsidR="004C0E7A" w:rsidRPr="0033182C" w:rsidDel="00E14759">
          <w:rPr>
            <w:color w:val="auto"/>
          </w:rPr>
          <w:delText xml:space="preserve"> </w:delText>
        </w:r>
        <w:bookmarkStart w:id="9105" w:name="_Toc23497274"/>
        <w:bookmarkStart w:id="9106" w:name="_Toc23553458"/>
        <w:bookmarkStart w:id="9107" w:name="_Toc23811811"/>
        <w:bookmarkStart w:id="9108" w:name="_Toc23881474"/>
        <w:bookmarkEnd w:id="9105"/>
        <w:bookmarkEnd w:id="9106"/>
        <w:bookmarkEnd w:id="9107"/>
        <w:bookmarkEnd w:id="9108"/>
      </w:del>
    </w:p>
    <w:p w14:paraId="66B4BA10" w14:textId="4A022AF5" w:rsidR="00FD5E5B" w:rsidRPr="0033182C" w:rsidDel="00E14759" w:rsidRDefault="00757C1E" w:rsidP="007620D8">
      <w:pPr>
        <w:ind w:firstLine="357"/>
        <w:rPr>
          <w:del w:id="9109" w:author="Windows User" w:date="2019-09-19T04:16:00Z"/>
          <w:rFonts w:cs="Times New Roman"/>
          <w:sz w:val="22"/>
        </w:rPr>
      </w:pPr>
      <w:del w:id="9110" w:author="Windows User" w:date="2019-09-19T04:16:00Z">
        <w:r w:rsidRPr="0033182C" w:rsidDel="00E14759">
          <w:rPr>
            <w:rFonts w:cs="Times New Roman"/>
          </w:rPr>
          <w:delText>Pada proses fuzzifikasi,</w:delText>
        </w:r>
        <w:r w:rsidR="00FD5E5B" w:rsidRPr="0033182C" w:rsidDel="00E14759">
          <w:rPr>
            <w:rFonts w:cs="Times New Roman"/>
          </w:rPr>
          <w:delText xml:space="preserve">  nilai tegas akan diubah menjadi variable liguistik yang berbentuk kurva sebelum diproses pada tahapan selanjutnya </w:delText>
        </w:r>
      </w:del>
      <w:customXmlDelRangeStart w:id="9111" w:author="Windows User" w:date="2019-09-19T04:16:00Z"/>
      <w:sdt>
        <w:sdtPr>
          <w:rPr>
            <w:rFonts w:cs="Times New Roman"/>
          </w:rPr>
          <w:id w:val="-1882701869"/>
          <w:citation/>
        </w:sdtPr>
        <w:sdtContent>
          <w:customXmlDelRangeEnd w:id="9111"/>
          <w:del w:id="9112" w:author="Windows User" w:date="2019-09-19T04:16:00Z">
            <w:r w:rsidR="00FD5E5B" w:rsidRPr="0033182C" w:rsidDel="00E14759">
              <w:rPr>
                <w:rFonts w:cs="Times New Roman"/>
              </w:rPr>
              <w:fldChar w:fldCharType="begin"/>
            </w:r>
            <w:r w:rsidR="00FD5E5B" w:rsidRPr="0033182C" w:rsidDel="00E14759">
              <w:rPr>
                <w:rFonts w:cs="Times New Roman"/>
                <w:lang w:val="en-ID"/>
              </w:rPr>
              <w:delInstrText xml:space="preserve"> CITATION Rat17 \l 14345 </w:delInstrText>
            </w:r>
            <w:r w:rsidR="00FD5E5B" w:rsidRPr="0033182C" w:rsidDel="00E14759">
              <w:rPr>
                <w:rFonts w:cs="Times New Roman"/>
              </w:rPr>
              <w:fldChar w:fldCharType="separate"/>
            </w:r>
            <w:r w:rsidR="00FD5E5B" w:rsidRPr="0033182C" w:rsidDel="00E14759">
              <w:rPr>
                <w:rFonts w:cs="Times New Roman"/>
                <w:noProof/>
                <w:lang w:val="en-ID"/>
              </w:rPr>
              <w:delText>(Aisuwarya &amp; Annafi, 2017)</w:delText>
            </w:r>
            <w:r w:rsidR="00FD5E5B" w:rsidRPr="0033182C" w:rsidDel="00E14759">
              <w:rPr>
                <w:rFonts w:cs="Times New Roman"/>
              </w:rPr>
              <w:fldChar w:fldCharType="end"/>
            </w:r>
          </w:del>
          <w:customXmlDelRangeStart w:id="9113" w:author="Windows User" w:date="2019-09-19T04:16:00Z"/>
        </w:sdtContent>
      </w:sdt>
      <w:customXmlDelRangeEnd w:id="9113"/>
      <w:del w:id="9114" w:author="Windows User" w:date="2019-09-19T04:16:00Z">
        <w:r w:rsidR="00FD5E5B" w:rsidRPr="0033182C" w:rsidDel="00E14759">
          <w:rPr>
            <w:rFonts w:cs="Times New Roman"/>
          </w:rPr>
          <w:delText>. Jika nilai tegas memiliki input keanggotaan 1, maka sudah jelas masuk dalam anggota variabel linguistik dan fungsi yang mengenainya, hal sebaliknya akan terjadi jika nilai tegas yang didapay adalah 0</w:delText>
        </w:r>
        <w:r w:rsidR="00FD5E5B" w:rsidRPr="0033182C" w:rsidDel="00E14759">
          <w:rPr>
            <w:rFonts w:cs="Times New Roman"/>
            <w:sz w:val="22"/>
          </w:rPr>
          <w:delText>.</w:delText>
        </w:r>
        <w:bookmarkStart w:id="9115" w:name="_Toc23497275"/>
        <w:bookmarkStart w:id="9116" w:name="_Toc23553459"/>
        <w:bookmarkStart w:id="9117" w:name="_Toc23811812"/>
        <w:bookmarkStart w:id="9118" w:name="_Toc23881475"/>
        <w:bookmarkEnd w:id="9115"/>
        <w:bookmarkEnd w:id="9116"/>
        <w:bookmarkEnd w:id="9117"/>
        <w:bookmarkEnd w:id="9118"/>
      </w:del>
    </w:p>
    <w:p w14:paraId="2264DBD1" w14:textId="09E60329" w:rsidR="00853594" w:rsidRPr="0033182C" w:rsidDel="00E14759" w:rsidRDefault="00853594" w:rsidP="00853594">
      <w:pPr>
        <w:keepNext/>
        <w:ind w:firstLine="357"/>
        <w:rPr>
          <w:del w:id="9119" w:author="Windows User" w:date="2019-09-19T04:16:00Z"/>
          <w:rFonts w:cs="Times New Roman"/>
        </w:rPr>
      </w:pPr>
      <w:del w:id="9120" w:author="Windows User" w:date="2019-09-19T04:16:00Z">
        <w:r w:rsidRPr="0033182C" w:rsidDel="00E14759">
          <w:rPr>
            <w:rFonts w:cs="Times New Roman"/>
            <w:noProof/>
          </w:rPr>
          <mc:AlternateContent>
            <mc:Choice Requires="wpg">
              <w:drawing>
                <wp:anchor distT="0" distB="0" distL="114300" distR="114300" simplePos="0" relativeHeight="251678720" behindDoc="0" locked="0" layoutInCell="1" allowOverlap="1" wp14:anchorId="5953FB4B" wp14:editId="43356427">
                  <wp:simplePos x="0" y="0"/>
                  <wp:positionH relativeFrom="column">
                    <wp:posOffset>234658</wp:posOffset>
                  </wp:positionH>
                  <wp:positionV relativeFrom="paragraph">
                    <wp:posOffset>8379</wp:posOffset>
                  </wp:positionV>
                  <wp:extent cx="2832212" cy="987228"/>
                  <wp:effectExtent l="0" t="0" r="6350" b="3810"/>
                  <wp:wrapNone/>
                  <wp:docPr id="47" name="Group 47"/>
                  <wp:cNvGraphicFramePr/>
                  <a:graphic xmlns:a="http://schemas.openxmlformats.org/drawingml/2006/main">
                    <a:graphicData uri="http://schemas.microsoft.com/office/word/2010/wordprocessingGroup">
                      <wpg:wgp>
                        <wpg:cNvGrpSpPr/>
                        <wpg:grpSpPr>
                          <a:xfrm>
                            <a:off x="0" y="0"/>
                            <a:ext cx="2832212" cy="987228"/>
                            <a:chOff x="0" y="0"/>
                            <a:chExt cx="2832212" cy="987228"/>
                          </a:xfrm>
                        </wpg:grpSpPr>
                        <wps:wsp>
                          <wps:cNvPr id="30" name="Straight Connector 30"/>
                          <wps:cNvCnPr/>
                          <wps:spPr>
                            <a:xfrm flipV="1">
                              <a:off x="0" y="113288"/>
                              <a:ext cx="2539235" cy="24276"/>
                            </a:xfrm>
                            <a:prstGeom prst="line">
                              <a:avLst/>
                            </a:prstGeom>
                            <a:ln>
                              <a:prstDash val="dash"/>
                            </a:ln>
                          </wps:spPr>
                          <wps:style>
                            <a:lnRef idx="1">
                              <a:schemeClr val="accent2"/>
                            </a:lnRef>
                            <a:fillRef idx="0">
                              <a:schemeClr val="accent2"/>
                            </a:fillRef>
                            <a:effectRef idx="0">
                              <a:schemeClr val="accent2"/>
                            </a:effectRef>
                            <a:fontRef idx="minor">
                              <a:schemeClr val="tx1"/>
                            </a:fontRef>
                          </wps:style>
                          <wps:bodyPr/>
                        </wps:wsp>
                        <wps:wsp>
                          <wps:cNvPr id="31" name="Straight Connector 31"/>
                          <wps:cNvCnPr/>
                          <wps:spPr>
                            <a:xfrm flipV="1">
                              <a:off x="16184" y="865848"/>
                              <a:ext cx="2539235" cy="24276"/>
                            </a:xfrm>
                            <a:prstGeom prst="line">
                              <a:avLst/>
                            </a:prstGeom>
                            <a:ln>
                              <a:prstDash val="dash"/>
                            </a:ln>
                          </wps:spPr>
                          <wps:style>
                            <a:lnRef idx="1">
                              <a:schemeClr val="accent2"/>
                            </a:lnRef>
                            <a:fillRef idx="0">
                              <a:schemeClr val="accent2"/>
                            </a:fillRef>
                            <a:effectRef idx="0">
                              <a:schemeClr val="accent2"/>
                            </a:effectRef>
                            <a:fontRef idx="minor">
                              <a:schemeClr val="tx1"/>
                            </a:fontRef>
                          </wps:style>
                          <wps:bodyPr/>
                        </wps:wsp>
                        <wps:wsp>
                          <wps:cNvPr id="45" name="Text Box 45"/>
                          <wps:cNvSpPr txBox="1"/>
                          <wps:spPr>
                            <a:xfrm>
                              <a:off x="2516623" y="0"/>
                              <a:ext cx="290993" cy="242407"/>
                            </a:xfrm>
                            <a:prstGeom prst="rect">
                              <a:avLst/>
                            </a:prstGeom>
                            <a:solidFill>
                              <a:schemeClr val="lt1"/>
                            </a:solidFill>
                            <a:ln w="6350">
                              <a:noFill/>
                            </a:ln>
                          </wps:spPr>
                          <wps:txbx>
                            <w:txbxContent>
                              <w:p w14:paraId="53CFB54D" w14:textId="634CCC55" w:rsidR="000B6C7D" w:rsidRPr="00EB766A" w:rsidRDefault="000B6C7D">
                                <w:pPr>
                                  <w:rPr>
                                    <w:b/>
                                    <w:color w:val="000000" w:themeColor="text1"/>
                                    <w:sz w:val="20"/>
                                    <w:lang w:val="en-ID"/>
                                  </w:rPr>
                                </w:pPr>
                                <w:r w:rsidRPr="00EB766A">
                                  <w:rPr>
                                    <w:b/>
                                    <w:color w:val="000000" w:themeColor="text1"/>
                                    <w:sz w:val="20"/>
                                    <w:lang w:val="en-I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2532807" y="752559"/>
                              <a:ext cx="299405" cy="234669"/>
                            </a:xfrm>
                            <a:prstGeom prst="rect">
                              <a:avLst/>
                            </a:prstGeom>
                            <a:solidFill>
                              <a:schemeClr val="lt1"/>
                            </a:solidFill>
                            <a:ln w="6350">
                              <a:noFill/>
                            </a:ln>
                          </wps:spPr>
                          <wps:txbx>
                            <w:txbxContent>
                              <w:p w14:paraId="6F64F34B" w14:textId="757ADE69" w:rsidR="000B6C7D" w:rsidRPr="00EB766A" w:rsidRDefault="000B6C7D">
                                <w:pPr>
                                  <w:rPr>
                                    <w:b/>
                                    <w:sz w:val="20"/>
                                    <w:lang w:val="en-ID"/>
                                  </w:rPr>
                                </w:pPr>
                                <w:r w:rsidRPr="00EB766A">
                                  <w:rPr>
                                    <w:b/>
                                    <w:sz w:val="20"/>
                                    <w:lang w:val="en-ID"/>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953FB4B" id="Group 47" o:spid="_x0000_s1057" style="position:absolute;left:0;text-align:left;margin-left:18.5pt;margin-top:.65pt;width:223pt;height:77.75pt;z-index:251678720;mso-position-horizontal-relative:text;mso-position-vertical-relative:text" coordsize="28322,9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">
                  <v:line id="Straight Connector 30" o:spid="_x0000_s1058" style="position:absolute;flip:y;visibility:visible;mso-wrap-style:square" from="0,1132" to="25392,1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" strokecolor="#ed7d31 [3205]" strokeweight=".5pt">
                    <v:stroke dashstyle="dash" joinstyle="miter"/>
                  </v:line>
                  <v:line id="Straight Connector 31" o:spid="_x0000_s1059" style="position:absolute;flip:y;visibility:visible;mso-wrap-style:square" from="161,8658" to="25554,8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" strokecolor="#ed7d31 [3205]" strokeweight=".5pt">
                    <v:stroke dashstyle="dash" joinstyle="miter"/>
                  </v:line>
                  <v:shape id="Text Box 45" o:spid="_x0000_s1060" type="#_x0000_t202" style="position:absolute;left:25166;width:2910;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8td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yhb8v4QfI1S8AAAD//wMAUEsBAi0AFAAGAAgAAAAhANvh9svuAAAAhQEAABMAAAAAAAAA&#10;AAAAAAAAAAAAAFtDb250ZW50X1R5cGVzXS54bWxQSwECLQAUAAYACAAAACEAWvQsW78AAAAVAQAA&#10;CwAAAAAAAAAAAAAAAAAfAQAAX3JlbHMvLnJlbHNQSwECLQAUAAYACAAAACEAzSfLXcYAAADbAAAA&#10;DwAAAAAAAAAAAAAAAAAHAgAAZHJzL2Rvd25yZXYueG1sUEsFBgAAAAADAAMAtwAAAPoCAAAAAA==&#10;" fillcolor="white [3201]" stroked="f" strokeweight=".5pt">
                    <v:textbox>
                      <w:txbxContent>
                        <w:p w14:paraId="53CFB54D" w14:textId="634CCC55" w:rsidR="000B6C7D" w:rsidRPr="00EB766A" w:rsidRDefault="000B6C7D">
                          <w:pPr>
                            <w:rPr>
                              <w:b/>
                              <w:color w:val="000000" w:themeColor="text1"/>
                              <w:sz w:val="20"/>
                              <w:lang w:val="en-ID"/>
                            </w:rPr>
                          </w:pPr>
                          <w:r w:rsidRPr="00EB766A">
                            <w:rPr>
                              <w:b/>
                              <w:color w:val="000000" w:themeColor="text1"/>
                              <w:sz w:val="20"/>
                              <w:lang w:val="en-ID"/>
                            </w:rPr>
                            <w:t>1</w:t>
                          </w:r>
                        </w:p>
                      </w:txbxContent>
                    </v:textbox>
                  </v:shape>
                  <v:shape id="Text Box 46" o:spid="_x0000_s1061" type="#_x0000_t202" style="position:absolute;left:25328;top:7525;width:2994;height:2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" fillcolor="white [3201]" stroked="f" strokeweight=".5pt">
                    <v:textbox>
                      <w:txbxContent>
                        <w:p w14:paraId="6F64F34B" w14:textId="757ADE69" w:rsidR="000B6C7D" w:rsidRPr="00EB766A" w:rsidRDefault="000B6C7D">
                          <w:pPr>
                            <w:rPr>
                              <w:b/>
                              <w:sz w:val="20"/>
                              <w:lang w:val="en-ID"/>
                            </w:rPr>
                          </w:pPr>
                          <w:r w:rsidRPr="00EB766A">
                            <w:rPr>
                              <w:b/>
                              <w:sz w:val="20"/>
                              <w:lang w:val="en-ID"/>
                            </w:rPr>
                            <w:t>0</w:t>
                          </w:r>
                        </w:p>
                      </w:txbxContent>
                    </v:textbox>
                  </v:shape>
                </v:group>
              </w:pict>
            </mc:Fallback>
          </mc:AlternateContent>
        </w:r>
        <w:r w:rsidR="00D15A95" w:rsidRPr="0033182C" w:rsidDel="00E14759">
          <w:rPr>
            <w:rFonts w:cs="Times New Roman"/>
            <w:noProof/>
          </w:rPr>
          <w:delText xml:space="preserve"> </w:delText>
        </w:r>
        <w:r w:rsidRPr="0033182C" w:rsidDel="00E14759">
          <w:rPr>
            <w:rFonts w:cs="Times New Roman"/>
            <w:noProof/>
          </w:rPr>
          <w:drawing>
            <wp:inline distT="0" distB="0" distL="0" distR="0" wp14:anchorId="0F049D37" wp14:editId="72500255">
              <wp:extent cx="2596055" cy="108395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jat keanggotaan.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01889" cy="1086387"/>
                      </a:xfrm>
                      <a:prstGeom prst="rect">
                        <a:avLst/>
                      </a:prstGeom>
                    </pic:spPr>
                  </pic:pic>
                </a:graphicData>
              </a:graphic>
            </wp:inline>
          </w:drawing>
        </w:r>
        <w:bookmarkStart w:id="9121" w:name="_Toc23497276"/>
        <w:bookmarkStart w:id="9122" w:name="_Toc23553460"/>
        <w:bookmarkStart w:id="9123" w:name="_Toc23811813"/>
        <w:bookmarkStart w:id="9124" w:name="_Toc23881476"/>
        <w:bookmarkEnd w:id="9121"/>
        <w:bookmarkEnd w:id="9122"/>
        <w:bookmarkEnd w:id="9123"/>
        <w:bookmarkEnd w:id="9124"/>
      </w:del>
    </w:p>
    <w:p w14:paraId="52C812F6" w14:textId="216A818D" w:rsidR="00EB766A" w:rsidRPr="0033182C" w:rsidDel="00E14759" w:rsidRDefault="00853594" w:rsidP="00853594">
      <w:pPr>
        <w:pStyle w:val="Caption"/>
        <w:ind w:left="720" w:firstLine="720"/>
        <w:rPr>
          <w:del w:id="9125" w:author="Windows User" w:date="2019-09-19T04:16:00Z"/>
          <w:rFonts w:cs="Times New Roman"/>
          <w:color w:val="auto"/>
        </w:rPr>
      </w:pPr>
      <w:del w:id="9126" w:author="Windows User" w:date="2019-09-19T04:16:00Z">
        <w:r w:rsidRPr="0033182C" w:rsidDel="00E14759">
          <w:rPr>
            <w:rFonts w:cs="Times New Roman"/>
            <w:color w:val="auto"/>
          </w:rPr>
          <w:delText xml:space="preserve">Gambar </w:delText>
        </w:r>
      </w:del>
      <w:del w:id="9127" w:author="Windows User" w:date="2019-09-18T14:43:00Z">
        <w:r w:rsidR="00F25887" w:rsidRPr="0033182C" w:rsidDel="007F4597">
          <w:rPr>
            <w:rFonts w:cs="Times New Roman"/>
          </w:rPr>
          <w:fldChar w:fldCharType="begin"/>
        </w:r>
        <w:r w:rsidR="00F25887" w:rsidRPr="0033182C" w:rsidDel="007F4597">
          <w:rPr>
            <w:rFonts w:cs="Times New Roman"/>
            <w:color w:val="auto"/>
          </w:rPr>
          <w:delInstrText xml:space="preserve"> STYLEREF 1 \s </w:delInstrText>
        </w:r>
        <w:r w:rsidR="00F25887" w:rsidRPr="0033182C" w:rsidDel="007F4597">
          <w:rPr>
            <w:rFonts w:cs="Times New Roman"/>
          </w:rPr>
          <w:fldChar w:fldCharType="separate"/>
        </w:r>
        <w:r w:rsidR="00F25887" w:rsidRPr="0033182C" w:rsidDel="007F4597">
          <w:rPr>
            <w:rFonts w:cs="Times New Roman"/>
            <w:noProof/>
            <w:color w:val="auto"/>
          </w:rPr>
          <w:delText>4</w:delText>
        </w:r>
        <w:r w:rsidR="00F25887" w:rsidRPr="0033182C" w:rsidDel="007F4597">
          <w:rPr>
            <w:rFonts w:cs="Times New Roman"/>
          </w:rPr>
          <w:fldChar w:fldCharType="end"/>
        </w:r>
        <w:r w:rsidR="00F25887" w:rsidRPr="0033182C" w:rsidDel="007F4597">
          <w:rPr>
            <w:rFonts w:cs="Times New Roman"/>
            <w:color w:val="auto"/>
          </w:rPr>
          <w:delText>.</w:delText>
        </w:r>
        <w:r w:rsidR="00F25887" w:rsidRPr="0033182C" w:rsidDel="007F4597">
          <w:rPr>
            <w:rFonts w:cs="Times New Roman"/>
          </w:rPr>
          <w:fldChar w:fldCharType="begin"/>
        </w:r>
        <w:r w:rsidR="00F25887" w:rsidRPr="0033182C" w:rsidDel="007F4597">
          <w:rPr>
            <w:rFonts w:cs="Times New Roman"/>
            <w:color w:val="auto"/>
          </w:rPr>
          <w:delInstrText xml:space="preserve"> SEQ Gambar \* ARABIC \s 1 </w:delInstrText>
        </w:r>
        <w:r w:rsidR="00F25887" w:rsidRPr="0033182C" w:rsidDel="007F4597">
          <w:rPr>
            <w:rFonts w:cs="Times New Roman"/>
          </w:rPr>
          <w:fldChar w:fldCharType="separate"/>
        </w:r>
        <w:r w:rsidR="00F25887" w:rsidRPr="0033182C" w:rsidDel="007F4597">
          <w:rPr>
            <w:rFonts w:cs="Times New Roman"/>
            <w:noProof/>
            <w:color w:val="auto"/>
          </w:rPr>
          <w:delText>38</w:delText>
        </w:r>
        <w:r w:rsidR="00F25887" w:rsidRPr="0033182C" w:rsidDel="007F4597">
          <w:rPr>
            <w:rFonts w:cs="Times New Roman"/>
          </w:rPr>
          <w:fldChar w:fldCharType="end"/>
        </w:r>
      </w:del>
      <w:del w:id="9128" w:author="Windows User" w:date="2019-09-19T04:16:00Z">
        <w:r w:rsidRPr="0033182C" w:rsidDel="00E14759">
          <w:rPr>
            <w:rFonts w:cs="Times New Roman"/>
            <w:color w:val="auto"/>
          </w:rPr>
          <w:delText xml:space="preserve"> Fuzzifikasi</w:delText>
        </w:r>
        <w:bookmarkStart w:id="9129" w:name="_Toc23497277"/>
        <w:bookmarkStart w:id="9130" w:name="_Toc23553461"/>
        <w:bookmarkStart w:id="9131" w:name="_Toc23811814"/>
        <w:bookmarkStart w:id="9132" w:name="_Toc23881477"/>
        <w:bookmarkEnd w:id="9129"/>
        <w:bookmarkEnd w:id="9130"/>
        <w:bookmarkEnd w:id="9131"/>
        <w:bookmarkEnd w:id="9132"/>
      </w:del>
    </w:p>
    <w:p w14:paraId="3DECFF75" w14:textId="4119642C" w:rsidR="007620D8" w:rsidRPr="0033182C" w:rsidDel="00E14759" w:rsidRDefault="007620D8" w:rsidP="007620D8">
      <w:pPr>
        <w:pStyle w:val="ListParagraph"/>
        <w:numPr>
          <w:ilvl w:val="0"/>
          <w:numId w:val="35"/>
        </w:numPr>
        <w:ind w:left="426"/>
        <w:rPr>
          <w:del w:id="9133" w:author="Windows User" w:date="2019-09-19T04:16:00Z"/>
          <w:rFonts w:cs="Times New Roman"/>
          <w:sz w:val="22"/>
        </w:rPr>
      </w:pPr>
      <w:del w:id="9134" w:author="Windows User" w:date="2019-09-19T04:16:00Z">
        <w:r w:rsidRPr="0033182C" w:rsidDel="00E14759">
          <w:rPr>
            <w:rFonts w:cs="Times New Roman"/>
            <w:sz w:val="22"/>
          </w:rPr>
          <w:delText>Rule base</w:delText>
        </w:r>
        <w:bookmarkStart w:id="9135" w:name="_Toc23497278"/>
        <w:bookmarkStart w:id="9136" w:name="_Toc23553462"/>
        <w:bookmarkStart w:id="9137" w:name="_Toc23811815"/>
        <w:bookmarkStart w:id="9138" w:name="_Toc23881478"/>
        <w:bookmarkEnd w:id="9135"/>
        <w:bookmarkEnd w:id="9136"/>
        <w:bookmarkEnd w:id="9137"/>
        <w:bookmarkEnd w:id="9138"/>
      </w:del>
    </w:p>
    <w:p w14:paraId="08106A44" w14:textId="174C8456" w:rsidR="00981EAA" w:rsidRPr="0033182C" w:rsidDel="00E14759" w:rsidRDefault="007620D8" w:rsidP="002931AA">
      <w:pPr>
        <w:pStyle w:val="Default"/>
        <w:spacing w:line="360" w:lineRule="auto"/>
        <w:ind w:firstLine="426"/>
        <w:jc w:val="both"/>
        <w:rPr>
          <w:del w:id="9139" w:author="Windows User" w:date="2019-09-19T04:16:00Z"/>
          <w:color w:val="auto"/>
          <w:szCs w:val="22"/>
        </w:rPr>
      </w:pPr>
      <w:del w:id="9140" w:author="Windows User" w:date="2019-09-19T04:16:00Z">
        <w:r w:rsidRPr="0033182C" w:rsidDel="00E14759">
          <w:rPr>
            <w:i/>
            <w:iCs/>
            <w:color w:val="auto"/>
            <w:szCs w:val="22"/>
          </w:rPr>
          <w:delText xml:space="preserve">Rule </w:delText>
        </w:r>
      </w:del>
      <w:del w:id="9141" w:author="Windows User" w:date="2019-09-14T03:53:00Z">
        <w:r w:rsidRPr="0033182C" w:rsidDel="00451BA0">
          <w:rPr>
            <w:i/>
            <w:iCs/>
            <w:color w:val="auto"/>
            <w:szCs w:val="22"/>
          </w:rPr>
          <w:delText>Fuzzy</w:delText>
        </w:r>
      </w:del>
      <w:del w:id="9142" w:author="Windows User" w:date="2019-09-19T04:16:00Z">
        <w:r w:rsidRPr="0033182C" w:rsidDel="00E14759">
          <w:rPr>
            <w:i/>
            <w:iCs/>
            <w:color w:val="auto"/>
            <w:szCs w:val="22"/>
          </w:rPr>
          <w:delText xml:space="preserve"> </w:delText>
        </w:r>
        <w:r w:rsidRPr="0033182C" w:rsidDel="00E14759">
          <w:rPr>
            <w:color w:val="auto"/>
            <w:szCs w:val="22"/>
          </w:rPr>
          <w:delText xml:space="preserve">untuk kontrol menentuka sudut optimal agar </w:delText>
        </w:r>
        <w:r w:rsidR="00EE37F7" w:rsidRPr="0033182C" w:rsidDel="00E14759">
          <w:rPr>
            <w:color w:val="auto"/>
            <w:szCs w:val="22"/>
          </w:rPr>
          <w:delText xml:space="preserve">berjalan stabil. Pada </w:delText>
        </w:r>
        <w:r w:rsidRPr="0033182C" w:rsidDel="00E14759">
          <w:rPr>
            <w:color w:val="auto"/>
            <w:szCs w:val="22"/>
          </w:rPr>
          <w:delText>proses pembentukan aturan (</w:delText>
        </w:r>
        <w:r w:rsidRPr="0033182C" w:rsidDel="00E14759">
          <w:rPr>
            <w:i/>
            <w:iCs/>
            <w:color w:val="auto"/>
            <w:szCs w:val="22"/>
          </w:rPr>
          <w:delText>rule</w:delText>
        </w:r>
        <w:r w:rsidRPr="0033182C" w:rsidDel="00E14759">
          <w:rPr>
            <w:color w:val="auto"/>
            <w:szCs w:val="22"/>
          </w:rPr>
          <w:delText>) ini menggunakan operator “</w:delText>
        </w:r>
        <w:r w:rsidRPr="0033182C" w:rsidDel="00E14759">
          <w:rPr>
            <w:i/>
            <w:iCs/>
            <w:color w:val="auto"/>
            <w:szCs w:val="22"/>
          </w:rPr>
          <w:delText>and</w:delText>
        </w:r>
        <w:r w:rsidRPr="0033182C" w:rsidDel="00E14759">
          <w:rPr>
            <w:color w:val="auto"/>
            <w:szCs w:val="22"/>
          </w:rPr>
          <w:delText xml:space="preserve">” untuk mengkombinasikan nilai variabel </w:delText>
        </w:r>
        <w:r w:rsidRPr="0033182C" w:rsidDel="00E14759">
          <w:rPr>
            <w:i/>
            <w:iCs/>
            <w:color w:val="auto"/>
            <w:szCs w:val="22"/>
          </w:rPr>
          <w:delText xml:space="preserve">error </w:delText>
        </w:r>
        <w:r w:rsidRPr="0033182C" w:rsidDel="00E14759">
          <w:rPr>
            <w:color w:val="auto"/>
            <w:szCs w:val="22"/>
          </w:rPr>
          <w:delText xml:space="preserve">dengan variable delta error-nya </w:delText>
        </w:r>
        <w:r w:rsidR="007B2CA9" w:rsidRPr="0033182C" w:rsidDel="00E14759">
          <w:rPr>
            <w:color w:val="auto"/>
            <w:szCs w:val="22"/>
          </w:rPr>
          <w:delText>m</w:delText>
        </w:r>
        <w:r w:rsidRPr="0033182C" w:rsidDel="00E14759">
          <w:rPr>
            <w:color w:val="auto"/>
            <w:szCs w:val="22"/>
          </w:rPr>
          <w:delText>aka didap</w:delText>
        </w:r>
        <w:r w:rsidR="00EE37F7" w:rsidRPr="0033182C" w:rsidDel="00E14759">
          <w:rPr>
            <w:color w:val="auto"/>
            <w:szCs w:val="22"/>
          </w:rPr>
          <w:delText>atkanlah aturan (rule) sebagai T</w:delText>
        </w:r>
        <w:r w:rsidRPr="0033182C" w:rsidDel="00E14759">
          <w:rPr>
            <w:color w:val="auto"/>
            <w:szCs w:val="22"/>
          </w:rPr>
          <w:delText xml:space="preserve">abel </w:delText>
        </w:r>
        <w:r w:rsidR="00EE37F7" w:rsidRPr="0033182C" w:rsidDel="00E14759">
          <w:rPr>
            <w:color w:val="auto"/>
            <w:szCs w:val="22"/>
          </w:rPr>
          <w:delText>4.1.</w:delText>
        </w:r>
        <w:bookmarkStart w:id="9143" w:name="_Toc23497279"/>
        <w:bookmarkStart w:id="9144" w:name="_Toc23553463"/>
        <w:bookmarkStart w:id="9145" w:name="_Toc23811816"/>
        <w:bookmarkStart w:id="9146" w:name="_Toc23881479"/>
        <w:bookmarkEnd w:id="9143"/>
        <w:bookmarkEnd w:id="9144"/>
        <w:bookmarkEnd w:id="9145"/>
        <w:bookmarkEnd w:id="9146"/>
      </w:del>
    </w:p>
    <w:p w14:paraId="13A7FE39" w14:textId="11CD995B" w:rsidR="00981EAA" w:rsidRPr="0033182C" w:rsidDel="00E14759" w:rsidRDefault="00981EAA" w:rsidP="00981EAA">
      <w:pPr>
        <w:pStyle w:val="Caption"/>
        <w:keepNext/>
        <w:spacing w:line="360" w:lineRule="auto"/>
        <w:jc w:val="center"/>
        <w:rPr>
          <w:del w:id="9147" w:author="Windows User" w:date="2019-09-19T04:16:00Z"/>
          <w:rFonts w:cs="Times New Roman"/>
          <w:color w:val="auto"/>
          <w:sz w:val="22"/>
        </w:rPr>
      </w:pPr>
      <w:bookmarkStart w:id="9148" w:name="_Toc15843278"/>
      <w:del w:id="9149" w:author="Windows User" w:date="2019-09-19T04:16:00Z">
        <w:r w:rsidRPr="0033182C" w:rsidDel="00E14759">
          <w:rPr>
            <w:rFonts w:cs="Times New Roman"/>
            <w:color w:val="auto"/>
            <w:sz w:val="22"/>
          </w:rPr>
          <w:delText xml:space="preserve">Tabel. </w:delText>
        </w:r>
        <w:r w:rsidR="00F25887" w:rsidRPr="0033182C" w:rsidDel="00E14759">
          <w:rPr>
            <w:rFonts w:cs="Times New Roman"/>
            <w:sz w:val="22"/>
          </w:rPr>
          <w:fldChar w:fldCharType="begin"/>
        </w:r>
        <w:r w:rsidR="00F25887" w:rsidRPr="0033182C" w:rsidDel="00E14759">
          <w:rPr>
            <w:rFonts w:cs="Times New Roman"/>
            <w:color w:val="auto"/>
            <w:sz w:val="22"/>
          </w:rPr>
          <w:delInstrText xml:space="preserve"> STYLEREF 1 \s </w:delInstrText>
        </w:r>
        <w:r w:rsidR="00F25887" w:rsidRPr="0033182C" w:rsidDel="00E14759">
          <w:rPr>
            <w:rFonts w:cs="Times New Roman"/>
            <w:sz w:val="22"/>
          </w:rPr>
          <w:fldChar w:fldCharType="separate"/>
        </w:r>
        <w:r w:rsidR="00F25887" w:rsidRPr="0033182C" w:rsidDel="00E14759">
          <w:rPr>
            <w:rFonts w:cs="Times New Roman"/>
            <w:noProof/>
            <w:color w:val="auto"/>
            <w:sz w:val="22"/>
          </w:rPr>
          <w:delText>4</w:delText>
        </w:r>
        <w:r w:rsidR="00F25887" w:rsidRPr="0033182C" w:rsidDel="00E14759">
          <w:rPr>
            <w:rFonts w:cs="Times New Roman"/>
            <w:sz w:val="22"/>
          </w:rPr>
          <w:fldChar w:fldCharType="end"/>
        </w:r>
        <w:r w:rsidR="00F25887" w:rsidRPr="0033182C" w:rsidDel="00E14759">
          <w:rPr>
            <w:rFonts w:cs="Times New Roman"/>
            <w:color w:val="auto"/>
            <w:sz w:val="22"/>
          </w:rPr>
          <w:delText>.</w:delText>
        </w:r>
        <w:r w:rsidR="00F25887" w:rsidRPr="0033182C" w:rsidDel="00E14759">
          <w:rPr>
            <w:rFonts w:cs="Times New Roman"/>
            <w:sz w:val="22"/>
          </w:rPr>
          <w:fldChar w:fldCharType="begin"/>
        </w:r>
        <w:r w:rsidR="00F25887" w:rsidRPr="0033182C" w:rsidDel="00E14759">
          <w:rPr>
            <w:rFonts w:cs="Times New Roman"/>
            <w:color w:val="auto"/>
            <w:sz w:val="22"/>
          </w:rPr>
          <w:delInstrText xml:space="preserve"> SEQ Tabel. \* ARABIC \s 1 </w:delInstrText>
        </w:r>
        <w:r w:rsidR="00F25887" w:rsidRPr="0033182C" w:rsidDel="00E14759">
          <w:rPr>
            <w:rFonts w:cs="Times New Roman"/>
            <w:sz w:val="22"/>
          </w:rPr>
          <w:fldChar w:fldCharType="separate"/>
        </w:r>
        <w:r w:rsidR="00F25887" w:rsidRPr="0033182C" w:rsidDel="00E14759">
          <w:rPr>
            <w:rFonts w:cs="Times New Roman"/>
            <w:noProof/>
            <w:color w:val="auto"/>
            <w:sz w:val="22"/>
          </w:rPr>
          <w:delText>1</w:delText>
        </w:r>
        <w:r w:rsidR="00F25887" w:rsidRPr="0033182C" w:rsidDel="00E14759">
          <w:rPr>
            <w:rFonts w:cs="Times New Roman"/>
            <w:sz w:val="22"/>
          </w:rPr>
          <w:fldChar w:fldCharType="end"/>
        </w:r>
        <w:r w:rsidRPr="0033182C" w:rsidDel="00E14759">
          <w:rPr>
            <w:rFonts w:cs="Times New Roman"/>
            <w:color w:val="auto"/>
            <w:sz w:val="22"/>
          </w:rPr>
          <w:delText xml:space="preserve"> Control Rule Base</w:delText>
        </w:r>
        <w:bookmarkStart w:id="9150" w:name="_Toc23497280"/>
        <w:bookmarkStart w:id="9151" w:name="_Toc23553464"/>
        <w:bookmarkStart w:id="9152" w:name="_Toc23811817"/>
        <w:bookmarkStart w:id="9153" w:name="_Toc23881480"/>
        <w:bookmarkEnd w:id="9148"/>
        <w:bookmarkEnd w:id="9150"/>
        <w:bookmarkEnd w:id="9151"/>
        <w:bookmarkEnd w:id="9152"/>
        <w:bookmarkEnd w:id="9153"/>
      </w:del>
    </w:p>
    <w:tbl>
      <w:tblPr>
        <w:tblStyle w:val="TableGrid"/>
        <w:tblW w:w="0" w:type="auto"/>
        <w:jc w:val="center"/>
        <w:tblLook w:val="04A0" w:firstRow="1" w:lastRow="0" w:firstColumn="1" w:lastColumn="0" w:noHBand="0" w:noVBand="1"/>
      </w:tblPr>
      <w:tblGrid>
        <w:gridCol w:w="850"/>
        <w:gridCol w:w="709"/>
        <w:gridCol w:w="850"/>
        <w:gridCol w:w="851"/>
        <w:gridCol w:w="850"/>
        <w:gridCol w:w="851"/>
        <w:gridCol w:w="850"/>
        <w:gridCol w:w="851"/>
      </w:tblGrid>
      <w:tr w:rsidR="007B2CA9" w:rsidRPr="0033182C" w:rsidDel="00E14759" w14:paraId="72F3FF88" w14:textId="59F46280" w:rsidTr="00335BD4">
        <w:trPr>
          <w:jc w:val="center"/>
          <w:del w:id="9154" w:author="Windows User" w:date="2019-09-19T04:16:00Z"/>
        </w:trPr>
        <w:tc>
          <w:tcPr>
            <w:tcW w:w="850" w:type="dxa"/>
          </w:tcPr>
          <w:p w14:paraId="080D6031" w14:textId="58C407D9" w:rsidR="007B2CA9" w:rsidRPr="0033182C" w:rsidDel="00E14759" w:rsidRDefault="007B2CA9" w:rsidP="00981EAA">
            <w:pPr>
              <w:pStyle w:val="Default"/>
              <w:jc w:val="center"/>
              <w:rPr>
                <w:del w:id="9155" w:author="Windows User" w:date="2019-09-19T04:16:00Z"/>
                <w:b/>
                <w:color w:val="auto"/>
                <w:sz w:val="22"/>
                <w:szCs w:val="22"/>
              </w:rPr>
            </w:pPr>
            <w:del w:id="9156" w:author="Windows User" w:date="2019-09-19T04:16:00Z">
              <w:r w:rsidRPr="0033182C" w:rsidDel="00E14759">
                <w:rPr>
                  <w:b/>
                  <w:color w:val="auto"/>
                  <w:sz w:val="22"/>
                  <w:szCs w:val="22"/>
                </w:rPr>
                <w:delText>E/DE</w:delText>
              </w:r>
              <w:bookmarkStart w:id="9157" w:name="_Toc23497281"/>
              <w:bookmarkStart w:id="9158" w:name="_Toc23553465"/>
              <w:bookmarkStart w:id="9159" w:name="_Toc23811818"/>
              <w:bookmarkStart w:id="9160" w:name="_Toc23881481"/>
              <w:bookmarkEnd w:id="9157"/>
              <w:bookmarkEnd w:id="9158"/>
              <w:bookmarkEnd w:id="9159"/>
              <w:bookmarkEnd w:id="9160"/>
            </w:del>
          </w:p>
        </w:tc>
        <w:tc>
          <w:tcPr>
            <w:tcW w:w="709" w:type="dxa"/>
          </w:tcPr>
          <w:p w14:paraId="042FE523" w14:textId="736DF548" w:rsidR="007B2CA9" w:rsidRPr="0033182C" w:rsidDel="00E14759" w:rsidRDefault="007B2CA9" w:rsidP="00981EAA">
            <w:pPr>
              <w:pStyle w:val="Default"/>
              <w:jc w:val="center"/>
              <w:rPr>
                <w:del w:id="9161" w:author="Windows User" w:date="2019-09-19T04:16:00Z"/>
                <w:b/>
                <w:color w:val="auto"/>
                <w:sz w:val="22"/>
                <w:szCs w:val="22"/>
              </w:rPr>
            </w:pPr>
            <w:del w:id="9162" w:author="Windows User" w:date="2019-09-19T04:16:00Z">
              <w:r w:rsidRPr="0033182C" w:rsidDel="00E14759">
                <w:rPr>
                  <w:b/>
                  <w:color w:val="auto"/>
                  <w:sz w:val="22"/>
                  <w:szCs w:val="22"/>
                </w:rPr>
                <w:delText>NB</w:delText>
              </w:r>
              <w:bookmarkStart w:id="9163" w:name="_Toc23497282"/>
              <w:bookmarkStart w:id="9164" w:name="_Toc23553466"/>
              <w:bookmarkStart w:id="9165" w:name="_Toc23811819"/>
              <w:bookmarkStart w:id="9166" w:name="_Toc23881482"/>
              <w:bookmarkEnd w:id="9163"/>
              <w:bookmarkEnd w:id="9164"/>
              <w:bookmarkEnd w:id="9165"/>
              <w:bookmarkEnd w:id="9166"/>
            </w:del>
          </w:p>
        </w:tc>
        <w:tc>
          <w:tcPr>
            <w:tcW w:w="850" w:type="dxa"/>
          </w:tcPr>
          <w:p w14:paraId="3C761F12" w14:textId="5C67C91C" w:rsidR="007B2CA9" w:rsidRPr="0033182C" w:rsidDel="00E14759" w:rsidRDefault="007B2CA9" w:rsidP="00981EAA">
            <w:pPr>
              <w:pStyle w:val="Default"/>
              <w:jc w:val="center"/>
              <w:rPr>
                <w:del w:id="9167" w:author="Windows User" w:date="2019-09-19T04:16:00Z"/>
                <w:b/>
                <w:color w:val="auto"/>
                <w:sz w:val="22"/>
                <w:szCs w:val="22"/>
              </w:rPr>
            </w:pPr>
            <w:del w:id="9168" w:author="Windows User" w:date="2019-09-19T04:16:00Z">
              <w:r w:rsidRPr="0033182C" w:rsidDel="00E14759">
                <w:rPr>
                  <w:b/>
                  <w:color w:val="auto"/>
                  <w:sz w:val="22"/>
                  <w:szCs w:val="22"/>
                </w:rPr>
                <w:delText>NM</w:delText>
              </w:r>
              <w:bookmarkStart w:id="9169" w:name="_Toc23497283"/>
              <w:bookmarkStart w:id="9170" w:name="_Toc23553467"/>
              <w:bookmarkStart w:id="9171" w:name="_Toc23811820"/>
              <w:bookmarkStart w:id="9172" w:name="_Toc23881483"/>
              <w:bookmarkEnd w:id="9169"/>
              <w:bookmarkEnd w:id="9170"/>
              <w:bookmarkEnd w:id="9171"/>
              <w:bookmarkEnd w:id="9172"/>
            </w:del>
          </w:p>
        </w:tc>
        <w:tc>
          <w:tcPr>
            <w:tcW w:w="851" w:type="dxa"/>
          </w:tcPr>
          <w:p w14:paraId="1A92C797" w14:textId="149B1E0D" w:rsidR="007B2CA9" w:rsidRPr="0033182C" w:rsidDel="00E14759" w:rsidRDefault="007B2CA9" w:rsidP="00981EAA">
            <w:pPr>
              <w:pStyle w:val="Default"/>
              <w:jc w:val="center"/>
              <w:rPr>
                <w:del w:id="9173" w:author="Windows User" w:date="2019-09-19T04:16:00Z"/>
                <w:b/>
                <w:color w:val="auto"/>
                <w:sz w:val="22"/>
                <w:szCs w:val="22"/>
              </w:rPr>
            </w:pPr>
            <w:del w:id="9174" w:author="Windows User" w:date="2019-09-19T04:16:00Z">
              <w:r w:rsidRPr="0033182C" w:rsidDel="00E14759">
                <w:rPr>
                  <w:b/>
                  <w:color w:val="auto"/>
                  <w:sz w:val="22"/>
                  <w:szCs w:val="22"/>
                </w:rPr>
                <w:delText>NS</w:delText>
              </w:r>
              <w:bookmarkStart w:id="9175" w:name="_Toc23497284"/>
              <w:bookmarkStart w:id="9176" w:name="_Toc23553468"/>
              <w:bookmarkStart w:id="9177" w:name="_Toc23811821"/>
              <w:bookmarkStart w:id="9178" w:name="_Toc23881484"/>
              <w:bookmarkEnd w:id="9175"/>
              <w:bookmarkEnd w:id="9176"/>
              <w:bookmarkEnd w:id="9177"/>
              <w:bookmarkEnd w:id="9178"/>
            </w:del>
          </w:p>
        </w:tc>
        <w:tc>
          <w:tcPr>
            <w:tcW w:w="850" w:type="dxa"/>
          </w:tcPr>
          <w:p w14:paraId="0BFF9B5D" w14:textId="1DDC9B43" w:rsidR="007B2CA9" w:rsidRPr="0033182C" w:rsidDel="00E14759" w:rsidRDefault="007B2CA9" w:rsidP="00981EAA">
            <w:pPr>
              <w:pStyle w:val="Default"/>
              <w:jc w:val="center"/>
              <w:rPr>
                <w:del w:id="9179" w:author="Windows User" w:date="2019-09-19T04:16:00Z"/>
                <w:b/>
                <w:color w:val="auto"/>
                <w:sz w:val="22"/>
                <w:szCs w:val="22"/>
              </w:rPr>
            </w:pPr>
            <w:del w:id="9180" w:author="Windows User" w:date="2019-09-19T04:16:00Z">
              <w:r w:rsidRPr="0033182C" w:rsidDel="00E14759">
                <w:rPr>
                  <w:b/>
                  <w:color w:val="auto"/>
                  <w:sz w:val="22"/>
                  <w:szCs w:val="22"/>
                </w:rPr>
                <w:delText>ZE</w:delText>
              </w:r>
              <w:bookmarkStart w:id="9181" w:name="_Toc23497285"/>
              <w:bookmarkStart w:id="9182" w:name="_Toc23553469"/>
              <w:bookmarkStart w:id="9183" w:name="_Toc23811822"/>
              <w:bookmarkStart w:id="9184" w:name="_Toc23881485"/>
              <w:bookmarkEnd w:id="9181"/>
              <w:bookmarkEnd w:id="9182"/>
              <w:bookmarkEnd w:id="9183"/>
              <w:bookmarkEnd w:id="9184"/>
            </w:del>
          </w:p>
        </w:tc>
        <w:tc>
          <w:tcPr>
            <w:tcW w:w="851" w:type="dxa"/>
          </w:tcPr>
          <w:p w14:paraId="67F7F867" w14:textId="333D1835" w:rsidR="007B2CA9" w:rsidRPr="0033182C" w:rsidDel="00E14759" w:rsidRDefault="007B2CA9" w:rsidP="00981EAA">
            <w:pPr>
              <w:pStyle w:val="Default"/>
              <w:jc w:val="center"/>
              <w:rPr>
                <w:del w:id="9185" w:author="Windows User" w:date="2019-09-19T04:16:00Z"/>
                <w:b/>
                <w:color w:val="auto"/>
                <w:sz w:val="22"/>
                <w:szCs w:val="22"/>
              </w:rPr>
            </w:pPr>
            <w:del w:id="9186" w:author="Windows User" w:date="2019-09-19T04:16:00Z">
              <w:r w:rsidRPr="0033182C" w:rsidDel="00E14759">
                <w:rPr>
                  <w:b/>
                  <w:color w:val="auto"/>
                  <w:sz w:val="22"/>
                  <w:szCs w:val="22"/>
                </w:rPr>
                <w:delText>PS</w:delText>
              </w:r>
              <w:bookmarkStart w:id="9187" w:name="_Toc23497286"/>
              <w:bookmarkStart w:id="9188" w:name="_Toc23553470"/>
              <w:bookmarkStart w:id="9189" w:name="_Toc23811823"/>
              <w:bookmarkStart w:id="9190" w:name="_Toc23881486"/>
              <w:bookmarkEnd w:id="9187"/>
              <w:bookmarkEnd w:id="9188"/>
              <w:bookmarkEnd w:id="9189"/>
              <w:bookmarkEnd w:id="9190"/>
            </w:del>
          </w:p>
        </w:tc>
        <w:tc>
          <w:tcPr>
            <w:tcW w:w="850" w:type="dxa"/>
          </w:tcPr>
          <w:p w14:paraId="2F017B69" w14:textId="49D66BF1" w:rsidR="007B2CA9" w:rsidRPr="0033182C" w:rsidDel="00E14759" w:rsidRDefault="007B2CA9" w:rsidP="00981EAA">
            <w:pPr>
              <w:pStyle w:val="Default"/>
              <w:jc w:val="center"/>
              <w:rPr>
                <w:del w:id="9191" w:author="Windows User" w:date="2019-09-19T04:16:00Z"/>
                <w:b/>
                <w:color w:val="auto"/>
                <w:sz w:val="22"/>
                <w:szCs w:val="22"/>
              </w:rPr>
            </w:pPr>
            <w:del w:id="9192" w:author="Windows User" w:date="2019-09-19T04:16:00Z">
              <w:r w:rsidRPr="0033182C" w:rsidDel="00E14759">
                <w:rPr>
                  <w:b/>
                  <w:color w:val="auto"/>
                  <w:sz w:val="22"/>
                  <w:szCs w:val="22"/>
                </w:rPr>
                <w:delText>PM</w:delText>
              </w:r>
              <w:bookmarkStart w:id="9193" w:name="_Toc23497287"/>
              <w:bookmarkStart w:id="9194" w:name="_Toc23553471"/>
              <w:bookmarkStart w:id="9195" w:name="_Toc23811824"/>
              <w:bookmarkStart w:id="9196" w:name="_Toc23881487"/>
              <w:bookmarkEnd w:id="9193"/>
              <w:bookmarkEnd w:id="9194"/>
              <w:bookmarkEnd w:id="9195"/>
              <w:bookmarkEnd w:id="9196"/>
            </w:del>
          </w:p>
        </w:tc>
        <w:tc>
          <w:tcPr>
            <w:tcW w:w="851" w:type="dxa"/>
          </w:tcPr>
          <w:p w14:paraId="66E82583" w14:textId="41F7C95A" w:rsidR="007B2CA9" w:rsidRPr="0033182C" w:rsidDel="00E14759" w:rsidRDefault="007B2CA9" w:rsidP="00981EAA">
            <w:pPr>
              <w:pStyle w:val="Default"/>
              <w:jc w:val="center"/>
              <w:rPr>
                <w:del w:id="9197" w:author="Windows User" w:date="2019-09-19T04:16:00Z"/>
                <w:b/>
                <w:color w:val="auto"/>
                <w:sz w:val="22"/>
                <w:szCs w:val="22"/>
              </w:rPr>
            </w:pPr>
            <w:del w:id="9198" w:author="Windows User" w:date="2019-09-19T04:16:00Z">
              <w:r w:rsidRPr="0033182C" w:rsidDel="00E14759">
                <w:rPr>
                  <w:b/>
                  <w:color w:val="auto"/>
                  <w:sz w:val="22"/>
                  <w:szCs w:val="22"/>
                </w:rPr>
                <w:delText>PB</w:delText>
              </w:r>
              <w:bookmarkStart w:id="9199" w:name="_Toc23497288"/>
              <w:bookmarkStart w:id="9200" w:name="_Toc23553472"/>
              <w:bookmarkStart w:id="9201" w:name="_Toc23811825"/>
              <w:bookmarkStart w:id="9202" w:name="_Toc23881488"/>
              <w:bookmarkEnd w:id="9199"/>
              <w:bookmarkEnd w:id="9200"/>
              <w:bookmarkEnd w:id="9201"/>
              <w:bookmarkEnd w:id="9202"/>
            </w:del>
          </w:p>
        </w:tc>
        <w:bookmarkStart w:id="9203" w:name="_Toc23497289"/>
        <w:bookmarkStart w:id="9204" w:name="_Toc23553473"/>
        <w:bookmarkStart w:id="9205" w:name="_Toc23811826"/>
        <w:bookmarkStart w:id="9206" w:name="_Toc23881489"/>
        <w:bookmarkEnd w:id="9203"/>
        <w:bookmarkEnd w:id="9204"/>
        <w:bookmarkEnd w:id="9205"/>
        <w:bookmarkEnd w:id="9206"/>
      </w:tr>
      <w:tr w:rsidR="007B2CA9" w:rsidRPr="0033182C" w:rsidDel="00E14759" w14:paraId="267547E9" w14:textId="6011199D" w:rsidTr="00335BD4">
        <w:trPr>
          <w:jc w:val="center"/>
          <w:del w:id="9207" w:author="Windows User" w:date="2019-09-19T04:16:00Z"/>
        </w:trPr>
        <w:tc>
          <w:tcPr>
            <w:tcW w:w="850" w:type="dxa"/>
          </w:tcPr>
          <w:p w14:paraId="159F08A8" w14:textId="66100845" w:rsidR="007B2CA9" w:rsidRPr="0033182C" w:rsidDel="00E14759" w:rsidRDefault="00981EAA" w:rsidP="00981EAA">
            <w:pPr>
              <w:pStyle w:val="Default"/>
              <w:jc w:val="center"/>
              <w:rPr>
                <w:del w:id="9208" w:author="Windows User" w:date="2019-09-19T04:16:00Z"/>
                <w:b/>
                <w:color w:val="auto"/>
                <w:sz w:val="22"/>
                <w:szCs w:val="22"/>
              </w:rPr>
            </w:pPr>
            <w:del w:id="9209" w:author="Windows User" w:date="2019-09-19T04:16:00Z">
              <w:r w:rsidRPr="0033182C" w:rsidDel="00E14759">
                <w:rPr>
                  <w:b/>
                  <w:color w:val="auto"/>
                  <w:sz w:val="22"/>
                  <w:szCs w:val="22"/>
                </w:rPr>
                <w:delText>NB</w:delText>
              </w:r>
              <w:bookmarkStart w:id="9210" w:name="_Toc23497290"/>
              <w:bookmarkStart w:id="9211" w:name="_Toc23553474"/>
              <w:bookmarkStart w:id="9212" w:name="_Toc23811827"/>
              <w:bookmarkStart w:id="9213" w:name="_Toc23881490"/>
              <w:bookmarkEnd w:id="9210"/>
              <w:bookmarkEnd w:id="9211"/>
              <w:bookmarkEnd w:id="9212"/>
              <w:bookmarkEnd w:id="9213"/>
            </w:del>
          </w:p>
        </w:tc>
        <w:tc>
          <w:tcPr>
            <w:tcW w:w="709" w:type="dxa"/>
          </w:tcPr>
          <w:p w14:paraId="111BDF70" w14:textId="57B565DC" w:rsidR="007B2CA9" w:rsidRPr="0033182C" w:rsidDel="00E14759" w:rsidRDefault="00981EAA" w:rsidP="00981EAA">
            <w:pPr>
              <w:pStyle w:val="Default"/>
              <w:jc w:val="center"/>
              <w:rPr>
                <w:del w:id="9214" w:author="Windows User" w:date="2019-09-19T04:16:00Z"/>
                <w:color w:val="auto"/>
                <w:sz w:val="22"/>
                <w:szCs w:val="22"/>
              </w:rPr>
            </w:pPr>
            <w:del w:id="9215" w:author="Windows User" w:date="2019-09-19T04:16:00Z">
              <w:r w:rsidRPr="0033182C" w:rsidDel="00E14759">
                <w:rPr>
                  <w:color w:val="auto"/>
                  <w:sz w:val="22"/>
                  <w:szCs w:val="22"/>
                </w:rPr>
                <w:delText>NB</w:delText>
              </w:r>
              <w:bookmarkStart w:id="9216" w:name="_Toc23497291"/>
              <w:bookmarkStart w:id="9217" w:name="_Toc23553475"/>
              <w:bookmarkStart w:id="9218" w:name="_Toc23811828"/>
              <w:bookmarkStart w:id="9219" w:name="_Toc23881491"/>
              <w:bookmarkEnd w:id="9216"/>
              <w:bookmarkEnd w:id="9217"/>
              <w:bookmarkEnd w:id="9218"/>
              <w:bookmarkEnd w:id="9219"/>
            </w:del>
          </w:p>
        </w:tc>
        <w:tc>
          <w:tcPr>
            <w:tcW w:w="850" w:type="dxa"/>
          </w:tcPr>
          <w:p w14:paraId="75578D52" w14:textId="6FC616FD" w:rsidR="007B2CA9" w:rsidRPr="0033182C" w:rsidDel="00E14759" w:rsidRDefault="00981EAA" w:rsidP="00981EAA">
            <w:pPr>
              <w:pStyle w:val="Default"/>
              <w:jc w:val="center"/>
              <w:rPr>
                <w:del w:id="9220" w:author="Windows User" w:date="2019-09-19T04:16:00Z"/>
                <w:color w:val="auto"/>
                <w:sz w:val="22"/>
                <w:szCs w:val="22"/>
              </w:rPr>
            </w:pPr>
            <w:del w:id="9221" w:author="Windows User" w:date="2019-09-19T04:16:00Z">
              <w:r w:rsidRPr="0033182C" w:rsidDel="00E14759">
                <w:rPr>
                  <w:color w:val="auto"/>
                  <w:sz w:val="22"/>
                  <w:szCs w:val="22"/>
                </w:rPr>
                <w:delText>NB</w:delText>
              </w:r>
              <w:bookmarkStart w:id="9222" w:name="_Toc23497292"/>
              <w:bookmarkStart w:id="9223" w:name="_Toc23553476"/>
              <w:bookmarkStart w:id="9224" w:name="_Toc23811829"/>
              <w:bookmarkStart w:id="9225" w:name="_Toc23881492"/>
              <w:bookmarkEnd w:id="9222"/>
              <w:bookmarkEnd w:id="9223"/>
              <w:bookmarkEnd w:id="9224"/>
              <w:bookmarkEnd w:id="9225"/>
            </w:del>
          </w:p>
        </w:tc>
        <w:tc>
          <w:tcPr>
            <w:tcW w:w="851" w:type="dxa"/>
          </w:tcPr>
          <w:p w14:paraId="3AD5877D" w14:textId="715468DB" w:rsidR="007B2CA9" w:rsidRPr="0033182C" w:rsidDel="00E14759" w:rsidRDefault="00981EAA" w:rsidP="00981EAA">
            <w:pPr>
              <w:pStyle w:val="Default"/>
              <w:jc w:val="center"/>
              <w:rPr>
                <w:del w:id="9226" w:author="Windows User" w:date="2019-09-19T04:16:00Z"/>
                <w:color w:val="auto"/>
                <w:sz w:val="22"/>
                <w:szCs w:val="22"/>
              </w:rPr>
            </w:pPr>
            <w:del w:id="9227" w:author="Windows User" w:date="2019-09-19T04:16:00Z">
              <w:r w:rsidRPr="0033182C" w:rsidDel="00E14759">
                <w:rPr>
                  <w:color w:val="auto"/>
                  <w:sz w:val="22"/>
                  <w:szCs w:val="22"/>
                </w:rPr>
                <w:delText>NB</w:delText>
              </w:r>
              <w:bookmarkStart w:id="9228" w:name="_Toc23497293"/>
              <w:bookmarkStart w:id="9229" w:name="_Toc23553477"/>
              <w:bookmarkStart w:id="9230" w:name="_Toc23811830"/>
              <w:bookmarkStart w:id="9231" w:name="_Toc23881493"/>
              <w:bookmarkEnd w:id="9228"/>
              <w:bookmarkEnd w:id="9229"/>
              <w:bookmarkEnd w:id="9230"/>
              <w:bookmarkEnd w:id="9231"/>
            </w:del>
          </w:p>
        </w:tc>
        <w:tc>
          <w:tcPr>
            <w:tcW w:w="850" w:type="dxa"/>
          </w:tcPr>
          <w:p w14:paraId="2CBB9443" w14:textId="2905A07E" w:rsidR="007B2CA9" w:rsidRPr="0033182C" w:rsidDel="00E14759" w:rsidRDefault="00981EAA" w:rsidP="00981EAA">
            <w:pPr>
              <w:pStyle w:val="Default"/>
              <w:jc w:val="center"/>
              <w:rPr>
                <w:del w:id="9232" w:author="Windows User" w:date="2019-09-19T04:16:00Z"/>
                <w:color w:val="auto"/>
                <w:sz w:val="22"/>
                <w:szCs w:val="22"/>
              </w:rPr>
            </w:pPr>
            <w:del w:id="9233" w:author="Windows User" w:date="2019-09-19T04:16:00Z">
              <w:r w:rsidRPr="0033182C" w:rsidDel="00E14759">
                <w:rPr>
                  <w:color w:val="auto"/>
                  <w:sz w:val="22"/>
                  <w:szCs w:val="22"/>
                </w:rPr>
                <w:delText>NB</w:delText>
              </w:r>
              <w:bookmarkStart w:id="9234" w:name="_Toc23497294"/>
              <w:bookmarkStart w:id="9235" w:name="_Toc23553478"/>
              <w:bookmarkStart w:id="9236" w:name="_Toc23811831"/>
              <w:bookmarkStart w:id="9237" w:name="_Toc23881494"/>
              <w:bookmarkEnd w:id="9234"/>
              <w:bookmarkEnd w:id="9235"/>
              <w:bookmarkEnd w:id="9236"/>
              <w:bookmarkEnd w:id="9237"/>
            </w:del>
          </w:p>
        </w:tc>
        <w:tc>
          <w:tcPr>
            <w:tcW w:w="851" w:type="dxa"/>
          </w:tcPr>
          <w:p w14:paraId="33339D9D" w14:textId="6468B0B4" w:rsidR="007B2CA9" w:rsidRPr="0033182C" w:rsidDel="00E14759" w:rsidRDefault="00981EAA" w:rsidP="00981EAA">
            <w:pPr>
              <w:pStyle w:val="Default"/>
              <w:jc w:val="center"/>
              <w:rPr>
                <w:del w:id="9238" w:author="Windows User" w:date="2019-09-19T04:16:00Z"/>
                <w:color w:val="auto"/>
                <w:sz w:val="22"/>
                <w:szCs w:val="22"/>
              </w:rPr>
            </w:pPr>
            <w:del w:id="9239" w:author="Windows User" w:date="2019-09-19T04:16:00Z">
              <w:r w:rsidRPr="0033182C" w:rsidDel="00E14759">
                <w:rPr>
                  <w:color w:val="auto"/>
                  <w:sz w:val="22"/>
                  <w:szCs w:val="22"/>
                </w:rPr>
                <w:delText>NM</w:delText>
              </w:r>
              <w:bookmarkStart w:id="9240" w:name="_Toc23497295"/>
              <w:bookmarkStart w:id="9241" w:name="_Toc23553479"/>
              <w:bookmarkStart w:id="9242" w:name="_Toc23811832"/>
              <w:bookmarkStart w:id="9243" w:name="_Toc23881495"/>
              <w:bookmarkEnd w:id="9240"/>
              <w:bookmarkEnd w:id="9241"/>
              <w:bookmarkEnd w:id="9242"/>
              <w:bookmarkEnd w:id="9243"/>
            </w:del>
          </w:p>
        </w:tc>
        <w:tc>
          <w:tcPr>
            <w:tcW w:w="850" w:type="dxa"/>
          </w:tcPr>
          <w:p w14:paraId="5E32709E" w14:textId="523DDD64" w:rsidR="007B2CA9" w:rsidRPr="0033182C" w:rsidDel="00E14759" w:rsidRDefault="00981EAA" w:rsidP="00981EAA">
            <w:pPr>
              <w:pStyle w:val="Default"/>
              <w:jc w:val="center"/>
              <w:rPr>
                <w:del w:id="9244" w:author="Windows User" w:date="2019-09-19T04:16:00Z"/>
                <w:color w:val="auto"/>
                <w:sz w:val="22"/>
                <w:szCs w:val="22"/>
              </w:rPr>
            </w:pPr>
            <w:del w:id="9245" w:author="Windows User" w:date="2019-09-19T04:16:00Z">
              <w:r w:rsidRPr="0033182C" w:rsidDel="00E14759">
                <w:rPr>
                  <w:color w:val="auto"/>
                  <w:sz w:val="22"/>
                  <w:szCs w:val="22"/>
                </w:rPr>
                <w:delText>NS</w:delText>
              </w:r>
              <w:bookmarkStart w:id="9246" w:name="_Toc23497296"/>
              <w:bookmarkStart w:id="9247" w:name="_Toc23553480"/>
              <w:bookmarkStart w:id="9248" w:name="_Toc23811833"/>
              <w:bookmarkStart w:id="9249" w:name="_Toc23881496"/>
              <w:bookmarkEnd w:id="9246"/>
              <w:bookmarkEnd w:id="9247"/>
              <w:bookmarkEnd w:id="9248"/>
              <w:bookmarkEnd w:id="9249"/>
            </w:del>
          </w:p>
        </w:tc>
        <w:tc>
          <w:tcPr>
            <w:tcW w:w="851" w:type="dxa"/>
          </w:tcPr>
          <w:p w14:paraId="50173C68" w14:textId="3625B803" w:rsidR="007B2CA9" w:rsidRPr="0033182C" w:rsidDel="00E14759" w:rsidRDefault="00981EAA" w:rsidP="00981EAA">
            <w:pPr>
              <w:pStyle w:val="Default"/>
              <w:jc w:val="center"/>
              <w:rPr>
                <w:del w:id="9250" w:author="Windows User" w:date="2019-09-19T04:16:00Z"/>
                <w:color w:val="auto"/>
                <w:sz w:val="22"/>
                <w:szCs w:val="22"/>
              </w:rPr>
            </w:pPr>
            <w:del w:id="9251" w:author="Windows User" w:date="2019-09-19T04:16:00Z">
              <w:r w:rsidRPr="0033182C" w:rsidDel="00E14759">
                <w:rPr>
                  <w:color w:val="auto"/>
                  <w:sz w:val="22"/>
                  <w:szCs w:val="22"/>
                </w:rPr>
                <w:delText>ZE</w:delText>
              </w:r>
              <w:bookmarkStart w:id="9252" w:name="_Toc23497297"/>
              <w:bookmarkStart w:id="9253" w:name="_Toc23553481"/>
              <w:bookmarkStart w:id="9254" w:name="_Toc23811834"/>
              <w:bookmarkStart w:id="9255" w:name="_Toc23881497"/>
              <w:bookmarkEnd w:id="9252"/>
              <w:bookmarkEnd w:id="9253"/>
              <w:bookmarkEnd w:id="9254"/>
              <w:bookmarkEnd w:id="9255"/>
            </w:del>
          </w:p>
        </w:tc>
        <w:bookmarkStart w:id="9256" w:name="_Toc23497298"/>
        <w:bookmarkStart w:id="9257" w:name="_Toc23553482"/>
        <w:bookmarkStart w:id="9258" w:name="_Toc23811835"/>
        <w:bookmarkStart w:id="9259" w:name="_Toc23881498"/>
        <w:bookmarkEnd w:id="9256"/>
        <w:bookmarkEnd w:id="9257"/>
        <w:bookmarkEnd w:id="9258"/>
        <w:bookmarkEnd w:id="9259"/>
      </w:tr>
      <w:tr w:rsidR="007B2CA9" w:rsidRPr="0033182C" w:rsidDel="00E14759" w14:paraId="32BB976F" w14:textId="1D3FF5FE" w:rsidTr="00335BD4">
        <w:trPr>
          <w:jc w:val="center"/>
          <w:del w:id="9260" w:author="Windows User" w:date="2019-09-19T04:16:00Z"/>
        </w:trPr>
        <w:tc>
          <w:tcPr>
            <w:tcW w:w="850" w:type="dxa"/>
          </w:tcPr>
          <w:p w14:paraId="7C547F39" w14:textId="1397CC41" w:rsidR="007B2CA9" w:rsidRPr="0033182C" w:rsidDel="00E14759" w:rsidRDefault="00981EAA" w:rsidP="00981EAA">
            <w:pPr>
              <w:pStyle w:val="Default"/>
              <w:jc w:val="center"/>
              <w:rPr>
                <w:del w:id="9261" w:author="Windows User" w:date="2019-09-19T04:16:00Z"/>
                <w:b/>
                <w:color w:val="auto"/>
                <w:sz w:val="22"/>
                <w:szCs w:val="22"/>
              </w:rPr>
            </w:pPr>
            <w:del w:id="9262" w:author="Windows User" w:date="2019-09-19T04:16:00Z">
              <w:r w:rsidRPr="0033182C" w:rsidDel="00E14759">
                <w:rPr>
                  <w:b/>
                  <w:color w:val="auto"/>
                  <w:sz w:val="22"/>
                  <w:szCs w:val="22"/>
                </w:rPr>
                <w:delText>NM</w:delText>
              </w:r>
              <w:bookmarkStart w:id="9263" w:name="_Toc23497299"/>
              <w:bookmarkStart w:id="9264" w:name="_Toc23553483"/>
              <w:bookmarkStart w:id="9265" w:name="_Toc23811836"/>
              <w:bookmarkStart w:id="9266" w:name="_Toc23881499"/>
              <w:bookmarkEnd w:id="9263"/>
              <w:bookmarkEnd w:id="9264"/>
              <w:bookmarkEnd w:id="9265"/>
              <w:bookmarkEnd w:id="9266"/>
            </w:del>
          </w:p>
        </w:tc>
        <w:tc>
          <w:tcPr>
            <w:tcW w:w="709" w:type="dxa"/>
          </w:tcPr>
          <w:p w14:paraId="50A195C8" w14:textId="70102E48" w:rsidR="007B2CA9" w:rsidRPr="0033182C" w:rsidDel="00E14759" w:rsidRDefault="00981EAA" w:rsidP="00981EAA">
            <w:pPr>
              <w:pStyle w:val="Default"/>
              <w:jc w:val="center"/>
              <w:rPr>
                <w:del w:id="9267" w:author="Windows User" w:date="2019-09-19T04:16:00Z"/>
                <w:color w:val="auto"/>
                <w:sz w:val="22"/>
                <w:szCs w:val="22"/>
              </w:rPr>
            </w:pPr>
            <w:del w:id="9268" w:author="Windows User" w:date="2019-09-19T04:16:00Z">
              <w:r w:rsidRPr="0033182C" w:rsidDel="00E14759">
                <w:rPr>
                  <w:color w:val="auto"/>
                  <w:sz w:val="22"/>
                  <w:szCs w:val="22"/>
                </w:rPr>
                <w:delText>NB</w:delText>
              </w:r>
              <w:bookmarkStart w:id="9269" w:name="_Toc23497300"/>
              <w:bookmarkStart w:id="9270" w:name="_Toc23553484"/>
              <w:bookmarkStart w:id="9271" w:name="_Toc23811837"/>
              <w:bookmarkStart w:id="9272" w:name="_Toc23881500"/>
              <w:bookmarkEnd w:id="9269"/>
              <w:bookmarkEnd w:id="9270"/>
              <w:bookmarkEnd w:id="9271"/>
              <w:bookmarkEnd w:id="9272"/>
            </w:del>
          </w:p>
        </w:tc>
        <w:tc>
          <w:tcPr>
            <w:tcW w:w="850" w:type="dxa"/>
          </w:tcPr>
          <w:p w14:paraId="61FBFF08" w14:textId="39E9AC3E" w:rsidR="007B2CA9" w:rsidRPr="0033182C" w:rsidDel="00E14759" w:rsidRDefault="00981EAA" w:rsidP="00981EAA">
            <w:pPr>
              <w:pStyle w:val="Default"/>
              <w:jc w:val="center"/>
              <w:rPr>
                <w:del w:id="9273" w:author="Windows User" w:date="2019-09-19T04:16:00Z"/>
                <w:color w:val="auto"/>
                <w:sz w:val="22"/>
                <w:szCs w:val="22"/>
              </w:rPr>
            </w:pPr>
            <w:del w:id="9274" w:author="Windows User" w:date="2019-09-19T04:16:00Z">
              <w:r w:rsidRPr="0033182C" w:rsidDel="00E14759">
                <w:rPr>
                  <w:color w:val="auto"/>
                  <w:sz w:val="22"/>
                  <w:szCs w:val="22"/>
                </w:rPr>
                <w:delText>NB</w:delText>
              </w:r>
              <w:bookmarkStart w:id="9275" w:name="_Toc23497301"/>
              <w:bookmarkStart w:id="9276" w:name="_Toc23553485"/>
              <w:bookmarkStart w:id="9277" w:name="_Toc23811838"/>
              <w:bookmarkStart w:id="9278" w:name="_Toc23881501"/>
              <w:bookmarkEnd w:id="9275"/>
              <w:bookmarkEnd w:id="9276"/>
              <w:bookmarkEnd w:id="9277"/>
              <w:bookmarkEnd w:id="9278"/>
            </w:del>
          </w:p>
        </w:tc>
        <w:tc>
          <w:tcPr>
            <w:tcW w:w="851" w:type="dxa"/>
          </w:tcPr>
          <w:p w14:paraId="1B73CCE5" w14:textId="0834AC87" w:rsidR="007B2CA9" w:rsidRPr="0033182C" w:rsidDel="00E14759" w:rsidRDefault="00981EAA" w:rsidP="00981EAA">
            <w:pPr>
              <w:pStyle w:val="Default"/>
              <w:jc w:val="center"/>
              <w:rPr>
                <w:del w:id="9279" w:author="Windows User" w:date="2019-09-19T04:16:00Z"/>
                <w:color w:val="auto"/>
                <w:sz w:val="22"/>
                <w:szCs w:val="22"/>
              </w:rPr>
            </w:pPr>
            <w:del w:id="9280" w:author="Windows User" w:date="2019-09-19T04:16:00Z">
              <w:r w:rsidRPr="0033182C" w:rsidDel="00E14759">
                <w:rPr>
                  <w:color w:val="auto"/>
                  <w:sz w:val="22"/>
                  <w:szCs w:val="22"/>
                </w:rPr>
                <w:delText>NM</w:delText>
              </w:r>
              <w:bookmarkStart w:id="9281" w:name="_Toc23497302"/>
              <w:bookmarkStart w:id="9282" w:name="_Toc23553486"/>
              <w:bookmarkStart w:id="9283" w:name="_Toc23811839"/>
              <w:bookmarkStart w:id="9284" w:name="_Toc23881502"/>
              <w:bookmarkEnd w:id="9281"/>
              <w:bookmarkEnd w:id="9282"/>
              <w:bookmarkEnd w:id="9283"/>
              <w:bookmarkEnd w:id="9284"/>
            </w:del>
          </w:p>
        </w:tc>
        <w:tc>
          <w:tcPr>
            <w:tcW w:w="850" w:type="dxa"/>
          </w:tcPr>
          <w:p w14:paraId="448831C0" w14:textId="0060B1E6" w:rsidR="007B2CA9" w:rsidRPr="0033182C" w:rsidDel="00E14759" w:rsidRDefault="00981EAA" w:rsidP="00981EAA">
            <w:pPr>
              <w:pStyle w:val="Default"/>
              <w:jc w:val="center"/>
              <w:rPr>
                <w:del w:id="9285" w:author="Windows User" w:date="2019-09-19T04:16:00Z"/>
                <w:color w:val="auto"/>
                <w:sz w:val="22"/>
                <w:szCs w:val="22"/>
              </w:rPr>
            </w:pPr>
            <w:del w:id="9286" w:author="Windows User" w:date="2019-09-19T04:16:00Z">
              <w:r w:rsidRPr="0033182C" w:rsidDel="00E14759">
                <w:rPr>
                  <w:color w:val="auto"/>
                  <w:sz w:val="22"/>
                  <w:szCs w:val="22"/>
                </w:rPr>
                <w:delText>NM</w:delText>
              </w:r>
              <w:bookmarkStart w:id="9287" w:name="_Toc23497303"/>
              <w:bookmarkStart w:id="9288" w:name="_Toc23553487"/>
              <w:bookmarkStart w:id="9289" w:name="_Toc23811840"/>
              <w:bookmarkStart w:id="9290" w:name="_Toc23881503"/>
              <w:bookmarkEnd w:id="9287"/>
              <w:bookmarkEnd w:id="9288"/>
              <w:bookmarkEnd w:id="9289"/>
              <w:bookmarkEnd w:id="9290"/>
            </w:del>
          </w:p>
        </w:tc>
        <w:tc>
          <w:tcPr>
            <w:tcW w:w="851" w:type="dxa"/>
          </w:tcPr>
          <w:p w14:paraId="37E9744F" w14:textId="3A52AF42" w:rsidR="007B2CA9" w:rsidRPr="0033182C" w:rsidDel="00E14759" w:rsidRDefault="00981EAA" w:rsidP="00981EAA">
            <w:pPr>
              <w:pStyle w:val="Default"/>
              <w:jc w:val="center"/>
              <w:rPr>
                <w:del w:id="9291" w:author="Windows User" w:date="2019-09-19T04:16:00Z"/>
                <w:color w:val="auto"/>
                <w:sz w:val="22"/>
                <w:szCs w:val="22"/>
              </w:rPr>
            </w:pPr>
            <w:del w:id="9292" w:author="Windows User" w:date="2019-09-19T04:16:00Z">
              <w:r w:rsidRPr="0033182C" w:rsidDel="00E14759">
                <w:rPr>
                  <w:color w:val="auto"/>
                  <w:sz w:val="22"/>
                  <w:szCs w:val="22"/>
                </w:rPr>
                <w:delText>NS</w:delText>
              </w:r>
              <w:bookmarkStart w:id="9293" w:name="_Toc23497304"/>
              <w:bookmarkStart w:id="9294" w:name="_Toc23553488"/>
              <w:bookmarkStart w:id="9295" w:name="_Toc23811841"/>
              <w:bookmarkStart w:id="9296" w:name="_Toc23881504"/>
              <w:bookmarkEnd w:id="9293"/>
              <w:bookmarkEnd w:id="9294"/>
              <w:bookmarkEnd w:id="9295"/>
              <w:bookmarkEnd w:id="9296"/>
            </w:del>
          </w:p>
        </w:tc>
        <w:tc>
          <w:tcPr>
            <w:tcW w:w="850" w:type="dxa"/>
          </w:tcPr>
          <w:p w14:paraId="121FC136" w14:textId="3B5247DD" w:rsidR="007B2CA9" w:rsidRPr="0033182C" w:rsidDel="00E14759" w:rsidRDefault="00981EAA" w:rsidP="00981EAA">
            <w:pPr>
              <w:pStyle w:val="Default"/>
              <w:jc w:val="center"/>
              <w:rPr>
                <w:del w:id="9297" w:author="Windows User" w:date="2019-09-19T04:16:00Z"/>
                <w:color w:val="auto"/>
                <w:sz w:val="22"/>
                <w:szCs w:val="22"/>
              </w:rPr>
            </w:pPr>
            <w:del w:id="9298" w:author="Windows User" w:date="2019-09-19T04:16:00Z">
              <w:r w:rsidRPr="0033182C" w:rsidDel="00E14759">
                <w:rPr>
                  <w:color w:val="auto"/>
                  <w:sz w:val="22"/>
                  <w:szCs w:val="22"/>
                </w:rPr>
                <w:delText>ZE</w:delText>
              </w:r>
              <w:bookmarkStart w:id="9299" w:name="_Toc23497305"/>
              <w:bookmarkStart w:id="9300" w:name="_Toc23553489"/>
              <w:bookmarkStart w:id="9301" w:name="_Toc23811842"/>
              <w:bookmarkStart w:id="9302" w:name="_Toc23881505"/>
              <w:bookmarkEnd w:id="9299"/>
              <w:bookmarkEnd w:id="9300"/>
              <w:bookmarkEnd w:id="9301"/>
              <w:bookmarkEnd w:id="9302"/>
            </w:del>
          </w:p>
        </w:tc>
        <w:tc>
          <w:tcPr>
            <w:tcW w:w="851" w:type="dxa"/>
          </w:tcPr>
          <w:p w14:paraId="6743E52B" w14:textId="16718D21" w:rsidR="007B2CA9" w:rsidRPr="0033182C" w:rsidDel="00E14759" w:rsidRDefault="00981EAA" w:rsidP="00981EAA">
            <w:pPr>
              <w:pStyle w:val="Default"/>
              <w:jc w:val="center"/>
              <w:rPr>
                <w:del w:id="9303" w:author="Windows User" w:date="2019-09-19T04:16:00Z"/>
                <w:color w:val="auto"/>
                <w:sz w:val="22"/>
                <w:szCs w:val="22"/>
              </w:rPr>
            </w:pPr>
            <w:del w:id="9304" w:author="Windows User" w:date="2019-09-19T04:16:00Z">
              <w:r w:rsidRPr="0033182C" w:rsidDel="00E14759">
                <w:rPr>
                  <w:color w:val="auto"/>
                  <w:sz w:val="22"/>
                  <w:szCs w:val="22"/>
                </w:rPr>
                <w:delText>PS</w:delText>
              </w:r>
              <w:bookmarkStart w:id="9305" w:name="_Toc23497306"/>
              <w:bookmarkStart w:id="9306" w:name="_Toc23553490"/>
              <w:bookmarkStart w:id="9307" w:name="_Toc23811843"/>
              <w:bookmarkStart w:id="9308" w:name="_Toc23881506"/>
              <w:bookmarkEnd w:id="9305"/>
              <w:bookmarkEnd w:id="9306"/>
              <w:bookmarkEnd w:id="9307"/>
              <w:bookmarkEnd w:id="9308"/>
            </w:del>
          </w:p>
        </w:tc>
        <w:bookmarkStart w:id="9309" w:name="_Toc23497307"/>
        <w:bookmarkStart w:id="9310" w:name="_Toc23553491"/>
        <w:bookmarkStart w:id="9311" w:name="_Toc23811844"/>
        <w:bookmarkStart w:id="9312" w:name="_Toc23881507"/>
        <w:bookmarkEnd w:id="9309"/>
        <w:bookmarkEnd w:id="9310"/>
        <w:bookmarkEnd w:id="9311"/>
        <w:bookmarkEnd w:id="9312"/>
      </w:tr>
      <w:tr w:rsidR="007B2CA9" w:rsidRPr="0033182C" w:rsidDel="00E14759" w14:paraId="2A39B571" w14:textId="52694407" w:rsidTr="00335BD4">
        <w:trPr>
          <w:jc w:val="center"/>
          <w:del w:id="9313" w:author="Windows User" w:date="2019-09-19T04:16:00Z"/>
        </w:trPr>
        <w:tc>
          <w:tcPr>
            <w:tcW w:w="850" w:type="dxa"/>
          </w:tcPr>
          <w:p w14:paraId="61AD5DFB" w14:textId="045EF4FB" w:rsidR="007B2CA9" w:rsidRPr="0033182C" w:rsidDel="00E14759" w:rsidRDefault="00981EAA" w:rsidP="00981EAA">
            <w:pPr>
              <w:pStyle w:val="Default"/>
              <w:jc w:val="center"/>
              <w:rPr>
                <w:del w:id="9314" w:author="Windows User" w:date="2019-09-19T04:16:00Z"/>
                <w:b/>
                <w:color w:val="auto"/>
                <w:sz w:val="22"/>
                <w:szCs w:val="22"/>
              </w:rPr>
            </w:pPr>
            <w:del w:id="9315" w:author="Windows User" w:date="2019-09-19T04:16:00Z">
              <w:r w:rsidRPr="0033182C" w:rsidDel="00E14759">
                <w:rPr>
                  <w:b/>
                  <w:color w:val="auto"/>
                  <w:sz w:val="22"/>
                  <w:szCs w:val="22"/>
                </w:rPr>
                <w:delText>NS</w:delText>
              </w:r>
              <w:bookmarkStart w:id="9316" w:name="_Toc23497308"/>
              <w:bookmarkStart w:id="9317" w:name="_Toc23553492"/>
              <w:bookmarkStart w:id="9318" w:name="_Toc23811845"/>
              <w:bookmarkStart w:id="9319" w:name="_Toc23881508"/>
              <w:bookmarkEnd w:id="9316"/>
              <w:bookmarkEnd w:id="9317"/>
              <w:bookmarkEnd w:id="9318"/>
              <w:bookmarkEnd w:id="9319"/>
            </w:del>
          </w:p>
        </w:tc>
        <w:tc>
          <w:tcPr>
            <w:tcW w:w="709" w:type="dxa"/>
          </w:tcPr>
          <w:p w14:paraId="52FB4C29" w14:textId="07A2F8B8" w:rsidR="007B2CA9" w:rsidRPr="0033182C" w:rsidDel="00E14759" w:rsidRDefault="00981EAA" w:rsidP="00981EAA">
            <w:pPr>
              <w:pStyle w:val="Default"/>
              <w:jc w:val="center"/>
              <w:rPr>
                <w:del w:id="9320" w:author="Windows User" w:date="2019-09-19T04:16:00Z"/>
                <w:color w:val="auto"/>
                <w:sz w:val="22"/>
                <w:szCs w:val="22"/>
              </w:rPr>
            </w:pPr>
            <w:del w:id="9321" w:author="Windows User" w:date="2019-09-19T04:16:00Z">
              <w:r w:rsidRPr="0033182C" w:rsidDel="00E14759">
                <w:rPr>
                  <w:color w:val="auto"/>
                  <w:sz w:val="22"/>
                  <w:szCs w:val="22"/>
                </w:rPr>
                <w:delText>NB</w:delText>
              </w:r>
              <w:bookmarkStart w:id="9322" w:name="_Toc23497309"/>
              <w:bookmarkStart w:id="9323" w:name="_Toc23553493"/>
              <w:bookmarkStart w:id="9324" w:name="_Toc23811846"/>
              <w:bookmarkStart w:id="9325" w:name="_Toc23881509"/>
              <w:bookmarkEnd w:id="9322"/>
              <w:bookmarkEnd w:id="9323"/>
              <w:bookmarkEnd w:id="9324"/>
              <w:bookmarkEnd w:id="9325"/>
            </w:del>
          </w:p>
        </w:tc>
        <w:tc>
          <w:tcPr>
            <w:tcW w:w="850" w:type="dxa"/>
          </w:tcPr>
          <w:p w14:paraId="0DA5A2E7" w14:textId="4B17225E" w:rsidR="007B2CA9" w:rsidRPr="0033182C" w:rsidDel="00E14759" w:rsidRDefault="00981EAA" w:rsidP="00981EAA">
            <w:pPr>
              <w:pStyle w:val="Default"/>
              <w:jc w:val="center"/>
              <w:rPr>
                <w:del w:id="9326" w:author="Windows User" w:date="2019-09-19T04:16:00Z"/>
                <w:color w:val="auto"/>
                <w:sz w:val="22"/>
                <w:szCs w:val="22"/>
              </w:rPr>
            </w:pPr>
            <w:del w:id="9327" w:author="Windows User" w:date="2019-09-19T04:16:00Z">
              <w:r w:rsidRPr="0033182C" w:rsidDel="00E14759">
                <w:rPr>
                  <w:color w:val="auto"/>
                  <w:sz w:val="22"/>
                  <w:szCs w:val="22"/>
                </w:rPr>
                <w:delText>NM</w:delText>
              </w:r>
              <w:bookmarkStart w:id="9328" w:name="_Toc23497310"/>
              <w:bookmarkStart w:id="9329" w:name="_Toc23553494"/>
              <w:bookmarkStart w:id="9330" w:name="_Toc23811847"/>
              <w:bookmarkStart w:id="9331" w:name="_Toc23881510"/>
              <w:bookmarkEnd w:id="9328"/>
              <w:bookmarkEnd w:id="9329"/>
              <w:bookmarkEnd w:id="9330"/>
              <w:bookmarkEnd w:id="9331"/>
            </w:del>
          </w:p>
        </w:tc>
        <w:tc>
          <w:tcPr>
            <w:tcW w:w="851" w:type="dxa"/>
          </w:tcPr>
          <w:p w14:paraId="266741E0" w14:textId="593AF1C8" w:rsidR="007B2CA9" w:rsidRPr="0033182C" w:rsidDel="00E14759" w:rsidRDefault="00EE37F7" w:rsidP="00981EAA">
            <w:pPr>
              <w:pStyle w:val="Default"/>
              <w:jc w:val="center"/>
              <w:rPr>
                <w:del w:id="9332" w:author="Windows User" w:date="2019-09-19T04:16:00Z"/>
                <w:color w:val="auto"/>
                <w:sz w:val="22"/>
                <w:szCs w:val="22"/>
              </w:rPr>
            </w:pPr>
            <w:del w:id="9333" w:author="Windows User" w:date="2019-09-19T04:16:00Z">
              <w:r w:rsidRPr="0033182C" w:rsidDel="00E14759">
                <w:rPr>
                  <w:color w:val="auto"/>
                  <w:sz w:val="22"/>
                  <w:szCs w:val="22"/>
                </w:rPr>
                <w:delText>NS</w:delText>
              </w:r>
              <w:bookmarkStart w:id="9334" w:name="_Toc23497311"/>
              <w:bookmarkStart w:id="9335" w:name="_Toc23553495"/>
              <w:bookmarkStart w:id="9336" w:name="_Toc23811848"/>
              <w:bookmarkStart w:id="9337" w:name="_Toc23881511"/>
              <w:bookmarkEnd w:id="9334"/>
              <w:bookmarkEnd w:id="9335"/>
              <w:bookmarkEnd w:id="9336"/>
              <w:bookmarkEnd w:id="9337"/>
            </w:del>
          </w:p>
        </w:tc>
        <w:tc>
          <w:tcPr>
            <w:tcW w:w="850" w:type="dxa"/>
          </w:tcPr>
          <w:p w14:paraId="6256EC90" w14:textId="38A3AA93" w:rsidR="007B2CA9" w:rsidRPr="0033182C" w:rsidDel="00E14759" w:rsidRDefault="00EE37F7" w:rsidP="00981EAA">
            <w:pPr>
              <w:pStyle w:val="Default"/>
              <w:jc w:val="center"/>
              <w:rPr>
                <w:del w:id="9338" w:author="Windows User" w:date="2019-09-19T04:16:00Z"/>
                <w:color w:val="auto"/>
                <w:sz w:val="22"/>
                <w:szCs w:val="22"/>
              </w:rPr>
            </w:pPr>
            <w:del w:id="9339" w:author="Windows User" w:date="2019-09-19T04:16:00Z">
              <w:r w:rsidRPr="0033182C" w:rsidDel="00E14759">
                <w:rPr>
                  <w:color w:val="auto"/>
                  <w:sz w:val="22"/>
                  <w:szCs w:val="22"/>
                </w:rPr>
                <w:delText>NS</w:delText>
              </w:r>
              <w:bookmarkStart w:id="9340" w:name="_Toc23497312"/>
              <w:bookmarkStart w:id="9341" w:name="_Toc23553496"/>
              <w:bookmarkStart w:id="9342" w:name="_Toc23811849"/>
              <w:bookmarkStart w:id="9343" w:name="_Toc23881512"/>
              <w:bookmarkEnd w:id="9340"/>
              <w:bookmarkEnd w:id="9341"/>
              <w:bookmarkEnd w:id="9342"/>
              <w:bookmarkEnd w:id="9343"/>
            </w:del>
          </w:p>
        </w:tc>
        <w:tc>
          <w:tcPr>
            <w:tcW w:w="851" w:type="dxa"/>
          </w:tcPr>
          <w:p w14:paraId="3BBE4760" w14:textId="46417DAC" w:rsidR="007B2CA9" w:rsidRPr="0033182C" w:rsidDel="00E14759" w:rsidRDefault="00EE37F7" w:rsidP="00981EAA">
            <w:pPr>
              <w:pStyle w:val="Default"/>
              <w:jc w:val="center"/>
              <w:rPr>
                <w:del w:id="9344" w:author="Windows User" w:date="2019-09-19T04:16:00Z"/>
                <w:color w:val="auto"/>
                <w:sz w:val="22"/>
                <w:szCs w:val="22"/>
              </w:rPr>
            </w:pPr>
            <w:del w:id="9345" w:author="Windows User" w:date="2019-09-19T04:16:00Z">
              <w:r w:rsidRPr="0033182C" w:rsidDel="00E14759">
                <w:rPr>
                  <w:color w:val="auto"/>
                  <w:sz w:val="22"/>
                  <w:szCs w:val="22"/>
                </w:rPr>
                <w:delText>ZE</w:delText>
              </w:r>
              <w:bookmarkStart w:id="9346" w:name="_Toc23497313"/>
              <w:bookmarkStart w:id="9347" w:name="_Toc23553497"/>
              <w:bookmarkStart w:id="9348" w:name="_Toc23811850"/>
              <w:bookmarkStart w:id="9349" w:name="_Toc23881513"/>
              <w:bookmarkEnd w:id="9346"/>
              <w:bookmarkEnd w:id="9347"/>
              <w:bookmarkEnd w:id="9348"/>
              <w:bookmarkEnd w:id="9349"/>
            </w:del>
          </w:p>
        </w:tc>
        <w:tc>
          <w:tcPr>
            <w:tcW w:w="850" w:type="dxa"/>
          </w:tcPr>
          <w:p w14:paraId="0DC4F968" w14:textId="77CF5B41" w:rsidR="007B2CA9" w:rsidRPr="0033182C" w:rsidDel="00E14759" w:rsidRDefault="00EE37F7" w:rsidP="00981EAA">
            <w:pPr>
              <w:pStyle w:val="Default"/>
              <w:jc w:val="center"/>
              <w:rPr>
                <w:del w:id="9350" w:author="Windows User" w:date="2019-09-19T04:16:00Z"/>
                <w:color w:val="auto"/>
                <w:sz w:val="22"/>
                <w:szCs w:val="22"/>
              </w:rPr>
            </w:pPr>
            <w:del w:id="9351" w:author="Windows User" w:date="2019-09-19T04:16:00Z">
              <w:r w:rsidRPr="0033182C" w:rsidDel="00E14759">
                <w:rPr>
                  <w:color w:val="auto"/>
                  <w:sz w:val="22"/>
                  <w:szCs w:val="22"/>
                </w:rPr>
                <w:delText>PS</w:delText>
              </w:r>
              <w:bookmarkStart w:id="9352" w:name="_Toc23497314"/>
              <w:bookmarkStart w:id="9353" w:name="_Toc23553498"/>
              <w:bookmarkStart w:id="9354" w:name="_Toc23811851"/>
              <w:bookmarkStart w:id="9355" w:name="_Toc23881514"/>
              <w:bookmarkEnd w:id="9352"/>
              <w:bookmarkEnd w:id="9353"/>
              <w:bookmarkEnd w:id="9354"/>
              <w:bookmarkEnd w:id="9355"/>
            </w:del>
          </w:p>
        </w:tc>
        <w:tc>
          <w:tcPr>
            <w:tcW w:w="851" w:type="dxa"/>
          </w:tcPr>
          <w:p w14:paraId="58A0C1DA" w14:textId="5F40C242" w:rsidR="007B2CA9" w:rsidRPr="0033182C" w:rsidDel="00E14759" w:rsidRDefault="00EE37F7" w:rsidP="00981EAA">
            <w:pPr>
              <w:pStyle w:val="Default"/>
              <w:jc w:val="center"/>
              <w:rPr>
                <w:del w:id="9356" w:author="Windows User" w:date="2019-09-19T04:16:00Z"/>
                <w:color w:val="auto"/>
                <w:sz w:val="22"/>
                <w:szCs w:val="22"/>
              </w:rPr>
            </w:pPr>
            <w:del w:id="9357" w:author="Windows User" w:date="2019-09-19T04:16:00Z">
              <w:r w:rsidRPr="0033182C" w:rsidDel="00E14759">
                <w:rPr>
                  <w:color w:val="auto"/>
                  <w:sz w:val="22"/>
                  <w:szCs w:val="22"/>
                </w:rPr>
                <w:delText>PM</w:delText>
              </w:r>
              <w:bookmarkStart w:id="9358" w:name="_Toc23497315"/>
              <w:bookmarkStart w:id="9359" w:name="_Toc23553499"/>
              <w:bookmarkStart w:id="9360" w:name="_Toc23811852"/>
              <w:bookmarkStart w:id="9361" w:name="_Toc23881515"/>
              <w:bookmarkEnd w:id="9358"/>
              <w:bookmarkEnd w:id="9359"/>
              <w:bookmarkEnd w:id="9360"/>
              <w:bookmarkEnd w:id="9361"/>
            </w:del>
          </w:p>
        </w:tc>
        <w:bookmarkStart w:id="9362" w:name="_Toc23497316"/>
        <w:bookmarkStart w:id="9363" w:name="_Toc23553500"/>
        <w:bookmarkStart w:id="9364" w:name="_Toc23811853"/>
        <w:bookmarkStart w:id="9365" w:name="_Toc23881516"/>
        <w:bookmarkEnd w:id="9362"/>
        <w:bookmarkEnd w:id="9363"/>
        <w:bookmarkEnd w:id="9364"/>
        <w:bookmarkEnd w:id="9365"/>
      </w:tr>
      <w:tr w:rsidR="007B2CA9" w:rsidRPr="0033182C" w:rsidDel="00E14759" w14:paraId="233DBDDA" w14:textId="778E6C90" w:rsidTr="00335BD4">
        <w:trPr>
          <w:jc w:val="center"/>
          <w:del w:id="9366" w:author="Windows User" w:date="2019-09-19T04:16:00Z"/>
        </w:trPr>
        <w:tc>
          <w:tcPr>
            <w:tcW w:w="850" w:type="dxa"/>
          </w:tcPr>
          <w:p w14:paraId="02F28373" w14:textId="296B1927" w:rsidR="007B2CA9" w:rsidRPr="0033182C" w:rsidDel="00E14759" w:rsidRDefault="00981EAA" w:rsidP="00981EAA">
            <w:pPr>
              <w:pStyle w:val="Default"/>
              <w:jc w:val="center"/>
              <w:rPr>
                <w:del w:id="9367" w:author="Windows User" w:date="2019-09-19T04:16:00Z"/>
                <w:b/>
                <w:color w:val="auto"/>
                <w:sz w:val="22"/>
                <w:szCs w:val="22"/>
              </w:rPr>
            </w:pPr>
            <w:del w:id="9368" w:author="Windows User" w:date="2019-09-19T04:16:00Z">
              <w:r w:rsidRPr="0033182C" w:rsidDel="00E14759">
                <w:rPr>
                  <w:b/>
                  <w:color w:val="auto"/>
                  <w:sz w:val="22"/>
                  <w:szCs w:val="22"/>
                </w:rPr>
                <w:delText>ZE</w:delText>
              </w:r>
              <w:bookmarkStart w:id="9369" w:name="_Toc23497317"/>
              <w:bookmarkStart w:id="9370" w:name="_Toc23553501"/>
              <w:bookmarkStart w:id="9371" w:name="_Toc23811854"/>
              <w:bookmarkStart w:id="9372" w:name="_Toc23881517"/>
              <w:bookmarkEnd w:id="9369"/>
              <w:bookmarkEnd w:id="9370"/>
              <w:bookmarkEnd w:id="9371"/>
              <w:bookmarkEnd w:id="9372"/>
            </w:del>
          </w:p>
        </w:tc>
        <w:tc>
          <w:tcPr>
            <w:tcW w:w="709" w:type="dxa"/>
          </w:tcPr>
          <w:p w14:paraId="2CA98CA0" w14:textId="70B91878" w:rsidR="007B2CA9" w:rsidRPr="0033182C" w:rsidDel="00E14759" w:rsidRDefault="00981EAA" w:rsidP="00981EAA">
            <w:pPr>
              <w:pStyle w:val="Default"/>
              <w:jc w:val="center"/>
              <w:rPr>
                <w:del w:id="9373" w:author="Windows User" w:date="2019-09-19T04:16:00Z"/>
                <w:color w:val="auto"/>
                <w:sz w:val="22"/>
                <w:szCs w:val="22"/>
              </w:rPr>
            </w:pPr>
            <w:del w:id="9374" w:author="Windows User" w:date="2019-09-19T04:16:00Z">
              <w:r w:rsidRPr="0033182C" w:rsidDel="00E14759">
                <w:rPr>
                  <w:color w:val="auto"/>
                  <w:sz w:val="22"/>
                  <w:szCs w:val="22"/>
                </w:rPr>
                <w:delText>NB</w:delText>
              </w:r>
              <w:bookmarkStart w:id="9375" w:name="_Toc23497318"/>
              <w:bookmarkStart w:id="9376" w:name="_Toc23553502"/>
              <w:bookmarkStart w:id="9377" w:name="_Toc23811855"/>
              <w:bookmarkStart w:id="9378" w:name="_Toc23881518"/>
              <w:bookmarkEnd w:id="9375"/>
              <w:bookmarkEnd w:id="9376"/>
              <w:bookmarkEnd w:id="9377"/>
              <w:bookmarkEnd w:id="9378"/>
            </w:del>
          </w:p>
        </w:tc>
        <w:tc>
          <w:tcPr>
            <w:tcW w:w="850" w:type="dxa"/>
          </w:tcPr>
          <w:p w14:paraId="7F84924B" w14:textId="1F3EA4E9" w:rsidR="007B2CA9" w:rsidRPr="0033182C" w:rsidDel="00E14759" w:rsidRDefault="00981EAA" w:rsidP="00981EAA">
            <w:pPr>
              <w:pStyle w:val="Default"/>
              <w:jc w:val="center"/>
              <w:rPr>
                <w:del w:id="9379" w:author="Windows User" w:date="2019-09-19T04:16:00Z"/>
                <w:color w:val="auto"/>
                <w:sz w:val="22"/>
                <w:szCs w:val="22"/>
              </w:rPr>
            </w:pPr>
            <w:del w:id="9380" w:author="Windows User" w:date="2019-09-19T04:16:00Z">
              <w:r w:rsidRPr="0033182C" w:rsidDel="00E14759">
                <w:rPr>
                  <w:color w:val="auto"/>
                  <w:sz w:val="22"/>
                  <w:szCs w:val="22"/>
                </w:rPr>
                <w:delText>NM</w:delText>
              </w:r>
              <w:bookmarkStart w:id="9381" w:name="_Toc23497319"/>
              <w:bookmarkStart w:id="9382" w:name="_Toc23553503"/>
              <w:bookmarkStart w:id="9383" w:name="_Toc23811856"/>
              <w:bookmarkStart w:id="9384" w:name="_Toc23881519"/>
              <w:bookmarkEnd w:id="9381"/>
              <w:bookmarkEnd w:id="9382"/>
              <w:bookmarkEnd w:id="9383"/>
              <w:bookmarkEnd w:id="9384"/>
            </w:del>
          </w:p>
        </w:tc>
        <w:tc>
          <w:tcPr>
            <w:tcW w:w="851" w:type="dxa"/>
          </w:tcPr>
          <w:p w14:paraId="1BED329F" w14:textId="3164F1CE" w:rsidR="007B2CA9" w:rsidRPr="0033182C" w:rsidDel="00E14759" w:rsidRDefault="00EE37F7" w:rsidP="00981EAA">
            <w:pPr>
              <w:pStyle w:val="Default"/>
              <w:jc w:val="center"/>
              <w:rPr>
                <w:del w:id="9385" w:author="Windows User" w:date="2019-09-19T04:16:00Z"/>
                <w:color w:val="auto"/>
                <w:sz w:val="22"/>
                <w:szCs w:val="22"/>
              </w:rPr>
            </w:pPr>
            <w:del w:id="9386" w:author="Windows User" w:date="2019-09-19T04:16:00Z">
              <w:r w:rsidRPr="0033182C" w:rsidDel="00E14759">
                <w:rPr>
                  <w:color w:val="auto"/>
                  <w:sz w:val="22"/>
                  <w:szCs w:val="22"/>
                </w:rPr>
                <w:delText>NS</w:delText>
              </w:r>
              <w:bookmarkStart w:id="9387" w:name="_Toc23497320"/>
              <w:bookmarkStart w:id="9388" w:name="_Toc23553504"/>
              <w:bookmarkStart w:id="9389" w:name="_Toc23811857"/>
              <w:bookmarkStart w:id="9390" w:name="_Toc23881520"/>
              <w:bookmarkEnd w:id="9387"/>
              <w:bookmarkEnd w:id="9388"/>
              <w:bookmarkEnd w:id="9389"/>
              <w:bookmarkEnd w:id="9390"/>
            </w:del>
          </w:p>
        </w:tc>
        <w:tc>
          <w:tcPr>
            <w:tcW w:w="850" w:type="dxa"/>
          </w:tcPr>
          <w:p w14:paraId="75BBBC79" w14:textId="113115EF" w:rsidR="007B2CA9" w:rsidRPr="0033182C" w:rsidDel="00E14759" w:rsidRDefault="00EE37F7" w:rsidP="00981EAA">
            <w:pPr>
              <w:pStyle w:val="Default"/>
              <w:jc w:val="center"/>
              <w:rPr>
                <w:del w:id="9391" w:author="Windows User" w:date="2019-09-19T04:16:00Z"/>
                <w:color w:val="auto"/>
                <w:sz w:val="22"/>
                <w:szCs w:val="22"/>
              </w:rPr>
            </w:pPr>
            <w:del w:id="9392" w:author="Windows User" w:date="2019-09-19T04:16:00Z">
              <w:r w:rsidRPr="0033182C" w:rsidDel="00E14759">
                <w:rPr>
                  <w:color w:val="auto"/>
                  <w:sz w:val="22"/>
                  <w:szCs w:val="22"/>
                </w:rPr>
                <w:delText>ZE</w:delText>
              </w:r>
              <w:bookmarkStart w:id="9393" w:name="_Toc23497321"/>
              <w:bookmarkStart w:id="9394" w:name="_Toc23553505"/>
              <w:bookmarkStart w:id="9395" w:name="_Toc23811858"/>
              <w:bookmarkStart w:id="9396" w:name="_Toc23881521"/>
              <w:bookmarkEnd w:id="9393"/>
              <w:bookmarkEnd w:id="9394"/>
              <w:bookmarkEnd w:id="9395"/>
              <w:bookmarkEnd w:id="9396"/>
            </w:del>
          </w:p>
        </w:tc>
        <w:tc>
          <w:tcPr>
            <w:tcW w:w="851" w:type="dxa"/>
          </w:tcPr>
          <w:p w14:paraId="3E3A6F6F" w14:textId="15BCB3C3" w:rsidR="007B2CA9" w:rsidRPr="0033182C" w:rsidDel="00E14759" w:rsidRDefault="00EE37F7" w:rsidP="00981EAA">
            <w:pPr>
              <w:pStyle w:val="Default"/>
              <w:jc w:val="center"/>
              <w:rPr>
                <w:del w:id="9397" w:author="Windows User" w:date="2019-09-19T04:16:00Z"/>
                <w:color w:val="auto"/>
                <w:sz w:val="22"/>
                <w:szCs w:val="22"/>
              </w:rPr>
            </w:pPr>
            <w:del w:id="9398" w:author="Windows User" w:date="2019-09-19T04:16:00Z">
              <w:r w:rsidRPr="0033182C" w:rsidDel="00E14759">
                <w:rPr>
                  <w:color w:val="auto"/>
                  <w:sz w:val="22"/>
                  <w:szCs w:val="22"/>
                </w:rPr>
                <w:delText>PS</w:delText>
              </w:r>
              <w:bookmarkStart w:id="9399" w:name="_Toc23497322"/>
              <w:bookmarkStart w:id="9400" w:name="_Toc23553506"/>
              <w:bookmarkStart w:id="9401" w:name="_Toc23811859"/>
              <w:bookmarkStart w:id="9402" w:name="_Toc23881522"/>
              <w:bookmarkEnd w:id="9399"/>
              <w:bookmarkEnd w:id="9400"/>
              <w:bookmarkEnd w:id="9401"/>
              <w:bookmarkEnd w:id="9402"/>
            </w:del>
          </w:p>
        </w:tc>
        <w:tc>
          <w:tcPr>
            <w:tcW w:w="850" w:type="dxa"/>
          </w:tcPr>
          <w:p w14:paraId="62D1CA5E" w14:textId="2012E2F4" w:rsidR="007B2CA9" w:rsidRPr="0033182C" w:rsidDel="00E14759" w:rsidRDefault="00EE37F7" w:rsidP="00981EAA">
            <w:pPr>
              <w:pStyle w:val="Default"/>
              <w:jc w:val="center"/>
              <w:rPr>
                <w:del w:id="9403" w:author="Windows User" w:date="2019-09-19T04:16:00Z"/>
                <w:color w:val="auto"/>
                <w:sz w:val="22"/>
                <w:szCs w:val="22"/>
              </w:rPr>
            </w:pPr>
            <w:del w:id="9404" w:author="Windows User" w:date="2019-09-19T04:16:00Z">
              <w:r w:rsidRPr="0033182C" w:rsidDel="00E14759">
                <w:rPr>
                  <w:color w:val="auto"/>
                  <w:sz w:val="22"/>
                  <w:szCs w:val="22"/>
                </w:rPr>
                <w:delText>PM</w:delText>
              </w:r>
              <w:bookmarkStart w:id="9405" w:name="_Toc23497323"/>
              <w:bookmarkStart w:id="9406" w:name="_Toc23553507"/>
              <w:bookmarkStart w:id="9407" w:name="_Toc23811860"/>
              <w:bookmarkStart w:id="9408" w:name="_Toc23881523"/>
              <w:bookmarkEnd w:id="9405"/>
              <w:bookmarkEnd w:id="9406"/>
              <w:bookmarkEnd w:id="9407"/>
              <w:bookmarkEnd w:id="9408"/>
            </w:del>
          </w:p>
        </w:tc>
        <w:tc>
          <w:tcPr>
            <w:tcW w:w="851" w:type="dxa"/>
          </w:tcPr>
          <w:p w14:paraId="254D5835" w14:textId="0DA7C071" w:rsidR="007B2CA9" w:rsidRPr="0033182C" w:rsidDel="00E14759" w:rsidRDefault="00981EAA" w:rsidP="00981EAA">
            <w:pPr>
              <w:pStyle w:val="Default"/>
              <w:jc w:val="center"/>
              <w:rPr>
                <w:del w:id="9409" w:author="Windows User" w:date="2019-09-19T04:16:00Z"/>
                <w:color w:val="auto"/>
                <w:sz w:val="22"/>
                <w:szCs w:val="22"/>
              </w:rPr>
            </w:pPr>
            <w:del w:id="9410" w:author="Windows User" w:date="2019-09-19T04:16:00Z">
              <w:r w:rsidRPr="0033182C" w:rsidDel="00E14759">
                <w:rPr>
                  <w:color w:val="auto"/>
                  <w:sz w:val="22"/>
                  <w:szCs w:val="22"/>
                </w:rPr>
                <w:delText>PB</w:delText>
              </w:r>
              <w:bookmarkStart w:id="9411" w:name="_Toc23497324"/>
              <w:bookmarkStart w:id="9412" w:name="_Toc23553508"/>
              <w:bookmarkStart w:id="9413" w:name="_Toc23811861"/>
              <w:bookmarkStart w:id="9414" w:name="_Toc23881524"/>
              <w:bookmarkEnd w:id="9411"/>
              <w:bookmarkEnd w:id="9412"/>
              <w:bookmarkEnd w:id="9413"/>
              <w:bookmarkEnd w:id="9414"/>
            </w:del>
          </w:p>
        </w:tc>
        <w:bookmarkStart w:id="9415" w:name="_Toc23497325"/>
        <w:bookmarkStart w:id="9416" w:name="_Toc23553509"/>
        <w:bookmarkStart w:id="9417" w:name="_Toc23811862"/>
        <w:bookmarkStart w:id="9418" w:name="_Toc23881525"/>
        <w:bookmarkEnd w:id="9415"/>
        <w:bookmarkEnd w:id="9416"/>
        <w:bookmarkEnd w:id="9417"/>
        <w:bookmarkEnd w:id="9418"/>
      </w:tr>
      <w:tr w:rsidR="007B2CA9" w:rsidRPr="0033182C" w:rsidDel="00E14759" w14:paraId="5DD773ED" w14:textId="3E0B230A" w:rsidTr="00335BD4">
        <w:trPr>
          <w:jc w:val="center"/>
          <w:del w:id="9419" w:author="Windows User" w:date="2019-09-19T04:16:00Z"/>
        </w:trPr>
        <w:tc>
          <w:tcPr>
            <w:tcW w:w="850" w:type="dxa"/>
          </w:tcPr>
          <w:p w14:paraId="12A90A72" w14:textId="31F20138" w:rsidR="007B2CA9" w:rsidRPr="0033182C" w:rsidDel="00E14759" w:rsidRDefault="00981EAA" w:rsidP="00981EAA">
            <w:pPr>
              <w:pStyle w:val="Default"/>
              <w:jc w:val="center"/>
              <w:rPr>
                <w:del w:id="9420" w:author="Windows User" w:date="2019-09-19T04:16:00Z"/>
                <w:b/>
                <w:color w:val="auto"/>
                <w:sz w:val="22"/>
                <w:szCs w:val="22"/>
              </w:rPr>
            </w:pPr>
            <w:del w:id="9421" w:author="Windows User" w:date="2019-09-19T04:16:00Z">
              <w:r w:rsidRPr="0033182C" w:rsidDel="00E14759">
                <w:rPr>
                  <w:b/>
                  <w:color w:val="auto"/>
                  <w:sz w:val="22"/>
                  <w:szCs w:val="22"/>
                </w:rPr>
                <w:delText>PS</w:delText>
              </w:r>
              <w:bookmarkStart w:id="9422" w:name="_Toc23497326"/>
              <w:bookmarkStart w:id="9423" w:name="_Toc23553510"/>
              <w:bookmarkStart w:id="9424" w:name="_Toc23811863"/>
              <w:bookmarkStart w:id="9425" w:name="_Toc23881526"/>
              <w:bookmarkEnd w:id="9422"/>
              <w:bookmarkEnd w:id="9423"/>
              <w:bookmarkEnd w:id="9424"/>
              <w:bookmarkEnd w:id="9425"/>
            </w:del>
          </w:p>
        </w:tc>
        <w:tc>
          <w:tcPr>
            <w:tcW w:w="709" w:type="dxa"/>
          </w:tcPr>
          <w:p w14:paraId="7A027E5E" w14:textId="39C7CB5C" w:rsidR="007B2CA9" w:rsidRPr="0033182C" w:rsidDel="00E14759" w:rsidRDefault="00981EAA" w:rsidP="00981EAA">
            <w:pPr>
              <w:pStyle w:val="Default"/>
              <w:jc w:val="center"/>
              <w:rPr>
                <w:del w:id="9426" w:author="Windows User" w:date="2019-09-19T04:16:00Z"/>
                <w:color w:val="auto"/>
                <w:sz w:val="22"/>
                <w:szCs w:val="22"/>
              </w:rPr>
            </w:pPr>
            <w:del w:id="9427" w:author="Windows User" w:date="2019-09-19T04:16:00Z">
              <w:r w:rsidRPr="0033182C" w:rsidDel="00E14759">
                <w:rPr>
                  <w:color w:val="auto"/>
                  <w:sz w:val="22"/>
                  <w:szCs w:val="22"/>
                </w:rPr>
                <w:delText>NM</w:delText>
              </w:r>
              <w:bookmarkStart w:id="9428" w:name="_Toc23497327"/>
              <w:bookmarkStart w:id="9429" w:name="_Toc23553511"/>
              <w:bookmarkStart w:id="9430" w:name="_Toc23811864"/>
              <w:bookmarkStart w:id="9431" w:name="_Toc23881527"/>
              <w:bookmarkEnd w:id="9428"/>
              <w:bookmarkEnd w:id="9429"/>
              <w:bookmarkEnd w:id="9430"/>
              <w:bookmarkEnd w:id="9431"/>
            </w:del>
          </w:p>
        </w:tc>
        <w:tc>
          <w:tcPr>
            <w:tcW w:w="850" w:type="dxa"/>
          </w:tcPr>
          <w:p w14:paraId="4CB6DCE0" w14:textId="39C7EC21" w:rsidR="007B2CA9" w:rsidRPr="0033182C" w:rsidDel="00E14759" w:rsidRDefault="00981EAA" w:rsidP="00981EAA">
            <w:pPr>
              <w:pStyle w:val="Default"/>
              <w:jc w:val="center"/>
              <w:rPr>
                <w:del w:id="9432" w:author="Windows User" w:date="2019-09-19T04:16:00Z"/>
                <w:color w:val="auto"/>
                <w:sz w:val="22"/>
                <w:szCs w:val="22"/>
              </w:rPr>
            </w:pPr>
            <w:del w:id="9433" w:author="Windows User" w:date="2019-09-19T04:16:00Z">
              <w:r w:rsidRPr="0033182C" w:rsidDel="00E14759">
                <w:rPr>
                  <w:color w:val="auto"/>
                  <w:sz w:val="22"/>
                  <w:szCs w:val="22"/>
                </w:rPr>
                <w:delText>NS</w:delText>
              </w:r>
              <w:bookmarkStart w:id="9434" w:name="_Toc23497328"/>
              <w:bookmarkStart w:id="9435" w:name="_Toc23553512"/>
              <w:bookmarkStart w:id="9436" w:name="_Toc23811865"/>
              <w:bookmarkStart w:id="9437" w:name="_Toc23881528"/>
              <w:bookmarkEnd w:id="9434"/>
              <w:bookmarkEnd w:id="9435"/>
              <w:bookmarkEnd w:id="9436"/>
              <w:bookmarkEnd w:id="9437"/>
            </w:del>
          </w:p>
        </w:tc>
        <w:tc>
          <w:tcPr>
            <w:tcW w:w="851" w:type="dxa"/>
          </w:tcPr>
          <w:p w14:paraId="1E44599D" w14:textId="1C47EC3D" w:rsidR="007B2CA9" w:rsidRPr="0033182C" w:rsidDel="00E14759" w:rsidRDefault="00EE37F7" w:rsidP="00981EAA">
            <w:pPr>
              <w:pStyle w:val="Default"/>
              <w:jc w:val="center"/>
              <w:rPr>
                <w:del w:id="9438" w:author="Windows User" w:date="2019-09-19T04:16:00Z"/>
                <w:color w:val="auto"/>
                <w:sz w:val="22"/>
                <w:szCs w:val="22"/>
              </w:rPr>
            </w:pPr>
            <w:del w:id="9439" w:author="Windows User" w:date="2019-09-19T04:16:00Z">
              <w:r w:rsidRPr="0033182C" w:rsidDel="00E14759">
                <w:rPr>
                  <w:color w:val="auto"/>
                  <w:sz w:val="22"/>
                  <w:szCs w:val="22"/>
                </w:rPr>
                <w:delText>ZE</w:delText>
              </w:r>
              <w:bookmarkStart w:id="9440" w:name="_Toc23497329"/>
              <w:bookmarkStart w:id="9441" w:name="_Toc23553513"/>
              <w:bookmarkStart w:id="9442" w:name="_Toc23811866"/>
              <w:bookmarkStart w:id="9443" w:name="_Toc23881529"/>
              <w:bookmarkEnd w:id="9440"/>
              <w:bookmarkEnd w:id="9441"/>
              <w:bookmarkEnd w:id="9442"/>
              <w:bookmarkEnd w:id="9443"/>
            </w:del>
          </w:p>
        </w:tc>
        <w:tc>
          <w:tcPr>
            <w:tcW w:w="850" w:type="dxa"/>
          </w:tcPr>
          <w:p w14:paraId="3F2EA684" w14:textId="13987009" w:rsidR="007B2CA9" w:rsidRPr="0033182C" w:rsidDel="00E14759" w:rsidRDefault="00EE37F7" w:rsidP="00981EAA">
            <w:pPr>
              <w:pStyle w:val="Default"/>
              <w:jc w:val="center"/>
              <w:rPr>
                <w:del w:id="9444" w:author="Windows User" w:date="2019-09-19T04:16:00Z"/>
                <w:color w:val="auto"/>
                <w:sz w:val="22"/>
                <w:szCs w:val="22"/>
              </w:rPr>
            </w:pPr>
            <w:del w:id="9445" w:author="Windows User" w:date="2019-09-19T04:16:00Z">
              <w:r w:rsidRPr="0033182C" w:rsidDel="00E14759">
                <w:rPr>
                  <w:color w:val="auto"/>
                  <w:sz w:val="22"/>
                  <w:szCs w:val="22"/>
                </w:rPr>
                <w:delText>PS</w:delText>
              </w:r>
              <w:bookmarkStart w:id="9446" w:name="_Toc23497330"/>
              <w:bookmarkStart w:id="9447" w:name="_Toc23553514"/>
              <w:bookmarkStart w:id="9448" w:name="_Toc23811867"/>
              <w:bookmarkStart w:id="9449" w:name="_Toc23881530"/>
              <w:bookmarkEnd w:id="9446"/>
              <w:bookmarkEnd w:id="9447"/>
              <w:bookmarkEnd w:id="9448"/>
              <w:bookmarkEnd w:id="9449"/>
            </w:del>
          </w:p>
        </w:tc>
        <w:tc>
          <w:tcPr>
            <w:tcW w:w="851" w:type="dxa"/>
          </w:tcPr>
          <w:p w14:paraId="7BB6DE8E" w14:textId="0177680E" w:rsidR="007B2CA9" w:rsidRPr="0033182C" w:rsidDel="00E14759" w:rsidRDefault="00EE37F7" w:rsidP="00981EAA">
            <w:pPr>
              <w:pStyle w:val="Default"/>
              <w:jc w:val="center"/>
              <w:rPr>
                <w:del w:id="9450" w:author="Windows User" w:date="2019-09-19T04:16:00Z"/>
                <w:color w:val="auto"/>
                <w:sz w:val="22"/>
                <w:szCs w:val="22"/>
              </w:rPr>
            </w:pPr>
            <w:del w:id="9451" w:author="Windows User" w:date="2019-09-19T04:16:00Z">
              <w:r w:rsidRPr="0033182C" w:rsidDel="00E14759">
                <w:rPr>
                  <w:color w:val="auto"/>
                  <w:sz w:val="22"/>
                  <w:szCs w:val="22"/>
                </w:rPr>
                <w:delText>PS</w:delText>
              </w:r>
              <w:bookmarkStart w:id="9452" w:name="_Toc23497331"/>
              <w:bookmarkStart w:id="9453" w:name="_Toc23553515"/>
              <w:bookmarkStart w:id="9454" w:name="_Toc23811868"/>
              <w:bookmarkStart w:id="9455" w:name="_Toc23881531"/>
              <w:bookmarkEnd w:id="9452"/>
              <w:bookmarkEnd w:id="9453"/>
              <w:bookmarkEnd w:id="9454"/>
              <w:bookmarkEnd w:id="9455"/>
            </w:del>
          </w:p>
        </w:tc>
        <w:tc>
          <w:tcPr>
            <w:tcW w:w="850" w:type="dxa"/>
          </w:tcPr>
          <w:p w14:paraId="3184EE2A" w14:textId="0902821A" w:rsidR="007B2CA9" w:rsidRPr="0033182C" w:rsidDel="00E14759" w:rsidRDefault="00EE37F7" w:rsidP="00981EAA">
            <w:pPr>
              <w:pStyle w:val="Default"/>
              <w:jc w:val="center"/>
              <w:rPr>
                <w:del w:id="9456" w:author="Windows User" w:date="2019-09-19T04:16:00Z"/>
                <w:color w:val="auto"/>
                <w:sz w:val="22"/>
                <w:szCs w:val="22"/>
              </w:rPr>
            </w:pPr>
            <w:del w:id="9457" w:author="Windows User" w:date="2019-09-19T04:16:00Z">
              <w:r w:rsidRPr="0033182C" w:rsidDel="00E14759">
                <w:rPr>
                  <w:color w:val="auto"/>
                  <w:sz w:val="22"/>
                  <w:szCs w:val="22"/>
                </w:rPr>
                <w:delText>PB</w:delText>
              </w:r>
              <w:bookmarkStart w:id="9458" w:name="_Toc23497332"/>
              <w:bookmarkStart w:id="9459" w:name="_Toc23553516"/>
              <w:bookmarkStart w:id="9460" w:name="_Toc23811869"/>
              <w:bookmarkStart w:id="9461" w:name="_Toc23881532"/>
              <w:bookmarkEnd w:id="9458"/>
              <w:bookmarkEnd w:id="9459"/>
              <w:bookmarkEnd w:id="9460"/>
              <w:bookmarkEnd w:id="9461"/>
            </w:del>
          </w:p>
        </w:tc>
        <w:tc>
          <w:tcPr>
            <w:tcW w:w="851" w:type="dxa"/>
          </w:tcPr>
          <w:p w14:paraId="53B18F68" w14:textId="50328AFE" w:rsidR="007B2CA9" w:rsidRPr="0033182C" w:rsidDel="00E14759" w:rsidRDefault="00981EAA" w:rsidP="00981EAA">
            <w:pPr>
              <w:pStyle w:val="Default"/>
              <w:jc w:val="center"/>
              <w:rPr>
                <w:del w:id="9462" w:author="Windows User" w:date="2019-09-19T04:16:00Z"/>
                <w:color w:val="auto"/>
                <w:sz w:val="22"/>
                <w:szCs w:val="22"/>
              </w:rPr>
            </w:pPr>
            <w:del w:id="9463" w:author="Windows User" w:date="2019-09-19T04:16:00Z">
              <w:r w:rsidRPr="0033182C" w:rsidDel="00E14759">
                <w:rPr>
                  <w:color w:val="auto"/>
                  <w:sz w:val="22"/>
                  <w:szCs w:val="22"/>
                </w:rPr>
                <w:delText>PB</w:delText>
              </w:r>
              <w:bookmarkStart w:id="9464" w:name="_Toc23497333"/>
              <w:bookmarkStart w:id="9465" w:name="_Toc23553517"/>
              <w:bookmarkStart w:id="9466" w:name="_Toc23811870"/>
              <w:bookmarkStart w:id="9467" w:name="_Toc23881533"/>
              <w:bookmarkEnd w:id="9464"/>
              <w:bookmarkEnd w:id="9465"/>
              <w:bookmarkEnd w:id="9466"/>
              <w:bookmarkEnd w:id="9467"/>
            </w:del>
          </w:p>
        </w:tc>
        <w:bookmarkStart w:id="9468" w:name="_Toc23497334"/>
        <w:bookmarkStart w:id="9469" w:name="_Toc23553518"/>
        <w:bookmarkStart w:id="9470" w:name="_Toc23811871"/>
        <w:bookmarkStart w:id="9471" w:name="_Toc23881534"/>
        <w:bookmarkEnd w:id="9468"/>
        <w:bookmarkEnd w:id="9469"/>
        <w:bookmarkEnd w:id="9470"/>
        <w:bookmarkEnd w:id="9471"/>
      </w:tr>
      <w:tr w:rsidR="007B2CA9" w:rsidRPr="0033182C" w:rsidDel="00E14759" w14:paraId="5C8EB655" w14:textId="3B4F5F41" w:rsidTr="00335BD4">
        <w:trPr>
          <w:jc w:val="center"/>
          <w:del w:id="9472" w:author="Windows User" w:date="2019-09-19T04:16:00Z"/>
        </w:trPr>
        <w:tc>
          <w:tcPr>
            <w:tcW w:w="850" w:type="dxa"/>
          </w:tcPr>
          <w:p w14:paraId="2D874190" w14:textId="1F400B30" w:rsidR="007B2CA9" w:rsidRPr="0033182C" w:rsidDel="00E14759" w:rsidRDefault="00981EAA" w:rsidP="00981EAA">
            <w:pPr>
              <w:pStyle w:val="Default"/>
              <w:jc w:val="center"/>
              <w:rPr>
                <w:del w:id="9473" w:author="Windows User" w:date="2019-09-19T04:16:00Z"/>
                <w:b/>
                <w:color w:val="auto"/>
                <w:sz w:val="22"/>
                <w:szCs w:val="22"/>
              </w:rPr>
            </w:pPr>
            <w:del w:id="9474" w:author="Windows User" w:date="2019-09-19T04:16:00Z">
              <w:r w:rsidRPr="0033182C" w:rsidDel="00E14759">
                <w:rPr>
                  <w:b/>
                  <w:color w:val="auto"/>
                  <w:sz w:val="22"/>
                  <w:szCs w:val="22"/>
                </w:rPr>
                <w:delText>PM</w:delText>
              </w:r>
              <w:bookmarkStart w:id="9475" w:name="_Toc23497335"/>
              <w:bookmarkStart w:id="9476" w:name="_Toc23553519"/>
              <w:bookmarkStart w:id="9477" w:name="_Toc23811872"/>
              <w:bookmarkStart w:id="9478" w:name="_Toc23881535"/>
              <w:bookmarkEnd w:id="9475"/>
              <w:bookmarkEnd w:id="9476"/>
              <w:bookmarkEnd w:id="9477"/>
              <w:bookmarkEnd w:id="9478"/>
            </w:del>
          </w:p>
        </w:tc>
        <w:tc>
          <w:tcPr>
            <w:tcW w:w="709" w:type="dxa"/>
          </w:tcPr>
          <w:p w14:paraId="38EAEB75" w14:textId="6F9A4C49" w:rsidR="007B2CA9" w:rsidRPr="0033182C" w:rsidDel="00E14759" w:rsidRDefault="00981EAA" w:rsidP="00981EAA">
            <w:pPr>
              <w:pStyle w:val="Default"/>
              <w:jc w:val="center"/>
              <w:rPr>
                <w:del w:id="9479" w:author="Windows User" w:date="2019-09-19T04:16:00Z"/>
                <w:color w:val="auto"/>
                <w:sz w:val="22"/>
                <w:szCs w:val="22"/>
              </w:rPr>
            </w:pPr>
            <w:del w:id="9480" w:author="Windows User" w:date="2019-09-19T04:16:00Z">
              <w:r w:rsidRPr="0033182C" w:rsidDel="00E14759">
                <w:rPr>
                  <w:color w:val="auto"/>
                  <w:sz w:val="22"/>
                  <w:szCs w:val="22"/>
                </w:rPr>
                <w:delText>NS</w:delText>
              </w:r>
              <w:bookmarkStart w:id="9481" w:name="_Toc23497336"/>
              <w:bookmarkStart w:id="9482" w:name="_Toc23553520"/>
              <w:bookmarkStart w:id="9483" w:name="_Toc23811873"/>
              <w:bookmarkStart w:id="9484" w:name="_Toc23881536"/>
              <w:bookmarkEnd w:id="9481"/>
              <w:bookmarkEnd w:id="9482"/>
              <w:bookmarkEnd w:id="9483"/>
              <w:bookmarkEnd w:id="9484"/>
            </w:del>
          </w:p>
        </w:tc>
        <w:tc>
          <w:tcPr>
            <w:tcW w:w="850" w:type="dxa"/>
          </w:tcPr>
          <w:p w14:paraId="2757BF8C" w14:textId="3AA0564A" w:rsidR="007B2CA9" w:rsidRPr="0033182C" w:rsidDel="00E14759" w:rsidRDefault="00981EAA" w:rsidP="00981EAA">
            <w:pPr>
              <w:pStyle w:val="Default"/>
              <w:jc w:val="center"/>
              <w:rPr>
                <w:del w:id="9485" w:author="Windows User" w:date="2019-09-19T04:16:00Z"/>
                <w:color w:val="auto"/>
                <w:sz w:val="22"/>
                <w:szCs w:val="22"/>
              </w:rPr>
            </w:pPr>
            <w:del w:id="9486" w:author="Windows User" w:date="2019-09-19T04:16:00Z">
              <w:r w:rsidRPr="0033182C" w:rsidDel="00E14759">
                <w:rPr>
                  <w:color w:val="auto"/>
                  <w:sz w:val="22"/>
                  <w:szCs w:val="22"/>
                </w:rPr>
                <w:delText>ZE</w:delText>
              </w:r>
              <w:bookmarkStart w:id="9487" w:name="_Toc23497337"/>
              <w:bookmarkStart w:id="9488" w:name="_Toc23553521"/>
              <w:bookmarkStart w:id="9489" w:name="_Toc23811874"/>
              <w:bookmarkStart w:id="9490" w:name="_Toc23881537"/>
              <w:bookmarkEnd w:id="9487"/>
              <w:bookmarkEnd w:id="9488"/>
              <w:bookmarkEnd w:id="9489"/>
              <w:bookmarkEnd w:id="9490"/>
            </w:del>
          </w:p>
        </w:tc>
        <w:tc>
          <w:tcPr>
            <w:tcW w:w="851" w:type="dxa"/>
          </w:tcPr>
          <w:p w14:paraId="6C5C21BE" w14:textId="0EE842E5" w:rsidR="007B2CA9" w:rsidRPr="0033182C" w:rsidDel="00E14759" w:rsidRDefault="00EE37F7" w:rsidP="00981EAA">
            <w:pPr>
              <w:pStyle w:val="Default"/>
              <w:jc w:val="center"/>
              <w:rPr>
                <w:del w:id="9491" w:author="Windows User" w:date="2019-09-19T04:16:00Z"/>
                <w:color w:val="auto"/>
                <w:sz w:val="22"/>
                <w:szCs w:val="22"/>
              </w:rPr>
            </w:pPr>
            <w:del w:id="9492" w:author="Windows User" w:date="2019-09-19T04:16:00Z">
              <w:r w:rsidRPr="0033182C" w:rsidDel="00E14759">
                <w:rPr>
                  <w:color w:val="auto"/>
                  <w:sz w:val="22"/>
                  <w:szCs w:val="22"/>
                </w:rPr>
                <w:delText>PS</w:delText>
              </w:r>
              <w:bookmarkStart w:id="9493" w:name="_Toc23497338"/>
              <w:bookmarkStart w:id="9494" w:name="_Toc23553522"/>
              <w:bookmarkStart w:id="9495" w:name="_Toc23811875"/>
              <w:bookmarkStart w:id="9496" w:name="_Toc23881538"/>
              <w:bookmarkEnd w:id="9493"/>
              <w:bookmarkEnd w:id="9494"/>
              <w:bookmarkEnd w:id="9495"/>
              <w:bookmarkEnd w:id="9496"/>
            </w:del>
          </w:p>
        </w:tc>
        <w:tc>
          <w:tcPr>
            <w:tcW w:w="850" w:type="dxa"/>
          </w:tcPr>
          <w:p w14:paraId="25876598" w14:textId="624A47E2" w:rsidR="007B2CA9" w:rsidRPr="0033182C" w:rsidDel="00E14759" w:rsidRDefault="00EE37F7" w:rsidP="00981EAA">
            <w:pPr>
              <w:pStyle w:val="Default"/>
              <w:jc w:val="center"/>
              <w:rPr>
                <w:del w:id="9497" w:author="Windows User" w:date="2019-09-19T04:16:00Z"/>
                <w:color w:val="auto"/>
                <w:sz w:val="22"/>
                <w:szCs w:val="22"/>
              </w:rPr>
            </w:pPr>
            <w:del w:id="9498" w:author="Windows User" w:date="2019-09-19T04:16:00Z">
              <w:r w:rsidRPr="0033182C" w:rsidDel="00E14759">
                <w:rPr>
                  <w:color w:val="auto"/>
                  <w:sz w:val="22"/>
                  <w:szCs w:val="22"/>
                </w:rPr>
                <w:delText>PM</w:delText>
              </w:r>
              <w:bookmarkStart w:id="9499" w:name="_Toc23497339"/>
              <w:bookmarkStart w:id="9500" w:name="_Toc23553523"/>
              <w:bookmarkStart w:id="9501" w:name="_Toc23811876"/>
              <w:bookmarkStart w:id="9502" w:name="_Toc23881539"/>
              <w:bookmarkEnd w:id="9499"/>
              <w:bookmarkEnd w:id="9500"/>
              <w:bookmarkEnd w:id="9501"/>
              <w:bookmarkEnd w:id="9502"/>
            </w:del>
          </w:p>
        </w:tc>
        <w:tc>
          <w:tcPr>
            <w:tcW w:w="851" w:type="dxa"/>
          </w:tcPr>
          <w:p w14:paraId="56513D87" w14:textId="6A8835C0" w:rsidR="007B2CA9" w:rsidRPr="0033182C" w:rsidDel="00E14759" w:rsidRDefault="00EE37F7" w:rsidP="00981EAA">
            <w:pPr>
              <w:pStyle w:val="Default"/>
              <w:jc w:val="center"/>
              <w:rPr>
                <w:del w:id="9503" w:author="Windows User" w:date="2019-09-19T04:16:00Z"/>
                <w:color w:val="auto"/>
                <w:sz w:val="22"/>
                <w:szCs w:val="22"/>
              </w:rPr>
            </w:pPr>
            <w:del w:id="9504" w:author="Windows User" w:date="2019-09-19T04:16:00Z">
              <w:r w:rsidRPr="0033182C" w:rsidDel="00E14759">
                <w:rPr>
                  <w:color w:val="auto"/>
                  <w:sz w:val="22"/>
                  <w:szCs w:val="22"/>
                </w:rPr>
                <w:delText>PB</w:delText>
              </w:r>
              <w:bookmarkStart w:id="9505" w:name="_Toc23497340"/>
              <w:bookmarkStart w:id="9506" w:name="_Toc23553524"/>
              <w:bookmarkStart w:id="9507" w:name="_Toc23811877"/>
              <w:bookmarkStart w:id="9508" w:name="_Toc23881540"/>
              <w:bookmarkEnd w:id="9505"/>
              <w:bookmarkEnd w:id="9506"/>
              <w:bookmarkEnd w:id="9507"/>
              <w:bookmarkEnd w:id="9508"/>
            </w:del>
          </w:p>
        </w:tc>
        <w:tc>
          <w:tcPr>
            <w:tcW w:w="850" w:type="dxa"/>
          </w:tcPr>
          <w:p w14:paraId="05B23E8F" w14:textId="6747C302" w:rsidR="007B2CA9" w:rsidRPr="0033182C" w:rsidDel="00E14759" w:rsidRDefault="00EE37F7" w:rsidP="00981EAA">
            <w:pPr>
              <w:pStyle w:val="Default"/>
              <w:jc w:val="center"/>
              <w:rPr>
                <w:del w:id="9509" w:author="Windows User" w:date="2019-09-19T04:16:00Z"/>
                <w:color w:val="auto"/>
                <w:sz w:val="22"/>
                <w:szCs w:val="22"/>
              </w:rPr>
            </w:pPr>
            <w:del w:id="9510" w:author="Windows User" w:date="2019-09-19T04:16:00Z">
              <w:r w:rsidRPr="0033182C" w:rsidDel="00E14759">
                <w:rPr>
                  <w:color w:val="auto"/>
                  <w:sz w:val="22"/>
                  <w:szCs w:val="22"/>
                </w:rPr>
                <w:delText>PB</w:delText>
              </w:r>
              <w:bookmarkStart w:id="9511" w:name="_Toc23497341"/>
              <w:bookmarkStart w:id="9512" w:name="_Toc23553525"/>
              <w:bookmarkStart w:id="9513" w:name="_Toc23811878"/>
              <w:bookmarkStart w:id="9514" w:name="_Toc23881541"/>
              <w:bookmarkEnd w:id="9511"/>
              <w:bookmarkEnd w:id="9512"/>
              <w:bookmarkEnd w:id="9513"/>
              <w:bookmarkEnd w:id="9514"/>
            </w:del>
          </w:p>
        </w:tc>
        <w:tc>
          <w:tcPr>
            <w:tcW w:w="851" w:type="dxa"/>
          </w:tcPr>
          <w:p w14:paraId="2216B79D" w14:textId="726C2EE1" w:rsidR="007B2CA9" w:rsidRPr="0033182C" w:rsidDel="00E14759" w:rsidRDefault="00981EAA" w:rsidP="00981EAA">
            <w:pPr>
              <w:pStyle w:val="Default"/>
              <w:jc w:val="center"/>
              <w:rPr>
                <w:del w:id="9515" w:author="Windows User" w:date="2019-09-19T04:16:00Z"/>
                <w:color w:val="auto"/>
                <w:sz w:val="22"/>
                <w:szCs w:val="22"/>
              </w:rPr>
            </w:pPr>
            <w:del w:id="9516" w:author="Windows User" w:date="2019-09-19T04:16:00Z">
              <w:r w:rsidRPr="0033182C" w:rsidDel="00E14759">
                <w:rPr>
                  <w:color w:val="auto"/>
                  <w:sz w:val="22"/>
                  <w:szCs w:val="22"/>
                </w:rPr>
                <w:delText>PB</w:delText>
              </w:r>
              <w:bookmarkStart w:id="9517" w:name="_Toc23497342"/>
              <w:bookmarkStart w:id="9518" w:name="_Toc23553526"/>
              <w:bookmarkStart w:id="9519" w:name="_Toc23811879"/>
              <w:bookmarkStart w:id="9520" w:name="_Toc23881542"/>
              <w:bookmarkEnd w:id="9517"/>
              <w:bookmarkEnd w:id="9518"/>
              <w:bookmarkEnd w:id="9519"/>
              <w:bookmarkEnd w:id="9520"/>
            </w:del>
          </w:p>
        </w:tc>
        <w:bookmarkStart w:id="9521" w:name="_Toc23497343"/>
        <w:bookmarkStart w:id="9522" w:name="_Toc23553527"/>
        <w:bookmarkStart w:id="9523" w:name="_Toc23811880"/>
        <w:bookmarkStart w:id="9524" w:name="_Toc23881543"/>
        <w:bookmarkEnd w:id="9521"/>
        <w:bookmarkEnd w:id="9522"/>
        <w:bookmarkEnd w:id="9523"/>
        <w:bookmarkEnd w:id="9524"/>
      </w:tr>
      <w:tr w:rsidR="007B2CA9" w:rsidRPr="0033182C" w:rsidDel="00E14759" w14:paraId="3FE58705" w14:textId="559B8963" w:rsidTr="00335BD4">
        <w:trPr>
          <w:jc w:val="center"/>
          <w:del w:id="9525" w:author="Windows User" w:date="2019-09-19T04:16:00Z"/>
        </w:trPr>
        <w:tc>
          <w:tcPr>
            <w:tcW w:w="850" w:type="dxa"/>
          </w:tcPr>
          <w:p w14:paraId="69F5D2D6" w14:textId="59459965" w:rsidR="007B2CA9" w:rsidRPr="0033182C" w:rsidDel="00E14759" w:rsidRDefault="00981EAA" w:rsidP="00981EAA">
            <w:pPr>
              <w:pStyle w:val="Default"/>
              <w:jc w:val="center"/>
              <w:rPr>
                <w:del w:id="9526" w:author="Windows User" w:date="2019-09-19T04:16:00Z"/>
                <w:b/>
                <w:color w:val="auto"/>
                <w:sz w:val="22"/>
                <w:szCs w:val="22"/>
              </w:rPr>
            </w:pPr>
            <w:del w:id="9527" w:author="Windows User" w:date="2019-09-19T04:16:00Z">
              <w:r w:rsidRPr="0033182C" w:rsidDel="00E14759">
                <w:rPr>
                  <w:b/>
                  <w:color w:val="auto"/>
                  <w:sz w:val="22"/>
                  <w:szCs w:val="22"/>
                </w:rPr>
                <w:delText>PB</w:delText>
              </w:r>
              <w:bookmarkStart w:id="9528" w:name="_Toc23497344"/>
              <w:bookmarkStart w:id="9529" w:name="_Toc23553528"/>
              <w:bookmarkStart w:id="9530" w:name="_Toc23811881"/>
              <w:bookmarkStart w:id="9531" w:name="_Toc23881544"/>
              <w:bookmarkEnd w:id="9528"/>
              <w:bookmarkEnd w:id="9529"/>
              <w:bookmarkEnd w:id="9530"/>
              <w:bookmarkEnd w:id="9531"/>
            </w:del>
          </w:p>
        </w:tc>
        <w:tc>
          <w:tcPr>
            <w:tcW w:w="709" w:type="dxa"/>
          </w:tcPr>
          <w:p w14:paraId="16A65488" w14:textId="40363313" w:rsidR="007B2CA9" w:rsidRPr="0033182C" w:rsidDel="00E14759" w:rsidRDefault="00981EAA" w:rsidP="00981EAA">
            <w:pPr>
              <w:pStyle w:val="Default"/>
              <w:jc w:val="center"/>
              <w:rPr>
                <w:del w:id="9532" w:author="Windows User" w:date="2019-09-19T04:16:00Z"/>
                <w:color w:val="auto"/>
                <w:sz w:val="22"/>
                <w:szCs w:val="22"/>
              </w:rPr>
            </w:pPr>
            <w:del w:id="9533" w:author="Windows User" w:date="2019-09-19T04:16:00Z">
              <w:r w:rsidRPr="0033182C" w:rsidDel="00E14759">
                <w:rPr>
                  <w:color w:val="auto"/>
                  <w:sz w:val="22"/>
                  <w:szCs w:val="22"/>
                </w:rPr>
                <w:delText>ZE</w:delText>
              </w:r>
              <w:bookmarkStart w:id="9534" w:name="_Toc23497345"/>
              <w:bookmarkStart w:id="9535" w:name="_Toc23553529"/>
              <w:bookmarkStart w:id="9536" w:name="_Toc23811882"/>
              <w:bookmarkStart w:id="9537" w:name="_Toc23881545"/>
              <w:bookmarkEnd w:id="9534"/>
              <w:bookmarkEnd w:id="9535"/>
              <w:bookmarkEnd w:id="9536"/>
              <w:bookmarkEnd w:id="9537"/>
            </w:del>
          </w:p>
        </w:tc>
        <w:tc>
          <w:tcPr>
            <w:tcW w:w="850" w:type="dxa"/>
          </w:tcPr>
          <w:p w14:paraId="06059165" w14:textId="3D3959D2" w:rsidR="007B2CA9" w:rsidRPr="0033182C" w:rsidDel="00E14759" w:rsidRDefault="00981EAA" w:rsidP="00981EAA">
            <w:pPr>
              <w:pStyle w:val="Default"/>
              <w:jc w:val="center"/>
              <w:rPr>
                <w:del w:id="9538" w:author="Windows User" w:date="2019-09-19T04:16:00Z"/>
                <w:color w:val="auto"/>
                <w:sz w:val="22"/>
                <w:szCs w:val="22"/>
              </w:rPr>
            </w:pPr>
            <w:del w:id="9539" w:author="Windows User" w:date="2019-09-19T04:16:00Z">
              <w:r w:rsidRPr="0033182C" w:rsidDel="00E14759">
                <w:rPr>
                  <w:color w:val="auto"/>
                  <w:sz w:val="22"/>
                  <w:szCs w:val="22"/>
                </w:rPr>
                <w:delText>PS</w:delText>
              </w:r>
              <w:bookmarkStart w:id="9540" w:name="_Toc23497346"/>
              <w:bookmarkStart w:id="9541" w:name="_Toc23553530"/>
              <w:bookmarkStart w:id="9542" w:name="_Toc23811883"/>
              <w:bookmarkStart w:id="9543" w:name="_Toc23881546"/>
              <w:bookmarkEnd w:id="9540"/>
              <w:bookmarkEnd w:id="9541"/>
              <w:bookmarkEnd w:id="9542"/>
              <w:bookmarkEnd w:id="9543"/>
            </w:del>
          </w:p>
        </w:tc>
        <w:tc>
          <w:tcPr>
            <w:tcW w:w="851" w:type="dxa"/>
          </w:tcPr>
          <w:p w14:paraId="1EA774B5" w14:textId="5C47835A" w:rsidR="007B2CA9" w:rsidRPr="0033182C" w:rsidDel="00E14759" w:rsidRDefault="00981EAA" w:rsidP="00981EAA">
            <w:pPr>
              <w:pStyle w:val="Default"/>
              <w:jc w:val="center"/>
              <w:rPr>
                <w:del w:id="9544" w:author="Windows User" w:date="2019-09-19T04:16:00Z"/>
                <w:color w:val="auto"/>
                <w:sz w:val="22"/>
                <w:szCs w:val="22"/>
              </w:rPr>
            </w:pPr>
            <w:del w:id="9545" w:author="Windows User" w:date="2019-09-19T04:16:00Z">
              <w:r w:rsidRPr="0033182C" w:rsidDel="00E14759">
                <w:rPr>
                  <w:color w:val="auto"/>
                  <w:sz w:val="22"/>
                  <w:szCs w:val="22"/>
                </w:rPr>
                <w:delText>PM</w:delText>
              </w:r>
              <w:bookmarkStart w:id="9546" w:name="_Toc23497347"/>
              <w:bookmarkStart w:id="9547" w:name="_Toc23553531"/>
              <w:bookmarkStart w:id="9548" w:name="_Toc23811884"/>
              <w:bookmarkStart w:id="9549" w:name="_Toc23881547"/>
              <w:bookmarkEnd w:id="9546"/>
              <w:bookmarkEnd w:id="9547"/>
              <w:bookmarkEnd w:id="9548"/>
              <w:bookmarkEnd w:id="9549"/>
            </w:del>
          </w:p>
        </w:tc>
        <w:tc>
          <w:tcPr>
            <w:tcW w:w="850" w:type="dxa"/>
          </w:tcPr>
          <w:p w14:paraId="19351341" w14:textId="5A5626CD" w:rsidR="007B2CA9" w:rsidRPr="0033182C" w:rsidDel="00E14759" w:rsidRDefault="00981EAA" w:rsidP="00EE37F7">
            <w:pPr>
              <w:pStyle w:val="Default"/>
              <w:jc w:val="center"/>
              <w:rPr>
                <w:del w:id="9550" w:author="Windows User" w:date="2019-09-19T04:16:00Z"/>
                <w:color w:val="auto"/>
                <w:sz w:val="22"/>
                <w:szCs w:val="22"/>
              </w:rPr>
            </w:pPr>
            <w:del w:id="9551" w:author="Windows User" w:date="2019-09-19T04:16:00Z">
              <w:r w:rsidRPr="0033182C" w:rsidDel="00E14759">
                <w:rPr>
                  <w:color w:val="auto"/>
                  <w:sz w:val="22"/>
                  <w:szCs w:val="22"/>
                </w:rPr>
                <w:delText>PB</w:delText>
              </w:r>
              <w:bookmarkStart w:id="9552" w:name="_Toc23497348"/>
              <w:bookmarkStart w:id="9553" w:name="_Toc23553532"/>
              <w:bookmarkStart w:id="9554" w:name="_Toc23811885"/>
              <w:bookmarkStart w:id="9555" w:name="_Toc23881548"/>
              <w:bookmarkEnd w:id="9552"/>
              <w:bookmarkEnd w:id="9553"/>
              <w:bookmarkEnd w:id="9554"/>
              <w:bookmarkEnd w:id="9555"/>
            </w:del>
          </w:p>
        </w:tc>
        <w:tc>
          <w:tcPr>
            <w:tcW w:w="851" w:type="dxa"/>
          </w:tcPr>
          <w:p w14:paraId="243073BD" w14:textId="55221986" w:rsidR="007B2CA9" w:rsidRPr="0033182C" w:rsidDel="00E14759" w:rsidRDefault="00981EAA" w:rsidP="00EE37F7">
            <w:pPr>
              <w:pStyle w:val="Default"/>
              <w:jc w:val="center"/>
              <w:rPr>
                <w:del w:id="9556" w:author="Windows User" w:date="2019-09-19T04:16:00Z"/>
                <w:color w:val="auto"/>
                <w:sz w:val="22"/>
                <w:szCs w:val="22"/>
              </w:rPr>
            </w:pPr>
            <w:del w:id="9557" w:author="Windows User" w:date="2019-09-19T04:16:00Z">
              <w:r w:rsidRPr="0033182C" w:rsidDel="00E14759">
                <w:rPr>
                  <w:color w:val="auto"/>
                  <w:sz w:val="22"/>
                  <w:szCs w:val="22"/>
                </w:rPr>
                <w:delText>PB</w:delText>
              </w:r>
              <w:bookmarkStart w:id="9558" w:name="_Toc23497349"/>
              <w:bookmarkStart w:id="9559" w:name="_Toc23553533"/>
              <w:bookmarkStart w:id="9560" w:name="_Toc23811886"/>
              <w:bookmarkStart w:id="9561" w:name="_Toc23881549"/>
              <w:bookmarkEnd w:id="9558"/>
              <w:bookmarkEnd w:id="9559"/>
              <w:bookmarkEnd w:id="9560"/>
              <w:bookmarkEnd w:id="9561"/>
            </w:del>
          </w:p>
        </w:tc>
        <w:tc>
          <w:tcPr>
            <w:tcW w:w="850" w:type="dxa"/>
          </w:tcPr>
          <w:p w14:paraId="71D4EC4E" w14:textId="06C7FE6C" w:rsidR="007B2CA9" w:rsidRPr="0033182C" w:rsidDel="00E14759" w:rsidRDefault="00981EAA" w:rsidP="00EE37F7">
            <w:pPr>
              <w:pStyle w:val="Default"/>
              <w:jc w:val="center"/>
              <w:rPr>
                <w:del w:id="9562" w:author="Windows User" w:date="2019-09-19T04:16:00Z"/>
                <w:color w:val="auto"/>
                <w:sz w:val="22"/>
                <w:szCs w:val="22"/>
              </w:rPr>
            </w:pPr>
            <w:del w:id="9563" w:author="Windows User" w:date="2019-09-19T04:16:00Z">
              <w:r w:rsidRPr="0033182C" w:rsidDel="00E14759">
                <w:rPr>
                  <w:color w:val="auto"/>
                  <w:sz w:val="22"/>
                  <w:szCs w:val="22"/>
                </w:rPr>
                <w:delText>PB</w:delText>
              </w:r>
              <w:bookmarkStart w:id="9564" w:name="_Toc23497350"/>
              <w:bookmarkStart w:id="9565" w:name="_Toc23553534"/>
              <w:bookmarkStart w:id="9566" w:name="_Toc23811887"/>
              <w:bookmarkStart w:id="9567" w:name="_Toc23881550"/>
              <w:bookmarkEnd w:id="9564"/>
              <w:bookmarkEnd w:id="9565"/>
              <w:bookmarkEnd w:id="9566"/>
              <w:bookmarkEnd w:id="9567"/>
            </w:del>
          </w:p>
        </w:tc>
        <w:tc>
          <w:tcPr>
            <w:tcW w:w="851" w:type="dxa"/>
          </w:tcPr>
          <w:p w14:paraId="107A5397" w14:textId="3751BBB9" w:rsidR="007B2CA9" w:rsidRPr="0033182C" w:rsidDel="00E14759" w:rsidRDefault="00981EAA" w:rsidP="00981EAA">
            <w:pPr>
              <w:pStyle w:val="Default"/>
              <w:jc w:val="center"/>
              <w:rPr>
                <w:del w:id="9568" w:author="Windows User" w:date="2019-09-19T04:16:00Z"/>
                <w:color w:val="auto"/>
                <w:sz w:val="22"/>
                <w:szCs w:val="22"/>
              </w:rPr>
            </w:pPr>
            <w:del w:id="9569" w:author="Windows User" w:date="2019-09-19T04:16:00Z">
              <w:r w:rsidRPr="0033182C" w:rsidDel="00E14759">
                <w:rPr>
                  <w:color w:val="auto"/>
                  <w:sz w:val="22"/>
                  <w:szCs w:val="22"/>
                </w:rPr>
                <w:delText>PB</w:delText>
              </w:r>
              <w:bookmarkStart w:id="9570" w:name="_Toc23497351"/>
              <w:bookmarkStart w:id="9571" w:name="_Toc23553535"/>
              <w:bookmarkStart w:id="9572" w:name="_Toc23811888"/>
              <w:bookmarkStart w:id="9573" w:name="_Toc23881551"/>
              <w:bookmarkEnd w:id="9570"/>
              <w:bookmarkEnd w:id="9571"/>
              <w:bookmarkEnd w:id="9572"/>
              <w:bookmarkEnd w:id="9573"/>
            </w:del>
          </w:p>
        </w:tc>
        <w:bookmarkStart w:id="9574" w:name="_Toc23497352"/>
        <w:bookmarkStart w:id="9575" w:name="_Toc23553536"/>
        <w:bookmarkStart w:id="9576" w:name="_Toc23811889"/>
        <w:bookmarkStart w:id="9577" w:name="_Toc23881552"/>
        <w:bookmarkEnd w:id="9574"/>
        <w:bookmarkEnd w:id="9575"/>
        <w:bookmarkEnd w:id="9576"/>
        <w:bookmarkEnd w:id="9577"/>
      </w:tr>
    </w:tbl>
    <w:p w14:paraId="0A31CB02" w14:textId="4AF28B5B" w:rsidR="002931AA" w:rsidRPr="0033182C" w:rsidDel="00E14759" w:rsidRDefault="002931AA" w:rsidP="007620D8">
      <w:pPr>
        <w:pStyle w:val="Default"/>
        <w:spacing w:line="360" w:lineRule="auto"/>
        <w:ind w:firstLine="426"/>
        <w:jc w:val="both"/>
        <w:rPr>
          <w:del w:id="9578" w:author="Windows User" w:date="2019-09-19T04:16:00Z"/>
          <w:color w:val="auto"/>
        </w:rPr>
      </w:pPr>
      <w:bookmarkStart w:id="9579" w:name="_Toc23497353"/>
      <w:bookmarkStart w:id="9580" w:name="_Toc23553537"/>
      <w:bookmarkStart w:id="9581" w:name="_Toc23811890"/>
      <w:bookmarkStart w:id="9582" w:name="_Toc23881553"/>
      <w:bookmarkEnd w:id="9579"/>
      <w:bookmarkEnd w:id="9580"/>
      <w:bookmarkEnd w:id="9581"/>
      <w:bookmarkEnd w:id="9582"/>
    </w:p>
    <w:p w14:paraId="68E869D5" w14:textId="02EAD9B6" w:rsidR="007B2CA9" w:rsidRPr="0033182C" w:rsidDel="00E14759" w:rsidRDefault="002931AA" w:rsidP="002931AA">
      <w:pPr>
        <w:spacing w:after="160" w:line="259" w:lineRule="auto"/>
        <w:jc w:val="left"/>
        <w:rPr>
          <w:del w:id="9583" w:author="Windows User" w:date="2019-09-19T04:16:00Z"/>
          <w:rFonts w:cs="Times New Roman"/>
          <w:szCs w:val="24"/>
        </w:rPr>
      </w:pPr>
      <w:del w:id="9584" w:author="Windows User" w:date="2019-09-19T04:16:00Z">
        <w:r w:rsidRPr="0033182C" w:rsidDel="00E14759">
          <w:rPr>
            <w:rFonts w:cs="Times New Roman"/>
          </w:rPr>
          <w:br w:type="page"/>
        </w:r>
      </w:del>
    </w:p>
    <w:p w14:paraId="769E0ACF" w14:textId="7921C6F2" w:rsidR="002931AA" w:rsidRPr="0033182C" w:rsidDel="00E14759" w:rsidRDefault="007620D8" w:rsidP="002931AA">
      <w:pPr>
        <w:pStyle w:val="ListParagraph"/>
        <w:numPr>
          <w:ilvl w:val="0"/>
          <w:numId w:val="35"/>
        </w:numPr>
        <w:ind w:left="426"/>
        <w:rPr>
          <w:del w:id="9585" w:author="Windows User" w:date="2019-09-19T04:16:00Z"/>
          <w:rFonts w:cs="Times New Roman"/>
          <w:sz w:val="22"/>
        </w:rPr>
      </w:pPr>
      <w:del w:id="9586" w:author="Windows User" w:date="2019-09-19T04:16:00Z">
        <w:r w:rsidRPr="0033182C" w:rsidDel="00E14759">
          <w:rPr>
            <w:rFonts w:cs="Times New Roman"/>
            <w:sz w:val="22"/>
          </w:rPr>
          <w:delText>Defuzzifikasi</w:delText>
        </w:r>
        <w:bookmarkStart w:id="9587" w:name="_Toc23497354"/>
        <w:bookmarkStart w:id="9588" w:name="_Toc23553538"/>
        <w:bookmarkStart w:id="9589" w:name="_Toc23811891"/>
        <w:bookmarkStart w:id="9590" w:name="_Toc23881554"/>
        <w:bookmarkEnd w:id="9587"/>
        <w:bookmarkEnd w:id="9588"/>
        <w:bookmarkEnd w:id="9589"/>
        <w:bookmarkEnd w:id="9590"/>
      </w:del>
    </w:p>
    <w:p w14:paraId="4F96AC3B" w14:textId="0E47B70B" w:rsidR="002931AA" w:rsidRPr="0033182C" w:rsidDel="00E14759" w:rsidRDefault="002931AA" w:rsidP="002931AA">
      <w:pPr>
        <w:pStyle w:val="ListParagraph"/>
        <w:ind w:left="426"/>
        <w:rPr>
          <w:del w:id="9591" w:author="Windows User" w:date="2019-09-19T04:16:00Z"/>
          <w:rFonts w:eastAsia="Times New Roman" w:cs="Times New Roman"/>
          <w:szCs w:val="24"/>
        </w:rPr>
      </w:pPr>
      <w:del w:id="9592" w:author="Windows User" w:date="2019-09-19T04:16:00Z">
        <w:r w:rsidRPr="0033182C" w:rsidDel="00E14759">
          <w:rPr>
            <w:rFonts w:eastAsia="Times New Roman" w:cs="Times New Roman"/>
            <w:szCs w:val="24"/>
          </w:rPr>
          <w:delText xml:space="preserve">Defuzzifikasi adalah suatu himpunan </w:delText>
        </w:r>
      </w:del>
      <w:del w:id="9593" w:author="Windows User" w:date="2019-09-14T03:53:00Z">
        <w:r w:rsidRPr="0033182C" w:rsidDel="00451BA0">
          <w:rPr>
            <w:rFonts w:eastAsia="Times New Roman" w:cs="Times New Roman"/>
            <w:szCs w:val="24"/>
          </w:rPr>
          <w:delText>fuzzy</w:delText>
        </w:r>
      </w:del>
      <w:del w:id="9594" w:author="Windows User" w:date="2019-09-19T04:16:00Z">
        <w:r w:rsidRPr="0033182C" w:rsidDel="00E14759">
          <w:rPr>
            <w:rFonts w:eastAsia="Times New Roman" w:cs="Times New Roman"/>
            <w:szCs w:val="24"/>
          </w:rPr>
          <w:delText xml:space="preserve"> yang diperoleh dari perhitungan kombinasi </w:delText>
        </w:r>
        <w:r w:rsidRPr="0033182C" w:rsidDel="00E14759">
          <w:rPr>
            <w:rFonts w:eastAsia="Times New Roman" w:cs="Times New Roman"/>
            <w:i/>
            <w:szCs w:val="24"/>
          </w:rPr>
          <w:delText>control rule base</w:delText>
        </w:r>
        <w:r w:rsidRPr="0033182C" w:rsidDel="00E14759">
          <w:rPr>
            <w:rFonts w:eastAsia="Times New Roman" w:cs="Times New Roman"/>
            <w:szCs w:val="24"/>
          </w:rPr>
          <w:delText xml:space="preserve">, sedangkan output yang dihasilkan merupakan suatu bilangan pada domain himpunan </w:delText>
        </w:r>
      </w:del>
      <w:del w:id="9595" w:author="Windows User" w:date="2019-09-14T03:53:00Z">
        <w:r w:rsidRPr="0033182C" w:rsidDel="00451BA0">
          <w:rPr>
            <w:rFonts w:eastAsia="Times New Roman" w:cs="Times New Roman"/>
            <w:szCs w:val="24"/>
          </w:rPr>
          <w:delText>fuzzy</w:delText>
        </w:r>
      </w:del>
      <w:del w:id="9596" w:author="Windows User" w:date="2019-09-19T04:16:00Z">
        <w:r w:rsidRPr="0033182C" w:rsidDel="00E14759">
          <w:rPr>
            <w:rFonts w:eastAsia="Times New Roman" w:cs="Times New Roman"/>
            <w:szCs w:val="24"/>
          </w:rPr>
          <w:delText xml:space="preserve"> tersebut, sehingga jika diberikan suatu himpunan </w:delText>
        </w:r>
      </w:del>
      <w:del w:id="9597" w:author="Windows User" w:date="2019-09-14T03:53:00Z">
        <w:r w:rsidRPr="0033182C" w:rsidDel="00451BA0">
          <w:rPr>
            <w:rFonts w:eastAsia="Times New Roman" w:cs="Times New Roman"/>
            <w:szCs w:val="24"/>
          </w:rPr>
          <w:delText>fuzzy</w:delText>
        </w:r>
      </w:del>
      <w:del w:id="9598" w:author="Windows User" w:date="2019-09-19T04:16:00Z">
        <w:r w:rsidRPr="0033182C" w:rsidDel="00E14759">
          <w:rPr>
            <w:rFonts w:eastAsia="Times New Roman" w:cs="Times New Roman"/>
            <w:szCs w:val="24"/>
          </w:rPr>
          <w:delText xml:space="preserve"> dalam range tertentu, maka harus dapat diambil suatu nilai crisp tertentu sebagai keluarannya.</w:delText>
        </w:r>
        <w:bookmarkStart w:id="9599" w:name="_Toc23497355"/>
        <w:bookmarkStart w:id="9600" w:name="_Toc23553539"/>
        <w:bookmarkStart w:id="9601" w:name="_Toc23811892"/>
        <w:bookmarkStart w:id="9602" w:name="_Toc23881555"/>
        <w:bookmarkEnd w:id="9599"/>
        <w:bookmarkEnd w:id="9600"/>
        <w:bookmarkEnd w:id="9601"/>
        <w:bookmarkEnd w:id="9602"/>
      </w:del>
    </w:p>
    <w:p w14:paraId="1BAB2387" w14:textId="5B193437" w:rsidR="00650E8D" w:rsidRPr="0033182C" w:rsidDel="00E14759" w:rsidRDefault="00650E8D" w:rsidP="002931AA">
      <w:pPr>
        <w:pStyle w:val="ListParagraph"/>
        <w:ind w:left="426"/>
        <w:rPr>
          <w:del w:id="9603" w:author="Windows User" w:date="2019-09-19T04:16:00Z"/>
          <w:rFonts w:cs="Times New Roman"/>
          <w:sz w:val="22"/>
        </w:rPr>
      </w:pPr>
      <m:oMathPara>
        <m:oMath>
          <m:r>
            <w:del w:id="9604" w:author="Windows User" w:date="2019-09-19T04:16:00Z">
              <w:rPr>
                <w:rFonts w:ascii="Cambria Math" w:hAnsi="Cambria Math" w:cs="Times New Roman"/>
                <w:sz w:val="22"/>
              </w:rPr>
              <m:t>Z</m:t>
            </w:del>
          </m:r>
          <m:r>
            <w:del w:id="9605" w:author="Windows User" w:date="2019-09-19T04:16:00Z">
              <m:rPr>
                <m:sty m:val="p"/>
              </m:rPr>
              <w:rPr>
                <w:rFonts w:ascii="Cambria Math" w:hAnsi="Cambria Math" w:cs="Times New Roman"/>
                <w:sz w:val="22"/>
              </w:rPr>
              <m:t>=</m:t>
            </w:del>
          </m:r>
          <m:f>
            <m:fPr>
              <m:ctrlPr>
                <w:del w:id="9606" w:author="Windows User" w:date="2019-09-19T04:16:00Z">
                  <w:rPr>
                    <w:rFonts w:ascii="Cambria Math" w:hAnsi="Cambria Math" w:cs="Times New Roman"/>
                    <w:sz w:val="22"/>
                  </w:rPr>
                </w:del>
              </m:ctrlPr>
            </m:fPr>
            <m:num>
              <m:sSub>
                <m:sSubPr>
                  <m:ctrlPr>
                    <w:del w:id="9607" w:author="Windows User" w:date="2019-09-19T04:16:00Z">
                      <w:rPr>
                        <w:rFonts w:ascii="Cambria Math" w:hAnsi="Cambria Math" w:cs="Times New Roman"/>
                        <w:i/>
                        <w:sz w:val="22"/>
                      </w:rPr>
                    </w:del>
                  </m:ctrlPr>
                </m:sSubPr>
                <m:e/>
                <m:sub>
                  <m:r>
                    <w:del w:id="9608" w:author="Windows User" w:date="2019-09-19T04:16:00Z">
                      <w:rPr>
                        <w:rFonts w:ascii="Cambria Math" w:hAnsi="Cambria Math" w:cs="Times New Roman"/>
                        <w:sz w:val="22"/>
                      </w:rPr>
                      <m:t xml:space="preserve"> </m:t>
                    </w:del>
                  </m:r>
                  <m:sSub>
                    <m:sSubPr>
                      <m:ctrlPr>
                        <w:del w:id="9609" w:author="Windows User" w:date="2019-09-19T04:16:00Z">
                          <w:rPr>
                            <w:rFonts w:ascii="Cambria Math" w:hAnsi="Cambria Math" w:cs="Times New Roman"/>
                            <w:i/>
                            <w:sz w:val="22"/>
                          </w:rPr>
                        </w:del>
                      </m:ctrlPr>
                    </m:sSubPr>
                    <m:e>
                      <m:r>
                        <w:del w:id="9610" w:author="Windows User" w:date="2019-09-19T04:16:00Z">
                          <w:rPr>
                            <w:rFonts w:ascii="Cambria Math" w:hAnsi="Cambria Math" w:cs="Times New Roman"/>
                            <w:sz w:val="22"/>
                          </w:rPr>
                          <m:t>(a</m:t>
                        </w:del>
                      </m:r>
                    </m:e>
                    <m:sub>
                      <m:r>
                        <w:del w:id="9611" w:author="Windows User" w:date="2019-09-19T04:16:00Z">
                          <w:rPr>
                            <w:rFonts w:ascii="Cambria Math" w:hAnsi="Cambria Math" w:cs="Times New Roman"/>
                            <w:sz w:val="22"/>
                          </w:rPr>
                          <m:t>pred1 .  z1)+</m:t>
                        </w:del>
                      </m:r>
                    </m:sub>
                  </m:sSub>
                  <m:sSub>
                    <m:sSubPr>
                      <m:ctrlPr>
                        <w:del w:id="9612" w:author="Windows User" w:date="2019-09-19T04:16:00Z">
                          <w:rPr>
                            <w:rFonts w:ascii="Cambria Math" w:hAnsi="Cambria Math" w:cs="Times New Roman"/>
                            <w:i/>
                            <w:sz w:val="22"/>
                          </w:rPr>
                        </w:del>
                      </m:ctrlPr>
                    </m:sSubPr>
                    <m:e>
                      <m:r>
                        <w:del w:id="9613" w:author="Windows User" w:date="2019-09-19T04:16:00Z">
                          <w:rPr>
                            <w:rFonts w:ascii="Cambria Math" w:hAnsi="Cambria Math" w:cs="Times New Roman"/>
                            <w:sz w:val="22"/>
                          </w:rPr>
                          <m:t>(a</m:t>
                        </w:del>
                      </m:r>
                    </m:e>
                    <m:sub>
                      <m:r>
                        <w:del w:id="9614" w:author="Windows User" w:date="2019-09-19T04:16:00Z">
                          <w:rPr>
                            <w:rFonts w:ascii="Cambria Math" w:hAnsi="Cambria Math" w:cs="Times New Roman"/>
                            <w:sz w:val="22"/>
                          </w:rPr>
                          <m:t>pred2 .  z2)+…+</m:t>
                        </w:del>
                      </m:r>
                    </m:sub>
                  </m:sSub>
                  <m:sSub>
                    <m:sSubPr>
                      <m:ctrlPr>
                        <w:del w:id="9615" w:author="Windows User" w:date="2019-09-19T04:16:00Z">
                          <w:rPr>
                            <w:rFonts w:ascii="Cambria Math" w:hAnsi="Cambria Math" w:cs="Times New Roman"/>
                            <w:i/>
                            <w:sz w:val="22"/>
                          </w:rPr>
                        </w:del>
                      </m:ctrlPr>
                    </m:sSubPr>
                    <m:e>
                      <m:r>
                        <w:del w:id="9616" w:author="Windows User" w:date="2019-09-19T04:16:00Z">
                          <w:rPr>
                            <w:rFonts w:ascii="Cambria Math" w:hAnsi="Cambria Math" w:cs="Times New Roman"/>
                            <w:sz w:val="22"/>
                          </w:rPr>
                          <m:t>(a</m:t>
                        </w:del>
                      </m:r>
                    </m:e>
                    <m:sub>
                      <m:r>
                        <w:del w:id="9617" w:author="Windows User" w:date="2019-09-19T04:16:00Z">
                          <w:rPr>
                            <w:rFonts w:ascii="Cambria Math" w:hAnsi="Cambria Math" w:cs="Times New Roman"/>
                            <w:sz w:val="22"/>
                          </w:rPr>
                          <m:t>pred .  zi)</m:t>
                        </w:del>
                      </m:r>
                    </m:sub>
                  </m:sSub>
                </m:sub>
              </m:sSub>
            </m:num>
            <m:den>
              <m:sSub>
                <m:sSubPr>
                  <m:ctrlPr>
                    <w:del w:id="9618" w:author="Windows User" w:date="2019-09-19T04:16:00Z">
                      <w:rPr>
                        <w:rFonts w:ascii="Cambria Math" w:hAnsi="Cambria Math" w:cs="Times New Roman"/>
                        <w:i/>
                        <w:sz w:val="22"/>
                      </w:rPr>
                    </w:del>
                  </m:ctrlPr>
                </m:sSubPr>
                <m:e>
                  <m:r>
                    <w:del w:id="9619" w:author="Windows User" w:date="2019-09-19T04:16:00Z">
                      <w:rPr>
                        <w:rFonts w:ascii="Cambria Math" w:hAnsi="Cambria Math" w:cs="Times New Roman"/>
                        <w:sz w:val="22"/>
                      </w:rPr>
                      <m:t>a</m:t>
                    </w:del>
                  </m:r>
                </m:e>
                <m:sub>
                  <m:r>
                    <w:del w:id="9620" w:author="Windows User" w:date="2019-09-19T04:16:00Z">
                      <w:rPr>
                        <w:rFonts w:ascii="Cambria Math" w:hAnsi="Cambria Math" w:cs="Times New Roman"/>
                        <w:sz w:val="22"/>
                      </w:rPr>
                      <m:t>pred1+</m:t>
                    </w:del>
                  </m:r>
                </m:sub>
              </m:sSub>
              <m:sSub>
                <m:sSubPr>
                  <m:ctrlPr>
                    <w:del w:id="9621" w:author="Windows User" w:date="2019-09-19T04:16:00Z">
                      <w:rPr>
                        <w:rFonts w:ascii="Cambria Math" w:hAnsi="Cambria Math" w:cs="Times New Roman"/>
                        <w:i/>
                        <w:sz w:val="22"/>
                      </w:rPr>
                    </w:del>
                  </m:ctrlPr>
                </m:sSubPr>
                <m:e>
                  <m:r>
                    <w:del w:id="9622" w:author="Windows User" w:date="2019-09-19T04:16:00Z">
                      <w:rPr>
                        <w:rFonts w:ascii="Cambria Math" w:hAnsi="Cambria Math" w:cs="Times New Roman"/>
                        <w:sz w:val="22"/>
                      </w:rPr>
                      <m:t>a</m:t>
                    </w:del>
                  </m:r>
                </m:e>
                <m:sub>
                  <m:r>
                    <w:del w:id="9623" w:author="Windows User" w:date="2019-09-19T04:16:00Z">
                      <w:rPr>
                        <w:rFonts w:ascii="Cambria Math" w:hAnsi="Cambria Math" w:cs="Times New Roman"/>
                        <w:sz w:val="22"/>
                      </w:rPr>
                      <m:t>pred1+</m:t>
                    </w:del>
                  </m:r>
                </m:sub>
              </m:sSub>
              <m:sSub>
                <m:sSubPr>
                  <m:ctrlPr>
                    <w:del w:id="9624" w:author="Windows User" w:date="2019-09-19T04:16:00Z">
                      <w:rPr>
                        <w:rFonts w:ascii="Cambria Math" w:hAnsi="Cambria Math" w:cs="Times New Roman"/>
                        <w:i/>
                        <w:sz w:val="22"/>
                      </w:rPr>
                    </w:del>
                  </m:ctrlPr>
                </m:sSubPr>
                <m:e>
                  <m:r>
                    <w:del w:id="9625" w:author="Windows User" w:date="2019-09-19T04:16:00Z">
                      <w:rPr>
                        <w:rFonts w:ascii="Cambria Math" w:hAnsi="Cambria Math" w:cs="Times New Roman"/>
                        <w:sz w:val="22"/>
                      </w:rPr>
                      <m:t>….+a</m:t>
                    </w:del>
                  </m:r>
                </m:e>
                <m:sub>
                  <m:r>
                    <w:del w:id="9626" w:author="Windows User" w:date="2019-09-19T04:16:00Z">
                      <w:rPr>
                        <w:rFonts w:ascii="Cambria Math" w:hAnsi="Cambria Math" w:cs="Times New Roman"/>
                        <w:sz w:val="22"/>
                      </w:rPr>
                      <m:t>predi</m:t>
                    </w:del>
                  </m:r>
                </m:sub>
              </m:sSub>
            </m:den>
          </m:f>
        </m:oMath>
      </m:oMathPara>
      <w:bookmarkStart w:id="9627" w:name="_Toc23497356"/>
      <w:bookmarkStart w:id="9628" w:name="_Toc23553540"/>
      <w:bookmarkStart w:id="9629" w:name="_Toc23811893"/>
      <w:bookmarkStart w:id="9630" w:name="_Toc23881556"/>
      <w:bookmarkEnd w:id="9627"/>
      <w:bookmarkEnd w:id="9628"/>
      <w:bookmarkEnd w:id="9629"/>
      <w:bookmarkEnd w:id="9630"/>
    </w:p>
    <w:p w14:paraId="0537E5B4" w14:textId="70F50BED" w:rsidR="002931AA" w:rsidRPr="0033182C" w:rsidDel="00E14759" w:rsidRDefault="002931AA" w:rsidP="002931AA">
      <w:pPr>
        <w:pStyle w:val="ListParagraph"/>
        <w:ind w:left="426"/>
        <w:rPr>
          <w:del w:id="9631" w:author="Windows User" w:date="2019-09-19T04:16:00Z"/>
          <w:rFonts w:cs="Times New Roman"/>
          <w:sz w:val="22"/>
        </w:rPr>
      </w:pPr>
      <w:bookmarkStart w:id="9632" w:name="_Toc23497357"/>
      <w:bookmarkStart w:id="9633" w:name="_Toc23553541"/>
      <w:bookmarkStart w:id="9634" w:name="_Toc23811894"/>
      <w:bookmarkStart w:id="9635" w:name="_Toc23881557"/>
      <w:bookmarkEnd w:id="9632"/>
      <w:bookmarkEnd w:id="9633"/>
      <w:bookmarkEnd w:id="9634"/>
      <w:bookmarkEnd w:id="9635"/>
    </w:p>
    <w:p w14:paraId="4329C5BD" w14:textId="2D2D6DD9" w:rsidR="00411AC3" w:rsidRPr="0033182C" w:rsidDel="00750347" w:rsidRDefault="005555BB">
      <w:pPr>
        <w:pStyle w:val="Heading3"/>
        <w:numPr>
          <w:ilvl w:val="2"/>
          <w:numId w:val="45"/>
        </w:numPr>
        <w:ind w:left="357" w:hanging="357"/>
        <w:rPr>
          <w:del w:id="9636" w:author="Windows User" w:date="2019-09-20T01:38:00Z"/>
          <w:rFonts w:cs="Times New Roman"/>
          <w:highlight w:val="yellow"/>
          <w:rPrChange w:id="9637" w:author="nova" w:date="2019-09-02T07:58:00Z">
            <w:rPr>
              <w:del w:id="9638" w:author="Windows User" w:date="2019-09-20T01:38:00Z"/>
            </w:rPr>
          </w:rPrChange>
        </w:rPr>
        <w:pPrChange w:id="9639" w:author="Windows User" w:date="2019-09-19T03:35:00Z">
          <w:pPr>
            <w:pStyle w:val="Heading3"/>
          </w:pPr>
        </w:pPrChange>
      </w:pPr>
      <w:del w:id="9640" w:author="Windows User" w:date="2019-09-20T01:38:00Z">
        <w:r w:rsidRPr="0033182C" w:rsidDel="00750347">
          <w:rPr>
            <w:rFonts w:cs="Times New Roman"/>
            <w:b w:val="0"/>
            <w:highlight w:val="yellow"/>
            <w:rPrChange w:id="9641" w:author="nova" w:date="2019-09-02T07:58:00Z">
              <w:rPr>
                <w:b w:val="0"/>
              </w:rPr>
            </w:rPrChange>
          </w:rPr>
          <w:delText>Metode PID pada aktuator</w:delText>
        </w:r>
        <w:bookmarkStart w:id="9642" w:name="_Toc23497358"/>
        <w:bookmarkStart w:id="9643" w:name="_Toc23553542"/>
        <w:bookmarkStart w:id="9644" w:name="_Toc23811895"/>
        <w:bookmarkStart w:id="9645" w:name="_Toc23881558"/>
        <w:bookmarkEnd w:id="9642"/>
        <w:bookmarkEnd w:id="9643"/>
        <w:bookmarkEnd w:id="9644"/>
        <w:bookmarkEnd w:id="9645"/>
      </w:del>
    </w:p>
    <w:p w14:paraId="520A72B0" w14:textId="653FD635" w:rsidR="00703896" w:rsidRPr="0033182C" w:rsidDel="00750347" w:rsidRDefault="00703896">
      <w:pPr>
        <w:pStyle w:val="Heading2"/>
        <w:numPr>
          <w:ilvl w:val="1"/>
          <w:numId w:val="45"/>
        </w:numPr>
        <w:ind w:left="357" w:hanging="357"/>
        <w:rPr>
          <w:del w:id="9646" w:author="Windows User" w:date="2019-09-20T01:38:00Z"/>
          <w:rFonts w:cs="Times New Roman"/>
        </w:rPr>
        <w:pPrChange w:id="9647" w:author="Windows User" w:date="2019-09-19T03:35:00Z">
          <w:pPr>
            <w:pStyle w:val="Heading2"/>
          </w:pPr>
        </w:pPrChange>
      </w:pPr>
      <w:del w:id="9648" w:author="Windows User" w:date="2019-09-20T01:38:00Z">
        <w:r w:rsidRPr="0033182C" w:rsidDel="00750347">
          <w:rPr>
            <w:rFonts w:cs="Times New Roman"/>
          </w:rPr>
          <w:delText>Uji Simulasi</w:delText>
        </w:r>
        <w:bookmarkStart w:id="9649" w:name="_Toc23497359"/>
        <w:bookmarkStart w:id="9650" w:name="_Toc23553543"/>
        <w:bookmarkStart w:id="9651" w:name="_Toc23811896"/>
        <w:bookmarkStart w:id="9652" w:name="_Toc23881559"/>
        <w:bookmarkEnd w:id="9649"/>
        <w:bookmarkEnd w:id="9650"/>
        <w:bookmarkEnd w:id="9651"/>
        <w:bookmarkEnd w:id="9652"/>
      </w:del>
    </w:p>
    <w:p w14:paraId="56022FA0" w14:textId="434C13F0" w:rsidR="00411AC3" w:rsidRPr="0033182C" w:rsidDel="00750347" w:rsidRDefault="00411AC3" w:rsidP="00411AC3">
      <w:pPr>
        <w:spacing w:after="0"/>
        <w:ind w:firstLine="709"/>
        <w:rPr>
          <w:del w:id="9653" w:author="Windows User" w:date="2019-09-20T01:38:00Z"/>
          <w:rFonts w:eastAsia="Times New Roman" w:cs="Times New Roman"/>
          <w:szCs w:val="24"/>
          <w:lang w:val="en-ID" w:eastAsia="id-ID"/>
        </w:rPr>
      </w:pPr>
      <w:del w:id="9654" w:author="Windows User" w:date="2019-09-20T01:38:00Z">
        <w:r w:rsidRPr="0033182C" w:rsidDel="00750347">
          <w:rPr>
            <w:rFonts w:eastAsia="Times New Roman" w:cs="Times New Roman"/>
            <w:szCs w:val="24"/>
            <w:lang w:val="id-ID" w:eastAsia="id-ID"/>
          </w:rPr>
          <w:delText xml:space="preserve">Simulasi menggunakan </w:delText>
        </w:r>
        <w:r w:rsidRPr="0033182C" w:rsidDel="00750347">
          <w:rPr>
            <w:rFonts w:eastAsia="Times New Roman" w:cs="Times New Roman"/>
            <w:i/>
            <w:szCs w:val="24"/>
            <w:lang w:val="en-ID" w:eastAsia="id-ID"/>
          </w:rPr>
          <w:delText>prototype</w:delText>
        </w:r>
        <w:r w:rsidRPr="0033182C" w:rsidDel="00750347">
          <w:rPr>
            <w:rFonts w:eastAsia="Times New Roman" w:cs="Times New Roman"/>
            <w:i/>
            <w:szCs w:val="24"/>
            <w:lang w:val="id-ID" w:eastAsia="id-ID"/>
          </w:rPr>
          <w:delText xml:space="preserve"> </w:delText>
        </w:r>
        <w:r w:rsidRPr="0033182C" w:rsidDel="00750347">
          <w:rPr>
            <w:rFonts w:eastAsia="Times New Roman" w:cs="Times New Roman"/>
            <w:szCs w:val="24"/>
            <w:lang w:val="en-ID" w:eastAsia="id-ID"/>
          </w:rPr>
          <w:delText>dan web digunakan untuk menampikan perhitungan</w:delText>
        </w:r>
        <w:r w:rsidRPr="0033182C" w:rsidDel="00750347">
          <w:rPr>
            <w:rFonts w:eastAsia="Times New Roman" w:cs="Times New Roman"/>
            <w:szCs w:val="24"/>
            <w:lang w:val="id-ID" w:eastAsia="id-ID"/>
          </w:rPr>
          <w:delText xml:space="preserve"> performansi sistem </w:delText>
        </w:r>
        <w:r w:rsidRPr="0033182C" w:rsidDel="00750347">
          <w:rPr>
            <w:rFonts w:eastAsia="Times New Roman" w:cs="Times New Roman"/>
            <w:szCs w:val="24"/>
            <w:lang w:val="en-ID" w:eastAsia="id-ID"/>
          </w:rPr>
          <w:delText xml:space="preserve">kontrol posisi pada panel surya. Hal ini dilakukan dengan cara membandingkan seberapa </w:delText>
        </w:r>
        <w:r w:rsidR="00CD6E7C" w:rsidRPr="0033182C" w:rsidDel="00750347">
          <w:rPr>
            <w:rFonts w:eastAsia="Times New Roman" w:cs="Times New Roman"/>
            <w:szCs w:val="24"/>
            <w:lang w:val="id-ID" w:eastAsia="id-ID"/>
          </w:rPr>
          <w:delText xml:space="preserve">kinerja dan </w:delText>
        </w:r>
        <w:r w:rsidR="00CD6E7C" w:rsidRPr="0033182C" w:rsidDel="00750347">
          <w:rPr>
            <w:rFonts w:eastAsia="Times New Roman" w:cs="Times New Roman"/>
            <w:i/>
            <w:szCs w:val="24"/>
            <w:lang w:val="id-ID" w:eastAsia="id-ID"/>
          </w:rPr>
          <w:delText xml:space="preserve">respons time </w:delText>
        </w:r>
        <w:r w:rsidR="00CD6E7C" w:rsidRPr="0033182C" w:rsidDel="00750347">
          <w:rPr>
            <w:rFonts w:eastAsia="Times New Roman" w:cs="Times New Roman"/>
            <w:szCs w:val="24"/>
            <w:lang w:val="id-ID" w:eastAsia="id-ID"/>
          </w:rPr>
          <w:delText xml:space="preserve">dari kedua solar tracker. </w:delText>
        </w:r>
        <w:r w:rsidRPr="0033182C" w:rsidDel="00750347">
          <w:rPr>
            <w:rFonts w:eastAsia="Times New Roman" w:cs="Times New Roman"/>
            <w:szCs w:val="24"/>
            <w:lang w:val="en-ID" w:eastAsia="id-ID"/>
          </w:rPr>
          <w:delText xml:space="preserve">Proses tersebut dapat dilihat langsung melalui web pada grafik setiap periode </w:delText>
        </w:r>
        <w:commentRangeStart w:id="9655"/>
        <w:r w:rsidRPr="0033182C" w:rsidDel="00750347">
          <w:rPr>
            <w:rFonts w:eastAsia="Times New Roman" w:cs="Times New Roman"/>
            <w:szCs w:val="24"/>
            <w:lang w:val="en-ID" w:eastAsia="id-ID"/>
          </w:rPr>
          <w:delText>waktu</w:delText>
        </w:r>
        <w:commentRangeEnd w:id="9655"/>
        <w:r w:rsidR="00DD7B26" w:rsidRPr="0033182C" w:rsidDel="00750347">
          <w:rPr>
            <w:rStyle w:val="CommentReference"/>
            <w:rFonts w:cs="Times New Roman"/>
          </w:rPr>
          <w:commentReference w:id="9655"/>
        </w:r>
        <w:r w:rsidRPr="0033182C" w:rsidDel="00750347">
          <w:rPr>
            <w:rFonts w:eastAsia="Times New Roman" w:cs="Times New Roman"/>
            <w:szCs w:val="24"/>
            <w:lang w:val="en-ID" w:eastAsia="id-ID"/>
          </w:rPr>
          <w:delText>.</w:delText>
        </w:r>
        <w:bookmarkStart w:id="9656" w:name="_Toc23497360"/>
        <w:bookmarkStart w:id="9657" w:name="_Toc23553544"/>
        <w:bookmarkStart w:id="9658" w:name="_Toc23811897"/>
        <w:bookmarkStart w:id="9659" w:name="_Toc23881560"/>
        <w:bookmarkEnd w:id="9656"/>
        <w:bookmarkEnd w:id="9657"/>
        <w:bookmarkEnd w:id="9658"/>
        <w:bookmarkEnd w:id="9659"/>
      </w:del>
    </w:p>
    <w:p w14:paraId="74B4AAD4" w14:textId="58A5BC72" w:rsidR="00703896" w:rsidRPr="0033182C" w:rsidDel="00750347" w:rsidRDefault="00703896" w:rsidP="00703896">
      <w:pPr>
        <w:rPr>
          <w:del w:id="9660" w:author="Windows User" w:date="2019-09-20T01:38:00Z"/>
          <w:rFonts w:cs="Times New Roman"/>
        </w:rPr>
      </w:pPr>
      <w:bookmarkStart w:id="9661" w:name="_Toc23497361"/>
      <w:bookmarkStart w:id="9662" w:name="_Toc23553545"/>
      <w:bookmarkStart w:id="9663" w:name="_Toc23811898"/>
      <w:bookmarkStart w:id="9664" w:name="_Toc23881561"/>
      <w:bookmarkEnd w:id="9661"/>
      <w:bookmarkEnd w:id="9662"/>
      <w:bookmarkEnd w:id="9663"/>
      <w:bookmarkEnd w:id="9664"/>
    </w:p>
    <w:p w14:paraId="3F49192E" w14:textId="23429CEC" w:rsidR="00310DF9" w:rsidRPr="0033182C" w:rsidDel="00750347" w:rsidRDefault="00757C1E" w:rsidP="00757C1E">
      <w:pPr>
        <w:spacing w:after="160" w:line="259" w:lineRule="auto"/>
        <w:jc w:val="left"/>
        <w:rPr>
          <w:del w:id="9665" w:author="Windows User" w:date="2019-09-20T01:38:00Z"/>
          <w:rFonts w:eastAsia="Times New Roman" w:cs="Times New Roman"/>
          <w:b/>
          <w:szCs w:val="32"/>
          <w:lang w:val="en-ID" w:eastAsia="id-ID"/>
        </w:rPr>
      </w:pPr>
      <w:del w:id="9666" w:author="Windows User" w:date="2019-09-20T01:38:00Z">
        <w:r w:rsidRPr="0033182C" w:rsidDel="00750347">
          <w:rPr>
            <w:rFonts w:eastAsia="Times New Roman" w:cs="Times New Roman"/>
            <w:b/>
            <w:szCs w:val="32"/>
            <w:lang w:val="en-ID" w:eastAsia="id-ID"/>
          </w:rPr>
          <w:br w:type="page"/>
        </w:r>
      </w:del>
    </w:p>
    <w:p w14:paraId="410EF3E0" w14:textId="4D8AC7B3" w:rsidR="0010463E" w:rsidRPr="0033182C" w:rsidDel="00750347" w:rsidRDefault="0010463E">
      <w:pPr>
        <w:pStyle w:val="Heading1"/>
        <w:numPr>
          <w:ilvl w:val="0"/>
          <w:numId w:val="45"/>
        </w:numPr>
        <w:ind w:left="426" w:hanging="426"/>
        <w:rPr>
          <w:del w:id="9667" w:author="Windows User" w:date="2019-09-20T01:38:00Z"/>
        </w:rPr>
        <w:sectPr w:rsidR="0010463E" w:rsidRPr="0033182C" w:rsidDel="00750347" w:rsidSect="00CF5B06">
          <w:pgSz w:w="11906" w:h="16838" w:code="9"/>
          <w:pgMar w:top="2268" w:right="1701" w:bottom="1701" w:left="2268" w:header="720" w:footer="720" w:gutter="0"/>
          <w:cols w:space="720"/>
          <w:titlePg/>
          <w:docGrid w:linePitch="360"/>
        </w:sectPr>
        <w:pPrChange w:id="9668" w:author="Windows User" w:date="2019-09-19T03:35:00Z">
          <w:pPr>
            <w:pStyle w:val="Heading1"/>
          </w:pPr>
        </w:pPrChange>
      </w:pPr>
    </w:p>
    <w:p w14:paraId="260E6B0D" w14:textId="6D895E5B" w:rsidR="00310DF9" w:rsidRPr="0033182C" w:rsidDel="00750347" w:rsidRDefault="00310DF9">
      <w:pPr>
        <w:pStyle w:val="Heading1"/>
        <w:numPr>
          <w:ilvl w:val="0"/>
          <w:numId w:val="45"/>
        </w:numPr>
        <w:ind w:left="426" w:hanging="426"/>
        <w:rPr>
          <w:del w:id="9669" w:author="Windows User" w:date="2019-09-20T01:37:00Z"/>
        </w:rPr>
        <w:pPrChange w:id="9670" w:author="Windows User" w:date="2019-09-19T03:35:00Z">
          <w:pPr>
            <w:pStyle w:val="Heading1"/>
          </w:pPr>
        </w:pPrChange>
      </w:pPr>
      <w:commentRangeStart w:id="9671"/>
      <w:del w:id="9672" w:author="Windows User" w:date="2019-09-20T01:37:00Z">
        <w:r w:rsidRPr="0033182C" w:rsidDel="00750347">
          <w:delText>HASIL DAN PEMBAHASAN</w:delText>
        </w:r>
        <w:commentRangeEnd w:id="9671"/>
        <w:r w:rsidR="00DD7B26" w:rsidRPr="0033182C" w:rsidDel="00750347">
          <w:rPr>
            <w:rStyle w:val="CommentReference"/>
            <w:rFonts w:eastAsiaTheme="minorHAnsi"/>
            <w:b w:val="0"/>
            <w:lang w:val="en-US" w:eastAsia="en-US"/>
          </w:rPr>
          <w:commentReference w:id="9671"/>
        </w:r>
        <w:bookmarkStart w:id="9673" w:name="_Toc23497362"/>
        <w:bookmarkStart w:id="9674" w:name="_Toc23553546"/>
        <w:bookmarkStart w:id="9675" w:name="_Toc23811899"/>
        <w:bookmarkStart w:id="9676" w:name="_Toc23881562"/>
        <w:bookmarkEnd w:id="9673"/>
        <w:bookmarkEnd w:id="9674"/>
        <w:bookmarkEnd w:id="9675"/>
        <w:bookmarkEnd w:id="9676"/>
      </w:del>
    </w:p>
    <w:p w14:paraId="35EB113B" w14:textId="062EB948" w:rsidR="001631D5" w:rsidRPr="0033182C" w:rsidDel="00750347" w:rsidRDefault="001631D5" w:rsidP="001631D5">
      <w:pPr>
        <w:rPr>
          <w:del w:id="9677" w:author="Windows User" w:date="2019-09-20T01:37:00Z"/>
          <w:rFonts w:cs="Times New Roman"/>
          <w:lang w:val="en-ID" w:eastAsia="id-ID"/>
        </w:rPr>
      </w:pPr>
      <w:bookmarkStart w:id="9678" w:name="_Toc23497363"/>
      <w:bookmarkStart w:id="9679" w:name="_Toc23553547"/>
      <w:bookmarkStart w:id="9680" w:name="_Toc23811900"/>
      <w:bookmarkStart w:id="9681" w:name="_Toc23881563"/>
      <w:bookmarkEnd w:id="9678"/>
      <w:bookmarkEnd w:id="9679"/>
      <w:bookmarkEnd w:id="9680"/>
      <w:bookmarkEnd w:id="9681"/>
    </w:p>
    <w:p w14:paraId="7526A6C2" w14:textId="5C07483A" w:rsidR="001631D5" w:rsidRPr="0033182C" w:rsidDel="00750347" w:rsidRDefault="001631D5" w:rsidP="00CF5B06">
      <w:pPr>
        <w:ind w:right="-1" w:firstLine="720"/>
        <w:rPr>
          <w:del w:id="9682" w:author="Windows User" w:date="2019-09-20T01:37:00Z"/>
          <w:rFonts w:cs="Times New Roman"/>
          <w:szCs w:val="24"/>
          <w:lang w:eastAsia="id-ID"/>
        </w:rPr>
      </w:pPr>
      <w:del w:id="9683" w:author="Windows User" w:date="2019-09-20T01:37:00Z">
        <w:r w:rsidRPr="0033182C" w:rsidDel="00750347">
          <w:rPr>
            <w:rFonts w:cs="Times New Roman"/>
            <w:szCs w:val="24"/>
            <w:lang w:eastAsia="id-ID"/>
          </w:rPr>
          <w:delText xml:space="preserve">Bab  ini </w:delText>
        </w:r>
        <w:r w:rsidR="00E41CE5" w:rsidRPr="0033182C" w:rsidDel="00750347">
          <w:rPr>
            <w:rFonts w:cs="Times New Roman"/>
            <w:szCs w:val="24"/>
            <w:lang w:eastAsia="id-ID"/>
          </w:rPr>
          <w:delText xml:space="preserve">membahas tentang pengujian sistem yang dilakukan untuk mengevaluasi program yang telah di buat. Pengujian ini mulai dari penerapan desain kontrol posisi sampai uji simulasi </w:delText>
        </w:r>
        <w:r w:rsidR="00E41CE5" w:rsidRPr="0033182C" w:rsidDel="00750347">
          <w:rPr>
            <w:rFonts w:cs="Times New Roman"/>
            <w:i/>
            <w:szCs w:val="24"/>
            <w:lang w:eastAsia="id-ID"/>
          </w:rPr>
          <w:delText>solar tracker</w:delText>
        </w:r>
        <w:r w:rsidR="00E41CE5" w:rsidRPr="0033182C" w:rsidDel="00750347">
          <w:rPr>
            <w:rFonts w:cs="Times New Roman"/>
            <w:szCs w:val="24"/>
            <w:lang w:eastAsia="id-ID"/>
          </w:rPr>
          <w:delText xml:space="preserve"> berbasis web.</w:delText>
        </w:r>
        <w:bookmarkStart w:id="9684" w:name="_Toc23497364"/>
        <w:bookmarkStart w:id="9685" w:name="_Toc23553548"/>
        <w:bookmarkStart w:id="9686" w:name="_Toc23811901"/>
        <w:bookmarkStart w:id="9687" w:name="_Toc23881564"/>
        <w:bookmarkEnd w:id="9684"/>
        <w:bookmarkEnd w:id="9685"/>
        <w:bookmarkEnd w:id="9686"/>
        <w:bookmarkEnd w:id="9687"/>
      </w:del>
    </w:p>
    <w:p w14:paraId="1720918A" w14:textId="1E6ABBE7" w:rsidR="0049091B" w:rsidRPr="0033182C" w:rsidDel="00750347" w:rsidRDefault="0049091B" w:rsidP="008177D7">
      <w:pPr>
        <w:pStyle w:val="ListParagraph"/>
        <w:keepNext/>
        <w:keepLines/>
        <w:numPr>
          <w:ilvl w:val="0"/>
          <w:numId w:val="3"/>
        </w:numPr>
        <w:spacing w:before="240" w:after="0"/>
        <w:contextualSpacing w:val="0"/>
        <w:outlineLvl w:val="0"/>
        <w:rPr>
          <w:del w:id="9688" w:author="Windows User" w:date="2019-09-20T01:37:00Z"/>
          <w:rFonts w:eastAsiaTheme="majorEastAsia" w:cs="Times New Roman"/>
          <w:b/>
          <w:vanish/>
          <w:szCs w:val="24"/>
        </w:rPr>
      </w:pPr>
      <w:bookmarkStart w:id="9689" w:name="_Toc15843266"/>
      <w:bookmarkStart w:id="9690" w:name="_Toc17267683"/>
      <w:bookmarkStart w:id="9691" w:name="_Toc17267783"/>
      <w:bookmarkStart w:id="9692" w:name="_Toc17267882"/>
      <w:bookmarkStart w:id="9693" w:name="_Toc17267987"/>
      <w:bookmarkStart w:id="9694" w:name="_Toc17268087"/>
      <w:bookmarkStart w:id="9695" w:name="_Toc17312969"/>
      <w:bookmarkStart w:id="9696" w:name="_Toc19329677"/>
      <w:bookmarkStart w:id="9697" w:name="_Toc23497365"/>
      <w:bookmarkStart w:id="9698" w:name="_Toc23553549"/>
      <w:bookmarkStart w:id="9699" w:name="_Toc23811902"/>
      <w:bookmarkStart w:id="9700" w:name="_Toc23881565"/>
      <w:bookmarkEnd w:id="9689"/>
      <w:bookmarkEnd w:id="9690"/>
      <w:bookmarkEnd w:id="9691"/>
      <w:bookmarkEnd w:id="9692"/>
      <w:bookmarkEnd w:id="9693"/>
      <w:bookmarkEnd w:id="9694"/>
      <w:bookmarkEnd w:id="9695"/>
      <w:bookmarkEnd w:id="9696"/>
      <w:bookmarkEnd w:id="9697"/>
      <w:bookmarkEnd w:id="9698"/>
      <w:bookmarkEnd w:id="9699"/>
      <w:bookmarkEnd w:id="9700"/>
    </w:p>
    <w:p w14:paraId="4C967E6C" w14:textId="2873F213" w:rsidR="001B6CA2" w:rsidRPr="0033182C" w:rsidDel="00750347" w:rsidRDefault="0049091B">
      <w:pPr>
        <w:pStyle w:val="Heading2"/>
        <w:numPr>
          <w:ilvl w:val="1"/>
          <w:numId w:val="45"/>
        </w:numPr>
        <w:ind w:left="357" w:hanging="357"/>
        <w:rPr>
          <w:del w:id="9701" w:author="Windows User" w:date="2019-09-20T01:37:00Z"/>
          <w:rFonts w:cs="Times New Roman"/>
          <w:i/>
        </w:rPr>
        <w:pPrChange w:id="9702" w:author="Windows User" w:date="2019-09-19T03:35:00Z">
          <w:pPr>
            <w:pStyle w:val="Heading2"/>
          </w:pPr>
        </w:pPrChange>
      </w:pPr>
      <w:del w:id="9703" w:author="Windows User" w:date="2019-09-20T01:37:00Z">
        <w:r w:rsidRPr="0033182C" w:rsidDel="00750347">
          <w:rPr>
            <w:rFonts w:cs="Times New Roman"/>
          </w:rPr>
          <w:delText xml:space="preserve">Hasil Implementasi Desain </w:delText>
        </w:r>
        <w:r w:rsidR="00A706CD" w:rsidRPr="0033182C" w:rsidDel="00750347">
          <w:rPr>
            <w:rFonts w:cs="Times New Roman"/>
            <w:i/>
          </w:rPr>
          <w:delText xml:space="preserve">Prototype </w:delText>
        </w:r>
        <w:r w:rsidR="005176F5" w:rsidRPr="0033182C" w:rsidDel="00750347">
          <w:rPr>
            <w:rFonts w:cs="Times New Roman"/>
            <w:i/>
          </w:rPr>
          <w:delText>Hardware</w:delText>
        </w:r>
        <w:bookmarkStart w:id="9704" w:name="_Toc23497366"/>
        <w:bookmarkStart w:id="9705" w:name="_Toc23553550"/>
        <w:bookmarkStart w:id="9706" w:name="_Toc23811903"/>
        <w:bookmarkStart w:id="9707" w:name="_Toc23881566"/>
        <w:bookmarkEnd w:id="9704"/>
        <w:bookmarkEnd w:id="9705"/>
        <w:bookmarkEnd w:id="9706"/>
        <w:bookmarkEnd w:id="9707"/>
      </w:del>
    </w:p>
    <w:p w14:paraId="7A9105BD" w14:textId="17C56CAE" w:rsidR="00A706CD" w:rsidRPr="0033182C" w:rsidDel="00750347" w:rsidRDefault="00A706CD" w:rsidP="00A706CD">
      <w:pPr>
        <w:ind w:firstLine="357"/>
        <w:rPr>
          <w:del w:id="9708" w:author="Windows User" w:date="2019-09-20T01:37:00Z"/>
          <w:rFonts w:cs="Times New Roman"/>
          <w:b/>
        </w:rPr>
      </w:pPr>
      <w:del w:id="9709" w:author="Windows User" w:date="2019-09-20T01:37:00Z">
        <w:r w:rsidRPr="0033182C" w:rsidDel="00750347">
          <w:rPr>
            <w:rFonts w:cs="Times New Roman"/>
            <w:szCs w:val="24"/>
            <w:lang w:eastAsia="id-ID"/>
          </w:rPr>
          <w:delText xml:space="preserve">Prototype ini terdiri dari tracker yang berfungsi untuk menentukan sudut mana yang paling optimal, sedangkan aktuator digunakan untuk memproses sudut yang dihasilkan oleh tracker menggunakan metode </w:delText>
        </w:r>
      </w:del>
      <w:del w:id="9710" w:author="Windows User" w:date="2019-09-14T03:53:00Z">
        <w:r w:rsidRPr="0033182C" w:rsidDel="00451BA0">
          <w:rPr>
            <w:rFonts w:cs="Times New Roman"/>
            <w:szCs w:val="24"/>
            <w:lang w:eastAsia="id-ID"/>
          </w:rPr>
          <w:delText>fuzzy</w:delText>
        </w:r>
      </w:del>
      <w:del w:id="9711" w:author="Windows User" w:date="2019-09-20T01:37:00Z">
        <w:r w:rsidRPr="0033182C" w:rsidDel="00750347">
          <w:rPr>
            <w:rFonts w:cs="Times New Roman"/>
            <w:szCs w:val="24"/>
            <w:lang w:eastAsia="id-ID"/>
          </w:rPr>
          <w:delText>.  Sumber daya yang digunakan menggunakan powerbank.</w:delText>
        </w:r>
        <w:bookmarkStart w:id="9712" w:name="_Toc23497367"/>
        <w:bookmarkStart w:id="9713" w:name="_Toc23553551"/>
        <w:bookmarkStart w:id="9714" w:name="_Toc23811904"/>
        <w:bookmarkStart w:id="9715" w:name="_Toc23881567"/>
        <w:bookmarkEnd w:id="9712"/>
        <w:bookmarkEnd w:id="9713"/>
        <w:bookmarkEnd w:id="9714"/>
        <w:bookmarkEnd w:id="9715"/>
      </w:del>
    </w:p>
    <w:p w14:paraId="306A8DC8" w14:textId="5215CF02" w:rsidR="00EE16C5" w:rsidRPr="0033182C" w:rsidDel="00750347" w:rsidRDefault="00F0029C" w:rsidP="00EE16C5">
      <w:pPr>
        <w:rPr>
          <w:del w:id="9716" w:author="Windows User" w:date="2019-09-20T01:37:00Z"/>
          <w:rFonts w:cs="Times New Roman"/>
          <w:noProof/>
        </w:rPr>
      </w:pPr>
      <w:del w:id="9717" w:author="Windows User" w:date="2019-09-20T01:37:00Z">
        <w:r w:rsidRPr="0033182C" w:rsidDel="00750347">
          <w:rPr>
            <w:rFonts w:cs="Times New Roman"/>
            <w:noProof/>
          </w:rPr>
          <w:drawing>
            <wp:inline distT="0" distB="0" distL="0" distR="0" wp14:anchorId="0FE53B0A" wp14:editId="027672BD">
              <wp:extent cx="2409646" cy="2867025"/>
              <wp:effectExtent l="0" t="0" r="0" b="0"/>
              <wp:docPr id="48" name="Picture 48" descr="C:\Users\ACER\Downloads\IMG_20190821_02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IMG_20190821_021200.jp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28452" b="4639"/>
                      <a:stretch/>
                    </pic:blipFill>
                    <pic:spPr bwMode="auto">
                      <a:xfrm>
                        <a:off x="0" y="0"/>
                        <a:ext cx="2411645" cy="2869403"/>
                      </a:xfrm>
                      <a:prstGeom prst="rect">
                        <a:avLst/>
                      </a:prstGeom>
                      <a:noFill/>
                      <a:ln>
                        <a:noFill/>
                      </a:ln>
                      <a:extLst>
                        <a:ext uri="{53640926-AAD7-44D8-BBD7-CCE9431645EC}">
                          <a14:shadowObscured xmlns:a14="http://schemas.microsoft.com/office/drawing/2010/main"/>
                        </a:ext>
                      </a:extLst>
                    </pic:spPr>
                  </pic:pic>
                </a:graphicData>
              </a:graphic>
            </wp:inline>
          </w:drawing>
        </w:r>
        <w:r w:rsidRPr="0033182C" w:rsidDel="00750347">
          <w:rPr>
            <w:rFonts w:cs="Times New Roman"/>
            <w:noProof/>
            <w:lang w:val="id-ID"/>
          </w:rPr>
          <w:delText xml:space="preserve">     </w:delText>
        </w:r>
        <w:r w:rsidRPr="0033182C" w:rsidDel="00750347">
          <w:rPr>
            <w:rFonts w:cs="Times New Roman"/>
            <w:noProof/>
          </w:rPr>
          <w:drawing>
            <wp:inline distT="0" distB="0" distL="0" distR="0" wp14:anchorId="3C713983" wp14:editId="151C79E1">
              <wp:extent cx="2390721" cy="2874010"/>
              <wp:effectExtent l="0" t="0" r="0" b="2540"/>
              <wp:docPr id="51" name="Picture 51" descr="C:\Users\ACER\Downloads\IMG_20190821_021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wnloads\IMG_20190821_021116.jp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4349" b="18046"/>
                      <a:stretch/>
                    </pic:blipFill>
                    <pic:spPr bwMode="auto">
                      <a:xfrm>
                        <a:off x="0" y="0"/>
                        <a:ext cx="2394595" cy="2878667"/>
                      </a:xfrm>
                      <a:prstGeom prst="rect">
                        <a:avLst/>
                      </a:prstGeom>
                      <a:noFill/>
                      <a:ln>
                        <a:noFill/>
                      </a:ln>
                      <a:extLst>
                        <a:ext uri="{53640926-AAD7-44D8-BBD7-CCE9431645EC}">
                          <a14:shadowObscured xmlns:a14="http://schemas.microsoft.com/office/drawing/2010/main"/>
                        </a:ext>
                      </a:extLst>
                    </pic:spPr>
                  </pic:pic>
                </a:graphicData>
              </a:graphic>
            </wp:inline>
          </w:drawing>
        </w:r>
        <w:bookmarkStart w:id="9718" w:name="_Toc23497368"/>
        <w:bookmarkStart w:id="9719" w:name="_Toc23553552"/>
        <w:bookmarkStart w:id="9720" w:name="_Toc23811905"/>
        <w:bookmarkStart w:id="9721" w:name="_Toc23881568"/>
        <w:bookmarkEnd w:id="9718"/>
        <w:bookmarkEnd w:id="9719"/>
        <w:bookmarkEnd w:id="9720"/>
        <w:bookmarkEnd w:id="9721"/>
      </w:del>
    </w:p>
    <w:p w14:paraId="42F6AE8E" w14:textId="0AFFDC99" w:rsidR="00185B71" w:rsidRPr="0033182C" w:rsidDel="00750347" w:rsidRDefault="00185B71">
      <w:pPr>
        <w:pStyle w:val="Heading2"/>
        <w:numPr>
          <w:ilvl w:val="1"/>
          <w:numId w:val="45"/>
        </w:numPr>
        <w:ind w:left="357" w:hanging="357"/>
        <w:rPr>
          <w:del w:id="9722" w:author="Windows User" w:date="2019-09-20T01:37:00Z"/>
          <w:rFonts w:cs="Times New Roman"/>
        </w:rPr>
        <w:pPrChange w:id="9723" w:author="Windows User" w:date="2019-09-19T03:35:00Z">
          <w:pPr>
            <w:pStyle w:val="Heading2"/>
          </w:pPr>
        </w:pPrChange>
      </w:pPr>
      <w:del w:id="9724" w:author="Windows User" w:date="2019-09-20T01:37:00Z">
        <w:r w:rsidRPr="0033182C" w:rsidDel="00750347">
          <w:rPr>
            <w:rFonts w:cs="Times New Roman"/>
          </w:rPr>
          <w:delText xml:space="preserve">Hasil Implementasi Desain User Interface Kontrol Posisi Berbasis Web </w:delText>
        </w:r>
        <w:bookmarkStart w:id="9725" w:name="_Toc23497369"/>
        <w:bookmarkStart w:id="9726" w:name="_Toc23553553"/>
        <w:bookmarkStart w:id="9727" w:name="_Toc23811906"/>
        <w:bookmarkStart w:id="9728" w:name="_Toc23881569"/>
        <w:bookmarkEnd w:id="9725"/>
        <w:bookmarkEnd w:id="9726"/>
        <w:bookmarkEnd w:id="9727"/>
        <w:bookmarkEnd w:id="9728"/>
      </w:del>
    </w:p>
    <w:p w14:paraId="05496011" w14:textId="3CB5A46B" w:rsidR="00E03988" w:rsidRPr="0033182C" w:rsidDel="00750347" w:rsidRDefault="00E03988" w:rsidP="00E03988">
      <w:pPr>
        <w:ind w:left="284"/>
        <w:rPr>
          <w:del w:id="9729" w:author="Windows User" w:date="2019-09-20T01:37:00Z"/>
          <w:rFonts w:cs="Times New Roman"/>
        </w:rPr>
      </w:pPr>
      <w:del w:id="9730" w:author="Windows User" w:date="2019-09-20T01:37:00Z">
        <w:r w:rsidRPr="0033182C" w:rsidDel="00750347">
          <w:rPr>
            <w:rFonts w:cs="Times New Roman"/>
            <w:noProof/>
          </w:rPr>
          <w:drawing>
            <wp:inline distT="0" distB="0" distL="0" distR="0" wp14:anchorId="7E00EB35" wp14:editId="007C6F95">
              <wp:extent cx="3924300" cy="1825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30695" cy="1828415"/>
                      </a:xfrm>
                      <a:prstGeom prst="rect">
                        <a:avLst/>
                      </a:prstGeom>
                    </pic:spPr>
                  </pic:pic>
                </a:graphicData>
              </a:graphic>
            </wp:inline>
          </w:drawing>
        </w:r>
        <w:bookmarkStart w:id="9731" w:name="_Toc23497370"/>
        <w:bookmarkStart w:id="9732" w:name="_Toc23553554"/>
        <w:bookmarkStart w:id="9733" w:name="_Toc23811907"/>
        <w:bookmarkStart w:id="9734" w:name="_Toc23881570"/>
        <w:bookmarkEnd w:id="9731"/>
        <w:bookmarkEnd w:id="9732"/>
        <w:bookmarkEnd w:id="9733"/>
        <w:bookmarkEnd w:id="9734"/>
      </w:del>
    </w:p>
    <w:p w14:paraId="19D4F90C" w14:textId="4FD7F7B6" w:rsidR="005176F5" w:rsidRPr="0033182C" w:rsidDel="00750347" w:rsidRDefault="005176F5">
      <w:pPr>
        <w:pStyle w:val="Heading2"/>
        <w:numPr>
          <w:ilvl w:val="1"/>
          <w:numId w:val="45"/>
        </w:numPr>
        <w:ind w:left="357" w:hanging="357"/>
        <w:rPr>
          <w:del w:id="9735" w:author="Windows User" w:date="2019-09-20T01:37:00Z"/>
          <w:rFonts w:cs="Times New Roman"/>
          <w:szCs w:val="24"/>
        </w:rPr>
        <w:pPrChange w:id="9736" w:author="Windows User" w:date="2019-09-19T03:35:00Z">
          <w:pPr>
            <w:pStyle w:val="Heading2"/>
          </w:pPr>
        </w:pPrChange>
      </w:pPr>
      <w:del w:id="9737" w:author="Windows User" w:date="2019-09-20T01:37:00Z">
        <w:r w:rsidRPr="0033182C" w:rsidDel="00750347">
          <w:rPr>
            <w:rFonts w:cs="Times New Roman"/>
          </w:rPr>
          <w:delText>Hasil Implementasi Sistem</w:delText>
        </w:r>
        <w:bookmarkStart w:id="9738" w:name="_Toc23497371"/>
        <w:bookmarkStart w:id="9739" w:name="_Toc23553555"/>
        <w:bookmarkStart w:id="9740" w:name="_Toc23811908"/>
        <w:bookmarkStart w:id="9741" w:name="_Toc23881571"/>
        <w:bookmarkEnd w:id="9738"/>
        <w:bookmarkEnd w:id="9739"/>
        <w:bookmarkEnd w:id="9740"/>
        <w:bookmarkEnd w:id="9741"/>
      </w:del>
    </w:p>
    <w:p w14:paraId="3F34EA77" w14:textId="0DA23D6B" w:rsidR="000F66F0" w:rsidRPr="0033182C" w:rsidDel="00750347" w:rsidRDefault="00EE16C5" w:rsidP="00217B12">
      <w:pPr>
        <w:ind w:left="284"/>
        <w:rPr>
          <w:del w:id="9742" w:author="Windows User" w:date="2019-09-20T01:37:00Z"/>
          <w:rFonts w:cs="Times New Roman"/>
        </w:rPr>
      </w:pPr>
      <w:del w:id="9743" w:author="Windows User" w:date="2019-09-20T01:37:00Z">
        <w:r w:rsidRPr="0033182C" w:rsidDel="00750347">
          <w:rPr>
            <w:rFonts w:cs="Times New Roman"/>
            <w:noProof/>
          </w:rPr>
          <w:drawing>
            <wp:inline distT="0" distB="0" distL="0" distR="0" wp14:anchorId="1A15813F" wp14:editId="40D14C25">
              <wp:extent cx="4104684" cy="18281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3783" b="6992"/>
                      <a:stretch/>
                    </pic:blipFill>
                    <pic:spPr bwMode="auto">
                      <a:xfrm>
                        <a:off x="0" y="0"/>
                        <a:ext cx="4130017" cy="1839448"/>
                      </a:xfrm>
                      <a:prstGeom prst="rect">
                        <a:avLst/>
                      </a:prstGeom>
                      <a:ln>
                        <a:noFill/>
                      </a:ln>
                      <a:extLst>
                        <a:ext uri="{53640926-AAD7-44D8-BBD7-CCE9431645EC}">
                          <a14:shadowObscured xmlns:a14="http://schemas.microsoft.com/office/drawing/2010/main"/>
                        </a:ext>
                      </a:extLst>
                    </pic:spPr>
                  </pic:pic>
                </a:graphicData>
              </a:graphic>
            </wp:inline>
          </w:drawing>
        </w:r>
        <w:bookmarkStart w:id="9744" w:name="_Toc23497372"/>
        <w:bookmarkStart w:id="9745" w:name="_Toc23553556"/>
        <w:bookmarkStart w:id="9746" w:name="_Toc23811909"/>
        <w:bookmarkStart w:id="9747" w:name="_Toc23881572"/>
        <w:bookmarkEnd w:id="9744"/>
        <w:bookmarkEnd w:id="9745"/>
        <w:bookmarkEnd w:id="9746"/>
        <w:bookmarkEnd w:id="9747"/>
      </w:del>
    </w:p>
    <w:p w14:paraId="7CD5F768" w14:textId="5483F58C" w:rsidR="0049091B" w:rsidRPr="0033182C" w:rsidDel="00750347" w:rsidRDefault="0049091B">
      <w:pPr>
        <w:pStyle w:val="Heading2"/>
        <w:numPr>
          <w:ilvl w:val="1"/>
          <w:numId w:val="45"/>
        </w:numPr>
        <w:ind w:left="357" w:hanging="357"/>
        <w:rPr>
          <w:del w:id="9748" w:author="Windows User" w:date="2019-09-20T01:37:00Z"/>
          <w:rFonts w:cs="Times New Roman"/>
        </w:rPr>
        <w:pPrChange w:id="9749" w:author="Windows User" w:date="2019-09-19T03:35:00Z">
          <w:pPr>
            <w:pStyle w:val="Heading2"/>
          </w:pPr>
        </w:pPrChange>
      </w:pPr>
      <w:del w:id="9750" w:author="Windows User" w:date="2019-09-20T01:37:00Z">
        <w:r w:rsidRPr="0033182C" w:rsidDel="00750347">
          <w:rPr>
            <w:rFonts w:cs="Times New Roman"/>
          </w:rPr>
          <w:delText>Hasil Uji Simulasi</w:delText>
        </w:r>
        <w:bookmarkStart w:id="9751" w:name="_Toc23497373"/>
        <w:bookmarkStart w:id="9752" w:name="_Toc23553557"/>
        <w:bookmarkStart w:id="9753" w:name="_Toc23811910"/>
        <w:bookmarkStart w:id="9754" w:name="_Toc23881573"/>
        <w:bookmarkEnd w:id="9751"/>
        <w:bookmarkEnd w:id="9752"/>
        <w:bookmarkEnd w:id="9753"/>
        <w:bookmarkEnd w:id="9754"/>
      </w:del>
    </w:p>
    <w:p w14:paraId="5D96D78B" w14:textId="219C2DC5" w:rsidR="00EE16C5" w:rsidRPr="0033182C" w:rsidDel="00750347" w:rsidRDefault="00EE16C5" w:rsidP="00217B12">
      <w:pPr>
        <w:ind w:firstLine="720"/>
        <w:rPr>
          <w:del w:id="9755" w:author="Windows User" w:date="2019-09-20T01:37:00Z"/>
          <w:rFonts w:cs="Times New Roman"/>
          <w:lang w:val="id-ID"/>
        </w:rPr>
      </w:pPr>
      <w:del w:id="9756" w:author="Windows User" w:date="2019-09-20T01:37:00Z">
        <w:r w:rsidRPr="0033182C" w:rsidDel="00750347">
          <w:rPr>
            <w:rFonts w:cs="Times New Roman"/>
            <w:lang w:val="id-ID"/>
          </w:rPr>
          <w:delText xml:space="preserve">Uji simulasi dilakukan dengan menghidupkan alat dan membaca hasil pembacaan sensor pada jam tertentu. Dalam pengujian kali ini diujikan pada jam 11 siang dengan kondisi cerah. Uji simulasi dilakukan dengan dua buah kondisi, yang pertama pengujian solar tracker yang menggunakan metode </w:delText>
        </w:r>
      </w:del>
      <w:del w:id="9757" w:author="Windows User" w:date="2019-09-14T03:53:00Z">
        <w:r w:rsidRPr="0033182C" w:rsidDel="00451BA0">
          <w:rPr>
            <w:rFonts w:cs="Times New Roman"/>
            <w:lang w:val="id-ID"/>
          </w:rPr>
          <w:delText>fuzzy</w:delText>
        </w:r>
      </w:del>
      <w:del w:id="9758" w:author="Windows User" w:date="2019-09-20T01:37:00Z">
        <w:r w:rsidRPr="0033182C" w:rsidDel="00750347">
          <w:rPr>
            <w:rFonts w:cs="Times New Roman"/>
            <w:lang w:val="id-ID"/>
          </w:rPr>
          <w:delText xml:space="preserve"> dan PID, dan solar tracker tanpa metode tersebut.</w:delText>
        </w:r>
        <w:bookmarkStart w:id="9759" w:name="_Toc23497374"/>
        <w:bookmarkStart w:id="9760" w:name="_Toc23553558"/>
        <w:bookmarkStart w:id="9761" w:name="_Toc23811911"/>
        <w:bookmarkStart w:id="9762" w:name="_Toc23881574"/>
        <w:bookmarkEnd w:id="9759"/>
        <w:bookmarkEnd w:id="9760"/>
        <w:bookmarkEnd w:id="9761"/>
        <w:bookmarkEnd w:id="9762"/>
      </w:del>
    </w:p>
    <w:p w14:paraId="68A1A839" w14:textId="03F820FB" w:rsidR="00EE16C5" w:rsidRPr="0033182C" w:rsidDel="00750347" w:rsidRDefault="00EE16C5" w:rsidP="00217B12">
      <w:pPr>
        <w:ind w:firstLine="720"/>
        <w:rPr>
          <w:del w:id="9763" w:author="Windows User" w:date="2019-09-20T01:37:00Z"/>
          <w:rFonts w:cs="Times New Roman"/>
          <w:lang w:val="id-ID"/>
        </w:rPr>
      </w:pPr>
      <w:del w:id="9764" w:author="Windows User" w:date="2019-09-20T01:37:00Z">
        <w:r w:rsidRPr="0033182C" w:rsidDel="00750347">
          <w:rPr>
            <w:rFonts w:cs="Times New Roman"/>
            <w:lang w:val="id-ID"/>
          </w:rPr>
          <w:delText>Proses pengujian dilakukan dengan menghidupkan solar tracker. Saat hidup pertama kali setpoint dari solar tracker diautr pada sudut X = 45° dan Y  = 0° atau mengarah ke arah timur.</w:delText>
        </w:r>
        <w:bookmarkStart w:id="9765" w:name="_Toc23497375"/>
        <w:bookmarkStart w:id="9766" w:name="_Toc23553559"/>
        <w:bookmarkStart w:id="9767" w:name="_Toc23811912"/>
        <w:bookmarkStart w:id="9768" w:name="_Toc23881575"/>
        <w:bookmarkEnd w:id="9765"/>
        <w:bookmarkEnd w:id="9766"/>
        <w:bookmarkEnd w:id="9767"/>
        <w:bookmarkEnd w:id="9768"/>
      </w:del>
    </w:p>
    <w:p w14:paraId="3A0A283F" w14:textId="2408BAB0" w:rsidR="001B6CA2" w:rsidRPr="0033182C" w:rsidDel="00750347" w:rsidRDefault="005176F5">
      <w:pPr>
        <w:pStyle w:val="Heading3"/>
        <w:numPr>
          <w:ilvl w:val="2"/>
          <w:numId w:val="45"/>
        </w:numPr>
        <w:ind w:left="357" w:hanging="357"/>
        <w:rPr>
          <w:del w:id="9769" w:author="Windows User" w:date="2019-09-20T01:37:00Z"/>
          <w:rFonts w:cs="Times New Roman"/>
        </w:rPr>
        <w:pPrChange w:id="9770" w:author="Windows User" w:date="2019-09-19T03:35:00Z">
          <w:pPr>
            <w:pStyle w:val="Heading3"/>
          </w:pPr>
        </w:pPrChange>
      </w:pPr>
      <w:del w:id="9771" w:author="Windows User" w:date="2019-09-20T01:37:00Z">
        <w:r w:rsidRPr="0033182C" w:rsidDel="00750347">
          <w:rPr>
            <w:rFonts w:cs="Times New Roman"/>
          </w:rPr>
          <w:delText>Hasil Pengambilan Data Sensor</w:delText>
        </w:r>
        <w:bookmarkStart w:id="9772" w:name="_Toc23497376"/>
        <w:bookmarkStart w:id="9773" w:name="_Toc23553560"/>
        <w:bookmarkStart w:id="9774" w:name="_Toc23811913"/>
        <w:bookmarkStart w:id="9775" w:name="_Toc23881576"/>
        <w:bookmarkEnd w:id="9772"/>
        <w:bookmarkEnd w:id="9773"/>
        <w:bookmarkEnd w:id="9774"/>
        <w:bookmarkEnd w:id="9775"/>
      </w:del>
    </w:p>
    <w:p w14:paraId="10702950" w14:textId="32823E5C" w:rsidR="00EE16C5" w:rsidRPr="0033182C" w:rsidDel="00750347" w:rsidRDefault="003867FE" w:rsidP="003867FE">
      <w:pPr>
        <w:ind w:firstLine="720"/>
        <w:rPr>
          <w:del w:id="9776" w:author="Windows User" w:date="2019-09-20T01:37:00Z"/>
          <w:rFonts w:cs="Times New Roman"/>
          <w:lang w:val="id-ID"/>
        </w:rPr>
      </w:pPr>
      <w:del w:id="9777" w:author="Windows User" w:date="2019-09-20T01:37:00Z">
        <w:r w:rsidRPr="0033182C" w:rsidDel="00750347">
          <w:rPr>
            <w:rFonts w:cs="Times New Roman"/>
            <w:noProof/>
          </w:rPr>
          <mc:AlternateContent>
            <mc:Choice Requires="wps">
              <w:drawing>
                <wp:anchor distT="0" distB="0" distL="114300" distR="114300" simplePos="0" relativeHeight="251671552" behindDoc="0" locked="0" layoutInCell="1" allowOverlap="1" wp14:anchorId="3E22A3C3" wp14:editId="3862F6F1">
                  <wp:simplePos x="0" y="0"/>
                  <wp:positionH relativeFrom="column">
                    <wp:posOffset>3278505</wp:posOffset>
                  </wp:positionH>
                  <wp:positionV relativeFrom="paragraph">
                    <wp:posOffset>2352040</wp:posOffset>
                  </wp:positionV>
                  <wp:extent cx="176149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761490" cy="635"/>
                          </a:xfrm>
                          <a:prstGeom prst="rect">
                            <a:avLst/>
                          </a:prstGeom>
                          <a:solidFill>
                            <a:prstClr val="white"/>
                          </a:solidFill>
                          <a:ln>
                            <a:noFill/>
                          </a:ln>
                        </wps:spPr>
                        <wps:txbx>
                          <w:txbxContent>
                            <w:p w14:paraId="6DB6A501" w14:textId="243AAD5E" w:rsidR="000B6C7D" w:rsidRPr="00F30068" w:rsidRDefault="000B6C7D" w:rsidP="003867FE">
                              <w:pPr>
                                <w:pStyle w:val="Caption"/>
                                <w:rPr>
                                  <w:noProof/>
                                  <w:sz w:val="24"/>
                                </w:rPr>
                              </w:pPr>
                              <w:bookmarkStart w:id="9778" w:name="_Toc23880276"/>
                              <w:r>
                                <w:t xml:space="preserve">Gambar </w:t>
                              </w:r>
                              <w:fldSimple w:instr=" STYLEREF 1 \s ">
                                <w:r>
                                  <w:rPr>
                                    <w:noProof/>
                                  </w:rPr>
                                  <w:t>6</w:t>
                                </w:r>
                              </w:fldSimple>
                              <w:r>
                                <w:t>.</w:t>
                              </w:r>
                              <w:fldSimple w:instr=" SEQ Gambar \* ARABIC \s 1 ">
                                <w:r>
                                  <w:rPr>
                                    <w:noProof/>
                                  </w:rPr>
                                  <w:t>3</w:t>
                                </w:r>
                              </w:fldSimple>
                              <w:del w:id="9779" w:author="Windows User" w:date="2019-09-18T14:43:00Z">
                                <w:r w:rsidDel="007F4597">
                                  <w:fldChar w:fldCharType="begin"/>
                                </w:r>
                                <w:r w:rsidDel="007F4597">
                                  <w:delInstrText xml:space="preserve"> STYLEREF 1 \s </w:delInstrText>
                                </w:r>
                                <w:r w:rsidDel="007F4597">
                                  <w:fldChar w:fldCharType="separate"/>
                                </w:r>
                                <w:r w:rsidDel="007F4597">
                                  <w:rPr>
                                    <w:noProof/>
                                  </w:rPr>
                                  <w:delText>5</w:delText>
                                </w:r>
                                <w:r w:rsidDel="007F4597">
                                  <w:rPr>
                                    <w:noProof/>
                                  </w:rPr>
                                  <w:fldChar w:fldCharType="end"/>
                                </w:r>
                                <w:r w:rsidDel="007F4597">
                                  <w:delText>.</w:delText>
                                </w:r>
                                <w:r w:rsidDel="007F4597">
                                  <w:fldChar w:fldCharType="begin"/>
                                </w:r>
                                <w:r w:rsidDel="007F4597">
                                  <w:delInstrText xml:space="preserve"> SEQ Gambar \* ARABIC \s 1 </w:delInstrText>
                                </w:r>
                                <w:r w:rsidDel="007F4597">
                                  <w:fldChar w:fldCharType="separate"/>
                                </w:r>
                                <w:r w:rsidDel="007F4597">
                                  <w:rPr>
                                    <w:noProof/>
                                  </w:rPr>
                                  <w:delText>1</w:delText>
                                </w:r>
                                <w:r w:rsidDel="007F4597">
                                  <w:rPr>
                                    <w:noProof/>
                                  </w:rPr>
                                  <w:fldChar w:fldCharType="end"/>
                                </w:r>
                              </w:del>
                              <w:r>
                                <w:rPr>
                                  <w:lang w:val="id-ID"/>
                                </w:rPr>
                                <w:t>. tampak atas</w:t>
                              </w:r>
                              <w:bookmarkEnd w:id="97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2A3C3" id="Text Box 44" o:spid="_x0000_s1062" type="#_x0000_t202" style="position:absolute;left:0;text-align:left;margin-left:258.15pt;margin-top:185.2pt;width:138.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" stroked="f">
                  <v:textbox style="mso-fit-shape-to-text:t" inset="0,0,0,0">
                    <w:txbxContent>
                      <w:p w14:paraId="6DB6A501" w14:textId="243AAD5E" w:rsidR="000B6C7D" w:rsidRPr="00F30068" w:rsidRDefault="000B6C7D" w:rsidP="003867FE">
                        <w:pPr>
                          <w:pStyle w:val="Caption"/>
                          <w:rPr>
                            <w:noProof/>
                            <w:sz w:val="24"/>
                          </w:rPr>
                        </w:pPr>
                        <w:bookmarkStart w:id="9780" w:name="_Toc23880276"/>
                        <w:r>
                          <w:t xml:space="preserve">Gambar </w:t>
                        </w:r>
                        <w:fldSimple w:instr=" STYLEREF 1 \s ">
                          <w:r>
                            <w:rPr>
                              <w:noProof/>
                            </w:rPr>
                            <w:t>6</w:t>
                          </w:r>
                        </w:fldSimple>
                        <w:r>
                          <w:t>.</w:t>
                        </w:r>
                        <w:fldSimple w:instr=" SEQ Gambar \* ARABIC \s 1 ">
                          <w:r>
                            <w:rPr>
                              <w:noProof/>
                            </w:rPr>
                            <w:t>3</w:t>
                          </w:r>
                        </w:fldSimple>
                        <w:del w:id="9781" w:author="Windows User" w:date="2019-09-18T14:43:00Z">
                          <w:r w:rsidDel="007F4597">
                            <w:fldChar w:fldCharType="begin"/>
                          </w:r>
                          <w:r w:rsidDel="007F4597">
                            <w:delInstrText xml:space="preserve"> STYLEREF 1 \s </w:delInstrText>
                          </w:r>
                          <w:r w:rsidDel="007F4597">
                            <w:fldChar w:fldCharType="separate"/>
                          </w:r>
                          <w:r w:rsidDel="007F4597">
                            <w:rPr>
                              <w:noProof/>
                            </w:rPr>
                            <w:delText>5</w:delText>
                          </w:r>
                          <w:r w:rsidDel="007F4597">
                            <w:rPr>
                              <w:noProof/>
                            </w:rPr>
                            <w:fldChar w:fldCharType="end"/>
                          </w:r>
                          <w:r w:rsidDel="007F4597">
                            <w:delText>.</w:delText>
                          </w:r>
                          <w:r w:rsidDel="007F4597">
                            <w:fldChar w:fldCharType="begin"/>
                          </w:r>
                          <w:r w:rsidDel="007F4597">
                            <w:delInstrText xml:space="preserve"> SEQ Gambar \* ARABIC \s 1 </w:delInstrText>
                          </w:r>
                          <w:r w:rsidDel="007F4597">
                            <w:fldChar w:fldCharType="separate"/>
                          </w:r>
                          <w:r w:rsidDel="007F4597">
                            <w:rPr>
                              <w:noProof/>
                            </w:rPr>
                            <w:delText>1</w:delText>
                          </w:r>
                          <w:r w:rsidDel="007F4597">
                            <w:rPr>
                              <w:noProof/>
                            </w:rPr>
                            <w:fldChar w:fldCharType="end"/>
                          </w:r>
                        </w:del>
                        <w:r>
                          <w:rPr>
                            <w:lang w:val="id-ID"/>
                          </w:rPr>
                          <w:t>. tampak atas</w:t>
                        </w:r>
                        <w:bookmarkEnd w:id="9780"/>
                      </w:p>
                    </w:txbxContent>
                  </v:textbox>
                </v:shape>
              </w:pict>
            </mc:Fallback>
          </mc:AlternateContent>
        </w:r>
        <w:r w:rsidRPr="0033182C" w:rsidDel="00750347">
          <w:rPr>
            <w:rFonts w:cs="Times New Roman"/>
            <w:noProof/>
          </w:rPr>
          <w:drawing>
            <wp:anchor distT="0" distB="0" distL="114300" distR="114300" simplePos="0" relativeHeight="251658240" behindDoc="0" locked="0" layoutInCell="1" allowOverlap="1" wp14:anchorId="33DABF44" wp14:editId="47A85624">
              <wp:simplePos x="0" y="0"/>
              <wp:positionH relativeFrom="margin">
                <wp:align>right</wp:align>
              </wp:positionH>
              <wp:positionV relativeFrom="paragraph">
                <wp:posOffset>498475</wp:posOffset>
              </wp:positionV>
              <wp:extent cx="1761509" cy="1796897"/>
              <wp:effectExtent l="0" t="0" r="0" b="0"/>
              <wp:wrapNone/>
              <wp:docPr id="32" name="3D Model 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pic:cNvPicPr>
                        <a:picLocks noGrp="1" noRot="1" noChangeAspect="1" noMove="1" noResize="1" noEditPoints="1" noAdjustHandles="1" noChangeArrowheads="1" noChangeShapeType="1" noCrop="1"/>
                      </pic:cNvPicPr>
                    </pic:nvPicPr>
                    <pic:blipFill>
                      <a:blip r:embed="rId25"/>
                      <a:stretch>
                        <a:fillRect/>
                      </a:stretch>
                    </pic:blipFill>
                    <pic:spPr>
                      <a:xfrm>
                        <a:off x="0" y="0"/>
                        <a:ext cx="1761490" cy="1796415"/>
                      </a:xfrm>
                      <a:prstGeom prst="rect">
                        <a:avLst/>
                      </a:prstGeom>
                    </pic:spPr>
                  </pic:pic>
                </a:graphicData>
              </a:graphic>
              <wp14:sizeRelH relativeFrom="margin">
                <wp14:pctWidth>0</wp14:pctWidth>
              </wp14:sizeRelH>
              <wp14:sizeRelV relativeFrom="margin">
                <wp14:pctHeight>0</wp14:pctHeight>
              </wp14:sizeRelV>
            </wp:anchor>
          </w:drawing>
        </w:r>
        <w:r w:rsidR="00F35B4B" w:rsidRPr="0033182C" w:rsidDel="00750347">
          <w:rPr>
            <w:rFonts w:cs="Times New Roman"/>
            <w:lang w:val="id-ID"/>
          </w:rPr>
          <w:delText xml:space="preserve">Pengambilan data sensor dilakukan pada saat ada sinar matahri. Pengambilan dilakukan dengan bantuan 4 buah sensor ldr dengan penempatan seperti di bawah ini. </w:delText>
        </w:r>
        <w:bookmarkStart w:id="9782" w:name="_Toc23497377"/>
        <w:bookmarkStart w:id="9783" w:name="_Toc23553561"/>
        <w:bookmarkStart w:id="9784" w:name="_Toc23811914"/>
        <w:bookmarkStart w:id="9785" w:name="_Toc23881577"/>
        <w:bookmarkEnd w:id="9782"/>
        <w:bookmarkEnd w:id="9783"/>
        <w:bookmarkEnd w:id="9784"/>
        <w:bookmarkEnd w:id="9785"/>
      </w:del>
    </w:p>
    <w:p w14:paraId="08DFE644" w14:textId="0862FF7E" w:rsidR="003867FE" w:rsidRPr="0033182C" w:rsidDel="00750347" w:rsidRDefault="00CF5B06" w:rsidP="00EE16C5">
      <w:pPr>
        <w:rPr>
          <w:del w:id="9786" w:author="Windows User" w:date="2019-09-20T01:37:00Z"/>
          <w:rFonts w:cs="Times New Roman"/>
          <w:lang w:val="id-ID"/>
        </w:rPr>
      </w:pPr>
      <w:del w:id="9787" w:author="Windows User" w:date="2019-09-20T01:37:00Z">
        <w:r w:rsidRPr="0033182C" w:rsidDel="00750347">
          <w:rPr>
            <w:rFonts w:cs="Times New Roman"/>
            <w:noProof/>
          </w:rPr>
          <mc:AlternateContent>
            <mc:Choice Requires="wps">
              <w:drawing>
                <wp:anchor distT="0" distB="0" distL="114300" distR="114300" simplePos="0" relativeHeight="251661312" behindDoc="0" locked="0" layoutInCell="1" allowOverlap="1" wp14:anchorId="753D1CB3" wp14:editId="1FFD6DB6">
                  <wp:simplePos x="0" y="0"/>
                  <wp:positionH relativeFrom="margin">
                    <wp:align>right</wp:align>
                  </wp:positionH>
                  <wp:positionV relativeFrom="paragraph">
                    <wp:posOffset>9525</wp:posOffset>
                  </wp:positionV>
                  <wp:extent cx="914400" cy="304800"/>
                  <wp:effectExtent l="0" t="0" r="19050" b="19050"/>
                  <wp:wrapNone/>
                  <wp:docPr id="39" name="Rectangle: Rounded Corners 39"/>
                  <wp:cNvGraphicFramePr/>
                  <a:graphic xmlns:a="http://schemas.openxmlformats.org/drawingml/2006/main">
                    <a:graphicData uri="http://schemas.microsoft.com/office/word/2010/wordprocessingShape">
                      <wps:wsp>
                        <wps:cNvSpPr/>
                        <wps:spPr>
                          <a:xfrm>
                            <a:off x="0" y="0"/>
                            <a:ext cx="914400"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1C18C8" w14:textId="1CDD8002" w:rsidR="000B6C7D" w:rsidRPr="003867FE" w:rsidRDefault="000B6C7D" w:rsidP="003867FE">
                              <w:pPr>
                                <w:jc w:val="center"/>
                                <w:rPr>
                                  <w:sz w:val="22"/>
                                  <w:lang w:val="id-ID"/>
                                </w:rPr>
                              </w:pPr>
                              <w:r w:rsidRPr="003867FE">
                                <w:rPr>
                                  <w:sz w:val="22"/>
                                  <w:lang w:val="id-ID"/>
                                </w:rPr>
                                <w:t xml:space="preserve">Ldr </w:t>
                              </w:r>
                              <w:r>
                                <w:rPr>
                                  <w:sz w:val="22"/>
                                  <w:lang w:val="id-ID"/>
                                </w:rPr>
                                <w:t>kanan</w:t>
                              </w:r>
                              <w:r w:rsidRPr="003867FE">
                                <w:rPr>
                                  <w:sz w:val="22"/>
                                  <w:lang w:val="id-ID"/>
                                </w:rPr>
                                <w:t xml:space="preserve"> atas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3D1CB3" id="Rectangle: Rounded Corners 39" o:spid="_x0000_s1063" style="position:absolute;left:0;text-align:left;margin-left:20.8pt;margin-top:.75pt;width:1in;height: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" fillcolor="#4472c4 [3204]" strokecolor="#1f3763 [1604]" strokeweight="1pt">
                  <v:stroke joinstyle="miter"/>
                  <v:textbox>
                    <w:txbxContent>
                      <w:p w14:paraId="5B1C18C8" w14:textId="1CDD8002" w:rsidR="000B6C7D" w:rsidRPr="003867FE" w:rsidRDefault="000B6C7D" w:rsidP="003867FE">
                        <w:pPr>
                          <w:jc w:val="center"/>
                          <w:rPr>
                            <w:sz w:val="22"/>
                            <w:lang w:val="id-ID"/>
                          </w:rPr>
                        </w:pPr>
                        <w:r w:rsidRPr="003867FE">
                          <w:rPr>
                            <w:sz w:val="22"/>
                            <w:lang w:val="id-ID"/>
                          </w:rPr>
                          <w:t xml:space="preserve">Ldr </w:t>
                        </w:r>
                        <w:r>
                          <w:rPr>
                            <w:sz w:val="22"/>
                            <w:lang w:val="id-ID"/>
                          </w:rPr>
                          <w:t>kanan</w:t>
                        </w:r>
                        <w:r w:rsidRPr="003867FE">
                          <w:rPr>
                            <w:sz w:val="22"/>
                            <w:lang w:val="id-ID"/>
                          </w:rPr>
                          <w:t xml:space="preserve"> atas</w:t>
                        </w:r>
                      </w:p>
                    </w:txbxContent>
                  </v:textbox>
                  <w10:wrap anchorx="margin"/>
                </v:roundrect>
              </w:pict>
            </mc:Fallback>
          </mc:AlternateContent>
        </w:r>
        <w:r w:rsidR="003867FE" w:rsidRPr="0033182C" w:rsidDel="00750347">
          <w:rPr>
            <w:rFonts w:cs="Times New Roman"/>
            <w:noProof/>
          </w:rPr>
          <mc:AlternateContent>
            <mc:Choice Requires="wps">
              <w:drawing>
                <wp:anchor distT="0" distB="0" distL="114300" distR="114300" simplePos="0" relativeHeight="251669504" behindDoc="0" locked="0" layoutInCell="1" allowOverlap="1" wp14:anchorId="3364AA4C" wp14:editId="58668F4B">
                  <wp:simplePos x="0" y="0"/>
                  <wp:positionH relativeFrom="column">
                    <wp:posOffset>417195</wp:posOffset>
                  </wp:positionH>
                  <wp:positionV relativeFrom="paragraph">
                    <wp:posOffset>1680845</wp:posOffset>
                  </wp:positionV>
                  <wp:extent cx="134366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343660" cy="635"/>
                          </a:xfrm>
                          <a:prstGeom prst="rect">
                            <a:avLst/>
                          </a:prstGeom>
                          <a:solidFill>
                            <a:prstClr val="white"/>
                          </a:solidFill>
                          <a:ln>
                            <a:noFill/>
                          </a:ln>
                        </wps:spPr>
                        <wps:txbx>
                          <w:txbxContent>
                            <w:p w14:paraId="0EFF5EB9" w14:textId="6CE35460" w:rsidR="000B6C7D" w:rsidRPr="005221F9" w:rsidRDefault="000B6C7D" w:rsidP="003867FE">
                              <w:pPr>
                                <w:pStyle w:val="Caption"/>
                                <w:rPr>
                                  <w:noProof/>
                                  <w:sz w:val="24"/>
                                </w:rPr>
                              </w:pPr>
                              <w:bookmarkStart w:id="9788" w:name="_Toc23880277"/>
                              <w:r>
                                <w:t xml:space="preserve">Gambar </w:t>
                              </w:r>
                              <w:fldSimple w:instr=" STYLEREF 1 \s ">
                                <w:r>
                                  <w:rPr>
                                    <w:noProof/>
                                  </w:rPr>
                                  <w:t>6</w:t>
                                </w:r>
                              </w:fldSimple>
                              <w:r>
                                <w:t>.</w:t>
                              </w:r>
                              <w:fldSimple w:instr=" SEQ Gambar \* ARABIC \s 1 ">
                                <w:r>
                                  <w:rPr>
                                    <w:noProof/>
                                  </w:rPr>
                                  <w:t>4</w:t>
                                </w:r>
                              </w:fldSimple>
                              <w:del w:id="9789" w:author="Windows User" w:date="2019-09-18T14:43:00Z">
                                <w:r w:rsidDel="007F4597">
                                  <w:fldChar w:fldCharType="begin"/>
                                </w:r>
                                <w:r w:rsidDel="007F4597">
                                  <w:delInstrText xml:space="preserve"> STYLEREF 1 \s </w:delInstrText>
                                </w:r>
                                <w:r w:rsidDel="007F4597">
                                  <w:fldChar w:fldCharType="separate"/>
                                </w:r>
                                <w:r w:rsidDel="007F4597">
                                  <w:rPr>
                                    <w:noProof/>
                                  </w:rPr>
                                  <w:delText>5</w:delText>
                                </w:r>
                                <w:r w:rsidDel="007F4597">
                                  <w:rPr>
                                    <w:noProof/>
                                  </w:rPr>
                                  <w:fldChar w:fldCharType="end"/>
                                </w:r>
                                <w:r w:rsidDel="007F4597">
                                  <w:delText>.</w:delText>
                                </w:r>
                                <w:r w:rsidDel="007F4597">
                                  <w:fldChar w:fldCharType="begin"/>
                                </w:r>
                                <w:r w:rsidDel="007F4597">
                                  <w:delInstrText xml:space="preserve"> SEQ Gambar \* ARABIC \s 1 </w:delInstrText>
                                </w:r>
                                <w:r w:rsidDel="007F4597">
                                  <w:fldChar w:fldCharType="separate"/>
                                </w:r>
                                <w:r w:rsidDel="007F4597">
                                  <w:rPr>
                                    <w:noProof/>
                                  </w:rPr>
                                  <w:delText>2</w:delText>
                                </w:r>
                                <w:r w:rsidDel="007F4597">
                                  <w:rPr>
                                    <w:noProof/>
                                  </w:rPr>
                                  <w:fldChar w:fldCharType="end"/>
                                </w:r>
                              </w:del>
                              <w:r>
                                <w:rPr>
                                  <w:lang w:val="id-ID"/>
                                </w:rPr>
                                <w:t>. tampak samping</w:t>
                              </w:r>
                              <w:bookmarkEnd w:id="97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4AA4C" id="Text Box 43" o:spid="_x0000_s1064" type="#_x0000_t202" style="position:absolute;left:0;text-align:left;margin-left:32.85pt;margin-top:132.35pt;width:105.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e9LgIAAGcEAAAOAAAAZHJzL2Uyb0RvYy54bWysVE1v2zAMvQ/YfxB0X5yPLh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" stroked="f">
                  <v:textbox style="mso-fit-shape-to-text:t" inset="0,0,0,0">
                    <w:txbxContent>
                      <w:p w14:paraId="0EFF5EB9" w14:textId="6CE35460" w:rsidR="000B6C7D" w:rsidRPr="005221F9" w:rsidRDefault="000B6C7D" w:rsidP="003867FE">
                        <w:pPr>
                          <w:pStyle w:val="Caption"/>
                          <w:rPr>
                            <w:noProof/>
                            <w:sz w:val="24"/>
                          </w:rPr>
                        </w:pPr>
                        <w:bookmarkStart w:id="9790" w:name="_Toc23880277"/>
                        <w:r>
                          <w:t xml:space="preserve">Gambar </w:t>
                        </w:r>
                        <w:fldSimple w:instr=" STYLEREF 1 \s ">
                          <w:r>
                            <w:rPr>
                              <w:noProof/>
                            </w:rPr>
                            <w:t>6</w:t>
                          </w:r>
                        </w:fldSimple>
                        <w:r>
                          <w:t>.</w:t>
                        </w:r>
                        <w:fldSimple w:instr=" SEQ Gambar \* ARABIC \s 1 ">
                          <w:r>
                            <w:rPr>
                              <w:noProof/>
                            </w:rPr>
                            <w:t>4</w:t>
                          </w:r>
                        </w:fldSimple>
                        <w:del w:id="9791" w:author="Windows User" w:date="2019-09-18T14:43:00Z">
                          <w:r w:rsidDel="007F4597">
                            <w:fldChar w:fldCharType="begin"/>
                          </w:r>
                          <w:r w:rsidDel="007F4597">
                            <w:delInstrText xml:space="preserve"> STYLEREF 1 \s </w:delInstrText>
                          </w:r>
                          <w:r w:rsidDel="007F4597">
                            <w:fldChar w:fldCharType="separate"/>
                          </w:r>
                          <w:r w:rsidDel="007F4597">
                            <w:rPr>
                              <w:noProof/>
                            </w:rPr>
                            <w:delText>5</w:delText>
                          </w:r>
                          <w:r w:rsidDel="007F4597">
                            <w:rPr>
                              <w:noProof/>
                            </w:rPr>
                            <w:fldChar w:fldCharType="end"/>
                          </w:r>
                          <w:r w:rsidDel="007F4597">
                            <w:delText>.</w:delText>
                          </w:r>
                          <w:r w:rsidDel="007F4597">
                            <w:fldChar w:fldCharType="begin"/>
                          </w:r>
                          <w:r w:rsidDel="007F4597">
                            <w:delInstrText xml:space="preserve"> SEQ Gambar \* ARABIC \s 1 </w:delInstrText>
                          </w:r>
                          <w:r w:rsidDel="007F4597">
                            <w:fldChar w:fldCharType="separate"/>
                          </w:r>
                          <w:r w:rsidDel="007F4597">
                            <w:rPr>
                              <w:noProof/>
                            </w:rPr>
                            <w:delText>2</w:delText>
                          </w:r>
                          <w:r w:rsidDel="007F4597">
                            <w:rPr>
                              <w:noProof/>
                            </w:rPr>
                            <w:fldChar w:fldCharType="end"/>
                          </w:r>
                        </w:del>
                        <w:r>
                          <w:rPr>
                            <w:lang w:val="id-ID"/>
                          </w:rPr>
                          <w:t>. tampak samping</w:t>
                        </w:r>
                        <w:bookmarkEnd w:id="9790"/>
                      </w:p>
                    </w:txbxContent>
                  </v:textbox>
                </v:shape>
              </w:pict>
            </mc:Fallback>
          </mc:AlternateContent>
        </w:r>
        <w:r w:rsidR="003867FE" w:rsidRPr="0033182C" w:rsidDel="00750347">
          <w:rPr>
            <w:rFonts w:cs="Times New Roman"/>
            <w:noProof/>
          </w:rPr>
          <w:drawing>
            <wp:anchor distT="0" distB="0" distL="114300" distR="114300" simplePos="0" relativeHeight="251667456" behindDoc="0" locked="0" layoutInCell="1" allowOverlap="1" wp14:anchorId="3AAD2FD6" wp14:editId="71942894">
              <wp:simplePos x="0" y="0"/>
              <wp:positionH relativeFrom="margin">
                <wp:posOffset>417196</wp:posOffset>
              </wp:positionH>
              <wp:positionV relativeFrom="paragraph">
                <wp:posOffset>9524</wp:posOffset>
              </wp:positionV>
              <wp:extent cx="1343814" cy="1614805"/>
              <wp:effectExtent l="0" t="0" r="8890" b="0"/>
              <wp:wrapNone/>
              <wp:docPr id="42" name="3D Model 4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2" name="3D Model 42"/>
                      <pic:cNvPicPr>
                        <a:picLocks noGrp="1" noRot="1" noChangeAspect="1" noMove="1" noResize="1" noEditPoints="1" noAdjustHandles="1" noChangeArrowheads="1" noChangeShapeType="1" noCrop="1"/>
                      </pic:cNvPicPr>
                    </pic:nvPicPr>
                    <pic:blipFill>
                      <a:blip r:embed="rId113"/>
                      <a:stretch>
                        <a:fillRect/>
                      </a:stretch>
                    </pic:blipFill>
                    <pic:spPr>
                      <a:xfrm>
                        <a:off x="0" y="0"/>
                        <a:ext cx="1343660" cy="1614805"/>
                      </a:xfrm>
                      <a:prstGeom prst="rect">
                        <a:avLst/>
                      </a:prstGeom>
                    </pic:spPr>
                  </pic:pic>
                </a:graphicData>
              </a:graphic>
              <wp14:sizeRelH relativeFrom="margin">
                <wp14:pctWidth>0</wp14:pctWidth>
              </wp14:sizeRelH>
              <wp14:sizeRelV relativeFrom="margin">
                <wp14:pctHeight>0</wp14:pctHeight>
              </wp14:sizeRelV>
            </wp:anchor>
          </w:drawing>
        </w:r>
        <w:bookmarkStart w:id="9792" w:name="_Toc23497378"/>
        <w:bookmarkStart w:id="9793" w:name="_Toc23553562"/>
        <w:bookmarkStart w:id="9794" w:name="_Toc23811915"/>
        <w:bookmarkStart w:id="9795" w:name="_Toc23881578"/>
        <w:bookmarkEnd w:id="9792"/>
        <w:bookmarkEnd w:id="9793"/>
        <w:bookmarkEnd w:id="9794"/>
        <w:bookmarkEnd w:id="9795"/>
      </w:del>
    </w:p>
    <w:p w14:paraId="5CC1377A" w14:textId="794E9182" w:rsidR="003867FE" w:rsidRPr="0033182C" w:rsidDel="00750347" w:rsidRDefault="00CF5B06" w:rsidP="00EE16C5">
      <w:pPr>
        <w:rPr>
          <w:del w:id="9796" w:author="Windows User" w:date="2019-09-20T01:37:00Z"/>
          <w:rFonts w:cs="Times New Roman"/>
          <w:lang w:val="id-ID"/>
        </w:rPr>
      </w:pPr>
      <w:del w:id="9797" w:author="Windows User" w:date="2019-09-20T01:37:00Z">
        <w:r w:rsidRPr="0033182C" w:rsidDel="00750347">
          <w:rPr>
            <w:rFonts w:cs="Times New Roman"/>
            <w:noProof/>
          </w:rPr>
          <mc:AlternateContent>
            <mc:Choice Requires="wps">
              <w:drawing>
                <wp:anchor distT="0" distB="0" distL="114300" distR="114300" simplePos="0" relativeHeight="251659264" behindDoc="0" locked="0" layoutInCell="1" allowOverlap="1" wp14:anchorId="72313331" wp14:editId="5BE5AB07">
                  <wp:simplePos x="0" y="0"/>
                  <wp:positionH relativeFrom="column">
                    <wp:posOffset>3627120</wp:posOffset>
                  </wp:positionH>
                  <wp:positionV relativeFrom="paragraph">
                    <wp:posOffset>121285</wp:posOffset>
                  </wp:positionV>
                  <wp:extent cx="914400" cy="304800"/>
                  <wp:effectExtent l="0" t="0" r="19050" b="19050"/>
                  <wp:wrapNone/>
                  <wp:docPr id="33" name="Rectangle: Rounded Corners 33"/>
                  <wp:cNvGraphicFramePr/>
                  <a:graphic xmlns:a="http://schemas.openxmlformats.org/drawingml/2006/main">
                    <a:graphicData uri="http://schemas.microsoft.com/office/word/2010/wordprocessingShape">
                      <wps:wsp>
                        <wps:cNvSpPr/>
                        <wps:spPr>
                          <a:xfrm>
                            <a:off x="0" y="0"/>
                            <a:ext cx="914400"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806D9C" w14:textId="107D93E5" w:rsidR="000B6C7D" w:rsidRPr="003867FE" w:rsidRDefault="000B6C7D" w:rsidP="003867FE">
                              <w:pPr>
                                <w:jc w:val="center"/>
                                <w:rPr>
                                  <w:sz w:val="22"/>
                                  <w:lang w:val="id-ID"/>
                                </w:rPr>
                              </w:pPr>
                              <w:r w:rsidRPr="003867FE">
                                <w:rPr>
                                  <w:sz w:val="22"/>
                                  <w:lang w:val="id-ID"/>
                                </w:rPr>
                                <w:t>Ldr kiri atas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313331" id="Rectangle: Rounded Corners 33" o:spid="_x0000_s1065" style="position:absolute;left:0;text-align:left;margin-left:285.6pt;margin-top:9.55pt;width:1in;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" fillcolor="#4472c4 [3204]" strokecolor="#1f3763 [1604]" strokeweight="1pt">
                  <v:stroke joinstyle="miter"/>
                  <v:textbox>
                    <w:txbxContent>
                      <w:p w14:paraId="78806D9C" w14:textId="107D93E5" w:rsidR="000B6C7D" w:rsidRPr="003867FE" w:rsidRDefault="000B6C7D" w:rsidP="003867FE">
                        <w:pPr>
                          <w:jc w:val="center"/>
                          <w:rPr>
                            <w:sz w:val="22"/>
                            <w:lang w:val="id-ID"/>
                          </w:rPr>
                        </w:pPr>
                        <w:r w:rsidRPr="003867FE">
                          <w:rPr>
                            <w:sz w:val="22"/>
                            <w:lang w:val="id-ID"/>
                          </w:rPr>
                          <w:t>Ldr kiri atas</w:t>
                        </w:r>
                      </w:p>
                    </w:txbxContent>
                  </v:textbox>
                </v:roundrect>
              </w:pict>
            </mc:Fallback>
          </mc:AlternateContent>
        </w:r>
        <w:bookmarkStart w:id="9798" w:name="_Toc23497379"/>
        <w:bookmarkStart w:id="9799" w:name="_Toc23553563"/>
        <w:bookmarkStart w:id="9800" w:name="_Toc23811916"/>
        <w:bookmarkStart w:id="9801" w:name="_Toc23881579"/>
        <w:bookmarkEnd w:id="9798"/>
        <w:bookmarkEnd w:id="9799"/>
        <w:bookmarkEnd w:id="9800"/>
        <w:bookmarkEnd w:id="9801"/>
      </w:del>
    </w:p>
    <w:p w14:paraId="39A79FEC" w14:textId="38079830" w:rsidR="003867FE" w:rsidRPr="0033182C" w:rsidDel="00750347" w:rsidRDefault="003867FE" w:rsidP="00EE16C5">
      <w:pPr>
        <w:rPr>
          <w:del w:id="9802" w:author="Windows User" w:date="2019-09-20T01:37:00Z"/>
          <w:rFonts w:cs="Times New Roman"/>
          <w:lang w:val="id-ID"/>
        </w:rPr>
      </w:pPr>
      <w:bookmarkStart w:id="9803" w:name="_Toc23497380"/>
      <w:bookmarkStart w:id="9804" w:name="_Toc23553564"/>
      <w:bookmarkStart w:id="9805" w:name="_Toc23811917"/>
      <w:bookmarkStart w:id="9806" w:name="_Toc23881580"/>
      <w:bookmarkEnd w:id="9803"/>
      <w:bookmarkEnd w:id="9804"/>
      <w:bookmarkEnd w:id="9805"/>
      <w:bookmarkEnd w:id="9806"/>
    </w:p>
    <w:p w14:paraId="49F50965" w14:textId="694D0DB3" w:rsidR="003867FE" w:rsidRPr="0033182C" w:rsidDel="00750347" w:rsidRDefault="00CF5B06" w:rsidP="00EE16C5">
      <w:pPr>
        <w:rPr>
          <w:del w:id="9807" w:author="Windows User" w:date="2019-09-20T01:37:00Z"/>
          <w:rFonts w:cs="Times New Roman"/>
          <w:lang w:val="id-ID"/>
        </w:rPr>
      </w:pPr>
      <w:del w:id="9808" w:author="Windows User" w:date="2019-09-20T01:37:00Z">
        <w:r w:rsidRPr="0033182C" w:rsidDel="00750347">
          <w:rPr>
            <w:rFonts w:cs="Times New Roman"/>
            <w:noProof/>
          </w:rPr>
          <mc:AlternateContent>
            <mc:Choice Requires="wps">
              <w:drawing>
                <wp:anchor distT="0" distB="0" distL="114300" distR="114300" simplePos="0" relativeHeight="251663360" behindDoc="0" locked="0" layoutInCell="1" allowOverlap="1" wp14:anchorId="07FAAA33" wp14:editId="14DF0FBA">
                  <wp:simplePos x="0" y="0"/>
                  <wp:positionH relativeFrom="column">
                    <wp:posOffset>3284220</wp:posOffset>
                  </wp:positionH>
                  <wp:positionV relativeFrom="paragraph">
                    <wp:posOffset>117475</wp:posOffset>
                  </wp:positionV>
                  <wp:extent cx="1076325" cy="304800"/>
                  <wp:effectExtent l="0" t="0" r="28575" b="19050"/>
                  <wp:wrapNone/>
                  <wp:docPr id="40" name="Rectangle: Rounded Corners 40"/>
                  <wp:cNvGraphicFramePr/>
                  <a:graphic xmlns:a="http://schemas.openxmlformats.org/drawingml/2006/main">
                    <a:graphicData uri="http://schemas.microsoft.com/office/word/2010/wordprocessingShape">
                      <wps:wsp>
                        <wps:cNvSpPr/>
                        <wps:spPr>
                          <a:xfrm>
                            <a:off x="0" y="0"/>
                            <a:ext cx="1076325"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F62700" w14:textId="69837248" w:rsidR="000B6C7D" w:rsidRPr="003867FE" w:rsidRDefault="000B6C7D" w:rsidP="003867FE">
                              <w:pPr>
                                <w:jc w:val="center"/>
                                <w:rPr>
                                  <w:sz w:val="22"/>
                                  <w:lang w:val="id-ID"/>
                                </w:rPr>
                              </w:pPr>
                              <w:r w:rsidRPr="003867FE">
                                <w:rPr>
                                  <w:sz w:val="22"/>
                                  <w:lang w:val="id-ID"/>
                                </w:rPr>
                                <w:t xml:space="preserve">Ldr kiri </w:t>
                              </w:r>
                              <w:r>
                                <w:rPr>
                                  <w:sz w:val="22"/>
                                  <w:lang w:val="id-ID"/>
                                </w:rPr>
                                <w:t>bawah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FAAA33" id="Rectangle: Rounded Corners 40" o:spid="_x0000_s1066" style="position:absolute;left:0;text-align:left;margin-left:258.6pt;margin-top:9.25pt;width:84.75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" fillcolor="#4472c4 [3204]" strokecolor="#1f3763 [1604]" strokeweight="1pt">
                  <v:stroke joinstyle="miter"/>
                  <v:textbox>
                    <w:txbxContent>
                      <w:p w14:paraId="0FF62700" w14:textId="69837248" w:rsidR="000B6C7D" w:rsidRPr="003867FE" w:rsidRDefault="000B6C7D" w:rsidP="003867FE">
                        <w:pPr>
                          <w:jc w:val="center"/>
                          <w:rPr>
                            <w:sz w:val="22"/>
                            <w:lang w:val="id-ID"/>
                          </w:rPr>
                        </w:pPr>
                        <w:r w:rsidRPr="003867FE">
                          <w:rPr>
                            <w:sz w:val="22"/>
                            <w:lang w:val="id-ID"/>
                          </w:rPr>
                          <w:t xml:space="preserve">Ldr kiri </w:t>
                        </w:r>
                        <w:r>
                          <w:rPr>
                            <w:sz w:val="22"/>
                            <w:lang w:val="id-ID"/>
                          </w:rPr>
                          <w:t>bawah</w:t>
                        </w:r>
                      </w:p>
                    </w:txbxContent>
                  </v:textbox>
                </v:roundrect>
              </w:pict>
            </mc:Fallback>
          </mc:AlternateContent>
        </w:r>
        <w:bookmarkStart w:id="9809" w:name="_Toc23497381"/>
        <w:bookmarkStart w:id="9810" w:name="_Toc23553565"/>
        <w:bookmarkStart w:id="9811" w:name="_Toc23811918"/>
        <w:bookmarkStart w:id="9812" w:name="_Toc23881581"/>
        <w:bookmarkEnd w:id="9809"/>
        <w:bookmarkEnd w:id="9810"/>
        <w:bookmarkEnd w:id="9811"/>
        <w:bookmarkEnd w:id="9812"/>
      </w:del>
    </w:p>
    <w:p w14:paraId="4966EAFA" w14:textId="7EA41029" w:rsidR="003867FE" w:rsidRPr="0033182C" w:rsidDel="00750347" w:rsidRDefault="00CF5B06" w:rsidP="00EE16C5">
      <w:pPr>
        <w:rPr>
          <w:del w:id="9813" w:author="Windows User" w:date="2019-09-20T01:37:00Z"/>
          <w:rFonts w:cs="Times New Roman"/>
          <w:lang w:val="id-ID"/>
        </w:rPr>
      </w:pPr>
      <w:del w:id="9814" w:author="Windows User" w:date="2019-09-20T01:37:00Z">
        <w:r w:rsidRPr="0033182C" w:rsidDel="00750347">
          <w:rPr>
            <w:rFonts w:cs="Times New Roman"/>
            <w:noProof/>
          </w:rPr>
          <mc:AlternateContent>
            <mc:Choice Requires="wps">
              <w:drawing>
                <wp:anchor distT="0" distB="0" distL="114300" distR="114300" simplePos="0" relativeHeight="251665408" behindDoc="0" locked="0" layoutInCell="1" allowOverlap="1" wp14:anchorId="47723EDB" wp14:editId="4C6B006D">
                  <wp:simplePos x="0" y="0"/>
                  <wp:positionH relativeFrom="margin">
                    <wp:align>right</wp:align>
                  </wp:positionH>
                  <wp:positionV relativeFrom="paragraph">
                    <wp:posOffset>219710</wp:posOffset>
                  </wp:positionV>
                  <wp:extent cx="1200150" cy="304800"/>
                  <wp:effectExtent l="0" t="0" r="19050" b="19050"/>
                  <wp:wrapNone/>
                  <wp:docPr id="41" name="Rectangle: Rounded Corners 41"/>
                  <wp:cNvGraphicFramePr/>
                  <a:graphic xmlns:a="http://schemas.openxmlformats.org/drawingml/2006/main">
                    <a:graphicData uri="http://schemas.microsoft.com/office/word/2010/wordprocessingShape">
                      <wps:wsp>
                        <wps:cNvSpPr/>
                        <wps:spPr>
                          <a:xfrm>
                            <a:off x="0" y="0"/>
                            <a:ext cx="1200150"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DCAE2" w14:textId="5B7ED6F1" w:rsidR="000B6C7D" w:rsidRPr="003867FE" w:rsidRDefault="000B6C7D" w:rsidP="003867FE">
                              <w:pPr>
                                <w:jc w:val="center"/>
                                <w:rPr>
                                  <w:sz w:val="22"/>
                                  <w:lang w:val="id-ID"/>
                                </w:rPr>
                              </w:pPr>
                              <w:r w:rsidRPr="003867FE">
                                <w:rPr>
                                  <w:sz w:val="22"/>
                                  <w:lang w:val="id-ID"/>
                                </w:rPr>
                                <w:t xml:space="preserve">Ldr </w:t>
                              </w:r>
                              <w:r>
                                <w:rPr>
                                  <w:sz w:val="22"/>
                                  <w:lang w:val="id-ID"/>
                                </w:rPr>
                                <w:t>kanan bawah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723EDB" id="Rectangle: Rounded Corners 41" o:spid="_x0000_s1067" style="position:absolute;left:0;text-align:left;margin-left:43.3pt;margin-top:17.3pt;width:94.5pt;height:24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" fillcolor="#4472c4 [3204]" strokecolor="#1f3763 [1604]" strokeweight="1pt">
                  <v:stroke joinstyle="miter"/>
                  <v:textbox>
                    <w:txbxContent>
                      <w:p w14:paraId="7C9DCAE2" w14:textId="5B7ED6F1" w:rsidR="000B6C7D" w:rsidRPr="003867FE" w:rsidRDefault="000B6C7D" w:rsidP="003867FE">
                        <w:pPr>
                          <w:jc w:val="center"/>
                          <w:rPr>
                            <w:sz w:val="22"/>
                            <w:lang w:val="id-ID"/>
                          </w:rPr>
                        </w:pPr>
                        <w:r w:rsidRPr="003867FE">
                          <w:rPr>
                            <w:sz w:val="22"/>
                            <w:lang w:val="id-ID"/>
                          </w:rPr>
                          <w:t xml:space="preserve">Ldr </w:t>
                        </w:r>
                        <w:r>
                          <w:rPr>
                            <w:sz w:val="22"/>
                            <w:lang w:val="id-ID"/>
                          </w:rPr>
                          <w:t>kanan bawah</w:t>
                        </w:r>
                      </w:p>
                    </w:txbxContent>
                  </v:textbox>
                  <w10:wrap anchorx="margin"/>
                </v:roundrect>
              </w:pict>
            </mc:Fallback>
          </mc:AlternateContent>
        </w:r>
        <w:bookmarkStart w:id="9815" w:name="_Toc23497382"/>
        <w:bookmarkStart w:id="9816" w:name="_Toc23553566"/>
        <w:bookmarkStart w:id="9817" w:name="_Toc23811919"/>
        <w:bookmarkStart w:id="9818" w:name="_Toc23881582"/>
        <w:bookmarkEnd w:id="9815"/>
        <w:bookmarkEnd w:id="9816"/>
        <w:bookmarkEnd w:id="9817"/>
        <w:bookmarkEnd w:id="9818"/>
      </w:del>
    </w:p>
    <w:p w14:paraId="56EB7E95" w14:textId="167FCF26" w:rsidR="003867FE" w:rsidRPr="0033182C" w:rsidDel="00750347" w:rsidRDefault="003867FE" w:rsidP="00EE16C5">
      <w:pPr>
        <w:rPr>
          <w:del w:id="9819" w:author="Windows User" w:date="2019-09-20T01:37:00Z"/>
          <w:rFonts w:cs="Times New Roman"/>
          <w:lang w:val="id-ID"/>
        </w:rPr>
      </w:pPr>
      <w:bookmarkStart w:id="9820" w:name="_Toc23497383"/>
      <w:bookmarkStart w:id="9821" w:name="_Toc23553567"/>
      <w:bookmarkStart w:id="9822" w:name="_Toc23811920"/>
      <w:bookmarkStart w:id="9823" w:name="_Toc23881583"/>
      <w:bookmarkEnd w:id="9820"/>
      <w:bookmarkEnd w:id="9821"/>
      <w:bookmarkEnd w:id="9822"/>
      <w:bookmarkEnd w:id="9823"/>
    </w:p>
    <w:p w14:paraId="07BC4746" w14:textId="403AAF49" w:rsidR="003867FE" w:rsidRPr="0033182C" w:rsidDel="00750347" w:rsidRDefault="003867FE" w:rsidP="00EE16C5">
      <w:pPr>
        <w:rPr>
          <w:del w:id="9824" w:author="Windows User" w:date="2019-09-20T01:37:00Z"/>
          <w:rFonts w:cs="Times New Roman"/>
          <w:lang w:val="id-ID"/>
        </w:rPr>
      </w:pPr>
      <w:bookmarkStart w:id="9825" w:name="_Toc23497384"/>
      <w:bookmarkStart w:id="9826" w:name="_Toc23553568"/>
      <w:bookmarkStart w:id="9827" w:name="_Toc23811921"/>
      <w:bookmarkStart w:id="9828" w:name="_Toc23881584"/>
      <w:bookmarkEnd w:id="9825"/>
      <w:bookmarkEnd w:id="9826"/>
      <w:bookmarkEnd w:id="9827"/>
      <w:bookmarkEnd w:id="9828"/>
    </w:p>
    <w:p w14:paraId="11F0D4DC" w14:textId="77020BEF" w:rsidR="003867FE" w:rsidRPr="0033182C" w:rsidDel="00750347" w:rsidRDefault="003867FE" w:rsidP="00EE16C5">
      <w:pPr>
        <w:rPr>
          <w:del w:id="9829" w:author="Windows User" w:date="2019-09-20T01:37:00Z"/>
          <w:rFonts w:cs="Times New Roman"/>
          <w:lang w:val="id-ID"/>
        </w:rPr>
      </w:pPr>
      <w:del w:id="9830" w:author="Windows User" w:date="2019-09-20T01:37:00Z">
        <w:r w:rsidRPr="0033182C" w:rsidDel="00750347">
          <w:rPr>
            <w:rFonts w:cs="Times New Roman"/>
            <w:lang w:val="id-ID"/>
          </w:rPr>
          <w:delText xml:space="preserve">Penempatan </w:delText>
        </w:r>
        <w:r w:rsidR="00CF5B06" w:rsidRPr="0033182C" w:rsidDel="00750347">
          <w:rPr>
            <w:rFonts w:cs="Times New Roman"/>
            <w:lang w:val="en-ID"/>
          </w:rPr>
          <w:delText>sesuai Gambar 5.2 dan Gambar 5.1</w:delText>
        </w:r>
        <w:r w:rsidRPr="0033182C" w:rsidDel="00750347">
          <w:rPr>
            <w:rFonts w:cs="Times New Roman"/>
            <w:lang w:val="id-ID"/>
          </w:rPr>
          <w:delText xml:space="preserve"> tersebut dimaksudkan agar dapat membaca dari 4 arah atas, bawah, kiri, dan kanan dengan membandingkan nilai resistansi dari keempat sensor tersebut. Dari keempat sensor tersebut dapat menghasilkan dua buah variabel yaitu error vertikal dan error horizontal. Kedua variabel tersebut didapat melalui perhitungan di bawah ini:</w:delText>
        </w:r>
        <w:bookmarkStart w:id="9831" w:name="_Toc23497385"/>
        <w:bookmarkStart w:id="9832" w:name="_Toc23553569"/>
        <w:bookmarkStart w:id="9833" w:name="_Toc23811922"/>
        <w:bookmarkStart w:id="9834" w:name="_Toc23881585"/>
        <w:bookmarkEnd w:id="9831"/>
        <w:bookmarkEnd w:id="9832"/>
        <w:bookmarkEnd w:id="9833"/>
        <w:bookmarkEnd w:id="9834"/>
      </w:del>
    </w:p>
    <w:p w14:paraId="547B4203" w14:textId="2490D6B3" w:rsidR="003867FE" w:rsidRPr="0033182C" w:rsidDel="00750347" w:rsidRDefault="003867FE">
      <w:pPr>
        <w:pStyle w:val="ListParagraph"/>
        <w:numPr>
          <w:ilvl w:val="7"/>
          <w:numId w:val="45"/>
        </w:numPr>
        <w:ind w:left="851"/>
        <w:rPr>
          <w:del w:id="9835" w:author="Windows User" w:date="2019-09-20T01:37:00Z"/>
          <w:rFonts w:cs="Times New Roman"/>
          <w:lang w:val="id-ID"/>
        </w:rPr>
        <w:pPrChange w:id="9836" w:author="Windows User" w:date="2019-09-19T03:35:00Z">
          <w:pPr>
            <w:pStyle w:val="ListParagraph"/>
            <w:numPr>
              <w:ilvl w:val="7"/>
              <w:numId w:val="30"/>
            </w:numPr>
            <w:ind w:left="851" w:hanging="360"/>
          </w:pPr>
        </w:pPrChange>
      </w:pPr>
      <w:del w:id="9837" w:author="Windows User" w:date="2019-09-20T01:37:00Z">
        <w:r w:rsidRPr="0033182C" w:rsidDel="00750347">
          <w:rPr>
            <w:rFonts w:cs="Times New Roman"/>
            <w:lang w:val="id-ID"/>
          </w:rPr>
          <w:delText>Error vertikal</w:delText>
        </w:r>
        <w:bookmarkStart w:id="9838" w:name="_Toc23497386"/>
        <w:bookmarkStart w:id="9839" w:name="_Toc23553570"/>
        <w:bookmarkStart w:id="9840" w:name="_Toc23811923"/>
        <w:bookmarkStart w:id="9841" w:name="_Toc23881586"/>
        <w:bookmarkEnd w:id="9838"/>
        <w:bookmarkEnd w:id="9839"/>
        <w:bookmarkEnd w:id="9840"/>
        <w:bookmarkEnd w:id="9841"/>
      </w:del>
    </w:p>
    <w:p w14:paraId="1066A628" w14:textId="2118B437" w:rsidR="003867FE" w:rsidRPr="0033182C" w:rsidDel="00750347" w:rsidRDefault="00217B12" w:rsidP="00217B12">
      <w:pPr>
        <w:tabs>
          <w:tab w:val="left" w:leader="dot" w:pos="7513"/>
        </w:tabs>
        <w:ind w:left="567"/>
        <w:rPr>
          <w:del w:id="9842" w:author="Windows User" w:date="2019-09-20T01:37:00Z"/>
          <w:rFonts w:cs="Times New Roman"/>
          <w:lang w:val="en-ID"/>
        </w:rPr>
      </w:pPr>
      <w:del w:id="9843" w:author="Windows User" w:date="2019-09-20T01:37:00Z">
        <w:r w:rsidRPr="0033182C" w:rsidDel="00750347">
          <w:rPr>
            <w:rFonts w:cs="Times New Roman"/>
            <w:lang w:val="id-ID"/>
          </w:rPr>
          <w:delText>Error_v</w:delText>
        </w:r>
        <w:r w:rsidR="003867FE" w:rsidRPr="0033182C" w:rsidDel="00750347">
          <w:rPr>
            <w:rFonts w:cs="Times New Roman"/>
            <w:lang w:val="id-ID"/>
          </w:rPr>
          <w:delText xml:space="preserve"> = ((tl-tr)/2)- ((d</w:delText>
        </w:r>
        <w:r w:rsidR="00643D5C" w:rsidRPr="0033182C" w:rsidDel="00750347">
          <w:rPr>
            <w:rFonts w:cs="Times New Roman"/>
            <w:lang w:val="id-ID"/>
          </w:rPr>
          <w:delText>l</w:delText>
        </w:r>
        <w:r w:rsidR="003867FE" w:rsidRPr="0033182C" w:rsidDel="00750347">
          <w:rPr>
            <w:rFonts w:cs="Times New Roman"/>
            <w:lang w:val="id-ID"/>
          </w:rPr>
          <w:delText>-</w:delText>
        </w:r>
        <w:r w:rsidR="00643D5C" w:rsidRPr="0033182C" w:rsidDel="00750347">
          <w:rPr>
            <w:rFonts w:cs="Times New Roman"/>
            <w:lang w:val="id-ID"/>
          </w:rPr>
          <w:delText>d</w:delText>
        </w:r>
        <w:r w:rsidR="003867FE" w:rsidRPr="0033182C" w:rsidDel="00750347">
          <w:rPr>
            <w:rFonts w:cs="Times New Roman"/>
            <w:lang w:val="id-ID"/>
          </w:rPr>
          <w:delText>r)/2)</w:delText>
        </w:r>
        <w:r w:rsidRPr="0033182C" w:rsidDel="00750347">
          <w:rPr>
            <w:rFonts w:cs="Times New Roman"/>
            <w:lang w:val="en-ID"/>
          </w:rPr>
          <w:delText xml:space="preserve">   </w:delText>
        </w:r>
        <w:r w:rsidRPr="0033182C" w:rsidDel="00750347">
          <w:rPr>
            <w:rFonts w:cs="Times New Roman"/>
            <w:lang w:val="en-ID"/>
          </w:rPr>
          <w:tab/>
          <w:delText>(</w:delText>
        </w:r>
        <w:r w:rsidRPr="0033182C" w:rsidDel="00750347">
          <w:rPr>
            <w:rFonts w:cs="Times New Roman"/>
            <w:lang w:val="id-ID"/>
          </w:rPr>
          <w:delText>4</w:delText>
        </w:r>
        <w:r w:rsidRPr="0033182C" w:rsidDel="00750347">
          <w:rPr>
            <w:rFonts w:cs="Times New Roman"/>
            <w:lang w:val="en-ID"/>
          </w:rPr>
          <w:delText>)</w:delText>
        </w:r>
        <w:bookmarkStart w:id="9844" w:name="_Toc23497387"/>
        <w:bookmarkStart w:id="9845" w:name="_Toc23553571"/>
        <w:bookmarkStart w:id="9846" w:name="_Toc23811924"/>
        <w:bookmarkStart w:id="9847" w:name="_Toc23881587"/>
        <w:bookmarkEnd w:id="9844"/>
        <w:bookmarkEnd w:id="9845"/>
        <w:bookmarkEnd w:id="9846"/>
        <w:bookmarkEnd w:id="9847"/>
      </w:del>
    </w:p>
    <w:p w14:paraId="78ED9184" w14:textId="21A3100D" w:rsidR="00643D5C" w:rsidRPr="0033182C" w:rsidDel="00750347" w:rsidRDefault="00643D5C">
      <w:pPr>
        <w:pStyle w:val="ListParagraph"/>
        <w:numPr>
          <w:ilvl w:val="7"/>
          <w:numId w:val="45"/>
        </w:numPr>
        <w:ind w:left="851"/>
        <w:rPr>
          <w:del w:id="9848" w:author="Windows User" w:date="2019-09-20T01:37:00Z"/>
          <w:rFonts w:cs="Times New Roman"/>
          <w:lang w:val="id-ID"/>
        </w:rPr>
        <w:pPrChange w:id="9849" w:author="Windows User" w:date="2019-09-19T03:35:00Z">
          <w:pPr>
            <w:pStyle w:val="ListParagraph"/>
            <w:numPr>
              <w:ilvl w:val="7"/>
              <w:numId w:val="30"/>
            </w:numPr>
            <w:ind w:left="851" w:hanging="360"/>
          </w:pPr>
        </w:pPrChange>
      </w:pPr>
      <w:del w:id="9850" w:author="Windows User" w:date="2019-09-20T01:37:00Z">
        <w:r w:rsidRPr="0033182C" w:rsidDel="00750347">
          <w:rPr>
            <w:rFonts w:cs="Times New Roman"/>
            <w:lang w:val="id-ID"/>
          </w:rPr>
          <w:delText xml:space="preserve">Error </w:delText>
        </w:r>
        <w:r w:rsidR="0020600A" w:rsidRPr="0033182C" w:rsidDel="00750347">
          <w:rPr>
            <w:rFonts w:cs="Times New Roman"/>
            <w:lang w:val="id-ID"/>
          </w:rPr>
          <w:delText>horizontal</w:delText>
        </w:r>
        <w:bookmarkStart w:id="9851" w:name="_Toc23497388"/>
        <w:bookmarkStart w:id="9852" w:name="_Toc23553572"/>
        <w:bookmarkStart w:id="9853" w:name="_Toc23811925"/>
        <w:bookmarkStart w:id="9854" w:name="_Toc23881588"/>
        <w:bookmarkEnd w:id="9851"/>
        <w:bookmarkEnd w:id="9852"/>
        <w:bookmarkEnd w:id="9853"/>
        <w:bookmarkEnd w:id="9854"/>
      </w:del>
    </w:p>
    <w:p w14:paraId="4CF46BA4" w14:textId="751CBC73" w:rsidR="00643D5C" w:rsidRPr="0033182C" w:rsidDel="00750347" w:rsidRDefault="00217B12" w:rsidP="00387AA9">
      <w:pPr>
        <w:tabs>
          <w:tab w:val="left" w:leader="dot" w:pos="7513"/>
        </w:tabs>
        <w:ind w:left="567"/>
        <w:jc w:val="center"/>
        <w:rPr>
          <w:del w:id="9855" w:author="Windows User" w:date="2019-09-20T01:37:00Z"/>
          <w:rFonts w:cs="Times New Roman"/>
          <w:lang w:val="en-ID"/>
        </w:rPr>
      </w:pPr>
      <w:del w:id="9856" w:author="Windows User" w:date="2019-09-20T01:37:00Z">
        <w:r w:rsidRPr="0033182C" w:rsidDel="00750347">
          <w:rPr>
            <w:rFonts w:cs="Times New Roman"/>
            <w:lang w:val="id-ID"/>
          </w:rPr>
          <w:delText xml:space="preserve">Error_h </w:delText>
        </w:r>
        <w:r w:rsidR="00643D5C" w:rsidRPr="0033182C" w:rsidDel="00750347">
          <w:rPr>
            <w:rFonts w:cs="Times New Roman"/>
            <w:lang w:val="id-ID"/>
          </w:rPr>
          <w:delText>= ((tl-dl)/2)- ((tr-dr)/2)</w:delText>
        </w:r>
        <w:r w:rsidRPr="0033182C" w:rsidDel="00750347">
          <w:rPr>
            <w:rFonts w:cs="Times New Roman"/>
            <w:lang w:val="en-ID"/>
          </w:rPr>
          <w:delText xml:space="preserve"> </w:delText>
        </w:r>
        <w:r w:rsidRPr="0033182C" w:rsidDel="00750347">
          <w:rPr>
            <w:rFonts w:cs="Times New Roman"/>
            <w:lang w:val="en-ID"/>
          </w:rPr>
          <w:tab/>
          <w:delText>(5)</w:delText>
        </w:r>
        <w:bookmarkStart w:id="9857" w:name="_Toc23497389"/>
        <w:bookmarkStart w:id="9858" w:name="_Toc23553573"/>
        <w:bookmarkStart w:id="9859" w:name="_Toc23811926"/>
        <w:bookmarkStart w:id="9860" w:name="_Toc23881589"/>
        <w:bookmarkEnd w:id="9857"/>
        <w:bookmarkEnd w:id="9858"/>
        <w:bookmarkEnd w:id="9859"/>
        <w:bookmarkEnd w:id="9860"/>
      </w:del>
    </w:p>
    <w:p w14:paraId="6A92B163" w14:textId="6A768CC6" w:rsidR="00B75CD3" w:rsidRPr="0033182C" w:rsidDel="00750347" w:rsidRDefault="00B75CD3" w:rsidP="00387AA9">
      <w:pPr>
        <w:rPr>
          <w:del w:id="9861" w:author="Windows User" w:date="2019-09-20T01:37:00Z"/>
          <w:rFonts w:cs="Times New Roman"/>
          <w:lang w:val="id-ID"/>
        </w:rPr>
      </w:pPr>
      <w:del w:id="9862" w:author="Windows User" w:date="2019-09-20T01:37:00Z">
        <w:r w:rsidRPr="0033182C" w:rsidDel="00750347">
          <w:rPr>
            <w:rFonts w:cs="Times New Roman"/>
            <w:lang w:val="id-ID"/>
          </w:rPr>
          <w:delText>Ket :</w:delText>
        </w:r>
        <w:bookmarkStart w:id="9863" w:name="_Toc23497390"/>
        <w:bookmarkStart w:id="9864" w:name="_Toc23553574"/>
        <w:bookmarkStart w:id="9865" w:name="_Toc23811927"/>
        <w:bookmarkStart w:id="9866" w:name="_Toc23881590"/>
        <w:bookmarkEnd w:id="9863"/>
        <w:bookmarkEnd w:id="9864"/>
        <w:bookmarkEnd w:id="9865"/>
        <w:bookmarkEnd w:id="9866"/>
      </w:del>
    </w:p>
    <w:p w14:paraId="58EC61EE" w14:textId="5C2BF8D2" w:rsidR="00B75CD3" w:rsidRPr="0033182C" w:rsidDel="00750347" w:rsidRDefault="00217B12" w:rsidP="00387AA9">
      <w:pPr>
        <w:rPr>
          <w:del w:id="9867" w:author="Windows User" w:date="2019-09-20T01:37:00Z"/>
          <w:rFonts w:cs="Times New Roman"/>
          <w:lang w:val="id-ID"/>
        </w:rPr>
      </w:pPr>
      <w:del w:id="9868" w:author="Windows User" w:date="2019-09-20T01:37:00Z">
        <w:r w:rsidRPr="0033182C" w:rsidDel="00750347">
          <w:rPr>
            <w:rFonts w:cs="Times New Roman"/>
            <w:lang w:val="id-ID"/>
          </w:rPr>
          <w:delText>error_v</w:delText>
        </w:r>
        <w:r w:rsidR="00B75CD3" w:rsidRPr="0033182C" w:rsidDel="00750347">
          <w:rPr>
            <w:rFonts w:cs="Times New Roman"/>
            <w:lang w:val="id-ID"/>
          </w:rPr>
          <w:delText xml:space="preserve"> = error vertikal</w:delText>
        </w:r>
        <w:bookmarkStart w:id="9869" w:name="_Toc23497391"/>
        <w:bookmarkStart w:id="9870" w:name="_Toc23553575"/>
        <w:bookmarkStart w:id="9871" w:name="_Toc23811928"/>
        <w:bookmarkStart w:id="9872" w:name="_Toc23881591"/>
        <w:bookmarkEnd w:id="9869"/>
        <w:bookmarkEnd w:id="9870"/>
        <w:bookmarkEnd w:id="9871"/>
        <w:bookmarkEnd w:id="9872"/>
      </w:del>
    </w:p>
    <w:p w14:paraId="55FA5A42" w14:textId="6C31776F" w:rsidR="00B75CD3" w:rsidRPr="0033182C" w:rsidDel="00750347" w:rsidRDefault="00217B12" w:rsidP="00387AA9">
      <w:pPr>
        <w:rPr>
          <w:del w:id="9873" w:author="Windows User" w:date="2019-09-20T01:37:00Z"/>
          <w:rFonts w:cs="Times New Roman"/>
          <w:lang w:val="id-ID"/>
        </w:rPr>
      </w:pPr>
      <w:del w:id="9874" w:author="Windows User" w:date="2019-09-20T01:37:00Z">
        <w:r w:rsidRPr="0033182C" w:rsidDel="00750347">
          <w:rPr>
            <w:rFonts w:cs="Times New Roman"/>
            <w:lang w:val="id-ID"/>
          </w:rPr>
          <w:delText>error_h</w:delText>
        </w:r>
        <w:r w:rsidR="00B75CD3" w:rsidRPr="0033182C" w:rsidDel="00750347">
          <w:rPr>
            <w:rFonts w:cs="Times New Roman"/>
            <w:lang w:val="id-ID"/>
          </w:rPr>
          <w:delText xml:space="preserve"> = error horizontal</w:delText>
        </w:r>
        <w:bookmarkStart w:id="9875" w:name="_Toc23497392"/>
        <w:bookmarkStart w:id="9876" w:name="_Toc23553576"/>
        <w:bookmarkStart w:id="9877" w:name="_Toc23811929"/>
        <w:bookmarkStart w:id="9878" w:name="_Toc23881592"/>
        <w:bookmarkEnd w:id="9875"/>
        <w:bookmarkEnd w:id="9876"/>
        <w:bookmarkEnd w:id="9877"/>
        <w:bookmarkEnd w:id="9878"/>
      </w:del>
    </w:p>
    <w:p w14:paraId="17AB86D7" w14:textId="1922A51A" w:rsidR="00B75CD3" w:rsidRPr="0033182C" w:rsidDel="00750347" w:rsidRDefault="00B75CD3" w:rsidP="00387AA9">
      <w:pPr>
        <w:rPr>
          <w:del w:id="9879" w:author="Windows User" w:date="2019-09-20T01:37:00Z"/>
          <w:rFonts w:cs="Times New Roman"/>
          <w:lang w:val="id-ID"/>
        </w:rPr>
      </w:pPr>
      <w:del w:id="9880" w:author="Windows User" w:date="2019-09-20T01:37:00Z">
        <w:r w:rsidRPr="0033182C" w:rsidDel="00750347">
          <w:rPr>
            <w:rFonts w:cs="Times New Roman"/>
            <w:lang w:val="id-ID"/>
          </w:rPr>
          <w:delText>tl = ldr top left (penempatan di kiri atas)</w:delText>
        </w:r>
        <w:bookmarkStart w:id="9881" w:name="_Toc23497393"/>
        <w:bookmarkStart w:id="9882" w:name="_Toc23553577"/>
        <w:bookmarkStart w:id="9883" w:name="_Toc23811930"/>
        <w:bookmarkStart w:id="9884" w:name="_Toc23881593"/>
        <w:bookmarkEnd w:id="9881"/>
        <w:bookmarkEnd w:id="9882"/>
        <w:bookmarkEnd w:id="9883"/>
        <w:bookmarkEnd w:id="9884"/>
      </w:del>
    </w:p>
    <w:p w14:paraId="2FEA6E6B" w14:textId="546116A9" w:rsidR="00B75CD3" w:rsidRPr="0033182C" w:rsidDel="00750347" w:rsidRDefault="00B75CD3" w:rsidP="00387AA9">
      <w:pPr>
        <w:rPr>
          <w:del w:id="9885" w:author="Windows User" w:date="2019-09-20T01:37:00Z"/>
          <w:rFonts w:cs="Times New Roman"/>
          <w:lang w:val="id-ID"/>
        </w:rPr>
      </w:pPr>
      <w:del w:id="9886" w:author="Windows User" w:date="2019-09-20T01:37:00Z">
        <w:r w:rsidRPr="0033182C" w:rsidDel="00750347">
          <w:rPr>
            <w:rFonts w:cs="Times New Roman"/>
            <w:lang w:val="id-ID"/>
          </w:rPr>
          <w:delText>tr = ldr top right (penempatan di kanan atas)</w:delText>
        </w:r>
        <w:bookmarkStart w:id="9887" w:name="_Toc23497394"/>
        <w:bookmarkStart w:id="9888" w:name="_Toc23553578"/>
        <w:bookmarkStart w:id="9889" w:name="_Toc23811931"/>
        <w:bookmarkStart w:id="9890" w:name="_Toc23881594"/>
        <w:bookmarkEnd w:id="9887"/>
        <w:bookmarkEnd w:id="9888"/>
        <w:bookmarkEnd w:id="9889"/>
        <w:bookmarkEnd w:id="9890"/>
      </w:del>
    </w:p>
    <w:p w14:paraId="4F9AD7BD" w14:textId="7BB85BD8" w:rsidR="00B75CD3" w:rsidRPr="0033182C" w:rsidDel="00750347" w:rsidRDefault="00B75CD3" w:rsidP="00387AA9">
      <w:pPr>
        <w:rPr>
          <w:del w:id="9891" w:author="Windows User" w:date="2019-09-20T01:37:00Z"/>
          <w:rFonts w:cs="Times New Roman"/>
          <w:lang w:val="id-ID"/>
        </w:rPr>
      </w:pPr>
      <w:del w:id="9892" w:author="Windows User" w:date="2019-09-20T01:37:00Z">
        <w:r w:rsidRPr="0033182C" w:rsidDel="00750347">
          <w:rPr>
            <w:rFonts w:cs="Times New Roman"/>
            <w:lang w:val="id-ID"/>
          </w:rPr>
          <w:delText>dl = ldr down left (penempatan di kiri bawah)</w:delText>
        </w:r>
        <w:bookmarkStart w:id="9893" w:name="_Toc23497395"/>
        <w:bookmarkStart w:id="9894" w:name="_Toc23553579"/>
        <w:bookmarkStart w:id="9895" w:name="_Toc23811932"/>
        <w:bookmarkStart w:id="9896" w:name="_Toc23881595"/>
        <w:bookmarkEnd w:id="9893"/>
        <w:bookmarkEnd w:id="9894"/>
        <w:bookmarkEnd w:id="9895"/>
        <w:bookmarkEnd w:id="9896"/>
      </w:del>
    </w:p>
    <w:p w14:paraId="64D3F6A5" w14:textId="57C1110B" w:rsidR="003867FE" w:rsidRPr="0033182C" w:rsidDel="00750347" w:rsidRDefault="00B75CD3" w:rsidP="00387AA9">
      <w:pPr>
        <w:rPr>
          <w:del w:id="9897" w:author="Windows User" w:date="2019-09-20T01:37:00Z"/>
          <w:rFonts w:cs="Times New Roman"/>
          <w:lang w:val="id-ID"/>
        </w:rPr>
      </w:pPr>
      <w:del w:id="9898" w:author="Windows User" w:date="2019-09-20T01:37:00Z">
        <w:r w:rsidRPr="0033182C" w:rsidDel="00750347">
          <w:rPr>
            <w:rFonts w:cs="Times New Roman"/>
            <w:lang w:val="id-ID"/>
          </w:rPr>
          <w:delText>dr = ldr down right (penempatan di kanan bawah)</w:delText>
        </w:r>
        <w:bookmarkStart w:id="9899" w:name="_Toc23497396"/>
        <w:bookmarkStart w:id="9900" w:name="_Toc23553580"/>
        <w:bookmarkStart w:id="9901" w:name="_Toc23811933"/>
        <w:bookmarkStart w:id="9902" w:name="_Toc23881596"/>
        <w:bookmarkEnd w:id="9899"/>
        <w:bookmarkEnd w:id="9900"/>
        <w:bookmarkEnd w:id="9901"/>
        <w:bookmarkEnd w:id="9902"/>
      </w:del>
    </w:p>
    <w:p w14:paraId="524BE522" w14:textId="24B7C3B1" w:rsidR="00E31802" w:rsidRPr="0033182C" w:rsidDel="00750347" w:rsidRDefault="00E31802" w:rsidP="00387AA9">
      <w:pPr>
        <w:rPr>
          <w:del w:id="9903" w:author="Windows User" w:date="2019-09-20T01:37:00Z"/>
          <w:rFonts w:cs="Times New Roman"/>
          <w:lang w:val="id-ID"/>
        </w:rPr>
      </w:pPr>
      <w:bookmarkStart w:id="9904" w:name="_Toc23497397"/>
      <w:bookmarkStart w:id="9905" w:name="_Toc23553581"/>
      <w:bookmarkStart w:id="9906" w:name="_Toc23811934"/>
      <w:bookmarkStart w:id="9907" w:name="_Toc23881597"/>
      <w:bookmarkEnd w:id="9904"/>
      <w:bookmarkEnd w:id="9905"/>
      <w:bookmarkEnd w:id="9906"/>
      <w:bookmarkEnd w:id="9907"/>
    </w:p>
    <w:p w14:paraId="7C12944F" w14:textId="4833678D" w:rsidR="006B1669" w:rsidRPr="0033182C" w:rsidDel="00750347" w:rsidRDefault="006B1669" w:rsidP="00387AA9">
      <w:pPr>
        <w:rPr>
          <w:del w:id="9908" w:author="Windows User" w:date="2019-09-20T01:37:00Z"/>
          <w:rFonts w:cs="Times New Roman"/>
          <w:lang w:val="id-ID"/>
        </w:rPr>
      </w:pPr>
      <w:del w:id="9909" w:author="Windows User" w:date="2019-09-20T01:37:00Z">
        <w:r w:rsidRPr="0033182C" w:rsidDel="00750347">
          <w:rPr>
            <w:rFonts w:cs="Times New Roman"/>
            <w:lang w:val="id-ID"/>
          </w:rPr>
          <w:delText>nilai error dapat berupa bilai bulat (negatif dan positif) dengan aturan sebagai berikut</w:delText>
        </w:r>
        <w:bookmarkStart w:id="9910" w:name="_Toc23497398"/>
        <w:bookmarkStart w:id="9911" w:name="_Toc23553582"/>
        <w:bookmarkStart w:id="9912" w:name="_Toc23811935"/>
        <w:bookmarkStart w:id="9913" w:name="_Toc23881598"/>
        <w:bookmarkEnd w:id="9910"/>
        <w:bookmarkEnd w:id="9911"/>
        <w:bookmarkEnd w:id="9912"/>
        <w:bookmarkEnd w:id="9913"/>
      </w:del>
    </w:p>
    <w:p w14:paraId="0FB75DC4" w14:textId="7718599F" w:rsidR="006B1669" w:rsidRPr="0033182C" w:rsidDel="00750347" w:rsidRDefault="006B1669" w:rsidP="00387AA9">
      <w:pPr>
        <w:pStyle w:val="ListParagraph"/>
        <w:numPr>
          <w:ilvl w:val="0"/>
          <w:numId w:val="33"/>
        </w:numPr>
        <w:rPr>
          <w:del w:id="9914" w:author="Windows User" w:date="2019-09-20T01:37:00Z"/>
          <w:rFonts w:cs="Times New Roman"/>
          <w:lang w:val="id-ID"/>
        </w:rPr>
      </w:pPr>
      <w:del w:id="9915" w:author="Windows User" w:date="2019-09-20T01:37:00Z">
        <w:r w:rsidRPr="0033182C" w:rsidDel="00750347">
          <w:rPr>
            <w:rFonts w:cs="Times New Roman"/>
            <w:lang w:val="id-ID"/>
          </w:rPr>
          <w:delText>Solar tracker akan bergerak ke arah kiri jika nilau error horizontal bernilai positif</w:delText>
        </w:r>
        <w:bookmarkStart w:id="9916" w:name="_Toc23497399"/>
        <w:bookmarkStart w:id="9917" w:name="_Toc23553583"/>
        <w:bookmarkStart w:id="9918" w:name="_Toc23811936"/>
        <w:bookmarkStart w:id="9919" w:name="_Toc23881599"/>
        <w:bookmarkEnd w:id="9916"/>
        <w:bookmarkEnd w:id="9917"/>
        <w:bookmarkEnd w:id="9918"/>
        <w:bookmarkEnd w:id="9919"/>
      </w:del>
    </w:p>
    <w:p w14:paraId="60B09DD3" w14:textId="7C331AF3" w:rsidR="006B1669" w:rsidRPr="0033182C" w:rsidDel="00750347" w:rsidRDefault="006B1669" w:rsidP="00387AA9">
      <w:pPr>
        <w:pStyle w:val="ListParagraph"/>
        <w:numPr>
          <w:ilvl w:val="0"/>
          <w:numId w:val="33"/>
        </w:numPr>
        <w:rPr>
          <w:del w:id="9920" w:author="Windows User" w:date="2019-09-20T01:37:00Z"/>
          <w:rFonts w:cs="Times New Roman"/>
          <w:lang w:val="id-ID"/>
        </w:rPr>
      </w:pPr>
      <w:del w:id="9921" w:author="Windows User" w:date="2019-09-20T01:37:00Z">
        <w:r w:rsidRPr="0033182C" w:rsidDel="00750347">
          <w:rPr>
            <w:rFonts w:cs="Times New Roman"/>
            <w:lang w:val="id-ID"/>
          </w:rPr>
          <w:delText>Solar tracker akan bergerak ke arah kanan jika nilau error horizontal bernilai negatif</w:delText>
        </w:r>
        <w:bookmarkStart w:id="9922" w:name="_Toc23497400"/>
        <w:bookmarkStart w:id="9923" w:name="_Toc23553584"/>
        <w:bookmarkStart w:id="9924" w:name="_Toc23811937"/>
        <w:bookmarkStart w:id="9925" w:name="_Toc23881600"/>
        <w:bookmarkEnd w:id="9922"/>
        <w:bookmarkEnd w:id="9923"/>
        <w:bookmarkEnd w:id="9924"/>
        <w:bookmarkEnd w:id="9925"/>
      </w:del>
    </w:p>
    <w:p w14:paraId="72A399B1" w14:textId="7517B853" w:rsidR="006B1669" w:rsidRPr="0033182C" w:rsidDel="00750347" w:rsidRDefault="006B1669" w:rsidP="00387AA9">
      <w:pPr>
        <w:pStyle w:val="ListParagraph"/>
        <w:numPr>
          <w:ilvl w:val="0"/>
          <w:numId w:val="33"/>
        </w:numPr>
        <w:rPr>
          <w:del w:id="9926" w:author="Windows User" w:date="2019-09-20T01:37:00Z"/>
          <w:rFonts w:cs="Times New Roman"/>
          <w:lang w:val="id-ID"/>
        </w:rPr>
      </w:pPr>
      <w:del w:id="9927" w:author="Windows User" w:date="2019-09-20T01:37:00Z">
        <w:r w:rsidRPr="0033182C" w:rsidDel="00750347">
          <w:rPr>
            <w:rFonts w:cs="Times New Roman"/>
            <w:lang w:val="id-ID"/>
          </w:rPr>
          <w:delText>Solar tracker akan bergerak ke arah atas jika nilau error vertikal bernilai positif</w:delText>
        </w:r>
        <w:bookmarkStart w:id="9928" w:name="_Toc23497401"/>
        <w:bookmarkStart w:id="9929" w:name="_Toc23553585"/>
        <w:bookmarkStart w:id="9930" w:name="_Toc23811938"/>
        <w:bookmarkStart w:id="9931" w:name="_Toc23881601"/>
        <w:bookmarkEnd w:id="9928"/>
        <w:bookmarkEnd w:id="9929"/>
        <w:bookmarkEnd w:id="9930"/>
        <w:bookmarkEnd w:id="9931"/>
      </w:del>
    </w:p>
    <w:p w14:paraId="19821783" w14:textId="74BD3963" w:rsidR="00B20A38" w:rsidRPr="0033182C" w:rsidDel="00750347" w:rsidRDefault="006B1669" w:rsidP="00387AA9">
      <w:pPr>
        <w:pStyle w:val="ListParagraph"/>
        <w:numPr>
          <w:ilvl w:val="0"/>
          <w:numId w:val="33"/>
        </w:numPr>
        <w:rPr>
          <w:del w:id="9932" w:author="Windows User" w:date="2019-09-20T01:37:00Z"/>
          <w:rFonts w:cs="Times New Roman"/>
          <w:lang w:val="id-ID"/>
        </w:rPr>
      </w:pPr>
      <w:del w:id="9933" w:author="Windows User" w:date="2019-09-20T01:37:00Z">
        <w:r w:rsidRPr="0033182C" w:rsidDel="00750347">
          <w:rPr>
            <w:rFonts w:cs="Times New Roman"/>
            <w:lang w:val="id-ID"/>
          </w:rPr>
          <w:delText>Solar tracker akan bergerak ke arah bawah jika nilau error vertikal bernilai negatif</w:delText>
        </w:r>
        <w:bookmarkStart w:id="9934" w:name="_Toc23497402"/>
        <w:bookmarkStart w:id="9935" w:name="_Toc23553586"/>
        <w:bookmarkStart w:id="9936" w:name="_Toc23811939"/>
        <w:bookmarkStart w:id="9937" w:name="_Toc23881602"/>
        <w:bookmarkEnd w:id="9934"/>
        <w:bookmarkEnd w:id="9935"/>
        <w:bookmarkEnd w:id="9936"/>
        <w:bookmarkEnd w:id="9937"/>
      </w:del>
    </w:p>
    <w:p w14:paraId="52CFE637" w14:textId="1A4F761D" w:rsidR="00B20A38" w:rsidRPr="0033182C" w:rsidDel="00750347" w:rsidRDefault="00B20A38" w:rsidP="00B20A38">
      <w:pPr>
        <w:pStyle w:val="ListParagraph"/>
        <w:rPr>
          <w:del w:id="9938" w:author="Windows User" w:date="2019-09-20T01:37:00Z"/>
          <w:rFonts w:cs="Times New Roman"/>
          <w:lang w:val="id-ID"/>
        </w:rPr>
      </w:pPr>
      <w:bookmarkStart w:id="9939" w:name="_Toc23497403"/>
      <w:bookmarkStart w:id="9940" w:name="_Toc23553587"/>
      <w:bookmarkStart w:id="9941" w:name="_Toc23811940"/>
      <w:bookmarkStart w:id="9942" w:name="_Toc23881603"/>
      <w:bookmarkEnd w:id="9939"/>
      <w:bookmarkEnd w:id="9940"/>
      <w:bookmarkEnd w:id="9941"/>
      <w:bookmarkEnd w:id="9942"/>
    </w:p>
    <w:p w14:paraId="22C64455" w14:textId="02AC1060" w:rsidR="0049091B" w:rsidRPr="0033182C" w:rsidDel="00750347" w:rsidRDefault="0049091B">
      <w:pPr>
        <w:pStyle w:val="Heading3"/>
        <w:numPr>
          <w:ilvl w:val="2"/>
          <w:numId w:val="45"/>
        </w:numPr>
        <w:ind w:left="357" w:hanging="357"/>
        <w:rPr>
          <w:del w:id="9943" w:author="Windows User" w:date="2019-09-20T01:37:00Z"/>
          <w:rFonts w:cs="Times New Roman"/>
        </w:rPr>
        <w:pPrChange w:id="9944" w:author="Windows User" w:date="2019-09-19T03:35:00Z">
          <w:pPr>
            <w:pStyle w:val="Heading3"/>
          </w:pPr>
        </w:pPrChange>
      </w:pPr>
      <w:del w:id="9945" w:author="Windows User" w:date="2019-09-20T01:37:00Z">
        <w:r w:rsidRPr="0033182C" w:rsidDel="00750347">
          <w:rPr>
            <w:rFonts w:cs="Times New Roman"/>
          </w:rPr>
          <w:delText xml:space="preserve">Pengujian Panel Surya </w:delText>
        </w:r>
        <w:r w:rsidR="007E33B8" w:rsidRPr="0033182C" w:rsidDel="00750347">
          <w:rPr>
            <w:rFonts w:cs="Times New Roman"/>
            <w:lang w:val="id-ID"/>
          </w:rPr>
          <w:delText xml:space="preserve">Tanpa </w:delText>
        </w:r>
        <w:r w:rsidR="007E33B8" w:rsidRPr="0033182C" w:rsidDel="00750347">
          <w:rPr>
            <w:rFonts w:cs="Times New Roman"/>
          </w:rPr>
          <w:delText xml:space="preserve">Menggunakan Metode </w:delText>
        </w:r>
      </w:del>
      <w:del w:id="9946" w:author="Windows User" w:date="2019-09-14T03:53:00Z">
        <w:r w:rsidR="007E33B8" w:rsidRPr="0033182C" w:rsidDel="00451BA0">
          <w:rPr>
            <w:rFonts w:cs="Times New Roman"/>
          </w:rPr>
          <w:delText>Fuzzy</w:delText>
        </w:r>
      </w:del>
      <w:del w:id="9947" w:author="Windows User" w:date="2019-09-20T01:37:00Z">
        <w:r w:rsidR="007E33B8" w:rsidRPr="0033182C" w:rsidDel="00750347">
          <w:rPr>
            <w:rFonts w:cs="Times New Roman"/>
          </w:rPr>
          <w:delText xml:space="preserve"> </w:delText>
        </w:r>
        <w:commentRangeStart w:id="9948"/>
        <w:r w:rsidR="007E33B8" w:rsidRPr="0033182C" w:rsidDel="00750347">
          <w:rPr>
            <w:rFonts w:cs="Times New Roman"/>
          </w:rPr>
          <w:delText>PID</w:delText>
        </w:r>
        <w:commentRangeEnd w:id="9948"/>
        <w:r w:rsidR="00DD7B26" w:rsidRPr="0033182C" w:rsidDel="00750347">
          <w:rPr>
            <w:rStyle w:val="CommentReference"/>
            <w:rFonts w:eastAsiaTheme="minorHAnsi" w:cs="Times New Roman"/>
            <w:b w:val="0"/>
          </w:rPr>
          <w:commentReference w:id="9948"/>
        </w:r>
        <w:bookmarkStart w:id="9949" w:name="_Toc23497404"/>
        <w:bookmarkStart w:id="9950" w:name="_Toc23553588"/>
        <w:bookmarkStart w:id="9951" w:name="_Toc23811941"/>
        <w:bookmarkStart w:id="9952" w:name="_Toc23881604"/>
        <w:bookmarkEnd w:id="9949"/>
        <w:bookmarkEnd w:id="9950"/>
        <w:bookmarkEnd w:id="9951"/>
        <w:bookmarkEnd w:id="9952"/>
      </w:del>
    </w:p>
    <w:p w14:paraId="239542B5" w14:textId="2F7D96D6" w:rsidR="00F35B4B" w:rsidRPr="0033182C" w:rsidDel="00750347" w:rsidRDefault="00EE16C5" w:rsidP="00EE16C5">
      <w:pPr>
        <w:rPr>
          <w:del w:id="9953" w:author="Windows User" w:date="2019-09-20T01:37:00Z"/>
          <w:rFonts w:cs="Times New Roman"/>
          <w:lang w:val="id-ID"/>
        </w:rPr>
      </w:pPr>
      <w:del w:id="9954" w:author="Windows User" w:date="2019-09-20T01:37:00Z">
        <w:r w:rsidRPr="0033182C" w:rsidDel="00750347">
          <w:rPr>
            <w:rFonts w:cs="Times New Roman"/>
            <w:lang w:val="id-ID"/>
          </w:rPr>
          <w:delText xml:space="preserve">pengujian dilakukan dengan melihat </w:delText>
        </w:r>
        <w:r w:rsidR="00DF60D0" w:rsidRPr="0033182C" w:rsidDel="00750347">
          <w:rPr>
            <w:rFonts w:cs="Times New Roman"/>
            <w:lang w:val="id-ID"/>
          </w:rPr>
          <w:delText>langkah/iterasi dari proses menuju arah matahari dengan posisi awal pada sudut X = 45° dan Y  = 0°. Hasil pengujian dapat dilihat pada tabel dibawah ini</w:delText>
        </w:r>
        <w:r w:rsidR="00F0029C" w:rsidRPr="0033182C" w:rsidDel="00750347">
          <w:rPr>
            <w:rFonts w:cs="Times New Roman"/>
            <w:lang w:val="id-ID"/>
          </w:rPr>
          <w:delText xml:space="preserve"> : </w:delText>
        </w:r>
        <w:bookmarkStart w:id="9955" w:name="_Toc23497405"/>
        <w:bookmarkStart w:id="9956" w:name="_Toc23553589"/>
        <w:bookmarkStart w:id="9957" w:name="_Toc23811942"/>
        <w:bookmarkStart w:id="9958" w:name="_Toc23881605"/>
        <w:bookmarkEnd w:id="9955"/>
        <w:bookmarkEnd w:id="9956"/>
        <w:bookmarkEnd w:id="9957"/>
        <w:bookmarkEnd w:id="9958"/>
      </w:del>
    </w:p>
    <w:p w14:paraId="69A13F02" w14:textId="456D6BB8" w:rsidR="0049091B" w:rsidRPr="0033182C" w:rsidDel="00750347" w:rsidRDefault="0049091B">
      <w:pPr>
        <w:pStyle w:val="Heading3"/>
        <w:numPr>
          <w:ilvl w:val="2"/>
          <w:numId w:val="45"/>
        </w:numPr>
        <w:ind w:left="357" w:hanging="357"/>
        <w:rPr>
          <w:del w:id="9959" w:author="Windows User" w:date="2019-09-20T01:37:00Z"/>
          <w:rFonts w:cs="Times New Roman"/>
        </w:rPr>
        <w:pPrChange w:id="9960" w:author="Windows User" w:date="2019-09-19T03:35:00Z">
          <w:pPr>
            <w:pStyle w:val="Heading3"/>
          </w:pPr>
        </w:pPrChange>
      </w:pPr>
      <w:del w:id="9961" w:author="Windows User" w:date="2019-09-20T01:37:00Z">
        <w:r w:rsidRPr="0033182C" w:rsidDel="00750347">
          <w:rPr>
            <w:rFonts w:cs="Times New Roman"/>
          </w:rPr>
          <w:delText xml:space="preserve">Pengujian Panel Surya dengan </w:delText>
        </w:r>
        <w:r w:rsidR="00411AC3" w:rsidRPr="0033182C" w:rsidDel="00750347">
          <w:rPr>
            <w:rFonts w:cs="Times New Roman"/>
          </w:rPr>
          <w:delText xml:space="preserve">Menggunakan Metode </w:delText>
        </w:r>
      </w:del>
      <w:del w:id="9962" w:author="Windows User" w:date="2019-09-14T03:53:00Z">
        <w:r w:rsidR="00411AC3" w:rsidRPr="0033182C" w:rsidDel="00451BA0">
          <w:rPr>
            <w:rFonts w:cs="Times New Roman"/>
          </w:rPr>
          <w:delText>Fuzzy</w:delText>
        </w:r>
      </w:del>
      <w:del w:id="9963" w:author="Windows User" w:date="2019-09-20T01:37:00Z">
        <w:r w:rsidR="00411AC3" w:rsidRPr="0033182C" w:rsidDel="00750347">
          <w:rPr>
            <w:rFonts w:cs="Times New Roman"/>
          </w:rPr>
          <w:delText xml:space="preserve"> PID</w:delText>
        </w:r>
        <w:bookmarkStart w:id="9964" w:name="_Toc23497406"/>
        <w:bookmarkStart w:id="9965" w:name="_Toc23553590"/>
        <w:bookmarkStart w:id="9966" w:name="_Toc23811943"/>
        <w:bookmarkStart w:id="9967" w:name="_Toc23881606"/>
        <w:bookmarkEnd w:id="9964"/>
        <w:bookmarkEnd w:id="9965"/>
        <w:bookmarkEnd w:id="9966"/>
        <w:bookmarkEnd w:id="9967"/>
      </w:del>
    </w:p>
    <w:p w14:paraId="7C835E7D" w14:textId="41D2802B" w:rsidR="00F25887" w:rsidRPr="0033182C" w:rsidDel="00750347" w:rsidRDefault="009D50DF" w:rsidP="009D50DF">
      <w:pPr>
        <w:rPr>
          <w:del w:id="9968" w:author="Windows User" w:date="2019-09-20T01:37:00Z"/>
          <w:rFonts w:cs="Times New Roman"/>
          <w:lang w:val="en-ID"/>
        </w:rPr>
      </w:pPr>
      <w:del w:id="9969" w:author="Windows User" w:date="2019-09-20T01:37:00Z">
        <w:r w:rsidRPr="0033182C" w:rsidDel="00750347">
          <w:rPr>
            <w:rFonts w:cs="Times New Roman"/>
            <w:lang w:val="id-ID"/>
          </w:rPr>
          <w:delText>pengujian dilakukan dengan melihat langkah/iterasi dari proses menuju arah matahari dengan posisi awal pada sudut X = 45° dan Y  = 0°. Hasi</w:delText>
        </w:r>
        <w:r w:rsidR="00387AA9" w:rsidRPr="0033182C" w:rsidDel="00750347">
          <w:rPr>
            <w:rFonts w:cs="Times New Roman"/>
            <w:lang w:val="id-ID"/>
          </w:rPr>
          <w:delText>l pengujian</w:delText>
        </w:r>
        <w:r w:rsidR="00387AA9" w:rsidRPr="0033182C" w:rsidDel="00750347">
          <w:rPr>
            <w:rFonts w:cs="Times New Roman"/>
            <w:lang w:val="en-ID"/>
          </w:rPr>
          <w:delText xml:space="preserve"> </w:delText>
        </w:r>
      </w:del>
      <w:del w:id="9970" w:author="Windows User" w:date="2019-09-14T03:53:00Z">
        <w:r w:rsidR="00387AA9" w:rsidRPr="0033182C" w:rsidDel="00451BA0">
          <w:rPr>
            <w:rFonts w:cs="Times New Roman"/>
            <w:lang w:val="en-ID"/>
          </w:rPr>
          <w:delText>fuzzy</w:delText>
        </w:r>
      </w:del>
      <w:del w:id="9971" w:author="Windows User" w:date="2019-09-20T01:37:00Z">
        <w:r w:rsidR="00387AA9" w:rsidRPr="0033182C" w:rsidDel="00750347">
          <w:rPr>
            <w:rFonts w:cs="Times New Roman"/>
            <w:lang w:val="id-ID"/>
          </w:rPr>
          <w:delText xml:space="preserve"> dapat dilihat pada </w:delText>
        </w:r>
        <w:r w:rsidR="00387AA9" w:rsidRPr="0033182C" w:rsidDel="00750347">
          <w:rPr>
            <w:rFonts w:cs="Times New Roman"/>
            <w:lang w:val="en-ID"/>
          </w:rPr>
          <w:delText>T</w:delText>
        </w:r>
        <w:r w:rsidRPr="0033182C" w:rsidDel="00750347">
          <w:rPr>
            <w:rFonts w:cs="Times New Roman"/>
            <w:lang w:val="id-ID"/>
          </w:rPr>
          <w:delText>abel</w:delText>
        </w:r>
        <w:r w:rsidR="00387AA9" w:rsidRPr="0033182C" w:rsidDel="00750347">
          <w:rPr>
            <w:rFonts w:cs="Times New Roman"/>
            <w:lang w:val="en-ID"/>
          </w:rPr>
          <w:delText xml:space="preserve"> 5.1</w:delText>
        </w:r>
        <w:r w:rsidR="00387AA9" w:rsidRPr="0033182C" w:rsidDel="00750347">
          <w:rPr>
            <w:rFonts w:cs="Times New Roman"/>
            <w:lang w:val="id-ID"/>
          </w:rPr>
          <w:delText xml:space="preserve"> </w:delText>
        </w:r>
        <w:r w:rsidR="00387AA9" w:rsidRPr="0033182C" w:rsidDel="00750347">
          <w:rPr>
            <w:rFonts w:cs="Times New Roman"/>
            <w:lang w:val="en-ID"/>
          </w:rPr>
          <w:delText>berikut.</w:delText>
        </w:r>
        <w:bookmarkStart w:id="9972" w:name="_Toc23497407"/>
        <w:bookmarkStart w:id="9973" w:name="_Toc23553591"/>
        <w:bookmarkStart w:id="9974" w:name="_Toc23811944"/>
        <w:bookmarkStart w:id="9975" w:name="_Toc23881607"/>
        <w:bookmarkEnd w:id="9972"/>
        <w:bookmarkEnd w:id="9973"/>
        <w:bookmarkEnd w:id="9974"/>
        <w:bookmarkEnd w:id="9975"/>
      </w:del>
    </w:p>
    <w:p w14:paraId="648569A6" w14:textId="4EEE1241" w:rsidR="00F25887" w:rsidRPr="0033182C" w:rsidDel="00750347" w:rsidRDefault="00F25887" w:rsidP="00387AA9">
      <w:pPr>
        <w:pStyle w:val="Caption"/>
        <w:keepNext/>
        <w:spacing w:after="0" w:line="360" w:lineRule="auto"/>
        <w:ind w:firstLine="720"/>
        <w:rPr>
          <w:del w:id="9976" w:author="Windows User" w:date="2019-09-20T01:37:00Z"/>
          <w:rFonts w:cs="Times New Roman"/>
          <w:i w:val="0"/>
          <w:color w:val="auto"/>
          <w:sz w:val="24"/>
        </w:rPr>
      </w:pPr>
      <w:del w:id="9977" w:author="Windows User" w:date="2019-09-20T01:37:00Z">
        <w:r w:rsidRPr="0033182C" w:rsidDel="00750347">
          <w:rPr>
            <w:rFonts w:cs="Times New Roman"/>
            <w:i w:val="0"/>
            <w:iCs w:val="0"/>
            <w:noProof/>
          </w:rPr>
          <mc:AlternateContent>
            <mc:Choice Requires="wps">
              <w:drawing>
                <wp:anchor distT="0" distB="0" distL="114300" distR="114300" simplePos="0" relativeHeight="251681792" behindDoc="0" locked="0" layoutInCell="1" allowOverlap="1" wp14:anchorId="2815C20F" wp14:editId="3FFC35BB">
                  <wp:simplePos x="0" y="0"/>
                  <wp:positionH relativeFrom="column">
                    <wp:posOffset>3413760</wp:posOffset>
                  </wp:positionH>
                  <wp:positionV relativeFrom="paragraph">
                    <wp:posOffset>1677670</wp:posOffset>
                  </wp:positionV>
                  <wp:extent cx="162623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626235" cy="635"/>
                          </a:xfrm>
                          <a:prstGeom prst="rect">
                            <a:avLst/>
                          </a:prstGeom>
                          <a:solidFill>
                            <a:prstClr val="white"/>
                          </a:solidFill>
                          <a:ln>
                            <a:noFill/>
                          </a:ln>
                        </wps:spPr>
                        <wps:txbx>
                          <w:txbxContent>
                            <w:p w14:paraId="2C6D7B54" w14:textId="14483612" w:rsidR="000B6C7D" w:rsidRPr="00F25887" w:rsidRDefault="000B6C7D" w:rsidP="00F25887">
                              <w:pPr>
                                <w:pStyle w:val="Caption"/>
                                <w:rPr>
                                  <w:i w:val="0"/>
                                  <w:noProof/>
                                  <w:sz w:val="24"/>
                                </w:rPr>
                              </w:pPr>
                              <w:bookmarkStart w:id="9978" w:name="_Toc23880278"/>
                              <w:r w:rsidRPr="00F25887">
                                <w:rPr>
                                  <w:i w:val="0"/>
                                </w:rPr>
                                <w:t xml:space="preserve">Gambar </w:t>
                              </w:r>
                              <w:r>
                                <w:rPr>
                                  <w:i w:val="0"/>
                                </w:rPr>
                                <w:fldChar w:fldCharType="begin"/>
                              </w:r>
                              <w:r>
                                <w:rPr>
                                  <w:i w:val="0"/>
                                </w:rPr>
                                <w:instrText xml:space="preserve"> STYLEREF 1 \s </w:instrText>
                              </w:r>
                              <w:r>
                                <w:rPr>
                                  <w:i w:val="0"/>
                                </w:rPr>
                                <w:fldChar w:fldCharType="separate"/>
                              </w:r>
                              <w:r>
                                <w:rPr>
                                  <w:i w:val="0"/>
                                  <w:noProof/>
                                </w:rPr>
                                <w:t>6</w:t>
                              </w:r>
                              <w:r>
                                <w:rPr>
                                  <w:i w:val="0"/>
                                </w:rPr>
                                <w:fldChar w:fldCharType="end"/>
                              </w:r>
                              <w:r>
                                <w:rPr>
                                  <w:i w:val="0"/>
                                </w:rPr>
                                <w:t>.</w:t>
                              </w:r>
                              <w:r>
                                <w:rPr>
                                  <w:i w:val="0"/>
                                </w:rPr>
                                <w:fldChar w:fldCharType="begin"/>
                              </w:r>
                              <w:r>
                                <w:rPr>
                                  <w:i w:val="0"/>
                                </w:rPr>
                                <w:instrText xml:space="preserve"> SEQ Gambar \* ARABIC \s 1 </w:instrText>
                              </w:r>
                              <w:r>
                                <w:rPr>
                                  <w:i w:val="0"/>
                                </w:rPr>
                                <w:fldChar w:fldCharType="separate"/>
                              </w:r>
                              <w:r>
                                <w:rPr>
                                  <w:i w:val="0"/>
                                  <w:noProof/>
                                </w:rPr>
                                <w:t>5</w:t>
                              </w:r>
                              <w:r>
                                <w:rPr>
                                  <w:i w:val="0"/>
                                </w:rPr>
                                <w:fldChar w:fldCharType="end"/>
                              </w:r>
                              <w:del w:id="9979" w:author="Windows User" w:date="2019-09-18T14:43:00Z">
                                <w:r w:rsidRPr="00F25887" w:rsidDel="007F4597">
                                  <w:rPr>
                                    <w:i w:val="0"/>
                                  </w:rPr>
                                  <w:fldChar w:fldCharType="begin"/>
                                </w:r>
                                <w:r w:rsidRPr="00F25887" w:rsidDel="007F4597">
                                  <w:rPr>
                                    <w:i w:val="0"/>
                                  </w:rPr>
                                  <w:delInstrText xml:space="preserve"> STYLEREF 1 \s </w:delInstrText>
                                </w:r>
                                <w:r w:rsidRPr="00F25887" w:rsidDel="007F4597">
                                  <w:rPr>
                                    <w:i w:val="0"/>
                                  </w:rPr>
                                  <w:fldChar w:fldCharType="separate"/>
                                </w:r>
                                <w:r w:rsidRPr="00F25887" w:rsidDel="007F4597">
                                  <w:rPr>
                                    <w:i w:val="0"/>
                                    <w:noProof/>
                                  </w:rPr>
                                  <w:delText>5</w:delText>
                                </w:r>
                                <w:r w:rsidRPr="00F25887" w:rsidDel="007F4597">
                                  <w:rPr>
                                    <w:i w:val="0"/>
                                  </w:rPr>
                                  <w:fldChar w:fldCharType="end"/>
                                </w:r>
                                <w:r w:rsidRPr="00F25887" w:rsidDel="007F4597">
                                  <w:rPr>
                                    <w:i w:val="0"/>
                                  </w:rPr>
                                  <w:delText>.</w:delText>
                                </w:r>
                                <w:r w:rsidRPr="00F25887" w:rsidDel="007F4597">
                                  <w:rPr>
                                    <w:i w:val="0"/>
                                  </w:rPr>
                                  <w:fldChar w:fldCharType="begin"/>
                                </w:r>
                                <w:r w:rsidRPr="00F25887" w:rsidDel="007F4597">
                                  <w:rPr>
                                    <w:i w:val="0"/>
                                  </w:rPr>
                                  <w:delInstrText xml:space="preserve"> SEQ Gambar \* ARABIC \s 1 </w:delInstrText>
                                </w:r>
                                <w:r w:rsidRPr="00F25887" w:rsidDel="007F4597">
                                  <w:rPr>
                                    <w:i w:val="0"/>
                                  </w:rPr>
                                  <w:fldChar w:fldCharType="separate"/>
                                </w:r>
                                <w:r w:rsidRPr="00F25887" w:rsidDel="007F4597">
                                  <w:rPr>
                                    <w:i w:val="0"/>
                                    <w:noProof/>
                                  </w:rPr>
                                  <w:delText>3</w:delText>
                                </w:r>
                                <w:r w:rsidRPr="00F25887" w:rsidDel="007F4597">
                                  <w:rPr>
                                    <w:i w:val="0"/>
                                  </w:rPr>
                                  <w:fldChar w:fldCharType="end"/>
                                </w:r>
                              </w:del>
                              <w:r w:rsidRPr="00F25887">
                                <w:rPr>
                                  <w:i w:val="0"/>
                                </w:rPr>
                                <w:t xml:space="preserve"> Grafik fuzzy</w:t>
                              </w:r>
                              <w:bookmarkEnd w:id="99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5C20F" id="Text Box 50" o:spid="_x0000_s1068" type="#_x0000_t202" style="position:absolute;left:0;text-align:left;margin-left:268.8pt;margin-top:132.1pt;width:128.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" stroked="f">
                  <v:textbox style="mso-fit-shape-to-text:t" inset="0,0,0,0">
                    <w:txbxContent>
                      <w:p w14:paraId="2C6D7B54" w14:textId="14483612" w:rsidR="000B6C7D" w:rsidRPr="00F25887" w:rsidRDefault="000B6C7D" w:rsidP="00F25887">
                        <w:pPr>
                          <w:pStyle w:val="Caption"/>
                          <w:rPr>
                            <w:i w:val="0"/>
                            <w:noProof/>
                            <w:sz w:val="24"/>
                          </w:rPr>
                        </w:pPr>
                        <w:bookmarkStart w:id="9980" w:name="_Toc23880278"/>
                        <w:r w:rsidRPr="00F25887">
                          <w:rPr>
                            <w:i w:val="0"/>
                          </w:rPr>
                          <w:t xml:space="preserve">Gambar </w:t>
                        </w:r>
                        <w:r>
                          <w:rPr>
                            <w:i w:val="0"/>
                          </w:rPr>
                          <w:fldChar w:fldCharType="begin"/>
                        </w:r>
                        <w:r>
                          <w:rPr>
                            <w:i w:val="0"/>
                          </w:rPr>
                          <w:instrText xml:space="preserve"> STYLEREF 1 \s </w:instrText>
                        </w:r>
                        <w:r>
                          <w:rPr>
                            <w:i w:val="0"/>
                          </w:rPr>
                          <w:fldChar w:fldCharType="separate"/>
                        </w:r>
                        <w:r>
                          <w:rPr>
                            <w:i w:val="0"/>
                            <w:noProof/>
                          </w:rPr>
                          <w:t>6</w:t>
                        </w:r>
                        <w:r>
                          <w:rPr>
                            <w:i w:val="0"/>
                          </w:rPr>
                          <w:fldChar w:fldCharType="end"/>
                        </w:r>
                        <w:r>
                          <w:rPr>
                            <w:i w:val="0"/>
                          </w:rPr>
                          <w:t>.</w:t>
                        </w:r>
                        <w:r>
                          <w:rPr>
                            <w:i w:val="0"/>
                          </w:rPr>
                          <w:fldChar w:fldCharType="begin"/>
                        </w:r>
                        <w:r>
                          <w:rPr>
                            <w:i w:val="0"/>
                          </w:rPr>
                          <w:instrText xml:space="preserve"> SEQ Gambar \* ARABIC \s 1 </w:instrText>
                        </w:r>
                        <w:r>
                          <w:rPr>
                            <w:i w:val="0"/>
                          </w:rPr>
                          <w:fldChar w:fldCharType="separate"/>
                        </w:r>
                        <w:r>
                          <w:rPr>
                            <w:i w:val="0"/>
                            <w:noProof/>
                          </w:rPr>
                          <w:t>5</w:t>
                        </w:r>
                        <w:r>
                          <w:rPr>
                            <w:i w:val="0"/>
                          </w:rPr>
                          <w:fldChar w:fldCharType="end"/>
                        </w:r>
                        <w:del w:id="9981" w:author="Windows User" w:date="2019-09-18T14:43:00Z">
                          <w:r w:rsidRPr="00F25887" w:rsidDel="007F4597">
                            <w:rPr>
                              <w:i w:val="0"/>
                            </w:rPr>
                            <w:fldChar w:fldCharType="begin"/>
                          </w:r>
                          <w:r w:rsidRPr="00F25887" w:rsidDel="007F4597">
                            <w:rPr>
                              <w:i w:val="0"/>
                            </w:rPr>
                            <w:delInstrText xml:space="preserve"> STYLEREF 1 \s </w:delInstrText>
                          </w:r>
                          <w:r w:rsidRPr="00F25887" w:rsidDel="007F4597">
                            <w:rPr>
                              <w:i w:val="0"/>
                            </w:rPr>
                            <w:fldChar w:fldCharType="separate"/>
                          </w:r>
                          <w:r w:rsidRPr="00F25887" w:rsidDel="007F4597">
                            <w:rPr>
                              <w:i w:val="0"/>
                              <w:noProof/>
                            </w:rPr>
                            <w:delText>5</w:delText>
                          </w:r>
                          <w:r w:rsidRPr="00F25887" w:rsidDel="007F4597">
                            <w:rPr>
                              <w:i w:val="0"/>
                            </w:rPr>
                            <w:fldChar w:fldCharType="end"/>
                          </w:r>
                          <w:r w:rsidRPr="00F25887" w:rsidDel="007F4597">
                            <w:rPr>
                              <w:i w:val="0"/>
                            </w:rPr>
                            <w:delText>.</w:delText>
                          </w:r>
                          <w:r w:rsidRPr="00F25887" w:rsidDel="007F4597">
                            <w:rPr>
                              <w:i w:val="0"/>
                            </w:rPr>
                            <w:fldChar w:fldCharType="begin"/>
                          </w:r>
                          <w:r w:rsidRPr="00F25887" w:rsidDel="007F4597">
                            <w:rPr>
                              <w:i w:val="0"/>
                            </w:rPr>
                            <w:delInstrText xml:space="preserve"> SEQ Gambar \* ARABIC \s 1 </w:delInstrText>
                          </w:r>
                          <w:r w:rsidRPr="00F25887" w:rsidDel="007F4597">
                            <w:rPr>
                              <w:i w:val="0"/>
                            </w:rPr>
                            <w:fldChar w:fldCharType="separate"/>
                          </w:r>
                          <w:r w:rsidRPr="00F25887" w:rsidDel="007F4597">
                            <w:rPr>
                              <w:i w:val="0"/>
                              <w:noProof/>
                            </w:rPr>
                            <w:delText>3</w:delText>
                          </w:r>
                          <w:r w:rsidRPr="00F25887" w:rsidDel="007F4597">
                            <w:rPr>
                              <w:i w:val="0"/>
                            </w:rPr>
                            <w:fldChar w:fldCharType="end"/>
                          </w:r>
                        </w:del>
                        <w:r w:rsidRPr="00F25887">
                          <w:rPr>
                            <w:i w:val="0"/>
                          </w:rPr>
                          <w:t xml:space="preserve"> Grafik fuzzy</w:t>
                        </w:r>
                        <w:bookmarkEnd w:id="9980"/>
                      </w:p>
                    </w:txbxContent>
                  </v:textbox>
                </v:shape>
              </w:pict>
            </mc:Fallback>
          </mc:AlternateContent>
        </w:r>
        <w:r w:rsidRPr="0033182C" w:rsidDel="00750347">
          <w:rPr>
            <w:rFonts w:cs="Times New Roman"/>
            <w:iCs w:val="0"/>
            <w:noProof/>
          </w:rPr>
          <w:drawing>
            <wp:anchor distT="0" distB="0" distL="114300" distR="114300" simplePos="0" relativeHeight="251679744" behindDoc="0" locked="0" layoutInCell="1" allowOverlap="1" wp14:anchorId="76A2085D" wp14:editId="49A6227F">
              <wp:simplePos x="0" y="0"/>
              <wp:positionH relativeFrom="margin">
                <wp:align>right</wp:align>
              </wp:positionH>
              <wp:positionV relativeFrom="paragraph">
                <wp:posOffset>205690</wp:posOffset>
              </wp:positionV>
              <wp:extent cx="1626499" cy="1415838"/>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626499" cy="1415838"/>
                      </a:xfrm>
                      <a:prstGeom prst="rect">
                        <a:avLst/>
                      </a:prstGeom>
                    </pic:spPr>
                  </pic:pic>
                </a:graphicData>
              </a:graphic>
              <wp14:sizeRelH relativeFrom="page">
                <wp14:pctWidth>0</wp14:pctWidth>
              </wp14:sizeRelH>
              <wp14:sizeRelV relativeFrom="page">
                <wp14:pctHeight>0</wp14:pctHeight>
              </wp14:sizeRelV>
            </wp:anchor>
          </w:drawing>
        </w:r>
        <w:r w:rsidRPr="0033182C" w:rsidDel="00750347">
          <w:rPr>
            <w:rFonts w:cs="Times New Roman"/>
            <w:i w:val="0"/>
            <w:color w:val="auto"/>
            <w:sz w:val="24"/>
          </w:rPr>
          <w:delText xml:space="preserve">Tabel. </w:delText>
        </w:r>
        <w:r w:rsidRPr="0033182C" w:rsidDel="00750347">
          <w:rPr>
            <w:rFonts w:cs="Times New Roman"/>
            <w:iCs w:val="0"/>
          </w:rPr>
          <w:fldChar w:fldCharType="begin"/>
        </w:r>
        <w:r w:rsidRPr="0033182C" w:rsidDel="00750347">
          <w:rPr>
            <w:rFonts w:cs="Times New Roman"/>
            <w:i w:val="0"/>
            <w:color w:val="auto"/>
            <w:sz w:val="24"/>
          </w:rPr>
          <w:delInstrText xml:space="preserve"> STYLEREF 1 \s </w:delInstrText>
        </w:r>
        <w:r w:rsidRPr="0033182C" w:rsidDel="00750347">
          <w:rPr>
            <w:rFonts w:cs="Times New Roman"/>
            <w:iCs w:val="0"/>
          </w:rPr>
          <w:fldChar w:fldCharType="separate"/>
        </w:r>
        <w:r w:rsidRPr="0033182C" w:rsidDel="00750347">
          <w:rPr>
            <w:rFonts w:cs="Times New Roman"/>
            <w:i w:val="0"/>
            <w:noProof/>
            <w:color w:val="auto"/>
            <w:sz w:val="24"/>
          </w:rPr>
          <w:delText>5</w:delText>
        </w:r>
        <w:r w:rsidRPr="0033182C" w:rsidDel="00750347">
          <w:rPr>
            <w:rFonts w:cs="Times New Roman"/>
            <w:iCs w:val="0"/>
          </w:rPr>
          <w:fldChar w:fldCharType="end"/>
        </w:r>
        <w:r w:rsidRPr="0033182C" w:rsidDel="00750347">
          <w:rPr>
            <w:rFonts w:cs="Times New Roman"/>
            <w:i w:val="0"/>
            <w:color w:val="auto"/>
            <w:sz w:val="24"/>
          </w:rPr>
          <w:delText>.</w:delText>
        </w:r>
        <w:r w:rsidRPr="0033182C" w:rsidDel="00750347">
          <w:rPr>
            <w:rFonts w:cs="Times New Roman"/>
            <w:iCs w:val="0"/>
          </w:rPr>
          <w:fldChar w:fldCharType="begin"/>
        </w:r>
        <w:r w:rsidRPr="0033182C" w:rsidDel="00750347">
          <w:rPr>
            <w:rFonts w:cs="Times New Roman"/>
            <w:i w:val="0"/>
            <w:color w:val="auto"/>
            <w:sz w:val="24"/>
          </w:rPr>
          <w:delInstrText xml:space="preserve"> SEQ Tabel. \* ARABIC \s 1 </w:delInstrText>
        </w:r>
        <w:r w:rsidRPr="0033182C" w:rsidDel="00750347">
          <w:rPr>
            <w:rFonts w:cs="Times New Roman"/>
            <w:iCs w:val="0"/>
          </w:rPr>
          <w:fldChar w:fldCharType="separate"/>
        </w:r>
        <w:r w:rsidRPr="0033182C" w:rsidDel="00750347">
          <w:rPr>
            <w:rFonts w:cs="Times New Roman"/>
            <w:i w:val="0"/>
            <w:noProof/>
            <w:color w:val="auto"/>
            <w:sz w:val="24"/>
          </w:rPr>
          <w:delText>1</w:delText>
        </w:r>
        <w:r w:rsidRPr="0033182C" w:rsidDel="00750347">
          <w:rPr>
            <w:rFonts w:cs="Times New Roman"/>
            <w:iCs w:val="0"/>
          </w:rPr>
          <w:fldChar w:fldCharType="end"/>
        </w:r>
        <w:r w:rsidRPr="0033182C" w:rsidDel="00750347">
          <w:rPr>
            <w:rFonts w:cs="Times New Roman"/>
            <w:i w:val="0"/>
            <w:color w:val="auto"/>
            <w:sz w:val="24"/>
          </w:rPr>
          <w:delText xml:space="preserve"> Hasil uji metode </w:delText>
        </w:r>
      </w:del>
      <w:del w:id="9982" w:author="Windows User" w:date="2019-09-14T03:53:00Z">
        <w:r w:rsidRPr="0033182C" w:rsidDel="00451BA0">
          <w:rPr>
            <w:rFonts w:cs="Times New Roman"/>
            <w:i w:val="0"/>
            <w:color w:val="auto"/>
            <w:sz w:val="24"/>
          </w:rPr>
          <w:delText>fuzzy</w:delText>
        </w:r>
      </w:del>
      <w:bookmarkStart w:id="9983" w:name="_Toc23497408"/>
      <w:bookmarkStart w:id="9984" w:name="_Toc23553592"/>
      <w:bookmarkStart w:id="9985" w:name="_Toc23811945"/>
      <w:bookmarkStart w:id="9986" w:name="_Toc23881608"/>
      <w:bookmarkEnd w:id="9983"/>
      <w:bookmarkEnd w:id="9984"/>
      <w:bookmarkEnd w:id="9985"/>
      <w:bookmarkEnd w:id="9986"/>
    </w:p>
    <w:tbl>
      <w:tblPr>
        <w:tblStyle w:val="TableGrid"/>
        <w:tblW w:w="4820" w:type="dxa"/>
        <w:tblLook w:val="04A0" w:firstRow="1" w:lastRow="0" w:firstColumn="1" w:lastColumn="0" w:noHBand="0" w:noVBand="1"/>
      </w:tblPr>
      <w:tblGrid>
        <w:gridCol w:w="1580"/>
        <w:gridCol w:w="1320"/>
        <w:gridCol w:w="960"/>
        <w:gridCol w:w="960"/>
      </w:tblGrid>
      <w:tr w:rsidR="00F25887" w:rsidRPr="0033182C" w:rsidDel="00750347" w14:paraId="290D3B27" w14:textId="4891FE25" w:rsidTr="00F25887">
        <w:trPr>
          <w:trHeight w:val="300"/>
          <w:del w:id="9987" w:author="Windows User" w:date="2019-09-20T01:37:00Z"/>
        </w:trPr>
        <w:tc>
          <w:tcPr>
            <w:tcW w:w="1580" w:type="dxa"/>
            <w:noWrap/>
            <w:hideMark/>
          </w:tcPr>
          <w:p w14:paraId="19C78265" w14:textId="1E3F2C65" w:rsidR="00F25887" w:rsidRPr="0033182C" w:rsidDel="00750347" w:rsidRDefault="00F25887" w:rsidP="00F25887">
            <w:pPr>
              <w:spacing w:after="0" w:line="240" w:lineRule="auto"/>
              <w:jc w:val="left"/>
              <w:rPr>
                <w:del w:id="9988" w:author="Windows User" w:date="2019-09-20T01:37:00Z"/>
                <w:rFonts w:eastAsia="Times New Roman" w:cs="Times New Roman"/>
                <w:sz w:val="22"/>
              </w:rPr>
            </w:pPr>
            <w:del w:id="9989" w:author="Windows User" w:date="2019-09-20T01:37:00Z">
              <w:r w:rsidRPr="0033182C" w:rsidDel="00750347">
                <w:rPr>
                  <w:rFonts w:eastAsia="Times New Roman" w:cs="Times New Roman"/>
                  <w:sz w:val="22"/>
                </w:rPr>
                <w:delText>error vertikal</w:delText>
              </w:r>
              <w:bookmarkStart w:id="9990" w:name="_Toc23497409"/>
              <w:bookmarkStart w:id="9991" w:name="_Toc23553593"/>
              <w:bookmarkStart w:id="9992" w:name="_Toc23811946"/>
              <w:bookmarkStart w:id="9993" w:name="_Toc23881609"/>
              <w:bookmarkEnd w:id="9990"/>
              <w:bookmarkEnd w:id="9991"/>
              <w:bookmarkEnd w:id="9992"/>
              <w:bookmarkEnd w:id="9993"/>
            </w:del>
          </w:p>
        </w:tc>
        <w:tc>
          <w:tcPr>
            <w:tcW w:w="1320" w:type="dxa"/>
            <w:noWrap/>
            <w:hideMark/>
          </w:tcPr>
          <w:p w14:paraId="15E21890" w14:textId="7896DDEE" w:rsidR="00F25887" w:rsidRPr="0033182C" w:rsidDel="00750347" w:rsidRDefault="00F25887" w:rsidP="00F25887">
            <w:pPr>
              <w:spacing w:after="0" w:line="240" w:lineRule="auto"/>
              <w:jc w:val="left"/>
              <w:rPr>
                <w:del w:id="9994" w:author="Windows User" w:date="2019-09-20T01:37:00Z"/>
                <w:rFonts w:eastAsia="Times New Roman" w:cs="Times New Roman"/>
                <w:sz w:val="22"/>
              </w:rPr>
            </w:pPr>
            <w:del w:id="9995" w:author="Windows User" w:date="2019-09-20T01:37:00Z">
              <w:r w:rsidRPr="0033182C" w:rsidDel="00750347">
                <w:rPr>
                  <w:rFonts w:eastAsia="Times New Roman" w:cs="Times New Roman"/>
                  <w:sz w:val="22"/>
                </w:rPr>
                <w:delText>error horizontal</w:delText>
              </w:r>
              <w:bookmarkStart w:id="9996" w:name="_Toc23497410"/>
              <w:bookmarkStart w:id="9997" w:name="_Toc23553594"/>
              <w:bookmarkStart w:id="9998" w:name="_Toc23811947"/>
              <w:bookmarkStart w:id="9999" w:name="_Toc23881610"/>
              <w:bookmarkEnd w:id="9996"/>
              <w:bookmarkEnd w:id="9997"/>
              <w:bookmarkEnd w:id="9998"/>
              <w:bookmarkEnd w:id="9999"/>
            </w:del>
          </w:p>
        </w:tc>
        <w:tc>
          <w:tcPr>
            <w:tcW w:w="960" w:type="dxa"/>
            <w:noWrap/>
            <w:hideMark/>
          </w:tcPr>
          <w:p w14:paraId="1DD504D0" w14:textId="4ECCD8FD" w:rsidR="00F25887" w:rsidRPr="0033182C" w:rsidDel="00750347" w:rsidRDefault="00F25887" w:rsidP="00F25887">
            <w:pPr>
              <w:spacing w:after="0" w:line="240" w:lineRule="auto"/>
              <w:jc w:val="left"/>
              <w:rPr>
                <w:del w:id="10000" w:author="Windows User" w:date="2019-09-20T01:37:00Z"/>
                <w:rFonts w:eastAsia="Times New Roman" w:cs="Times New Roman"/>
                <w:sz w:val="22"/>
              </w:rPr>
            </w:pPr>
            <w:del w:id="10001" w:author="Windows User" w:date="2019-09-20T01:37:00Z">
              <w:r w:rsidRPr="0033182C" w:rsidDel="00750347">
                <w:rPr>
                  <w:rFonts w:eastAsia="Times New Roman" w:cs="Times New Roman"/>
                  <w:sz w:val="22"/>
                </w:rPr>
                <w:delText>sudut X</w:delText>
              </w:r>
              <w:bookmarkStart w:id="10002" w:name="_Toc23497411"/>
              <w:bookmarkStart w:id="10003" w:name="_Toc23553595"/>
              <w:bookmarkStart w:id="10004" w:name="_Toc23811948"/>
              <w:bookmarkStart w:id="10005" w:name="_Toc23881611"/>
              <w:bookmarkEnd w:id="10002"/>
              <w:bookmarkEnd w:id="10003"/>
              <w:bookmarkEnd w:id="10004"/>
              <w:bookmarkEnd w:id="10005"/>
            </w:del>
          </w:p>
        </w:tc>
        <w:tc>
          <w:tcPr>
            <w:tcW w:w="960" w:type="dxa"/>
            <w:noWrap/>
            <w:hideMark/>
          </w:tcPr>
          <w:p w14:paraId="10265165" w14:textId="23AD408C" w:rsidR="00F25887" w:rsidRPr="0033182C" w:rsidDel="00750347" w:rsidRDefault="00F25887" w:rsidP="00F25887">
            <w:pPr>
              <w:spacing w:after="0" w:line="240" w:lineRule="auto"/>
              <w:jc w:val="left"/>
              <w:rPr>
                <w:del w:id="10006" w:author="Windows User" w:date="2019-09-20T01:37:00Z"/>
                <w:rFonts w:eastAsia="Times New Roman" w:cs="Times New Roman"/>
                <w:sz w:val="22"/>
              </w:rPr>
            </w:pPr>
            <w:del w:id="10007" w:author="Windows User" w:date="2019-09-20T01:37:00Z">
              <w:r w:rsidRPr="0033182C" w:rsidDel="00750347">
                <w:rPr>
                  <w:rFonts w:eastAsia="Times New Roman" w:cs="Times New Roman"/>
                  <w:sz w:val="22"/>
                </w:rPr>
                <w:delText>sudut y</w:delText>
              </w:r>
              <w:bookmarkStart w:id="10008" w:name="_Toc23497412"/>
              <w:bookmarkStart w:id="10009" w:name="_Toc23553596"/>
              <w:bookmarkStart w:id="10010" w:name="_Toc23811949"/>
              <w:bookmarkStart w:id="10011" w:name="_Toc23881612"/>
              <w:bookmarkEnd w:id="10008"/>
              <w:bookmarkEnd w:id="10009"/>
              <w:bookmarkEnd w:id="10010"/>
              <w:bookmarkEnd w:id="10011"/>
            </w:del>
          </w:p>
        </w:tc>
        <w:bookmarkStart w:id="10012" w:name="_Toc23497413"/>
        <w:bookmarkStart w:id="10013" w:name="_Toc23553597"/>
        <w:bookmarkStart w:id="10014" w:name="_Toc23811950"/>
        <w:bookmarkStart w:id="10015" w:name="_Toc23881613"/>
        <w:bookmarkEnd w:id="10012"/>
        <w:bookmarkEnd w:id="10013"/>
        <w:bookmarkEnd w:id="10014"/>
        <w:bookmarkEnd w:id="10015"/>
      </w:tr>
      <w:tr w:rsidR="00F25887" w:rsidRPr="0033182C" w:rsidDel="00750347" w14:paraId="47FF94C1" w14:textId="383CC7D4" w:rsidTr="00F25887">
        <w:trPr>
          <w:trHeight w:val="300"/>
          <w:del w:id="10016" w:author="Windows User" w:date="2019-09-20T01:37:00Z"/>
        </w:trPr>
        <w:tc>
          <w:tcPr>
            <w:tcW w:w="1580" w:type="dxa"/>
            <w:noWrap/>
            <w:hideMark/>
          </w:tcPr>
          <w:p w14:paraId="7BA30821" w14:textId="23CFAFA1" w:rsidR="00F25887" w:rsidRPr="0033182C" w:rsidDel="00750347" w:rsidRDefault="00F25887" w:rsidP="00F25887">
            <w:pPr>
              <w:spacing w:after="0" w:line="240" w:lineRule="auto"/>
              <w:jc w:val="right"/>
              <w:rPr>
                <w:del w:id="10017" w:author="Windows User" w:date="2019-09-20T01:37:00Z"/>
                <w:rFonts w:eastAsia="Times New Roman" w:cs="Times New Roman"/>
                <w:sz w:val="22"/>
              </w:rPr>
            </w:pPr>
            <w:del w:id="10018" w:author="Windows User" w:date="2019-09-20T01:37:00Z">
              <w:r w:rsidRPr="0033182C" w:rsidDel="00750347">
                <w:rPr>
                  <w:rFonts w:eastAsia="Times New Roman" w:cs="Times New Roman"/>
                  <w:sz w:val="22"/>
                </w:rPr>
                <w:delText xml:space="preserve">  50</w:delText>
              </w:r>
              <w:bookmarkStart w:id="10019" w:name="_Toc23497414"/>
              <w:bookmarkStart w:id="10020" w:name="_Toc23553598"/>
              <w:bookmarkStart w:id="10021" w:name="_Toc23811951"/>
              <w:bookmarkStart w:id="10022" w:name="_Toc23881614"/>
              <w:bookmarkEnd w:id="10019"/>
              <w:bookmarkEnd w:id="10020"/>
              <w:bookmarkEnd w:id="10021"/>
              <w:bookmarkEnd w:id="10022"/>
            </w:del>
          </w:p>
        </w:tc>
        <w:tc>
          <w:tcPr>
            <w:tcW w:w="1320" w:type="dxa"/>
            <w:noWrap/>
            <w:hideMark/>
          </w:tcPr>
          <w:p w14:paraId="387BC656" w14:textId="71917353" w:rsidR="00F25887" w:rsidRPr="0033182C" w:rsidDel="00750347" w:rsidRDefault="00F25887" w:rsidP="00F25887">
            <w:pPr>
              <w:spacing w:after="0" w:line="240" w:lineRule="auto"/>
              <w:jc w:val="right"/>
              <w:rPr>
                <w:del w:id="10023" w:author="Windows User" w:date="2019-09-20T01:37:00Z"/>
                <w:rFonts w:eastAsia="Times New Roman" w:cs="Times New Roman"/>
                <w:sz w:val="22"/>
              </w:rPr>
            </w:pPr>
            <w:del w:id="10024" w:author="Windows User" w:date="2019-09-20T01:37:00Z">
              <w:r w:rsidRPr="0033182C" w:rsidDel="00750347">
                <w:rPr>
                  <w:rFonts w:eastAsia="Times New Roman" w:cs="Times New Roman"/>
                  <w:sz w:val="22"/>
                </w:rPr>
                <w:delText>298</w:delText>
              </w:r>
              <w:bookmarkStart w:id="10025" w:name="_Toc23497415"/>
              <w:bookmarkStart w:id="10026" w:name="_Toc23553599"/>
              <w:bookmarkStart w:id="10027" w:name="_Toc23811952"/>
              <w:bookmarkStart w:id="10028" w:name="_Toc23881615"/>
              <w:bookmarkEnd w:id="10025"/>
              <w:bookmarkEnd w:id="10026"/>
              <w:bookmarkEnd w:id="10027"/>
              <w:bookmarkEnd w:id="10028"/>
            </w:del>
          </w:p>
        </w:tc>
        <w:tc>
          <w:tcPr>
            <w:tcW w:w="960" w:type="dxa"/>
            <w:noWrap/>
            <w:hideMark/>
          </w:tcPr>
          <w:p w14:paraId="7F749DE4" w14:textId="74022E10" w:rsidR="00F25887" w:rsidRPr="0033182C" w:rsidDel="00750347" w:rsidRDefault="00F25887" w:rsidP="00F25887">
            <w:pPr>
              <w:spacing w:after="0" w:line="240" w:lineRule="auto"/>
              <w:jc w:val="right"/>
              <w:rPr>
                <w:del w:id="10029" w:author="Windows User" w:date="2019-09-20T01:37:00Z"/>
                <w:rFonts w:eastAsia="Times New Roman" w:cs="Times New Roman"/>
                <w:sz w:val="22"/>
              </w:rPr>
            </w:pPr>
            <w:del w:id="10030" w:author="Windows User" w:date="2019-09-20T01:37:00Z">
              <w:r w:rsidRPr="0033182C" w:rsidDel="00750347">
                <w:rPr>
                  <w:rFonts w:eastAsia="Times New Roman" w:cs="Times New Roman"/>
                  <w:sz w:val="22"/>
                </w:rPr>
                <w:delText>45</w:delText>
              </w:r>
              <w:bookmarkStart w:id="10031" w:name="_Toc23497416"/>
              <w:bookmarkStart w:id="10032" w:name="_Toc23553600"/>
              <w:bookmarkStart w:id="10033" w:name="_Toc23811953"/>
              <w:bookmarkStart w:id="10034" w:name="_Toc23881616"/>
              <w:bookmarkEnd w:id="10031"/>
              <w:bookmarkEnd w:id="10032"/>
              <w:bookmarkEnd w:id="10033"/>
              <w:bookmarkEnd w:id="10034"/>
            </w:del>
          </w:p>
        </w:tc>
        <w:tc>
          <w:tcPr>
            <w:tcW w:w="960" w:type="dxa"/>
            <w:noWrap/>
            <w:hideMark/>
          </w:tcPr>
          <w:p w14:paraId="37DA2D10" w14:textId="12ADFFD8" w:rsidR="00F25887" w:rsidRPr="0033182C" w:rsidDel="00750347" w:rsidRDefault="00F25887" w:rsidP="00F25887">
            <w:pPr>
              <w:spacing w:after="0" w:line="240" w:lineRule="auto"/>
              <w:jc w:val="right"/>
              <w:rPr>
                <w:del w:id="10035" w:author="Windows User" w:date="2019-09-20T01:37:00Z"/>
                <w:rFonts w:eastAsia="Times New Roman" w:cs="Times New Roman"/>
                <w:sz w:val="22"/>
              </w:rPr>
            </w:pPr>
            <w:del w:id="10036" w:author="Windows User" w:date="2019-09-20T01:37:00Z">
              <w:r w:rsidRPr="0033182C" w:rsidDel="00750347">
                <w:rPr>
                  <w:rFonts w:eastAsia="Times New Roman" w:cs="Times New Roman"/>
                  <w:sz w:val="22"/>
                </w:rPr>
                <w:delText>180</w:delText>
              </w:r>
              <w:bookmarkStart w:id="10037" w:name="_Toc23497417"/>
              <w:bookmarkStart w:id="10038" w:name="_Toc23553601"/>
              <w:bookmarkStart w:id="10039" w:name="_Toc23811954"/>
              <w:bookmarkStart w:id="10040" w:name="_Toc23881617"/>
              <w:bookmarkEnd w:id="10037"/>
              <w:bookmarkEnd w:id="10038"/>
              <w:bookmarkEnd w:id="10039"/>
              <w:bookmarkEnd w:id="10040"/>
            </w:del>
          </w:p>
        </w:tc>
        <w:bookmarkStart w:id="10041" w:name="_Toc23497418"/>
        <w:bookmarkStart w:id="10042" w:name="_Toc23553602"/>
        <w:bookmarkStart w:id="10043" w:name="_Toc23811955"/>
        <w:bookmarkStart w:id="10044" w:name="_Toc23881618"/>
        <w:bookmarkEnd w:id="10041"/>
        <w:bookmarkEnd w:id="10042"/>
        <w:bookmarkEnd w:id="10043"/>
        <w:bookmarkEnd w:id="10044"/>
      </w:tr>
      <w:tr w:rsidR="00F25887" w:rsidRPr="0033182C" w:rsidDel="00750347" w14:paraId="2CD3547A" w14:textId="35970D78" w:rsidTr="00F25887">
        <w:trPr>
          <w:trHeight w:val="300"/>
          <w:del w:id="10045" w:author="Windows User" w:date="2019-09-20T01:37:00Z"/>
        </w:trPr>
        <w:tc>
          <w:tcPr>
            <w:tcW w:w="1580" w:type="dxa"/>
            <w:noWrap/>
            <w:hideMark/>
          </w:tcPr>
          <w:p w14:paraId="32FA9711" w14:textId="0ECAD900" w:rsidR="00F25887" w:rsidRPr="0033182C" w:rsidDel="00750347" w:rsidRDefault="00F25887" w:rsidP="00F25887">
            <w:pPr>
              <w:spacing w:after="0" w:line="240" w:lineRule="auto"/>
              <w:jc w:val="right"/>
              <w:rPr>
                <w:del w:id="10046" w:author="Windows User" w:date="2019-09-20T01:37:00Z"/>
                <w:rFonts w:eastAsia="Times New Roman" w:cs="Times New Roman"/>
                <w:sz w:val="22"/>
              </w:rPr>
            </w:pPr>
            <w:del w:id="10047" w:author="Windows User" w:date="2019-09-20T01:37:00Z">
              <w:r w:rsidRPr="0033182C" w:rsidDel="00750347">
                <w:rPr>
                  <w:rFonts w:eastAsia="Times New Roman" w:cs="Times New Roman"/>
                  <w:sz w:val="22"/>
                </w:rPr>
                <w:delText>49</w:delText>
              </w:r>
              <w:bookmarkStart w:id="10048" w:name="_Toc23497419"/>
              <w:bookmarkStart w:id="10049" w:name="_Toc23553603"/>
              <w:bookmarkStart w:id="10050" w:name="_Toc23811956"/>
              <w:bookmarkStart w:id="10051" w:name="_Toc23881619"/>
              <w:bookmarkEnd w:id="10048"/>
              <w:bookmarkEnd w:id="10049"/>
              <w:bookmarkEnd w:id="10050"/>
              <w:bookmarkEnd w:id="10051"/>
            </w:del>
          </w:p>
        </w:tc>
        <w:tc>
          <w:tcPr>
            <w:tcW w:w="1320" w:type="dxa"/>
            <w:noWrap/>
            <w:hideMark/>
          </w:tcPr>
          <w:p w14:paraId="528230AE" w14:textId="16F38555" w:rsidR="00F25887" w:rsidRPr="0033182C" w:rsidDel="00750347" w:rsidRDefault="00F25887" w:rsidP="00F25887">
            <w:pPr>
              <w:spacing w:after="0" w:line="240" w:lineRule="auto"/>
              <w:jc w:val="right"/>
              <w:rPr>
                <w:del w:id="10052" w:author="Windows User" w:date="2019-09-20T01:37:00Z"/>
                <w:rFonts w:eastAsia="Times New Roman" w:cs="Times New Roman"/>
                <w:sz w:val="22"/>
              </w:rPr>
            </w:pPr>
            <w:del w:id="10053" w:author="Windows User" w:date="2019-09-20T01:37:00Z">
              <w:r w:rsidRPr="0033182C" w:rsidDel="00750347">
                <w:rPr>
                  <w:rFonts w:eastAsia="Times New Roman" w:cs="Times New Roman"/>
                  <w:sz w:val="22"/>
                </w:rPr>
                <w:delText>299</w:delText>
              </w:r>
              <w:bookmarkStart w:id="10054" w:name="_Toc23497420"/>
              <w:bookmarkStart w:id="10055" w:name="_Toc23553604"/>
              <w:bookmarkStart w:id="10056" w:name="_Toc23811957"/>
              <w:bookmarkStart w:id="10057" w:name="_Toc23881620"/>
              <w:bookmarkEnd w:id="10054"/>
              <w:bookmarkEnd w:id="10055"/>
              <w:bookmarkEnd w:id="10056"/>
              <w:bookmarkEnd w:id="10057"/>
            </w:del>
          </w:p>
        </w:tc>
        <w:tc>
          <w:tcPr>
            <w:tcW w:w="960" w:type="dxa"/>
            <w:noWrap/>
            <w:hideMark/>
          </w:tcPr>
          <w:p w14:paraId="67926451" w14:textId="174EC76D" w:rsidR="00F25887" w:rsidRPr="0033182C" w:rsidDel="00750347" w:rsidRDefault="00F25887" w:rsidP="00F25887">
            <w:pPr>
              <w:spacing w:after="0" w:line="240" w:lineRule="auto"/>
              <w:jc w:val="right"/>
              <w:rPr>
                <w:del w:id="10058" w:author="Windows User" w:date="2019-09-20T01:37:00Z"/>
                <w:rFonts w:eastAsia="Times New Roman" w:cs="Times New Roman"/>
                <w:sz w:val="22"/>
              </w:rPr>
            </w:pPr>
            <w:del w:id="10059" w:author="Windows User" w:date="2019-09-20T01:37:00Z">
              <w:r w:rsidRPr="0033182C" w:rsidDel="00750347">
                <w:rPr>
                  <w:rFonts w:eastAsia="Times New Roman" w:cs="Times New Roman"/>
                  <w:sz w:val="22"/>
                </w:rPr>
                <w:delText>55</w:delText>
              </w:r>
              <w:bookmarkStart w:id="10060" w:name="_Toc23497421"/>
              <w:bookmarkStart w:id="10061" w:name="_Toc23553605"/>
              <w:bookmarkStart w:id="10062" w:name="_Toc23811958"/>
              <w:bookmarkStart w:id="10063" w:name="_Toc23881621"/>
              <w:bookmarkEnd w:id="10060"/>
              <w:bookmarkEnd w:id="10061"/>
              <w:bookmarkEnd w:id="10062"/>
              <w:bookmarkEnd w:id="10063"/>
            </w:del>
          </w:p>
        </w:tc>
        <w:tc>
          <w:tcPr>
            <w:tcW w:w="960" w:type="dxa"/>
            <w:noWrap/>
            <w:hideMark/>
          </w:tcPr>
          <w:p w14:paraId="761F60D9" w14:textId="44456741" w:rsidR="00F25887" w:rsidRPr="0033182C" w:rsidDel="00750347" w:rsidRDefault="00F25887" w:rsidP="00F25887">
            <w:pPr>
              <w:spacing w:after="0" w:line="240" w:lineRule="auto"/>
              <w:jc w:val="right"/>
              <w:rPr>
                <w:del w:id="10064" w:author="Windows User" w:date="2019-09-20T01:37:00Z"/>
                <w:rFonts w:eastAsia="Times New Roman" w:cs="Times New Roman"/>
                <w:sz w:val="22"/>
              </w:rPr>
            </w:pPr>
            <w:del w:id="10065" w:author="Windows User" w:date="2019-09-20T01:37:00Z">
              <w:r w:rsidRPr="0033182C" w:rsidDel="00750347">
                <w:rPr>
                  <w:rFonts w:eastAsia="Times New Roman" w:cs="Times New Roman"/>
                  <w:sz w:val="22"/>
                </w:rPr>
                <w:delText>180</w:delText>
              </w:r>
              <w:bookmarkStart w:id="10066" w:name="_Toc23497422"/>
              <w:bookmarkStart w:id="10067" w:name="_Toc23553606"/>
              <w:bookmarkStart w:id="10068" w:name="_Toc23811959"/>
              <w:bookmarkStart w:id="10069" w:name="_Toc23881622"/>
              <w:bookmarkEnd w:id="10066"/>
              <w:bookmarkEnd w:id="10067"/>
              <w:bookmarkEnd w:id="10068"/>
              <w:bookmarkEnd w:id="10069"/>
            </w:del>
          </w:p>
        </w:tc>
        <w:bookmarkStart w:id="10070" w:name="_Toc23497423"/>
        <w:bookmarkStart w:id="10071" w:name="_Toc23553607"/>
        <w:bookmarkStart w:id="10072" w:name="_Toc23811960"/>
        <w:bookmarkStart w:id="10073" w:name="_Toc23881623"/>
        <w:bookmarkEnd w:id="10070"/>
        <w:bookmarkEnd w:id="10071"/>
        <w:bookmarkEnd w:id="10072"/>
        <w:bookmarkEnd w:id="10073"/>
      </w:tr>
      <w:tr w:rsidR="00F25887" w:rsidRPr="0033182C" w:rsidDel="00750347" w14:paraId="1D5DE6A0" w14:textId="1186D5A5" w:rsidTr="00F25887">
        <w:trPr>
          <w:trHeight w:val="300"/>
          <w:del w:id="10074" w:author="Windows User" w:date="2019-09-20T01:37:00Z"/>
        </w:trPr>
        <w:tc>
          <w:tcPr>
            <w:tcW w:w="1580" w:type="dxa"/>
            <w:noWrap/>
            <w:hideMark/>
          </w:tcPr>
          <w:p w14:paraId="425C98AC" w14:textId="7EEC7ACC" w:rsidR="00F25887" w:rsidRPr="0033182C" w:rsidDel="00750347" w:rsidRDefault="00F25887" w:rsidP="00F25887">
            <w:pPr>
              <w:spacing w:after="0" w:line="240" w:lineRule="auto"/>
              <w:jc w:val="right"/>
              <w:rPr>
                <w:del w:id="10075" w:author="Windows User" w:date="2019-09-20T01:37:00Z"/>
                <w:rFonts w:eastAsia="Times New Roman" w:cs="Times New Roman"/>
                <w:sz w:val="22"/>
              </w:rPr>
            </w:pPr>
            <w:del w:id="10076" w:author="Windows User" w:date="2019-09-20T01:37:00Z">
              <w:r w:rsidRPr="0033182C" w:rsidDel="00750347">
                <w:rPr>
                  <w:rFonts w:eastAsia="Times New Roman" w:cs="Times New Roman"/>
                  <w:sz w:val="22"/>
                </w:rPr>
                <w:delText>49</w:delText>
              </w:r>
              <w:bookmarkStart w:id="10077" w:name="_Toc23497424"/>
              <w:bookmarkStart w:id="10078" w:name="_Toc23553608"/>
              <w:bookmarkStart w:id="10079" w:name="_Toc23811961"/>
              <w:bookmarkStart w:id="10080" w:name="_Toc23881624"/>
              <w:bookmarkEnd w:id="10077"/>
              <w:bookmarkEnd w:id="10078"/>
              <w:bookmarkEnd w:id="10079"/>
              <w:bookmarkEnd w:id="10080"/>
            </w:del>
          </w:p>
        </w:tc>
        <w:tc>
          <w:tcPr>
            <w:tcW w:w="1320" w:type="dxa"/>
            <w:noWrap/>
            <w:hideMark/>
          </w:tcPr>
          <w:p w14:paraId="7559DBD8" w14:textId="512FEBE1" w:rsidR="00F25887" w:rsidRPr="0033182C" w:rsidDel="00750347" w:rsidRDefault="00F25887" w:rsidP="00F25887">
            <w:pPr>
              <w:spacing w:after="0" w:line="240" w:lineRule="auto"/>
              <w:jc w:val="right"/>
              <w:rPr>
                <w:del w:id="10081" w:author="Windows User" w:date="2019-09-20T01:37:00Z"/>
                <w:rFonts w:eastAsia="Times New Roman" w:cs="Times New Roman"/>
                <w:sz w:val="22"/>
              </w:rPr>
            </w:pPr>
            <w:del w:id="10082" w:author="Windows User" w:date="2019-09-20T01:37:00Z">
              <w:r w:rsidRPr="0033182C" w:rsidDel="00750347">
                <w:rPr>
                  <w:rFonts w:eastAsia="Times New Roman" w:cs="Times New Roman"/>
                  <w:sz w:val="22"/>
                </w:rPr>
                <w:delText>304</w:delText>
              </w:r>
              <w:bookmarkStart w:id="10083" w:name="_Toc23497425"/>
              <w:bookmarkStart w:id="10084" w:name="_Toc23553609"/>
              <w:bookmarkStart w:id="10085" w:name="_Toc23811962"/>
              <w:bookmarkStart w:id="10086" w:name="_Toc23881625"/>
              <w:bookmarkEnd w:id="10083"/>
              <w:bookmarkEnd w:id="10084"/>
              <w:bookmarkEnd w:id="10085"/>
              <w:bookmarkEnd w:id="10086"/>
            </w:del>
          </w:p>
        </w:tc>
        <w:tc>
          <w:tcPr>
            <w:tcW w:w="960" w:type="dxa"/>
            <w:noWrap/>
            <w:hideMark/>
          </w:tcPr>
          <w:p w14:paraId="1353D3C0" w14:textId="3678F5AC" w:rsidR="00F25887" w:rsidRPr="0033182C" w:rsidDel="00750347" w:rsidRDefault="00F25887" w:rsidP="00F25887">
            <w:pPr>
              <w:spacing w:after="0" w:line="240" w:lineRule="auto"/>
              <w:jc w:val="right"/>
              <w:rPr>
                <w:del w:id="10087" w:author="Windows User" w:date="2019-09-20T01:37:00Z"/>
                <w:rFonts w:eastAsia="Times New Roman" w:cs="Times New Roman"/>
                <w:sz w:val="22"/>
              </w:rPr>
            </w:pPr>
            <w:del w:id="10088" w:author="Windows User" w:date="2019-09-20T01:37:00Z">
              <w:r w:rsidRPr="0033182C" w:rsidDel="00750347">
                <w:rPr>
                  <w:rFonts w:eastAsia="Times New Roman" w:cs="Times New Roman"/>
                  <w:sz w:val="22"/>
                </w:rPr>
                <w:delText>65</w:delText>
              </w:r>
              <w:bookmarkStart w:id="10089" w:name="_Toc23497426"/>
              <w:bookmarkStart w:id="10090" w:name="_Toc23553610"/>
              <w:bookmarkStart w:id="10091" w:name="_Toc23811963"/>
              <w:bookmarkStart w:id="10092" w:name="_Toc23881626"/>
              <w:bookmarkEnd w:id="10089"/>
              <w:bookmarkEnd w:id="10090"/>
              <w:bookmarkEnd w:id="10091"/>
              <w:bookmarkEnd w:id="10092"/>
            </w:del>
          </w:p>
        </w:tc>
        <w:tc>
          <w:tcPr>
            <w:tcW w:w="960" w:type="dxa"/>
            <w:noWrap/>
            <w:hideMark/>
          </w:tcPr>
          <w:p w14:paraId="11EF1DFB" w14:textId="5975A6A4" w:rsidR="00F25887" w:rsidRPr="0033182C" w:rsidDel="00750347" w:rsidRDefault="00F25887" w:rsidP="00F25887">
            <w:pPr>
              <w:spacing w:after="0" w:line="240" w:lineRule="auto"/>
              <w:jc w:val="right"/>
              <w:rPr>
                <w:del w:id="10093" w:author="Windows User" w:date="2019-09-20T01:37:00Z"/>
                <w:rFonts w:eastAsia="Times New Roman" w:cs="Times New Roman"/>
                <w:sz w:val="22"/>
              </w:rPr>
            </w:pPr>
            <w:del w:id="10094" w:author="Windows User" w:date="2019-09-20T01:37:00Z">
              <w:r w:rsidRPr="0033182C" w:rsidDel="00750347">
                <w:rPr>
                  <w:rFonts w:eastAsia="Times New Roman" w:cs="Times New Roman"/>
                  <w:sz w:val="22"/>
                </w:rPr>
                <w:delText>180</w:delText>
              </w:r>
              <w:bookmarkStart w:id="10095" w:name="_Toc23497427"/>
              <w:bookmarkStart w:id="10096" w:name="_Toc23553611"/>
              <w:bookmarkStart w:id="10097" w:name="_Toc23811964"/>
              <w:bookmarkStart w:id="10098" w:name="_Toc23881627"/>
              <w:bookmarkEnd w:id="10095"/>
              <w:bookmarkEnd w:id="10096"/>
              <w:bookmarkEnd w:id="10097"/>
              <w:bookmarkEnd w:id="10098"/>
            </w:del>
          </w:p>
        </w:tc>
        <w:bookmarkStart w:id="10099" w:name="_Toc23497428"/>
        <w:bookmarkStart w:id="10100" w:name="_Toc23553612"/>
        <w:bookmarkStart w:id="10101" w:name="_Toc23811965"/>
        <w:bookmarkStart w:id="10102" w:name="_Toc23881628"/>
        <w:bookmarkEnd w:id="10099"/>
        <w:bookmarkEnd w:id="10100"/>
        <w:bookmarkEnd w:id="10101"/>
        <w:bookmarkEnd w:id="10102"/>
      </w:tr>
      <w:tr w:rsidR="00F25887" w:rsidRPr="0033182C" w:rsidDel="00750347" w14:paraId="400FC947" w14:textId="0089EE5D" w:rsidTr="00F25887">
        <w:trPr>
          <w:trHeight w:val="300"/>
          <w:del w:id="10103" w:author="Windows User" w:date="2019-09-20T01:37:00Z"/>
        </w:trPr>
        <w:tc>
          <w:tcPr>
            <w:tcW w:w="1580" w:type="dxa"/>
            <w:noWrap/>
            <w:hideMark/>
          </w:tcPr>
          <w:p w14:paraId="366543B2" w14:textId="7CBEDC47" w:rsidR="00F25887" w:rsidRPr="0033182C" w:rsidDel="00750347" w:rsidRDefault="00F25887" w:rsidP="00F25887">
            <w:pPr>
              <w:spacing w:after="0" w:line="240" w:lineRule="auto"/>
              <w:jc w:val="right"/>
              <w:rPr>
                <w:del w:id="10104" w:author="Windows User" w:date="2019-09-20T01:37:00Z"/>
                <w:rFonts w:eastAsia="Times New Roman" w:cs="Times New Roman"/>
                <w:sz w:val="22"/>
              </w:rPr>
            </w:pPr>
            <w:del w:id="10105" w:author="Windows User" w:date="2019-09-20T01:37:00Z">
              <w:r w:rsidRPr="0033182C" w:rsidDel="00750347">
                <w:rPr>
                  <w:rFonts w:eastAsia="Times New Roman" w:cs="Times New Roman"/>
                  <w:sz w:val="22"/>
                </w:rPr>
                <w:delText>59</w:delText>
              </w:r>
              <w:bookmarkStart w:id="10106" w:name="_Toc23497429"/>
              <w:bookmarkStart w:id="10107" w:name="_Toc23553613"/>
              <w:bookmarkStart w:id="10108" w:name="_Toc23811966"/>
              <w:bookmarkStart w:id="10109" w:name="_Toc23881629"/>
              <w:bookmarkEnd w:id="10106"/>
              <w:bookmarkEnd w:id="10107"/>
              <w:bookmarkEnd w:id="10108"/>
              <w:bookmarkEnd w:id="10109"/>
            </w:del>
          </w:p>
        </w:tc>
        <w:tc>
          <w:tcPr>
            <w:tcW w:w="1320" w:type="dxa"/>
            <w:noWrap/>
            <w:hideMark/>
          </w:tcPr>
          <w:p w14:paraId="65E2C6A6" w14:textId="4115789E" w:rsidR="00F25887" w:rsidRPr="0033182C" w:rsidDel="00750347" w:rsidRDefault="00F25887" w:rsidP="00F25887">
            <w:pPr>
              <w:spacing w:after="0" w:line="240" w:lineRule="auto"/>
              <w:jc w:val="right"/>
              <w:rPr>
                <w:del w:id="10110" w:author="Windows User" w:date="2019-09-20T01:37:00Z"/>
                <w:rFonts w:eastAsia="Times New Roman" w:cs="Times New Roman"/>
                <w:sz w:val="22"/>
              </w:rPr>
            </w:pPr>
            <w:del w:id="10111" w:author="Windows User" w:date="2019-09-20T01:37:00Z">
              <w:r w:rsidRPr="0033182C" w:rsidDel="00750347">
                <w:rPr>
                  <w:rFonts w:eastAsia="Times New Roman" w:cs="Times New Roman"/>
                  <w:sz w:val="22"/>
                </w:rPr>
                <w:delText>291</w:delText>
              </w:r>
              <w:bookmarkStart w:id="10112" w:name="_Toc23497430"/>
              <w:bookmarkStart w:id="10113" w:name="_Toc23553614"/>
              <w:bookmarkStart w:id="10114" w:name="_Toc23811967"/>
              <w:bookmarkStart w:id="10115" w:name="_Toc23881630"/>
              <w:bookmarkEnd w:id="10112"/>
              <w:bookmarkEnd w:id="10113"/>
              <w:bookmarkEnd w:id="10114"/>
              <w:bookmarkEnd w:id="10115"/>
            </w:del>
          </w:p>
        </w:tc>
        <w:tc>
          <w:tcPr>
            <w:tcW w:w="960" w:type="dxa"/>
            <w:noWrap/>
            <w:hideMark/>
          </w:tcPr>
          <w:p w14:paraId="47EBB6FB" w14:textId="6FC123BB" w:rsidR="00F25887" w:rsidRPr="0033182C" w:rsidDel="00750347" w:rsidRDefault="00F25887" w:rsidP="00F25887">
            <w:pPr>
              <w:spacing w:after="0" w:line="240" w:lineRule="auto"/>
              <w:jc w:val="right"/>
              <w:rPr>
                <w:del w:id="10116" w:author="Windows User" w:date="2019-09-20T01:37:00Z"/>
                <w:rFonts w:eastAsia="Times New Roman" w:cs="Times New Roman"/>
                <w:sz w:val="22"/>
              </w:rPr>
            </w:pPr>
            <w:del w:id="10117" w:author="Windows User" w:date="2019-09-20T01:37:00Z">
              <w:r w:rsidRPr="0033182C" w:rsidDel="00750347">
                <w:rPr>
                  <w:rFonts w:eastAsia="Times New Roman" w:cs="Times New Roman"/>
                  <w:sz w:val="22"/>
                </w:rPr>
                <w:delText>75</w:delText>
              </w:r>
              <w:bookmarkStart w:id="10118" w:name="_Toc23497431"/>
              <w:bookmarkStart w:id="10119" w:name="_Toc23553615"/>
              <w:bookmarkStart w:id="10120" w:name="_Toc23811968"/>
              <w:bookmarkStart w:id="10121" w:name="_Toc23881631"/>
              <w:bookmarkEnd w:id="10118"/>
              <w:bookmarkEnd w:id="10119"/>
              <w:bookmarkEnd w:id="10120"/>
              <w:bookmarkEnd w:id="10121"/>
            </w:del>
          </w:p>
        </w:tc>
        <w:tc>
          <w:tcPr>
            <w:tcW w:w="960" w:type="dxa"/>
            <w:noWrap/>
            <w:hideMark/>
          </w:tcPr>
          <w:p w14:paraId="38D78B82" w14:textId="5F84B112" w:rsidR="00F25887" w:rsidRPr="0033182C" w:rsidDel="00750347" w:rsidRDefault="00F25887" w:rsidP="00F25887">
            <w:pPr>
              <w:spacing w:after="0" w:line="240" w:lineRule="auto"/>
              <w:jc w:val="right"/>
              <w:rPr>
                <w:del w:id="10122" w:author="Windows User" w:date="2019-09-20T01:37:00Z"/>
                <w:rFonts w:eastAsia="Times New Roman" w:cs="Times New Roman"/>
                <w:sz w:val="22"/>
              </w:rPr>
            </w:pPr>
            <w:del w:id="10123" w:author="Windows User" w:date="2019-09-20T01:37:00Z">
              <w:r w:rsidRPr="0033182C" w:rsidDel="00750347">
                <w:rPr>
                  <w:rFonts w:eastAsia="Times New Roman" w:cs="Times New Roman"/>
                  <w:sz w:val="22"/>
                </w:rPr>
                <w:delText>180</w:delText>
              </w:r>
              <w:bookmarkStart w:id="10124" w:name="_Toc23497432"/>
              <w:bookmarkStart w:id="10125" w:name="_Toc23553616"/>
              <w:bookmarkStart w:id="10126" w:name="_Toc23811969"/>
              <w:bookmarkStart w:id="10127" w:name="_Toc23881632"/>
              <w:bookmarkEnd w:id="10124"/>
              <w:bookmarkEnd w:id="10125"/>
              <w:bookmarkEnd w:id="10126"/>
              <w:bookmarkEnd w:id="10127"/>
            </w:del>
          </w:p>
        </w:tc>
        <w:bookmarkStart w:id="10128" w:name="_Toc23497433"/>
        <w:bookmarkStart w:id="10129" w:name="_Toc23553617"/>
        <w:bookmarkStart w:id="10130" w:name="_Toc23811970"/>
        <w:bookmarkStart w:id="10131" w:name="_Toc23881633"/>
        <w:bookmarkEnd w:id="10128"/>
        <w:bookmarkEnd w:id="10129"/>
        <w:bookmarkEnd w:id="10130"/>
        <w:bookmarkEnd w:id="10131"/>
      </w:tr>
      <w:tr w:rsidR="00F25887" w:rsidRPr="0033182C" w:rsidDel="00750347" w14:paraId="06C82238" w14:textId="1179E6E2" w:rsidTr="00F25887">
        <w:trPr>
          <w:trHeight w:val="300"/>
          <w:del w:id="10132" w:author="Windows User" w:date="2019-09-20T01:37:00Z"/>
        </w:trPr>
        <w:tc>
          <w:tcPr>
            <w:tcW w:w="1580" w:type="dxa"/>
            <w:noWrap/>
            <w:hideMark/>
          </w:tcPr>
          <w:p w14:paraId="38A97479" w14:textId="468A0BB3" w:rsidR="00F25887" w:rsidRPr="0033182C" w:rsidDel="00750347" w:rsidRDefault="00F25887" w:rsidP="00F25887">
            <w:pPr>
              <w:spacing w:after="0" w:line="240" w:lineRule="auto"/>
              <w:jc w:val="right"/>
              <w:rPr>
                <w:del w:id="10133" w:author="Windows User" w:date="2019-09-20T01:37:00Z"/>
                <w:rFonts w:eastAsia="Times New Roman" w:cs="Times New Roman"/>
                <w:sz w:val="22"/>
              </w:rPr>
            </w:pPr>
            <w:del w:id="10134" w:author="Windows User" w:date="2019-09-20T01:37:00Z">
              <w:r w:rsidRPr="0033182C" w:rsidDel="00750347">
                <w:rPr>
                  <w:rFonts w:eastAsia="Times New Roman" w:cs="Times New Roman"/>
                  <w:sz w:val="22"/>
                </w:rPr>
                <w:delText>66</w:delText>
              </w:r>
              <w:bookmarkStart w:id="10135" w:name="_Toc23497434"/>
              <w:bookmarkStart w:id="10136" w:name="_Toc23553618"/>
              <w:bookmarkStart w:id="10137" w:name="_Toc23811971"/>
              <w:bookmarkStart w:id="10138" w:name="_Toc23881634"/>
              <w:bookmarkEnd w:id="10135"/>
              <w:bookmarkEnd w:id="10136"/>
              <w:bookmarkEnd w:id="10137"/>
              <w:bookmarkEnd w:id="10138"/>
            </w:del>
          </w:p>
        </w:tc>
        <w:tc>
          <w:tcPr>
            <w:tcW w:w="1320" w:type="dxa"/>
            <w:noWrap/>
            <w:hideMark/>
          </w:tcPr>
          <w:p w14:paraId="57E60AF7" w14:textId="38EFA86C" w:rsidR="00F25887" w:rsidRPr="0033182C" w:rsidDel="00750347" w:rsidRDefault="00F25887" w:rsidP="00F25887">
            <w:pPr>
              <w:spacing w:after="0" w:line="240" w:lineRule="auto"/>
              <w:jc w:val="right"/>
              <w:rPr>
                <w:del w:id="10139" w:author="Windows User" w:date="2019-09-20T01:37:00Z"/>
                <w:rFonts w:eastAsia="Times New Roman" w:cs="Times New Roman"/>
                <w:sz w:val="22"/>
              </w:rPr>
            </w:pPr>
            <w:del w:id="10140" w:author="Windows User" w:date="2019-09-20T01:37:00Z">
              <w:r w:rsidRPr="0033182C" w:rsidDel="00750347">
                <w:rPr>
                  <w:rFonts w:eastAsia="Times New Roman" w:cs="Times New Roman"/>
                  <w:sz w:val="22"/>
                </w:rPr>
                <w:delText>282</w:delText>
              </w:r>
              <w:bookmarkStart w:id="10141" w:name="_Toc23497435"/>
              <w:bookmarkStart w:id="10142" w:name="_Toc23553619"/>
              <w:bookmarkStart w:id="10143" w:name="_Toc23811972"/>
              <w:bookmarkStart w:id="10144" w:name="_Toc23881635"/>
              <w:bookmarkEnd w:id="10141"/>
              <w:bookmarkEnd w:id="10142"/>
              <w:bookmarkEnd w:id="10143"/>
              <w:bookmarkEnd w:id="10144"/>
            </w:del>
          </w:p>
        </w:tc>
        <w:tc>
          <w:tcPr>
            <w:tcW w:w="960" w:type="dxa"/>
            <w:noWrap/>
            <w:hideMark/>
          </w:tcPr>
          <w:p w14:paraId="2F3F8ABC" w14:textId="5D1D06BB" w:rsidR="00F25887" w:rsidRPr="0033182C" w:rsidDel="00750347" w:rsidRDefault="00F25887" w:rsidP="00F25887">
            <w:pPr>
              <w:spacing w:after="0" w:line="240" w:lineRule="auto"/>
              <w:jc w:val="right"/>
              <w:rPr>
                <w:del w:id="10145" w:author="Windows User" w:date="2019-09-20T01:37:00Z"/>
                <w:rFonts w:eastAsia="Times New Roman" w:cs="Times New Roman"/>
                <w:sz w:val="22"/>
              </w:rPr>
            </w:pPr>
            <w:del w:id="10146" w:author="Windows User" w:date="2019-09-20T01:37:00Z">
              <w:r w:rsidRPr="0033182C" w:rsidDel="00750347">
                <w:rPr>
                  <w:rFonts w:eastAsia="Times New Roman" w:cs="Times New Roman"/>
                  <w:sz w:val="22"/>
                </w:rPr>
                <w:delText>85</w:delText>
              </w:r>
              <w:bookmarkStart w:id="10147" w:name="_Toc23497436"/>
              <w:bookmarkStart w:id="10148" w:name="_Toc23553620"/>
              <w:bookmarkStart w:id="10149" w:name="_Toc23811973"/>
              <w:bookmarkStart w:id="10150" w:name="_Toc23881636"/>
              <w:bookmarkEnd w:id="10147"/>
              <w:bookmarkEnd w:id="10148"/>
              <w:bookmarkEnd w:id="10149"/>
              <w:bookmarkEnd w:id="10150"/>
            </w:del>
          </w:p>
        </w:tc>
        <w:tc>
          <w:tcPr>
            <w:tcW w:w="960" w:type="dxa"/>
            <w:noWrap/>
            <w:hideMark/>
          </w:tcPr>
          <w:p w14:paraId="33BA2271" w14:textId="3D98296C" w:rsidR="00F25887" w:rsidRPr="0033182C" w:rsidDel="00750347" w:rsidRDefault="00F25887" w:rsidP="00F25887">
            <w:pPr>
              <w:spacing w:after="0" w:line="240" w:lineRule="auto"/>
              <w:jc w:val="right"/>
              <w:rPr>
                <w:del w:id="10151" w:author="Windows User" w:date="2019-09-20T01:37:00Z"/>
                <w:rFonts w:eastAsia="Times New Roman" w:cs="Times New Roman"/>
                <w:sz w:val="22"/>
              </w:rPr>
            </w:pPr>
            <w:del w:id="10152" w:author="Windows User" w:date="2019-09-20T01:37:00Z">
              <w:r w:rsidRPr="0033182C" w:rsidDel="00750347">
                <w:rPr>
                  <w:rFonts w:eastAsia="Times New Roman" w:cs="Times New Roman"/>
                  <w:sz w:val="22"/>
                </w:rPr>
                <w:delText>180</w:delText>
              </w:r>
              <w:bookmarkStart w:id="10153" w:name="_Toc23497437"/>
              <w:bookmarkStart w:id="10154" w:name="_Toc23553621"/>
              <w:bookmarkStart w:id="10155" w:name="_Toc23811974"/>
              <w:bookmarkStart w:id="10156" w:name="_Toc23881637"/>
              <w:bookmarkEnd w:id="10153"/>
              <w:bookmarkEnd w:id="10154"/>
              <w:bookmarkEnd w:id="10155"/>
              <w:bookmarkEnd w:id="10156"/>
            </w:del>
          </w:p>
        </w:tc>
        <w:bookmarkStart w:id="10157" w:name="_Toc23497438"/>
        <w:bookmarkStart w:id="10158" w:name="_Toc23553622"/>
        <w:bookmarkStart w:id="10159" w:name="_Toc23811975"/>
        <w:bookmarkStart w:id="10160" w:name="_Toc23881638"/>
        <w:bookmarkEnd w:id="10157"/>
        <w:bookmarkEnd w:id="10158"/>
        <w:bookmarkEnd w:id="10159"/>
        <w:bookmarkEnd w:id="10160"/>
      </w:tr>
      <w:tr w:rsidR="00F25887" w:rsidRPr="0033182C" w:rsidDel="00750347" w14:paraId="2DA357ED" w14:textId="13A43994" w:rsidTr="00F25887">
        <w:trPr>
          <w:trHeight w:val="300"/>
          <w:del w:id="10161" w:author="Windows User" w:date="2019-09-20T01:37:00Z"/>
        </w:trPr>
        <w:tc>
          <w:tcPr>
            <w:tcW w:w="1580" w:type="dxa"/>
            <w:noWrap/>
            <w:hideMark/>
          </w:tcPr>
          <w:p w14:paraId="46D577AA" w14:textId="0C9B2CFE" w:rsidR="00F25887" w:rsidRPr="0033182C" w:rsidDel="00750347" w:rsidRDefault="00F25887" w:rsidP="00F25887">
            <w:pPr>
              <w:spacing w:after="0" w:line="240" w:lineRule="auto"/>
              <w:jc w:val="right"/>
              <w:rPr>
                <w:del w:id="10162" w:author="Windows User" w:date="2019-09-20T01:37:00Z"/>
                <w:rFonts w:eastAsia="Times New Roman" w:cs="Times New Roman"/>
                <w:sz w:val="22"/>
              </w:rPr>
            </w:pPr>
            <w:del w:id="10163" w:author="Windows User" w:date="2019-09-20T01:37:00Z">
              <w:r w:rsidRPr="0033182C" w:rsidDel="00750347">
                <w:rPr>
                  <w:rFonts w:eastAsia="Times New Roman" w:cs="Times New Roman"/>
                  <w:sz w:val="22"/>
                </w:rPr>
                <w:delText>83</w:delText>
              </w:r>
              <w:bookmarkStart w:id="10164" w:name="_Toc23497439"/>
              <w:bookmarkStart w:id="10165" w:name="_Toc23553623"/>
              <w:bookmarkStart w:id="10166" w:name="_Toc23811976"/>
              <w:bookmarkStart w:id="10167" w:name="_Toc23881639"/>
              <w:bookmarkEnd w:id="10164"/>
              <w:bookmarkEnd w:id="10165"/>
              <w:bookmarkEnd w:id="10166"/>
              <w:bookmarkEnd w:id="10167"/>
            </w:del>
          </w:p>
        </w:tc>
        <w:tc>
          <w:tcPr>
            <w:tcW w:w="1320" w:type="dxa"/>
            <w:noWrap/>
            <w:hideMark/>
          </w:tcPr>
          <w:p w14:paraId="065C8CE1" w14:textId="3819CB4A" w:rsidR="00F25887" w:rsidRPr="0033182C" w:rsidDel="00750347" w:rsidRDefault="00F25887" w:rsidP="00F25887">
            <w:pPr>
              <w:spacing w:after="0" w:line="240" w:lineRule="auto"/>
              <w:jc w:val="right"/>
              <w:rPr>
                <w:del w:id="10168" w:author="Windows User" w:date="2019-09-20T01:37:00Z"/>
                <w:rFonts w:eastAsia="Times New Roman" w:cs="Times New Roman"/>
                <w:sz w:val="22"/>
              </w:rPr>
            </w:pPr>
            <w:del w:id="10169" w:author="Windows User" w:date="2019-09-20T01:37:00Z">
              <w:r w:rsidRPr="0033182C" w:rsidDel="00750347">
                <w:rPr>
                  <w:rFonts w:eastAsia="Times New Roman" w:cs="Times New Roman"/>
                  <w:sz w:val="22"/>
                </w:rPr>
                <w:delText>260</w:delText>
              </w:r>
              <w:bookmarkStart w:id="10170" w:name="_Toc23497440"/>
              <w:bookmarkStart w:id="10171" w:name="_Toc23553624"/>
              <w:bookmarkStart w:id="10172" w:name="_Toc23811977"/>
              <w:bookmarkStart w:id="10173" w:name="_Toc23881640"/>
              <w:bookmarkEnd w:id="10170"/>
              <w:bookmarkEnd w:id="10171"/>
              <w:bookmarkEnd w:id="10172"/>
              <w:bookmarkEnd w:id="10173"/>
            </w:del>
          </w:p>
        </w:tc>
        <w:tc>
          <w:tcPr>
            <w:tcW w:w="960" w:type="dxa"/>
            <w:noWrap/>
            <w:hideMark/>
          </w:tcPr>
          <w:p w14:paraId="2795383B" w14:textId="5098A681" w:rsidR="00F25887" w:rsidRPr="0033182C" w:rsidDel="00750347" w:rsidRDefault="00F25887" w:rsidP="00F25887">
            <w:pPr>
              <w:spacing w:after="0" w:line="240" w:lineRule="auto"/>
              <w:jc w:val="right"/>
              <w:rPr>
                <w:del w:id="10174" w:author="Windows User" w:date="2019-09-20T01:37:00Z"/>
                <w:rFonts w:eastAsia="Times New Roman" w:cs="Times New Roman"/>
                <w:sz w:val="22"/>
              </w:rPr>
            </w:pPr>
            <w:del w:id="10175" w:author="Windows User" w:date="2019-09-20T01:37:00Z">
              <w:r w:rsidRPr="0033182C" w:rsidDel="00750347">
                <w:rPr>
                  <w:rFonts w:eastAsia="Times New Roman" w:cs="Times New Roman"/>
                  <w:sz w:val="22"/>
                </w:rPr>
                <w:delText>91</w:delText>
              </w:r>
              <w:bookmarkStart w:id="10176" w:name="_Toc23497441"/>
              <w:bookmarkStart w:id="10177" w:name="_Toc23553625"/>
              <w:bookmarkStart w:id="10178" w:name="_Toc23811978"/>
              <w:bookmarkStart w:id="10179" w:name="_Toc23881641"/>
              <w:bookmarkEnd w:id="10176"/>
              <w:bookmarkEnd w:id="10177"/>
              <w:bookmarkEnd w:id="10178"/>
              <w:bookmarkEnd w:id="10179"/>
            </w:del>
          </w:p>
        </w:tc>
        <w:tc>
          <w:tcPr>
            <w:tcW w:w="960" w:type="dxa"/>
            <w:noWrap/>
            <w:hideMark/>
          </w:tcPr>
          <w:p w14:paraId="229AF485" w14:textId="0B388DCA" w:rsidR="00F25887" w:rsidRPr="0033182C" w:rsidDel="00750347" w:rsidRDefault="00F25887" w:rsidP="00F25887">
            <w:pPr>
              <w:spacing w:after="0" w:line="240" w:lineRule="auto"/>
              <w:jc w:val="right"/>
              <w:rPr>
                <w:del w:id="10180" w:author="Windows User" w:date="2019-09-20T01:37:00Z"/>
                <w:rFonts w:eastAsia="Times New Roman" w:cs="Times New Roman"/>
                <w:sz w:val="22"/>
              </w:rPr>
            </w:pPr>
            <w:del w:id="10181" w:author="Windows User" w:date="2019-09-20T01:37:00Z">
              <w:r w:rsidRPr="0033182C" w:rsidDel="00750347">
                <w:rPr>
                  <w:rFonts w:eastAsia="Times New Roman" w:cs="Times New Roman"/>
                  <w:sz w:val="22"/>
                </w:rPr>
                <w:delText>180</w:delText>
              </w:r>
              <w:bookmarkStart w:id="10182" w:name="_Toc23497442"/>
              <w:bookmarkStart w:id="10183" w:name="_Toc23553626"/>
              <w:bookmarkStart w:id="10184" w:name="_Toc23811979"/>
              <w:bookmarkStart w:id="10185" w:name="_Toc23881642"/>
              <w:bookmarkEnd w:id="10182"/>
              <w:bookmarkEnd w:id="10183"/>
              <w:bookmarkEnd w:id="10184"/>
              <w:bookmarkEnd w:id="10185"/>
            </w:del>
          </w:p>
        </w:tc>
        <w:bookmarkStart w:id="10186" w:name="_Toc23497443"/>
        <w:bookmarkStart w:id="10187" w:name="_Toc23553627"/>
        <w:bookmarkStart w:id="10188" w:name="_Toc23811980"/>
        <w:bookmarkStart w:id="10189" w:name="_Toc23881643"/>
        <w:bookmarkEnd w:id="10186"/>
        <w:bookmarkEnd w:id="10187"/>
        <w:bookmarkEnd w:id="10188"/>
        <w:bookmarkEnd w:id="10189"/>
      </w:tr>
      <w:tr w:rsidR="00F25887" w:rsidRPr="0033182C" w:rsidDel="00750347" w14:paraId="5EB32F22" w14:textId="01A8990B" w:rsidTr="00F25887">
        <w:trPr>
          <w:trHeight w:val="300"/>
          <w:del w:id="10190" w:author="Windows User" w:date="2019-09-20T01:37:00Z"/>
        </w:trPr>
        <w:tc>
          <w:tcPr>
            <w:tcW w:w="1580" w:type="dxa"/>
            <w:noWrap/>
            <w:hideMark/>
          </w:tcPr>
          <w:p w14:paraId="6E70EF1E" w14:textId="1E41A947" w:rsidR="00F25887" w:rsidRPr="0033182C" w:rsidDel="00750347" w:rsidRDefault="00F25887" w:rsidP="00F25887">
            <w:pPr>
              <w:spacing w:after="0" w:line="240" w:lineRule="auto"/>
              <w:jc w:val="right"/>
              <w:rPr>
                <w:del w:id="10191" w:author="Windows User" w:date="2019-09-20T01:37:00Z"/>
                <w:rFonts w:eastAsia="Times New Roman" w:cs="Times New Roman"/>
                <w:sz w:val="22"/>
              </w:rPr>
            </w:pPr>
            <w:del w:id="10192" w:author="Windows User" w:date="2019-09-20T01:37:00Z">
              <w:r w:rsidRPr="0033182C" w:rsidDel="00750347">
                <w:rPr>
                  <w:rFonts w:eastAsia="Times New Roman" w:cs="Times New Roman"/>
                  <w:sz w:val="22"/>
                </w:rPr>
                <w:delText>113</w:delText>
              </w:r>
              <w:bookmarkStart w:id="10193" w:name="_Toc23497444"/>
              <w:bookmarkStart w:id="10194" w:name="_Toc23553628"/>
              <w:bookmarkStart w:id="10195" w:name="_Toc23811981"/>
              <w:bookmarkStart w:id="10196" w:name="_Toc23881644"/>
              <w:bookmarkEnd w:id="10193"/>
              <w:bookmarkEnd w:id="10194"/>
              <w:bookmarkEnd w:id="10195"/>
              <w:bookmarkEnd w:id="10196"/>
            </w:del>
          </w:p>
        </w:tc>
        <w:tc>
          <w:tcPr>
            <w:tcW w:w="1320" w:type="dxa"/>
            <w:noWrap/>
            <w:hideMark/>
          </w:tcPr>
          <w:p w14:paraId="7D9251CC" w14:textId="5807B958" w:rsidR="00F25887" w:rsidRPr="0033182C" w:rsidDel="00750347" w:rsidRDefault="00F25887" w:rsidP="00F25887">
            <w:pPr>
              <w:spacing w:after="0" w:line="240" w:lineRule="auto"/>
              <w:jc w:val="right"/>
              <w:rPr>
                <w:del w:id="10197" w:author="Windows User" w:date="2019-09-20T01:37:00Z"/>
                <w:rFonts w:eastAsia="Times New Roman" w:cs="Times New Roman"/>
                <w:sz w:val="22"/>
              </w:rPr>
            </w:pPr>
            <w:del w:id="10198" w:author="Windows User" w:date="2019-09-20T01:37:00Z">
              <w:r w:rsidRPr="0033182C" w:rsidDel="00750347">
                <w:rPr>
                  <w:rFonts w:eastAsia="Times New Roman" w:cs="Times New Roman"/>
                  <w:sz w:val="22"/>
                </w:rPr>
                <w:delText>226</w:delText>
              </w:r>
              <w:bookmarkStart w:id="10199" w:name="_Toc23497445"/>
              <w:bookmarkStart w:id="10200" w:name="_Toc23553629"/>
              <w:bookmarkStart w:id="10201" w:name="_Toc23811982"/>
              <w:bookmarkStart w:id="10202" w:name="_Toc23881645"/>
              <w:bookmarkEnd w:id="10199"/>
              <w:bookmarkEnd w:id="10200"/>
              <w:bookmarkEnd w:id="10201"/>
              <w:bookmarkEnd w:id="10202"/>
            </w:del>
          </w:p>
        </w:tc>
        <w:tc>
          <w:tcPr>
            <w:tcW w:w="960" w:type="dxa"/>
            <w:noWrap/>
            <w:hideMark/>
          </w:tcPr>
          <w:p w14:paraId="715901B5" w14:textId="3B5E59C8" w:rsidR="00F25887" w:rsidRPr="0033182C" w:rsidDel="00750347" w:rsidRDefault="00F25887" w:rsidP="00F25887">
            <w:pPr>
              <w:spacing w:after="0" w:line="240" w:lineRule="auto"/>
              <w:jc w:val="right"/>
              <w:rPr>
                <w:del w:id="10203" w:author="Windows User" w:date="2019-09-20T01:37:00Z"/>
                <w:rFonts w:eastAsia="Times New Roman" w:cs="Times New Roman"/>
                <w:sz w:val="22"/>
              </w:rPr>
            </w:pPr>
            <w:del w:id="10204" w:author="Windows User" w:date="2019-09-20T01:37:00Z">
              <w:r w:rsidRPr="0033182C" w:rsidDel="00750347">
                <w:rPr>
                  <w:rFonts w:eastAsia="Times New Roman" w:cs="Times New Roman"/>
                  <w:sz w:val="22"/>
                </w:rPr>
                <w:delText>97</w:delText>
              </w:r>
              <w:bookmarkStart w:id="10205" w:name="_Toc23497446"/>
              <w:bookmarkStart w:id="10206" w:name="_Toc23553630"/>
              <w:bookmarkStart w:id="10207" w:name="_Toc23811983"/>
              <w:bookmarkStart w:id="10208" w:name="_Toc23881646"/>
              <w:bookmarkEnd w:id="10205"/>
              <w:bookmarkEnd w:id="10206"/>
              <w:bookmarkEnd w:id="10207"/>
              <w:bookmarkEnd w:id="10208"/>
            </w:del>
          </w:p>
        </w:tc>
        <w:tc>
          <w:tcPr>
            <w:tcW w:w="960" w:type="dxa"/>
            <w:noWrap/>
            <w:hideMark/>
          </w:tcPr>
          <w:p w14:paraId="7EA36DAB" w14:textId="2DA72E51" w:rsidR="00F25887" w:rsidRPr="0033182C" w:rsidDel="00750347" w:rsidRDefault="00F25887" w:rsidP="00F25887">
            <w:pPr>
              <w:spacing w:after="0" w:line="240" w:lineRule="auto"/>
              <w:jc w:val="right"/>
              <w:rPr>
                <w:del w:id="10209" w:author="Windows User" w:date="2019-09-20T01:37:00Z"/>
                <w:rFonts w:eastAsia="Times New Roman" w:cs="Times New Roman"/>
                <w:sz w:val="22"/>
              </w:rPr>
            </w:pPr>
            <w:del w:id="10210" w:author="Windows User" w:date="2019-09-20T01:37:00Z">
              <w:r w:rsidRPr="0033182C" w:rsidDel="00750347">
                <w:rPr>
                  <w:rFonts w:eastAsia="Times New Roman" w:cs="Times New Roman"/>
                  <w:sz w:val="22"/>
                </w:rPr>
                <w:delText>180</w:delText>
              </w:r>
              <w:bookmarkStart w:id="10211" w:name="_Toc23497447"/>
              <w:bookmarkStart w:id="10212" w:name="_Toc23553631"/>
              <w:bookmarkStart w:id="10213" w:name="_Toc23811984"/>
              <w:bookmarkStart w:id="10214" w:name="_Toc23881647"/>
              <w:bookmarkEnd w:id="10211"/>
              <w:bookmarkEnd w:id="10212"/>
              <w:bookmarkEnd w:id="10213"/>
              <w:bookmarkEnd w:id="10214"/>
            </w:del>
          </w:p>
        </w:tc>
        <w:bookmarkStart w:id="10215" w:name="_Toc23497448"/>
        <w:bookmarkStart w:id="10216" w:name="_Toc23553632"/>
        <w:bookmarkStart w:id="10217" w:name="_Toc23811985"/>
        <w:bookmarkStart w:id="10218" w:name="_Toc23881648"/>
        <w:bookmarkEnd w:id="10215"/>
        <w:bookmarkEnd w:id="10216"/>
        <w:bookmarkEnd w:id="10217"/>
        <w:bookmarkEnd w:id="10218"/>
      </w:tr>
      <w:tr w:rsidR="00F25887" w:rsidRPr="0033182C" w:rsidDel="00750347" w14:paraId="411846F0" w14:textId="52B08AD8" w:rsidTr="00F25887">
        <w:trPr>
          <w:trHeight w:val="300"/>
          <w:del w:id="10219" w:author="Windows User" w:date="2019-09-20T01:37:00Z"/>
        </w:trPr>
        <w:tc>
          <w:tcPr>
            <w:tcW w:w="1580" w:type="dxa"/>
            <w:noWrap/>
            <w:hideMark/>
          </w:tcPr>
          <w:p w14:paraId="1B24087D" w14:textId="3C03F6A4" w:rsidR="00F25887" w:rsidRPr="0033182C" w:rsidDel="00750347" w:rsidRDefault="00F25887" w:rsidP="00F25887">
            <w:pPr>
              <w:spacing w:after="0" w:line="240" w:lineRule="auto"/>
              <w:jc w:val="right"/>
              <w:rPr>
                <w:del w:id="10220" w:author="Windows User" w:date="2019-09-20T01:37:00Z"/>
                <w:rFonts w:eastAsia="Times New Roman" w:cs="Times New Roman"/>
                <w:sz w:val="22"/>
              </w:rPr>
            </w:pPr>
            <w:del w:id="10221" w:author="Windows User" w:date="2019-09-20T01:37:00Z">
              <w:r w:rsidRPr="0033182C" w:rsidDel="00750347">
                <w:rPr>
                  <w:rFonts w:eastAsia="Times New Roman" w:cs="Times New Roman"/>
                  <w:sz w:val="22"/>
                </w:rPr>
                <w:delText>140</w:delText>
              </w:r>
              <w:bookmarkStart w:id="10222" w:name="_Toc23497449"/>
              <w:bookmarkStart w:id="10223" w:name="_Toc23553633"/>
              <w:bookmarkStart w:id="10224" w:name="_Toc23811986"/>
              <w:bookmarkStart w:id="10225" w:name="_Toc23881649"/>
              <w:bookmarkEnd w:id="10222"/>
              <w:bookmarkEnd w:id="10223"/>
              <w:bookmarkEnd w:id="10224"/>
              <w:bookmarkEnd w:id="10225"/>
            </w:del>
          </w:p>
        </w:tc>
        <w:tc>
          <w:tcPr>
            <w:tcW w:w="1320" w:type="dxa"/>
            <w:noWrap/>
            <w:hideMark/>
          </w:tcPr>
          <w:p w14:paraId="506674C8" w14:textId="7F19BB88" w:rsidR="00F25887" w:rsidRPr="0033182C" w:rsidDel="00750347" w:rsidRDefault="00F25887" w:rsidP="00F25887">
            <w:pPr>
              <w:spacing w:after="0" w:line="240" w:lineRule="auto"/>
              <w:jc w:val="right"/>
              <w:rPr>
                <w:del w:id="10226" w:author="Windows User" w:date="2019-09-20T01:37:00Z"/>
                <w:rFonts w:eastAsia="Times New Roman" w:cs="Times New Roman"/>
                <w:sz w:val="22"/>
              </w:rPr>
            </w:pPr>
            <w:del w:id="10227" w:author="Windows User" w:date="2019-09-20T01:37:00Z">
              <w:r w:rsidRPr="0033182C" w:rsidDel="00750347">
                <w:rPr>
                  <w:rFonts w:eastAsia="Times New Roman" w:cs="Times New Roman"/>
                  <w:sz w:val="22"/>
                </w:rPr>
                <w:delText>182</w:delText>
              </w:r>
              <w:bookmarkStart w:id="10228" w:name="_Toc23497450"/>
              <w:bookmarkStart w:id="10229" w:name="_Toc23553634"/>
              <w:bookmarkStart w:id="10230" w:name="_Toc23811987"/>
              <w:bookmarkStart w:id="10231" w:name="_Toc23881650"/>
              <w:bookmarkEnd w:id="10228"/>
              <w:bookmarkEnd w:id="10229"/>
              <w:bookmarkEnd w:id="10230"/>
              <w:bookmarkEnd w:id="10231"/>
            </w:del>
          </w:p>
        </w:tc>
        <w:tc>
          <w:tcPr>
            <w:tcW w:w="960" w:type="dxa"/>
            <w:noWrap/>
            <w:hideMark/>
          </w:tcPr>
          <w:p w14:paraId="059B008A" w14:textId="193C406D" w:rsidR="00F25887" w:rsidRPr="0033182C" w:rsidDel="00750347" w:rsidRDefault="00F25887" w:rsidP="00F25887">
            <w:pPr>
              <w:spacing w:after="0" w:line="240" w:lineRule="auto"/>
              <w:jc w:val="right"/>
              <w:rPr>
                <w:del w:id="10232" w:author="Windows User" w:date="2019-09-20T01:37:00Z"/>
                <w:rFonts w:eastAsia="Times New Roman" w:cs="Times New Roman"/>
                <w:sz w:val="22"/>
              </w:rPr>
            </w:pPr>
            <w:del w:id="10233" w:author="Windows User" w:date="2019-09-20T01:37:00Z">
              <w:r w:rsidRPr="0033182C" w:rsidDel="00750347">
                <w:rPr>
                  <w:rFonts w:eastAsia="Times New Roman" w:cs="Times New Roman"/>
                  <w:sz w:val="22"/>
                </w:rPr>
                <w:delText>105</w:delText>
              </w:r>
              <w:bookmarkStart w:id="10234" w:name="_Toc23497451"/>
              <w:bookmarkStart w:id="10235" w:name="_Toc23553635"/>
              <w:bookmarkStart w:id="10236" w:name="_Toc23811988"/>
              <w:bookmarkStart w:id="10237" w:name="_Toc23881651"/>
              <w:bookmarkEnd w:id="10234"/>
              <w:bookmarkEnd w:id="10235"/>
              <w:bookmarkEnd w:id="10236"/>
              <w:bookmarkEnd w:id="10237"/>
            </w:del>
          </w:p>
        </w:tc>
        <w:tc>
          <w:tcPr>
            <w:tcW w:w="960" w:type="dxa"/>
            <w:noWrap/>
            <w:hideMark/>
          </w:tcPr>
          <w:p w14:paraId="2670667B" w14:textId="37805E5B" w:rsidR="00F25887" w:rsidRPr="0033182C" w:rsidDel="00750347" w:rsidRDefault="00F25887" w:rsidP="00F25887">
            <w:pPr>
              <w:spacing w:after="0" w:line="240" w:lineRule="auto"/>
              <w:jc w:val="right"/>
              <w:rPr>
                <w:del w:id="10238" w:author="Windows User" w:date="2019-09-20T01:37:00Z"/>
                <w:rFonts w:eastAsia="Times New Roman" w:cs="Times New Roman"/>
                <w:sz w:val="22"/>
              </w:rPr>
            </w:pPr>
            <w:del w:id="10239" w:author="Windows User" w:date="2019-09-20T01:37:00Z">
              <w:r w:rsidRPr="0033182C" w:rsidDel="00750347">
                <w:rPr>
                  <w:rFonts w:eastAsia="Times New Roman" w:cs="Times New Roman"/>
                  <w:sz w:val="22"/>
                </w:rPr>
                <w:delText>180</w:delText>
              </w:r>
              <w:bookmarkStart w:id="10240" w:name="_Toc23497452"/>
              <w:bookmarkStart w:id="10241" w:name="_Toc23553636"/>
              <w:bookmarkStart w:id="10242" w:name="_Toc23811989"/>
              <w:bookmarkStart w:id="10243" w:name="_Toc23881652"/>
              <w:bookmarkEnd w:id="10240"/>
              <w:bookmarkEnd w:id="10241"/>
              <w:bookmarkEnd w:id="10242"/>
              <w:bookmarkEnd w:id="10243"/>
            </w:del>
          </w:p>
        </w:tc>
        <w:bookmarkStart w:id="10244" w:name="_Toc23497453"/>
        <w:bookmarkStart w:id="10245" w:name="_Toc23553637"/>
        <w:bookmarkStart w:id="10246" w:name="_Toc23811990"/>
        <w:bookmarkStart w:id="10247" w:name="_Toc23881653"/>
        <w:bookmarkEnd w:id="10244"/>
        <w:bookmarkEnd w:id="10245"/>
        <w:bookmarkEnd w:id="10246"/>
        <w:bookmarkEnd w:id="10247"/>
      </w:tr>
      <w:tr w:rsidR="00F25887" w:rsidRPr="0033182C" w:rsidDel="00750347" w14:paraId="026C1A86" w14:textId="78A0A6D6" w:rsidTr="00F25887">
        <w:trPr>
          <w:trHeight w:val="300"/>
          <w:del w:id="10248" w:author="Windows User" w:date="2019-09-20T01:37:00Z"/>
        </w:trPr>
        <w:tc>
          <w:tcPr>
            <w:tcW w:w="1580" w:type="dxa"/>
            <w:noWrap/>
            <w:hideMark/>
          </w:tcPr>
          <w:p w14:paraId="5B663F40" w14:textId="59CB6CBD" w:rsidR="00F25887" w:rsidRPr="0033182C" w:rsidDel="00750347" w:rsidRDefault="00F25887" w:rsidP="00F25887">
            <w:pPr>
              <w:spacing w:after="0" w:line="240" w:lineRule="auto"/>
              <w:jc w:val="right"/>
              <w:rPr>
                <w:del w:id="10249" w:author="Windows User" w:date="2019-09-20T01:37:00Z"/>
                <w:rFonts w:eastAsia="Times New Roman" w:cs="Times New Roman"/>
                <w:sz w:val="22"/>
              </w:rPr>
            </w:pPr>
            <w:del w:id="10250" w:author="Windows User" w:date="2019-09-20T01:37:00Z">
              <w:r w:rsidRPr="0033182C" w:rsidDel="00750347">
                <w:rPr>
                  <w:rFonts w:eastAsia="Times New Roman" w:cs="Times New Roman"/>
                  <w:sz w:val="22"/>
                </w:rPr>
                <w:delText>139</w:delText>
              </w:r>
              <w:bookmarkStart w:id="10251" w:name="_Toc23497454"/>
              <w:bookmarkStart w:id="10252" w:name="_Toc23553638"/>
              <w:bookmarkStart w:id="10253" w:name="_Toc23811991"/>
              <w:bookmarkStart w:id="10254" w:name="_Toc23881654"/>
              <w:bookmarkEnd w:id="10251"/>
              <w:bookmarkEnd w:id="10252"/>
              <w:bookmarkEnd w:id="10253"/>
              <w:bookmarkEnd w:id="10254"/>
            </w:del>
          </w:p>
        </w:tc>
        <w:tc>
          <w:tcPr>
            <w:tcW w:w="1320" w:type="dxa"/>
            <w:noWrap/>
            <w:hideMark/>
          </w:tcPr>
          <w:p w14:paraId="7C9560D3" w14:textId="6C177A8E" w:rsidR="00F25887" w:rsidRPr="0033182C" w:rsidDel="00750347" w:rsidRDefault="00F25887" w:rsidP="00F25887">
            <w:pPr>
              <w:spacing w:after="0" w:line="240" w:lineRule="auto"/>
              <w:jc w:val="right"/>
              <w:rPr>
                <w:del w:id="10255" w:author="Windows User" w:date="2019-09-20T01:37:00Z"/>
                <w:rFonts w:eastAsia="Times New Roman" w:cs="Times New Roman"/>
                <w:sz w:val="22"/>
              </w:rPr>
            </w:pPr>
            <w:del w:id="10256" w:author="Windows User" w:date="2019-09-20T01:37:00Z">
              <w:r w:rsidRPr="0033182C" w:rsidDel="00750347">
                <w:rPr>
                  <w:rFonts w:eastAsia="Times New Roman" w:cs="Times New Roman"/>
                  <w:sz w:val="22"/>
                </w:rPr>
                <w:delText>165</w:delText>
              </w:r>
              <w:bookmarkStart w:id="10257" w:name="_Toc23497455"/>
              <w:bookmarkStart w:id="10258" w:name="_Toc23553639"/>
              <w:bookmarkStart w:id="10259" w:name="_Toc23811992"/>
              <w:bookmarkStart w:id="10260" w:name="_Toc23881655"/>
              <w:bookmarkEnd w:id="10257"/>
              <w:bookmarkEnd w:id="10258"/>
              <w:bookmarkEnd w:id="10259"/>
              <w:bookmarkEnd w:id="10260"/>
            </w:del>
          </w:p>
        </w:tc>
        <w:tc>
          <w:tcPr>
            <w:tcW w:w="960" w:type="dxa"/>
            <w:noWrap/>
            <w:hideMark/>
          </w:tcPr>
          <w:p w14:paraId="09B0720C" w14:textId="5BC58901" w:rsidR="00F25887" w:rsidRPr="0033182C" w:rsidDel="00750347" w:rsidRDefault="00F25887" w:rsidP="00F25887">
            <w:pPr>
              <w:spacing w:after="0" w:line="240" w:lineRule="auto"/>
              <w:jc w:val="right"/>
              <w:rPr>
                <w:del w:id="10261" w:author="Windows User" w:date="2019-09-20T01:37:00Z"/>
                <w:rFonts w:eastAsia="Times New Roman" w:cs="Times New Roman"/>
                <w:sz w:val="22"/>
              </w:rPr>
            </w:pPr>
            <w:del w:id="10262" w:author="Windows User" w:date="2019-09-20T01:37:00Z">
              <w:r w:rsidRPr="0033182C" w:rsidDel="00750347">
                <w:rPr>
                  <w:rFonts w:eastAsia="Times New Roman" w:cs="Times New Roman"/>
                  <w:sz w:val="22"/>
                </w:rPr>
                <w:delText>111</w:delText>
              </w:r>
              <w:bookmarkStart w:id="10263" w:name="_Toc23497456"/>
              <w:bookmarkStart w:id="10264" w:name="_Toc23553640"/>
              <w:bookmarkStart w:id="10265" w:name="_Toc23811993"/>
              <w:bookmarkStart w:id="10266" w:name="_Toc23881656"/>
              <w:bookmarkEnd w:id="10263"/>
              <w:bookmarkEnd w:id="10264"/>
              <w:bookmarkEnd w:id="10265"/>
              <w:bookmarkEnd w:id="10266"/>
            </w:del>
          </w:p>
        </w:tc>
        <w:tc>
          <w:tcPr>
            <w:tcW w:w="960" w:type="dxa"/>
            <w:noWrap/>
            <w:hideMark/>
          </w:tcPr>
          <w:p w14:paraId="5113DF58" w14:textId="4425C919" w:rsidR="00F25887" w:rsidRPr="0033182C" w:rsidDel="00750347" w:rsidRDefault="00F25887" w:rsidP="00F25887">
            <w:pPr>
              <w:spacing w:after="0" w:line="240" w:lineRule="auto"/>
              <w:jc w:val="right"/>
              <w:rPr>
                <w:del w:id="10267" w:author="Windows User" w:date="2019-09-20T01:37:00Z"/>
                <w:rFonts w:eastAsia="Times New Roman" w:cs="Times New Roman"/>
                <w:sz w:val="22"/>
              </w:rPr>
            </w:pPr>
            <w:del w:id="10268" w:author="Windows User" w:date="2019-09-20T01:37:00Z">
              <w:r w:rsidRPr="0033182C" w:rsidDel="00750347">
                <w:rPr>
                  <w:rFonts w:eastAsia="Times New Roman" w:cs="Times New Roman"/>
                  <w:sz w:val="22"/>
                </w:rPr>
                <w:delText>180</w:delText>
              </w:r>
              <w:bookmarkStart w:id="10269" w:name="_Toc23497457"/>
              <w:bookmarkStart w:id="10270" w:name="_Toc23553641"/>
              <w:bookmarkStart w:id="10271" w:name="_Toc23811994"/>
              <w:bookmarkStart w:id="10272" w:name="_Toc23881657"/>
              <w:bookmarkEnd w:id="10269"/>
              <w:bookmarkEnd w:id="10270"/>
              <w:bookmarkEnd w:id="10271"/>
              <w:bookmarkEnd w:id="10272"/>
            </w:del>
          </w:p>
        </w:tc>
        <w:bookmarkStart w:id="10273" w:name="_Toc23497458"/>
        <w:bookmarkStart w:id="10274" w:name="_Toc23553642"/>
        <w:bookmarkStart w:id="10275" w:name="_Toc23811995"/>
        <w:bookmarkStart w:id="10276" w:name="_Toc23881658"/>
        <w:bookmarkEnd w:id="10273"/>
        <w:bookmarkEnd w:id="10274"/>
        <w:bookmarkEnd w:id="10275"/>
        <w:bookmarkEnd w:id="10276"/>
      </w:tr>
      <w:tr w:rsidR="00F25887" w:rsidRPr="0033182C" w:rsidDel="00750347" w14:paraId="2A448382" w14:textId="6B44E2A1" w:rsidTr="00F25887">
        <w:trPr>
          <w:trHeight w:val="300"/>
          <w:del w:id="10277" w:author="Windows User" w:date="2019-09-20T01:37:00Z"/>
        </w:trPr>
        <w:tc>
          <w:tcPr>
            <w:tcW w:w="1580" w:type="dxa"/>
            <w:noWrap/>
            <w:hideMark/>
          </w:tcPr>
          <w:p w14:paraId="08423B35" w14:textId="462D4904" w:rsidR="00F25887" w:rsidRPr="0033182C" w:rsidDel="00750347" w:rsidRDefault="00F25887" w:rsidP="00F25887">
            <w:pPr>
              <w:spacing w:after="0" w:line="240" w:lineRule="auto"/>
              <w:jc w:val="right"/>
              <w:rPr>
                <w:del w:id="10278" w:author="Windows User" w:date="2019-09-20T01:37:00Z"/>
                <w:rFonts w:eastAsia="Times New Roman" w:cs="Times New Roman"/>
                <w:sz w:val="22"/>
              </w:rPr>
            </w:pPr>
            <w:del w:id="10279" w:author="Windows User" w:date="2019-09-20T01:37:00Z">
              <w:r w:rsidRPr="0033182C" w:rsidDel="00750347">
                <w:rPr>
                  <w:rFonts w:eastAsia="Times New Roman" w:cs="Times New Roman"/>
                  <w:sz w:val="22"/>
                </w:rPr>
                <w:delText>136</w:delText>
              </w:r>
              <w:bookmarkStart w:id="10280" w:name="_Toc23497459"/>
              <w:bookmarkStart w:id="10281" w:name="_Toc23553643"/>
              <w:bookmarkStart w:id="10282" w:name="_Toc23811996"/>
              <w:bookmarkStart w:id="10283" w:name="_Toc23881659"/>
              <w:bookmarkEnd w:id="10280"/>
              <w:bookmarkEnd w:id="10281"/>
              <w:bookmarkEnd w:id="10282"/>
              <w:bookmarkEnd w:id="10283"/>
            </w:del>
          </w:p>
        </w:tc>
        <w:tc>
          <w:tcPr>
            <w:tcW w:w="1320" w:type="dxa"/>
            <w:noWrap/>
            <w:hideMark/>
          </w:tcPr>
          <w:p w14:paraId="6FE62064" w14:textId="5257003C" w:rsidR="00F25887" w:rsidRPr="0033182C" w:rsidDel="00750347" w:rsidRDefault="00F25887" w:rsidP="00F25887">
            <w:pPr>
              <w:spacing w:after="0" w:line="240" w:lineRule="auto"/>
              <w:jc w:val="right"/>
              <w:rPr>
                <w:del w:id="10284" w:author="Windows User" w:date="2019-09-20T01:37:00Z"/>
                <w:rFonts w:eastAsia="Times New Roman" w:cs="Times New Roman"/>
                <w:sz w:val="22"/>
              </w:rPr>
            </w:pPr>
            <w:del w:id="10285" w:author="Windows User" w:date="2019-09-20T01:37:00Z">
              <w:r w:rsidRPr="0033182C" w:rsidDel="00750347">
                <w:rPr>
                  <w:rFonts w:eastAsia="Times New Roman" w:cs="Times New Roman"/>
                  <w:sz w:val="22"/>
                </w:rPr>
                <w:delText>146</w:delText>
              </w:r>
              <w:bookmarkStart w:id="10286" w:name="_Toc23497460"/>
              <w:bookmarkStart w:id="10287" w:name="_Toc23553644"/>
              <w:bookmarkStart w:id="10288" w:name="_Toc23811997"/>
              <w:bookmarkStart w:id="10289" w:name="_Toc23881660"/>
              <w:bookmarkEnd w:id="10286"/>
              <w:bookmarkEnd w:id="10287"/>
              <w:bookmarkEnd w:id="10288"/>
              <w:bookmarkEnd w:id="10289"/>
            </w:del>
          </w:p>
        </w:tc>
        <w:tc>
          <w:tcPr>
            <w:tcW w:w="960" w:type="dxa"/>
            <w:noWrap/>
            <w:hideMark/>
          </w:tcPr>
          <w:p w14:paraId="6A759FBE" w14:textId="6EB0D935" w:rsidR="00F25887" w:rsidRPr="0033182C" w:rsidDel="00750347" w:rsidRDefault="00F25887" w:rsidP="00F25887">
            <w:pPr>
              <w:spacing w:after="0" w:line="240" w:lineRule="auto"/>
              <w:jc w:val="right"/>
              <w:rPr>
                <w:del w:id="10290" w:author="Windows User" w:date="2019-09-20T01:37:00Z"/>
                <w:rFonts w:eastAsia="Times New Roman" w:cs="Times New Roman"/>
                <w:sz w:val="22"/>
              </w:rPr>
            </w:pPr>
            <w:del w:id="10291" w:author="Windows User" w:date="2019-09-20T01:37:00Z">
              <w:r w:rsidRPr="0033182C" w:rsidDel="00750347">
                <w:rPr>
                  <w:rFonts w:eastAsia="Times New Roman" w:cs="Times New Roman"/>
                  <w:sz w:val="22"/>
                </w:rPr>
                <w:delText>117</w:delText>
              </w:r>
              <w:bookmarkStart w:id="10292" w:name="_Toc23497461"/>
              <w:bookmarkStart w:id="10293" w:name="_Toc23553645"/>
              <w:bookmarkStart w:id="10294" w:name="_Toc23811998"/>
              <w:bookmarkStart w:id="10295" w:name="_Toc23881661"/>
              <w:bookmarkEnd w:id="10292"/>
              <w:bookmarkEnd w:id="10293"/>
              <w:bookmarkEnd w:id="10294"/>
              <w:bookmarkEnd w:id="10295"/>
            </w:del>
          </w:p>
        </w:tc>
        <w:tc>
          <w:tcPr>
            <w:tcW w:w="960" w:type="dxa"/>
            <w:noWrap/>
            <w:hideMark/>
          </w:tcPr>
          <w:p w14:paraId="3D7E1DA8" w14:textId="1189B72D" w:rsidR="00F25887" w:rsidRPr="0033182C" w:rsidDel="00750347" w:rsidRDefault="00F25887" w:rsidP="00F25887">
            <w:pPr>
              <w:spacing w:after="0" w:line="240" w:lineRule="auto"/>
              <w:jc w:val="right"/>
              <w:rPr>
                <w:del w:id="10296" w:author="Windows User" w:date="2019-09-20T01:37:00Z"/>
                <w:rFonts w:eastAsia="Times New Roman" w:cs="Times New Roman"/>
                <w:sz w:val="22"/>
              </w:rPr>
            </w:pPr>
            <w:del w:id="10297" w:author="Windows User" w:date="2019-09-20T01:37:00Z">
              <w:r w:rsidRPr="0033182C" w:rsidDel="00750347">
                <w:rPr>
                  <w:rFonts w:eastAsia="Times New Roman" w:cs="Times New Roman"/>
                  <w:sz w:val="22"/>
                </w:rPr>
                <w:delText>180</w:delText>
              </w:r>
              <w:bookmarkStart w:id="10298" w:name="_Toc23497462"/>
              <w:bookmarkStart w:id="10299" w:name="_Toc23553646"/>
              <w:bookmarkStart w:id="10300" w:name="_Toc23811999"/>
              <w:bookmarkStart w:id="10301" w:name="_Toc23881662"/>
              <w:bookmarkEnd w:id="10298"/>
              <w:bookmarkEnd w:id="10299"/>
              <w:bookmarkEnd w:id="10300"/>
              <w:bookmarkEnd w:id="10301"/>
            </w:del>
          </w:p>
        </w:tc>
        <w:bookmarkStart w:id="10302" w:name="_Toc23497463"/>
        <w:bookmarkStart w:id="10303" w:name="_Toc23553647"/>
        <w:bookmarkStart w:id="10304" w:name="_Toc23812000"/>
        <w:bookmarkStart w:id="10305" w:name="_Toc23881663"/>
        <w:bookmarkEnd w:id="10302"/>
        <w:bookmarkEnd w:id="10303"/>
        <w:bookmarkEnd w:id="10304"/>
        <w:bookmarkEnd w:id="10305"/>
      </w:tr>
      <w:tr w:rsidR="00F25887" w:rsidRPr="0033182C" w:rsidDel="00750347" w14:paraId="1725CAE5" w14:textId="64C53D79" w:rsidTr="00F25887">
        <w:trPr>
          <w:trHeight w:val="300"/>
          <w:del w:id="10306" w:author="Windows User" w:date="2019-09-20T01:37:00Z"/>
        </w:trPr>
        <w:tc>
          <w:tcPr>
            <w:tcW w:w="1580" w:type="dxa"/>
            <w:noWrap/>
            <w:hideMark/>
          </w:tcPr>
          <w:p w14:paraId="2175E506" w14:textId="4CB73DE9" w:rsidR="00F25887" w:rsidRPr="0033182C" w:rsidDel="00750347" w:rsidRDefault="00F25887" w:rsidP="00F25887">
            <w:pPr>
              <w:spacing w:after="0" w:line="240" w:lineRule="auto"/>
              <w:jc w:val="right"/>
              <w:rPr>
                <w:del w:id="10307" w:author="Windows User" w:date="2019-09-20T01:37:00Z"/>
                <w:rFonts w:eastAsia="Times New Roman" w:cs="Times New Roman"/>
                <w:sz w:val="22"/>
              </w:rPr>
            </w:pPr>
            <w:del w:id="10308" w:author="Windows User" w:date="2019-09-20T01:37:00Z">
              <w:r w:rsidRPr="0033182C" w:rsidDel="00750347">
                <w:rPr>
                  <w:rFonts w:eastAsia="Times New Roman" w:cs="Times New Roman"/>
                  <w:sz w:val="22"/>
                </w:rPr>
                <w:delText>140</w:delText>
              </w:r>
              <w:bookmarkStart w:id="10309" w:name="_Toc23497464"/>
              <w:bookmarkStart w:id="10310" w:name="_Toc23553648"/>
              <w:bookmarkStart w:id="10311" w:name="_Toc23812001"/>
              <w:bookmarkStart w:id="10312" w:name="_Toc23881664"/>
              <w:bookmarkEnd w:id="10309"/>
              <w:bookmarkEnd w:id="10310"/>
              <w:bookmarkEnd w:id="10311"/>
              <w:bookmarkEnd w:id="10312"/>
            </w:del>
          </w:p>
        </w:tc>
        <w:tc>
          <w:tcPr>
            <w:tcW w:w="1320" w:type="dxa"/>
            <w:noWrap/>
            <w:hideMark/>
          </w:tcPr>
          <w:p w14:paraId="42DFE601" w14:textId="2CCF0490" w:rsidR="00F25887" w:rsidRPr="0033182C" w:rsidDel="00750347" w:rsidRDefault="00F25887" w:rsidP="00F25887">
            <w:pPr>
              <w:spacing w:after="0" w:line="240" w:lineRule="auto"/>
              <w:jc w:val="right"/>
              <w:rPr>
                <w:del w:id="10313" w:author="Windows User" w:date="2019-09-20T01:37:00Z"/>
                <w:rFonts w:eastAsia="Times New Roman" w:cs="Times New Roman"/>
                <w:sz w:val="22"/>
              </w:rPr>
            </w:pPr>
            <w:del w:id="10314" w:author="Windows User" w:date="2019-09-20T01:37:00Z">
              <w:r w:rsidRPr="0033182C" w:rsidDel="00750347">
                <w:rPr>
                  <w:rFonts w:eastAsia="Times New Roman" w:cs="Times New Roman"/>
                  <w:sz w:val="22"/>
                </w:rPr>
                <w:delText>121</w:delText>
              </w:r>
              <w:bookmarkStart w:id="10315" w:name="_Toc23497465"/>
              <w:bookmarkStart w:id="10316" w:name="_Toc23553649"/>
              <w:bookmarkStart w:id="10317" w:name="_Toc23812002"/>
              <w:bookmarkStart w:id="10318" w:name="_Toc23881665"/>
              <w:bookmarkEnd w:id="10315"/>
              <w:bookmarkEnd w:id="10316"/>
              <w:bookmarkEnd w:id="10317"/>
              <w:bookmarkEnd w:id="10318"/>
            </w:del>
          </w:p>
        </w:tc>
        <w:tc>
          <w:tcPr>
            <w:tcW w:w="960" w:type="dxa"/>
            <w:noWrap/>
            <w:hideMark/>
          </w:tcPr>
          <w:p w14:paraId="22879180" w14:textId="1CEED7E4" w:rsidR="00F25887" w:rsidRPr="0033182C" w:rsidDel="00750347" w:rsidRDefault="00F25887" w:rsidP="00F25887">
            <w:pPr>
              <w:spacing w:after="0" w:line="240" w:lineRule="auto"/>
              <w:jc w:val="right"/>
              <w:rPr>
                <w:del w:id="10319" w:author="Windows User" w:date="2019-09-20T01:37:00Z"/>
                <w:rFonts w:eastAsia="Times New Roman" w:cs="Times New Roman"/>
                <w:sz w:val="22"/>
              </w:rPr>
            </w:pPr>
            <w:del w:id="10320" w:author="Windows User" w:date="2019-09-20T01:37:00Z">
              <w:r w:rsidRPr="0033182C" w:rsidDel="00750347">
                <w:rPr>
                  <w:rFonts w:eastAsia="Times New Roman" w:cs="Times New Roman"/>
                  <w:sz w:val="22"/>
                </w:rPr>
                <w:delText>119</w:delText>
              </w:r>
              <w:bookmarkStart w:id="10321" w:name="_Toc23497466"/>
              <w:bookmarkStart w:id="10322" w:name="_Toc23553650"/>
              <w:bookmarkStart w:id="10323" w:name="_Toc23812003"/>
              <w:bookmarkStart w:id="10324" w:name="_Toc23881666"/>
              <w:bookmarkEnd w:id="10321"/>
              <w:bookmarkEnd w:id="10322"/>
              <w:bookmarkEnd w:id="10323"/>
              <w:bookmarkEnd w:id="10324"/>
            </w:del>
          </w:p>
        </w:tc>
        <w:tc>
          <w:tcPr>
            <w:tcW w:w="960" w:type="dxa"/>
            <w:noWrap/>
            <w:hideMark/>
          </w:tcPr>
          <w:p w14:paraId="45E5ACDF" w14:textId="11DCF590" w:rsidR="00F25887" w:rsidRPr="0033182C" w:rsidDel="00750347" w:rsidRDefault="00F25887" w:rsidP="00F25887">
            <w:pPr>
              <w:spacing w:after="0" w:line="240" w:lineRule="auto"/>
              <w:jc w:val="right"/>
              <w:rPr>
                <w:del w:id="10325" w:author="Windows User" w:date="2019-09-20T01:37:00Z"/>
                <w:rFonts w:eastAsia="Times New Roman" w:cs="Times New Roman"/>
                <w:sz w:val="22"/>
              </w:rPr>
            </w:pPr>
            <w:del w:id="10326" w:author="Windows User" w:date="2019-09-20T01:37:00Z">
              <w:r w:rsidRPr="0033182C" w:rsidDel="00750347">
                <w:rPr>
                  <w:rFonts w:eastAsia="Times New Roman" w:cs="Times New Roman"/>
                  <w:sz w:val="22"/>
                </w:rPr>
                <w:delText>180</w:delText>
              </w:r>
              <w:bookmarkStart w:id="10327" w:name="_Toc23497467"/>
              <w:bookmarkStart w:id="10328" w:name="_Toc23553651"/>
              <w:bookmarkStart w:id="10329" w:name="_Toc23812004"/>
              <w:bookmarkStart w:id="10330" w:name="_Toc23881667"/>
              <w:bookmarkEnd w:id="10327"/>
              <w:bookmarkEnd w:id="10328"/>
              <w:bookmarkEnd w:id="10329"/>
              <w:bookmarkEnd w:id="10330"/>
            </w:del>
          </w:p>
        </w:tc>
        <w:bookmarkStart w:id="10331" w:name="_Toc23497468"/>
        <w:bookmarkStart w:id="10332" w:name="_Toc23553652"/>
        <w:bookmarkStart w:id="10333" w:name="_Toc23812005"/>
        <w:bookmarkStart w:id="10334" w:name="_Toc23881668"/>
        <w:bookmarkEnd w:id="10331"/>
        <w:bookmarkEnd w:id="10332"/>
        <w:bookmarkEnd w:id="10333"/>
        <w:bookmarkEnd w:id="10334"/>
      </w:tr>
      <w:tr w:rsidR="00F25887" w:rsidRPr="0033182C" w:rsidDel="00750347" w14:paraId="58A29C49" w14:textId="74FC0D11" w:rsidTr="00F25887">
        <w:trPr>
          <w:trHeight w:val="300"/>
          <w:del w:id="10335" w:author="Windows User" w:date="2019-09-20T01:37:00Z"/>
        </w:trPr>
        <w:tc>
          <w:tcPr>
            <w:tcW w:w="1580" w:type="dxa"/>
            <w:noWrap/>
            <w:hideMark/>
          </w:tcPr>
          <w:p w14:paraId="1FE56B8A" w14:textId="7DD43294" w:rsidR="00F25887" w:rsidRPr="0033182C" w:rsidDel="00750347" w:rsidRDefault="00F25887" w:rsidP="00F25887">
            <w:pPr>
              <w:spacing w:after="0" w:line="240" w:lineRule="auto"/>
              <w:jc w:val="right"/>
              <w:rPr>
                <w:del w:id="10336" w:author="Windows User" w:date="2019-09-20T01:37:00Z"/>
                <w:rFonts w:eastAsia="Times New Roman" w:cs="Times New Roman"/>
                <w:sz w:val="22"/>
              </w:rPr>
            </w:pPr>
            <w:del w:id="10337" w:author="Windows User" w:date="2019-09-20T01:37:00Z">
              <w:r w:rsidRPr="0033182C" w:rsidDel="00750347">
                <w:rPr>
                  <w:rFonts w:eastAsia="Times New Roman" w:cs="Times New Roman"/>
                  <w:sz w:val="22"/>
                </w:rPr>
                <w:delText>134</w:delText>
              </w:r>
              <w:bookmarkStart w:id="10338" w:name="_Toc23497469"/>
              <w:bookmarkStart w:id="10339" w:name="_Toc23553653"/>
              <w:bookmarkStart w:id="10340" w:name="_Toc23812006"/>
              <w:bookmarkStart w:id="10341" w:name="_Toc23881669"/>
              <w:bookmarkEnd w:id="10338"/>
              <w:bookmarkEnd w:id="10339"/>
              <w:bookmarkEnd w:id="10340"/>
              <w:bookmarkEnd w:id="10341"/>
            </w:del>
          </w:p>
        </w:tc>
        <w:tc>
          <w:tcPr>
            <w:tcW w:w="1320" w:type="dxa"/>
            <w:noWrap/>
            <w:hideMark/>
          </w:tcPr>
          <w:p w14:paraId="3F5B5763" w14:textId="50A55FFC" w:rsidR="00F25887" w:rsidRPr="0033182C" w:rsidDel="00750347" w:rsidRDefault="00F25887" w:rsidP="00F25887">
            <w:pPr>
              <w:spacing w:after="0" w:line="240" w:lineRule="auto"/>
              <w:jc w:val="right"/>
              <w:rPr>
                <w:del w:id="10342" w:author="Windows User" w:date="2019-09-20T01:37:00Z"/>
                <w:rFonts w:eastAsia="Times New Roman" w:cs="Times New Roman"/>
                <w:sz w:val="22"/>
              </w:rPr>
            </w:pPr>
            <w:del w:id="10343" w:author="Windows User" w:date="2019-09-20T01:37:00Z">
              <w:r w:rsidRPr="0033182C" w:rsidDel="00750347">
                <w:rPr>
                  <w:rFonts w:eastAsia="Times New Roman" w:cs="Times New Roman"/>
                  <w:sz w:val="22"/>
                </w:rPr>
                <w:delText>105</w:delText>
              </w:r>
              <w:bookmarkStart w:id="10344" w:name="_Toc23497470"/>
              <w:bookmarkStart w:id="10345" w:name="_Toc23553654"/>
              <w:bookmarkStart w:id="10346" w:name="_Toc23812007"/>
              <w:bookmarkStart w:id="10347" w:name="_Toc23881670"/>
              <w:bookmarkEnd w:id="10344"/>
              <w:bookmarkEnd w:id="10345"/>
              <w:bookmarkEnd w:id="10346"/>
              <w:bookmarkEnd w:id="10347"/>
            </w:del>
          </w:p>
        </w:tc>
        <w:tc>
          <w:tcPr>
            <w:tcW w:w="960" w:type="dxa"/>
            <w:noWrap/>
            <w:hideMark/>
          </w:tcPr>
          <w:p w14:paraId="2E344B08" w14:textId="73602913" w:rsidR="00F25887" w:rsidRPr="0033182C" w:rsidDel="00750347" w:rsidRDefault="00F25887" w:rsidP="00F25887">
            <w:pPr>
              <w:spacing w:after="0" w:line="240" w:lineRule="auto"/>
              <w:jc w:val="right"/>
              <w:rPr>
                <w:del w:id="10348" w:author="Windows User" w:date="2019-09-20T01:37:00Z"/>
                <w:rFonts w:eastAsia="Times New Roman" w:cs="Times New Roman"/>
                <w:sz w:val="22"/>
              </w:rPr>
            </w:pPr>
            <w:del w:id="10349" w:author="Windows User" w:date="2019-09-20T01:37:00Z">
              <w:r w:rsidRPr="0033182C" w:rsidDel="00750347">
                <w:rPr>
                  <w:rFonts w:eastAsia="Times New Roman" w:cs="Times New Roman"/>
                  <w:sz w:val="22"/>
                </w:rPr>
                <w:delText>121</w:delText>
              </w:r>
              <w:bookmarkStart w:id="10350" w:name="_Toc23497471"/>
              <w:bookmarkStart w:id="10351" w:name="_Toc23553655"/>
              <w:bookmarkStart w:id="10352" w:name="_Toc23812008"/>
              <w:bookmarkStart w:id="10353" w:name="_Toc23881671"/>
              <w:bookmarkEnd w:id="10350"/>
              <w:bookmarkEnd w:id="10351"/>
              <w:bookmarkEnd w:id="10352"/>
              <w:bookmarkEnd w:id="10353"/>
            </w:del>
          </w:p>
        </w:tc>
        <w:tc>
          <w:tcPr>
            <w:tcW w:w="960" w:type="dxa"/>
            <w:noWrap/>
            <w:hideMark/>
          </w:tcPr>
          <w:p w14:paraId="272F321F" w14:textId="4B14B8A2" w:rsidR="00F25887" w:rsidRPr="0033182C" w:rsidDel="00750347" w:rsidRDefault="00F25887" w:rsidP="00F25887">
            <w:pPr>
              <w:spacing w:after="0" w:line="240" w:lineRule="auto"/>
              <w:jc w:val="right"/>
              <w:rPr>
                <w:del w:id="10354" w:author="Windows User" w:date="2019-09-20T01:37:00Z"/>
                <w:rFonts w:eastAsia="Times New Roman" w:cs="Times New Roman"/>
                <w:sz w:val="22"/>
              </w:rPr>
            </w:pPr>
            <w:del w:id="10355" w:author="Windows User" w:date="2019-09-20T01:37:00Z">
              <w:r w:rsidRPr="0033182C" w:rsidDel="00750347">
                <w:rPr>
                  <w:rFonts w:eastAsia="Times New Roman" w:cs="Times New Roman"/>
                  <w:sz w:val="22"/>
                </w:rPr>
                <w:delText>180</w:delText>
              </w:r>
              <w:bookmarkStart w:id="10356" w:name="_Toc23497472"/>
              <w:bookmarkStart w:id="10357" w:name="_Toc23553656"/>
              <w:bookmarkStart w:id="10358" w:name="_Toc23812009"/>
              <w:bookmarkStart w:id="10359" w:name="_Toc23881672"/>
              <w:bookmarkEnd w:id="10356"/>
              <w:bookmarkEnd w:id="10357"/>
              <w:bookmarkEnd w:id="10358"/>
              <w:bookmarkEnd w:id="10359"/>
            </w:del>
          </w:p>
        </w:tc>
        <w:bookmarkStart w:id="10360" w:name="_Toc23497473"/>
        <w:bookmarkStart w:id="10361" w:name="_Toc23553657"/>
        <w:bookmarkStart w:id="10362" w:name="_Toc23812010"/>
        <w:bookmarkStart w:id="10363" w:name="_Toc23881673"/>
        <w:bookmarkEnd w:id="10360"/>
        <w:bookmarkEnd w:id="10361"/>
        <w:bookmarkEnd w:id="10362"/>
        <w:bookmarkEnd w:id="10363"/>
      </w:tr>
      <w:tr w:rsidR="00F25887" w:rsidRPr="0033182C" w:rsidDel="00750347" w14:paraId="6A0BBCDA" w14:textId="21D0E3D4" w:rsidTr="00F25887">
        <w:trPr>
          <w:trHeight w:val="300"/>
          <w:del w:id="10364" w:author="Windows User" w:date="2019-09-20T01:37:00Z"/>
        </w:trPr>
        <w:tc>
          <w:tcPr>
            <w:tcW w:w="1580" w:type="dxa"/>
            <w:noWrap/>
            <w:hideMark/>
          </w:tcPr>
          <w:p w14:paraId="7152923B" w14:textId="048E4CCD" w:rsidR="00F25887" w:rsidRPr="0033182C" w:rsidDel="00750347" w:rsidRDefault="00F25887" w:rsidP="00F25887">
            <w:pPr>
              <w:spacing w:after="0" w:line="240" w:lineRule="auto"/>
              <w:jc w:val="right"/>
              <w:rPr>
                <w:del w:id="10365" w:author="Windows User" w:date="2019-09-20T01:37:00Z"/>
                <w:rFonts w:eastAsia="Times New Roman" w:cs="Times New Roman"/>
                <w:sz w:val="22"/>
              </w:rPr>
            </w:pPr>
            <w:del w:id="10366" w:author="Windows User" w:date="2019-09-20T01:37:00Z">
              <w:r w:rsidRPr="0033182C" w:rsidDel="00750347">
                <w:rPr>
                  <w:rFonts w:eastAsia="Times New Roman" w:cs="Times New Roman"/>
                  <w:sz w:val="22"/>
                </w:rPr>
                <w:delText>125</w:delText>
              </w:r>
              <w:bookmarkStart w:id="10367" w:name="_Toc23497474"/>
              <w:bookmarkStart w:id="10368" w:name="_Toc23553658"/>
              <w:bookmarkStart w:id="10369" w:name="_Toc23812011"/>
              <w:bookmarkStart w:id="10370" w:name="_Toc23881674"/>
              <w:bookmarkEnd w:id="10367"/>
              <w:bookmarkEnd w:id="10368"/>
              <w:bookmarkEnd w:id="10369"/>
              <w:bookmarkEnd w:id="10370"/>
            </w:del>
          </w:p>
        </w:tc>
        <w:tc>
          <w:tcPr>
            <w:tcW w:w="1320" w:type="dxa"/>
            <w:noWrap/>
            <w:hideMark/>
          </w:tcPr>
          <w:p w14:paraId="07C0C8FD" w14:textId="6224FF41" w:rsidR="00F25887" w:rsidRPr="0033182C" w:rsidDel="00750347" w:rsidRDefault="00F25887" w:rsidP="00F25887">
            <w:pPr>
              <w:spacing w:after="0" w:line="240" w:lineRule="auto"/>
              <w:jc w:val="right"/>
              <w:rPr>
                <w:del w:id="10371" w:author="Windows User" w:date="2019-09-20T01:37:00Z"/>
                <w:rFonts w:eastAsia="Times New Roman" w:cs="Times New Roman"/>
                <w:sz w:val="22"/>
              </w:rPr>
            </w:pPr>
            <w:del w:id="10372" w:author="Windows User" w:date="2019-09-20T01:37:00Z">
              <w:r w:rsidRPr="0033182C" w:rsidDel="00750347">
                <w:rPr>
                  <w:rFonts w:eastAsia="Times New Roman" w:cs="Times New Roman"/>
                  <w:sz w:val="22"/>
                </w:rPr>
                <w:delText>68</w:delText>
              </w:r>
              <w:bookmarkStart w:id="10373" w:name="_Toc23497475"/>
              <w:bookmarkStart w:id="10374" w:name="_Toc23553659"/>
              <w:bookmarkStart w:id="10375" w:name="_Toc23812012"/>
              <w:bookmarkStart w:id="10376" w:name="_Toc23881675"/>
              <w:bookmarkEnd w:id="10373"/>
              <w:bookmarkEnd w:id="10374"/>
              <w:bookmarkEnd w:id="10375"/>
              <w:bookmarkEnd w:id="10376"/>
            </w:del>
          </w:p>
        </w:tc>
        <w:tc>
          <w:tcPr>
            <w:tcW w:w="960" w:type="dxa"/>
            <w:noWrap/>
            <w:hideMark/>
          </w:tcPr>
          <w:p w14:paraId="09EB4697" w14:textId="406155F4" w:rsidR="00F25887" w:rsidRPr="0033182C" w:rsidDel="00750347" w:rsidRDefault="00F25887" w:rsidP="00F25887">
            <w:pPr>
              <w:spacing w:after="0" w:line="240" w:lineRule="auto"/>
              <w:jc w:val="right"/>
              <w:rPr>
                <w:del w:id="10377" w:author="Windows User" w:date="2019-09-20T01:37:00Z"/>
                <w:rFonts w:eastAsia="Times New Roman" w:cs="Times New Roman"/>
                <w:sz w:val="22"/>
              </w:rPr>
            </w:pPr>
            <w:del w:id="10378" w:author="Windows User" w:date="2019-09-20T01:37:00Z">
              <w:r w:rsidRPr="0033182C" w:rsidDel="00750347">
                <w:rPr>
                  <w:rFonts w:eastAsia="Times New Roman" w:cs="Times New Roman"/>
                  <w:sz w:val="22"/>
                </w:rPr>
                <w:delText>123</w:delText>
              </w:r>
              <w:bookmarkStart w:id="10379" w:name="_Toc23497476"/>
              <w:bookmarkStart w:id="10380" w:name="_Toc23553660"/>
              <w:bookmarkStart w:id="10381" w:name="_Toc23812013"/>
              <w:bookmarkStart w:id="10382" w:name="_Toc23881676"/>
              <w:bookmarkEnd w:id="10379"/>
              <w:bookmarkEnd w:id="10380"/>
              <w:bookmarkEnd w:id="10381"/>
              <w:bookmarkEnd w:id="10382"/>
            </w:del>
          </w:p>
        </w:tc>
        <w:tc>
          <w:tcPr>
            <w:tcW w:w="960" w:type="dxa"/>
            <w:noWrap/>
            <w:hideMark/>
          </w:tcPr>
          <w:p w14:paraId="21FFB692" w14:textId="712B3659" w:rsidR="00F25887" w:rsidRPr="0033182C" w:rsidDel="00750347" w:rsidRDefault="00F25887" w:rsidP="00F25887">
            <w:pPr>
              <w:spacing w:after="0" w:line="240" w:lineRule="auto"/>
              <w:jc w:val="right"/>
              <w:rPr>
                <w:del w:id="10383" w:author="Windows User" w:date="2019-09-20T01:37:00Z"/>
                <w:rFonts w:eastAsia="Times New Roman" w:cs="Times New Roman"/>
                <w:sz w:val="22"/>
              </w:rPr>
            </w:pPr>
            <w:del w:id="10384" w:author="Windows User" w:date="2019-09-20T01:37:00Z">
              <w:r w:rsidRPr="0033182C" w:rsidDel="00750347">
                <w:rPr>
                  <w:rFonts w:eastAsia="Times New Roman" w:cs="Times New Roman"/>
                  <w:sz w:val="22"/>
                </w:rPr>
                <w:delText>180</w:delText>
              </w:r>
              <w:bookmarkStart w:id="10385" w:name="_Toc23497477"/>
              <w:bookmarkStart w:id="10386" w:name="_Toc23553661"/>
              <w:bookmarkStart w:id="10387" w:name="_Toc23812014"/>
              <w:bookmarkStart w:id="10388" w:name="_Toc23881677"/>
              <w:bookmarkEnd w:id="10385"/>
              <w:bookmarkEnd w:id="10386"/>
              <w:bookmarkEnd w:id="10387"/>
              <w:bookmarkEnd w:id="10388"/>
            </w:del>
          </w:p>
        </w:tc>
        <w:bookmarkStart w:id="10389" w:name="_Toc23497478"/>
        <w:bookmarkStart w:id="10390" w:name="_Toc23553662"/>
        <w:bookmarkStart w:id="10391" w:name="_Toc23812015"/>
        <w:bookmarkStart w:id="10392" w:name="_Toc23881678"/>
        <w:bookmarkEnd w:id="10389"/>
        <w:bookmarkEnd w:id="10390"/>
        <w:bookmarkEnd w:id="10391"/>
        <w:bookmarkEnd w:id="10392"/>
      </w:tr>
      <w:tr w:rsidR="00F25887" w:rsidRPr="0033182C" w:rsidDel="00750347" w14:paraId="0226FA0B" w14:textId="0C6CABB4" w:rsidTr="00F25887">
        <w:trPr>
          <w:trHeight w:val="300"/>
          <w:del w:id="10393" w:author="Windows User" w:date="2019-09-20T01:37:00Z"/>
        </w:trPr>
        <w:tc>
          <w:tcPr>
            <w:tcW w:w="1580" w:type="dxa"/>
            <w:noWrap/>
            <w:hideMark/>
          </w:tcPr>
          <w:p w14:paraId="5F58F1C7" w14:textId="65C0FA47" w:rsidR="00F25887" w:rsidRPr="0033182C" w:rsidDel="00750347" w:rsidRDefault="00F25887" w:rsidP="00F25887">
            <w:pPr>
              <w:spacing w:after="0" w:line="240" w:lineRule="auto"/>
              <w:jc w:val="right"/>
              <w:rPr>
                <w:del w:id="10394" w:author="Windows User" w:date="2019-09-20T01:37:00Z"/>
                <w:rFonts w:eastAsia="Times New Roman" w:cs="Times New Roman"/>
                <w:sz w:val="22"/>
              </w:rPr>
            </w:pPr>
            <w:del w:id="10395" w:author="Windows User" w:date="2019-09-20T01:37:00Z">
              <w:r w:rsidRPr="0033182C" w:rsidDel="00750347">
                <w:rPr>
                  <w:rFonts w:eastAsia="Times New Roman" w:cs="Times New Roman"/>
                  <w:sz w:val="22"/>
                </w:rPr>
                <w:delText>128</w:delText>
              </w:r>
              <w:bookmarkStart w:id="10396" w:name="_Toc23497479"/>
              <w:bookmarkStart w:id="10397" w:name="_Toc23553663"/>
              <w:bookmarkStart w:id="10398" w:name="_Toc23812016"/>
              <w:bookmarkStart w:id="10399" w:name="_Toc23881679"/>
              <w:bookmarkEnd w:id="10396"/>
              <w:bookmarkEnd w:id="10397"/>
              <w:bookmarkEnd w:id="10398"/>
              <w:bookmarkEnd w:id="10399"/>
            </w:del>
          </w:p>
        </w:tc>
        <w:tc>
          <w:tcPr>
            <w:tcW w:w="1320" w:type="dxa"/>
            <w:noWrap/>
            <w:hideMark/>
          </w:tcPr>
          <w:p w14:paraId="72403F6C" w14:textId="374E73D3" w:rsidR="00F25887" w:rsidRPr="0033182C" w:rsidDel="00750347" w:rsidRDefault="00F25887" w:rsidP="00F25887">
            <w:pPr>
              <w:spacing w:after="0" w:line="240" w:lineRule="auto"/>
              <w:jc w:val="right"/>
              <w:rPr>
                <w:del w:id="10400" w:author="Windows User" w:date="2019-09-20T01:37:00Z"/>
                <w:rFonts w:eastAsia="Times New Roman" w:cs="Times New Roman"/>
                <w:sz w:val="22"/>
              </w:rPr>
            </w:pPr>
            <w:del w:id="10401" w:author="Windows User" w:date="2019-09-20T01:37:00Z">
              <w:r w:rsidRPr="0033182C" w:rsidDel="00750347">
                <w:rPr>
                  <w:rFonts w:eastAsia="Times New Roman" w:cs="Times New Roman"/>
                  <w:sz w:val="22"/>
                </w:rPr>
                <w:delText>56</w:delText>
              </w:r>
              <w:bookmarkStart w:id="10402" w:name="_Toc23497480"/>
              <w:bookmarkStart w:id="10403" w:name="_Toc23553664"/>
              <w:bookmarkStart w:id="10404" w:name="_Toc23812017"/>
              <w:bookmarkStart w:id="10405" w:name="_Toc23881680"/>
              <w:bookmarkEnd w:id="10402"/>
              <w:bookmarkEnd w:id="10403"/>
              <w:bookmarkEnd w:id="10404"/>
              <w:bookmarkEnd w:id="10405"/>
            </w:del>
          </w:p>
        </w:tc>
        <w:tc>
          <w:tcPr>
            <w:tcW w:w="960" w:type="dxa"/>
            <w:noWrap/>
            <w:hideMark/>
          </w:tcPr>
          <w:p w14:paraId="25CE1429" w14:textId="57BE2D0F" w:rsidR="00F25887" w:rsidRPr="0033182C" w:rsidDel="00750347" w:rsidRDefault="00F25887" w:rsidP="00F25887">
            <w:pPr>
              <w:spacing w:after="0" w:line="240" w:lineRule="auto"/>
              <w:jc w:val="right"/>
              <w:rPr>
                <w:del w:id="10406" w:author="Windows User" w:date="2019-09-20T01:37:00Z"/>
                <w:rFonts w:eastAsia="Times New Roman" w:cs="Times New Roman"/>
                <w:sz w:val="22"/>
              </w:rPr>
            </w:pPr>
            <w:del w:id="10407" w:author="Windows User" w:date="2019-09-20T01:37:00Z">
              <w:r w:rsidRPr="0033182C" w:rsidDel="00750347">
                <w:rPr>
                  <w:rFonts w:eastAsia="Times New Roman" w:cs="Times New Roman"/>
                  <w:sz w:val="22"/>
                </w:rPr>
                <w:delText>125</w:delText>
              </w:r>
              <w:bookmarkStart w:id="10408" w:name="_Toc23497481"/>
              <w:bookmarkStart w:id="10409" w:name="_Toc23553665"/>
              <w:bookmarkStart w:id="10410" w:name="_Toc23812018"/>
              <w:bookmarkStart w:id="10411" w:name="_Toc23881681"/>
              <w:bookmarkEnd w:id="10408"/>
              <w:bookmarkEnd w:id="10409"/>
              <w:bookmarkEnd w:id="10410"/>
              <w:bookmarkEnd w:id="10411"/>
            </w:del>
          </w:p>
        </w:tc>
        <w:tc>
          <w:tcPr>
            <w:tcW w:w="960" w:type="dxa"/>
            <w:noWrap/>
            <w:hideMark/>
          </w:tcPr>
          <w:p w14:paraId="6DE84188" w14:textId="35D37643" w:rsidR="00F25887" w:rsidRPr="0033182C" w:rsidDel="00750347" w:rsidRDefault="00F25887" w:rsidP="00F25887">
            <w:pPr>
              <w:spacing w:after="0" w:line="240" w:lineRule="auto"/>
              <w:jc w:val="right"/>
              <w:rPr>
                <w:del w:id="10412" w:author="Windows User" w:date="2019-09-20T01:37:00Z"/>
                <w:rFonts w:eastAsia="Times New Roman" w:cs="Times New Roman"/>
                <w:sz w:val="22"/>
              </w:rPr>
            </w:pPr>
            <w:del w:id="10413" w:author="Windows User" w:date="2019-09-20T01:37:00Z">
              <w:r w:rsidRPr="0033182C" w:rsidDel="00750347">
                <w:rPr>
                  <w:rFonts w:eastAsia="Times New Roman" w:cs="Times New Roman"/>
                  <w:sz w:val="22"/>
                </w:rPr>
                <w:delText>180</w:delText>
              </w:r>
              <w:bookmarkStart w:id="10414" w:name="_Toc23497482"/>
              <w:bookmarkStart w:id="10415" w:name="_Toc23553666"/>
              <w:bookmarkStart w:id="10416" w:name="_Toc23812019"/>
              <w:bookmarkStart w:id="10417" w:name="_Toc23881682"/>
              <w:bookmarkEnd w:id="10414"/>
              <w:bookmarkEnd w:id="10415"/>
              <w:bookmarkEnd w:id="10416"/>
              <w:bookmarkEnd w:id="10417"/>
            </w:del>
          </w:p>
        </w:tc>
        <w:bookmarkStart w:id="10418" w:name="_Toc23497483"/>
        <w:bookmarkStart w:id="10419" w:name="_Toc23553667"/>
        <w:bookmarkStart w:id="10420" w:name="_Toc23812020"/>
        <w:bookmarkStart w:id="10421" w:name="_Toc23881683"/>
        <w:bookmarkEnd w:id="10418"/>
        <w:bookmarkEnd w:id="10419"/>
        <w:bookmarkEnd w:id="10420"/>
        <w:bookmarkEnd w:id="10421"/>
      </w:tr>
      <w:tr w:rsidR="00F25887" w:rsidRPr="0033182C" w:rsidDel="00750347" w14:paraId="33CCF54E" w14:textId="0E1319A9" w:rsidTr="00F25887">
        <w:trPr>
          <w:trHeight w:val="300"/>
          <w:del w:id="10422" w:author="Windows User" w:date="2019-09-20T01:37:00Z"/>
        </w:trPr>
        <w:tc>
          <w:tcPr>
            <w:tcW w:w="1580" w:type="dxa"/>
            <w:noWrap/>
            <w:hideMark/>
          </w:tcPr>
          <w:p w14:paraId="2C532062" w14:textId="4003D72E" w:rsidR="00F25887" w:rsidRPr="0033182C" w:rsidDel="00750347" w:rsidRDefault="00F25887" w:rsidP="00F25887">
            <w:pPr>
              <w:spacing w:after="0" w:line="240" w:lineRule="auto"/>
              <w:jc w:val="right"/>
              <w:rPr>
                <w:del w:id="10423" w:author="Windows User" w:date="2019-09-20T01:37:00Z"/>
                <w:rFonts w:eastAsia="Times New Roman" w:cs="Times New Roman"/>
                <w:sz w:val="22"/>
              </w:rPr>
            </w:pPr>
            <w:del w:id="10424" w:author="Windows User" w:date="2019-09-20T01:37:00Z">
              <w:r w:rsidRPr="0033182C" w:rsidDel="00750347">
                <w:rPr>
                  <w:rFonts w:eastAsia="Times New Roman" w:cs="Times New Roman"/>
                  <w:sz w:val="22"/>
                </w:rPr>
                <w:delText>114</w:delText>
              </w:r>
              <w:bookmarkStart w:id="10425" w:name="_Toc23497484"/>
              <w:bookmarkStart w:id="10426" w:name="_Toc23553668"/>
              <w:bookmarkStart w:id="10427" w:name="_Toc23812021"/>
              <w:bookmarkStart w:id="10428" w:name="_Toc23881684"/>
              <w:bookmarkEnd w:id="10425"/>
              <w:bookmarkEnd w:id="10426"/>
              <w:bookmarkEnd w:id="10427"/>
              <w:bookmarkEnd w:id="10428"/>
            </w:del>
          </w:p>
        </w:tc>
        <w:tc>
          <w:tcPr>
            <w:tcW w:w="1320" w:type="dxa"/>
            <w:noWrap/>
            <w:hideMark/>
          </w:tcPr>
          <w:p w14:paraId="0C0E25C6" w14:textId="6E62E1CA" w:rsidR="00F25887" w:rsidRPr="0033182C" w:rsidDel="00750347" w:rsidRDefault="00F25887" w:rsidP="00F25887">
            <w:pPr>
              <w:spacing w:after="0" w:line="240" w:lineRule="auto"/>
              <w:jc w:val="right"/>
              <w:rPr>
                <w:del w:id="10429" w:author="Windows User" w:date="2019-09-20T01:37:00Z"/>
                <w:rFonts w:eastAsia="Times New Roman" w:cs="Times New Roman"/>
                <w:sz w:val="22"/>
              </w:rPr>
            </w:pPr>
            <w:del w:id="10430" w:author="Windows User" w:date="2019-09-20T01:37:00Z">
              <w:r w:rsidRPr="0033182C" w:rsidDel="00750347">
                <w:rPr>
                  <w:rFonts w:eastAsia="Times New Roman" w:cs="Times New Roman"/>
                  <w:sz w:val="22"/>
                </w:rPr>
                <w:delText>48</w:delText>
              </w:r>
              <w:bookmarkStart w:id="10431" w:name="_Toc23497485"/>
              <w:bookmarkStart w:id="10432" w:name="_Toc23553669"/>
              <w:bookmarkStart w:id="10433" w:name="_Toc23812022"/>
              <w:bookmarkStart w:id="10434" w:name="_Toc23881685"/>
              <w:bookmarkEnd w:id="10431"/>
              <w:bookmarkEnd w:id="10432"/>
              <w:bookmarkEnd w:id="10433"/>
              <w:bookmarkEnd w:id="10434"/>
            </w:del>
          </w:p>
        </w:tc>
        <w:tc>
          <w:tcPr>
            <w:tcW w:w="960" w:type="dxa"/>
            <w:noWrap/>
            <w:hideMark/>
          </w:tcPr>
          <w:p w14:paraId="15CBE311" w14:textId="627CF9AB" w:rsidR="00F25887" w:rsidRPr="0033182C" w:rsidDel="00750347" w:rsidRDefault="00F25887" w:rsidP="00F25887">
            <w:pPr>
              <w:spacing w:after="0" w:line="240" w:lineRule="auto"/>
              <w:jc w:val="right"/>
              <w:rPr>
                <w:del w:id="10435" w:author="Windows User" w:date="2019-09-20T01:37:00Z"/>
                <w:rFonts w:eastAsia="Times New Roman" w:cs="Times New Roman"/>
                <w:sz w:val="22"/>
              </w:rPr>
            </w:pPr>
            <w:del w:id="10436" w:author="Windows User" w:date="2019-09-20T01:37:00Z">
              <w:r w:rsidRPr="0033182C" w:rsidDel="00750347">
                <w:rPr>
                  <w:rFonts w:eastAsia="Times New Roman" w:cs="Times New Roman"/>
                  <w:sz w:val="22"/>
                </w:rPr>
                <w:delText>127</w:delText>
              </w:r>
              <w:bookmarkStart w:id="10437" w:name="_Toc23497486"/>
              <w:bookmarkStart w:id="10438" w:name="_Toc23553670"/>
              <w:bookmarkStart w:id="10439" w:name="_Toc23812023"/>
              <w:bookmarkStart w:id="10440" w:name="_Toc23881686"/>
              <w:bookmarkEnd w:id="10437"/>
              <w:bookmarkEnd w:id="10438"/>
              <w:bookmarkEnd w:id="10439"/>
              <w:bookmarkEnd w:id="10440"/>
            </w:del>
          </w:p>
        </w:tc>
        <w:tc>
          <w:tcPr>
            <w:tcW w:w="960" w:type="dxa"/>
            <w:noWrap/>
            <w:hideMark/>
          </w:tcPr>
          <w:p w14:paraId="49D2B740" w14:textId="6F82F58D" w:rsidR="00F25887" w:rsidRPr="0033182C" w:rsidDel="00750347" w:rsidRDefault="00F25887" w:rsidP="00F25887">
            <w:pPr>
              <w:spacing w:after="0" w:line="240" w:lineRule="auto"/>
              <w:jc w:val="right"/>
              <w:rPr>
                <w:del w:id="10441" w:author="Windows User" w:date="2019-09-20T01:37:00Z"/>
                <w:rFonts w:eastAsia="Times New Roman" w:cs="Times New Roman"/>
                <w:sz w:val="22"/>
              </w:rPr>
            </w:pPr>
            <w:del w:id="10442" w:author="Windows User" w:date="2019-09-20T01:37:00Z">
              <w:r w:rsidRPr="0033182C" w:rsidDel="00750347">
                <w:rPr>
                  <w:rFonts w:eastAsia="Times New Roman" w:cs="Times New Roman"/>
                  <w:sz w:val="22"/>
                </w:rPr>
                <w:delText>180</w:delText>
              </w:r>
              <w:bookmarkStart w:id="10443" w:name="_Toc23497487"/>
              <w:bookmarkStart w:id="10444" w:name="_Toc23553671"/>
              <w:bookmarkStart w:id="10445" w:name="_Toc23812024"/>
              <w:bookmarkStart w:id="10446" w:name="_Toc23881687"/>
              <w:bookmarkEnd w:id="10443"/>
              <w:bookmarkEnd w:id="10444"/>
              <w:bookmarkEnd w:id="10445"/>
              <w:bookmarkEnd w:id="10446"/>
            </w:del>
          </w:p>
        </w:tc>
        <w:bookmarkStart w:id="10447" w:name="_Toc23497488"/>
        <w:bookmarkStart w:id="10448" w:name="_Toc23553672"/>
        <w:bookmarkStart w:id="10449" w:name="_Toc23812025"/>
        <w:bookmarkStart w:id="10450" w:name="_Toc23881688"/>
        <w:bookmarkEnd w:id="10447"/>
        <w:bookmarkEnd w:id="10448"/>
        <w:bookmarkEnd w:id="10449"/>
        <w:bookmarkEnd w:id="10450"/>
      </w:tr>
      <w:tr w:rsidR="00F25887" w:rsidRPr="0033182C" w:rsidDel="00750347" w14:paraId="67378FCA" w14:textId="7BF8DA77" w:rsidTr="00F25887">
        <w:trPr>
          <w:trHeight w:val="300"/>
          <w:del w:id="10451" w:author="Windows User" w:date="2019-09-20T01:37:00Z"/>
        </w:trPr>
        <w:tc>
          <w:tcPr>
            <w:tcW w:w="1580" w:type="dxa"/>
            <w:noWrap/>
            <w:hideMark/>
          </w:tcPr>
          <w:p w14:paraId="58EB901E" w14:textId="0DCC308E" w:rsidR="00F25887" w:rsidRPr="0033182C" w:rsidDel="00750347" w:rsidRDefault="00F25887" w:rsidP="00F25887">
            <w:pPr>
              <w:spacing w:after="0" w:line="240" w:lineRule="auto"/>
              <w:jc w:val="right"/>
              <w:rPr>
                <w:del w:id="10452" w:author="Windows User" w:date="2019-09-20T01:37:00Z"/>
                <w:rFonts w:eastAsia="Times New Roman" w:cs="Times New Roman"/>
                <w:sz w:val="22"/>
              </w:rPr>
            </w:pPr>
            <w:del w:id="10453" w:author="Windows User" w:date="2019-09-20T01:37:00Z">
              <w:r w:rsidRPr="0033182C" w:rsidDel="00750347">
                <w:rPr>
                  <w:rFonts w:eastAsia="Times New Roman" w:cs="Times New Roman"/>
                  <w:sz w:val="22"/>
                </w:rPr>
                <w:delText>101</w:delText>
              </w:r>
              <w:bookmarkStart w:id="10454" w:name="_Toc23497489"/>
              <w:bookmarkStart w:id="10455" w:name="_Toc23553673"/>
              <w:bookmarkStart w:id="10456" w:name="_Toc23812026"/>
              <w:bookmarkStart w:id="10457" w:name="_Toc23881689"/>
              <w:bookmarkEnd w:id="10454"/>
              <w:bookmarkEnd w:id="10455"/>
              <w:bookmarkEnd w:id="10456"/>
              <w:bookmarkEnd w:id="10457"/>
            </w:del>
          </w:p>
        </w:tc>
        <w:tc>
          <w:tcPr>
            <w:tcW w:w="1320" w:type="dxa"/>
            <w:noWrap/>
            <w:hideMark/>
          </w:tcPr>
          <w:p w14:paraId="6004C67B" w14:textId="6D6F67FD" w:rsidR="00F25887" w:rsidRPr="0033182C" w:rsidDel="00750347" w:rsidRDefault="00F25887" w:rsidP="00F25887">
            <w:pPr>
              <w:spacing w:after="0" w:line="240" w:lineRule="auto"/>
              <w:jc w:val="right"/>
              <w:rPr>
                <w:del w:id="10458" w:author="Windows User" w:date="2019-09-20T01:37:00Z"/>
                <w:rFonts w:eastAsia="Times New Roman" w:cs="Times New Roman"/>
                <w:sz w:val="22"/>
              </w:rPr>
            </w:pPr>
            <w:del w:id="10459" w:author="Windows User" w:date="2019-09-20T01:37:00Z">
              <w:r w:rsidRPr="0033182C" w:rsidDel="00750347">
                <w:rPr>
                  <w:rFonts w:eastAsia="Times New Roman" w:cs="Times New Roman"/>
                  <w:sz w:val="22"/>
                </w:rPr>
                <w:delText>34</w:delText>
              </w:r>
              <w:bookmarkStart w:id="10460" w:name="_Toc23497490"/>
              <w:bookmarkStart w:id="10461" w:name="_Toc23553674"/>
              <w:bookmarkStart w:id="10462" w:name="_Toc23812027"/>
              <w:bookmarkStart w:id="10463" w:name="_Toc23881690"/>
              <w:bookmarkEnd w:id="10460"/>
              <w:bookmarkEnd w:id="10461"/>
              <w:bookmarkEnd w:id="10462"/>
              <w:bookmarkEnd w:id="10463"/>
            </w:del>
          </w:p>
        </w:tc>
        <w:tc>
          <w:tcPr>
            <w:tcW w:w="960" w:type="dxa"/>
            <w:noWrap/>
            <w:hideMark/>
          </w:tcPr>
          <w:p w14:paraId="323F58FE" w14:textId="65F53BC9" w:rsidR="00F25887" w:rsidRPr="0033182C" w:rsidDel="00750347" w:rsidRDefault="00F25887" w:rsidP="00F25887">
            <w:pPr>
              <w:spacing w:after="0" w:line="240" w:lineRule="auto"/>
              <w:jc w:val="right"/>
              <w:rPr>
                <w:del w:id="10464" w:author="Windows User" w:date="2019-09-20T01:37:00Z"/>
                <w:rFonts w:eastAsia="Times New Roman" w:cs="Times New Roman"/>
                <w:sz w:val="22"/>
              </w:rPr>
            </w:pPr>
            <w:del w:id="10465" w:author="Windows User" w:date="2019-09-20T01:37:00Z">
              <w:r w:rsidRPr="0033182C" w:rsidDel="00750347">
                <w:rPr>
                  <w:rFonts w:eastAsia="Times New Roman" w:cs="Times New Roman"/>
                  <w:sz w:val="22"/>
                </w:rPr>
                <w:delText>129</w:delText>
              </w:r>
              <w:bookmarkStart w:id="10466" w:name="_Toc23497491"/>
              <w:bookmarkStart w:id="10467" w:name="_Toc23553675"/>
              <w:bookmarkStart w:id="10468" w:name="_Toc23812028"/>
              <w:bookmarkStart w:id="10469" w:name="_Toc23881691"/>
              <w:bookmarkEnd w:id="10466"/>
              <w:bookmarkEnd w:id="10467"/>
              <w:bookmarkEnd w:id="10468"/>
              <w:bookmarkEnd w:id="10469"/>
            </w:del>
          </w:p>
        </w:tc>
        <w:tc>
          <w:tcPr>
            <w:tcW w:w="960" w:type="dxa"/>
            <w:noWrap/>
            <w:hideMark/>
          </w:tcPr>
          <w:p w14:paraId="4345C8DD" w14:textId="0C0376FF" w:rsidR="00F25887" w:rsidRPr="0033182C" w:rsidDel="00750347" w:rsidRDefault="00F25887" w:rsidP="00F25887">
            <w:pPr>
              <w:spacing w:after="0" w:line="240" w:lineRule="auto"/>
              <w:jc w:val="right"/>
              <w:rPr>
                <w:del w:id="10470" w:author="Windows User" w:date="2019-09-20T01:37:00Z"/>
                <w:rFonts w:eastAsia="Times New Roman" w:cs="Times New Roman"/>
                <w:sz w:val="22"/>
              </w:rPr>
            </w:pPr>
            <w:del w:id="10471" w:author="Windows User" w:date="2019-09-20T01:37:00Z">
              <w:r w:rsidRPr="0033182C" w:rsidDel="00750347">
                <w:rPr>
                  <w:rFonts w:eastAsia="Times New Roman" w:cs="Times New Roman"/>
                  <w:sz w:val="22"/>
                </w:rPr>
                <w:delText>180</w:delText>
              </w:r>
              <w:bookmarkStart w:id="10472" w:name="_Toc23497492"/>
              <w:bookmarkStart w:id="10473" w:name="_Toc23553676"/>
              <w:bookmarkStart w:id="10474" w:name="_Toc23812029"/>
              <w:bookmarkStart w:id="10475" w:name="_Toc23881692"/>
              <w:bookmarkEnd w:id="10472"/>
              <w:bookmarkEnd w:id="10473"/>
              <w:bookmarkEnd w:id="10474"/>
              <w:bookmarkEnd w:id="10475"/>
            </w:del>
          </w:p>
        </w:tc>
        <w:bookmarkStart w:id="10476" w:name="_Toc23497493"/>
        <w:bookmarkStart w:id="10477" w:name="_Toc23553677"/>
        <w:bookmarkStart w:id="10478" w:name="_Toc23812030"/>
        <w:bookmarkStart w:id="10479" w:name="_Toc23881693"/>
        <w:bookmarkEnd w:id="10476"/>
        <w:bookmarkEnd w:id="10477"/>
        <w:bookmarkEnd w:id="10478"/>
        <w:bookmarkEnd w:id="10479"/>
      </w:tr>
      <w:tr w:rsidR="00F25887" w:rsidRPr="0033182C" w:rsidDel="00750347" w14:paraId="141DB91A" w14:textId="0382DC23" w:rsidTr="00F25887">
        <w:trPr>
          <w:trHeight w:val="300"/>
          <w:del w:id="10480" w:author="Windows User" w:date="2019-09-20T01:37:00Z"/>
        </w:trPr>
        <w:tc>
          <w:tcPr>
            <w:tcW w:w="1580" w:type="dxa"/>
            <w:noWrap/>
            <w:hideMark/>
          </w:tcPr>
          <w:p w14:paraId="5994197D" w14:textId="14E21286" w:rsidR="00F25887" w:rsidRPr="0033182C" w:rsidDel="00750347" w:rsidRDefault="00F25887" w:rsidP="00F25887">
            <w:pPr>
              <w:spacing w:after="0" w:line="240" w:lineRule="auto"/>
              <w:jc w:val="right"/>
              <w:rPr>
                <w:del w:id="10481" w:author="Windows User" w:date="2019-09-20T01:37:00Z"/>
                <w:rFonts w:eastAsia="Times New Roman" w:cs="Times New Roman"/>
                <w:sz w:val="22"/>
              </w:rPr>
            </w:pPr>
            <w:del w:id="10482" w:author="Windows User" w:date="2019-09-20T01:37:00Z">
              <w:r w:rsidRPr="0033182C" w:rsidDel="00750347">
                <w:rPr>
                  <w:rFonts w:eastAsia="Times New Roman" w:cs="Times New Roman"/>
                  <w:sz w:val="22"/>
                </w:rPr>
                <w:delText>93</w:delText>
              </w:r>
              <w:bookmarkStart w:id="10483" w:name="_Toc23497494"/>
              <w:bookmarkStart w:id="10484" w:name="_Toc23553678"/>
              <w:bookmarkStart w:id="10485" w:name="_Toc23812031"/>
              <w:bookmarkStart w:id="10486" w:name="_Toc23881694"/>
              <w:bookmarkEnd w:id="10483"/>
              <w:bookmarkEnd w:id="10484"/>
              <w:bookmarkEnd w:id="10485"/>
              <w:bookmarkEnd w:id="10486"/>
            </w:del>
          </w:p>
        </w:tc>
        <w:tc>
          <w:tcPr>
            <w:tcW w:w="1320" w:type="dxa"/>
            <w:noWrap/>
            <w:hideMark/>
          </w:tcPr>
          <w:p w14:paraId="21A2B9D6" w14:textId="3FED6BEE" w:rsidR="00F25887" w:rsidRPr="0033182C" w:rsidDel="00750347" w:rsidRDefault="00F25887" w:rsidP="00F25887">
            <w:pPr>
              <w:spacing w:after="0" w:line="240" w:lineRule="auto"/>
              <w:jc w:val="right"/>
              <w:rPr>
                <w:del w:id="10487" w:author="Windows User" w:date="2019-09-20T01:37:00Z"/>
                <w:rFonts w:eastAsia="Times New Roman" w:cs="Times New Roman"/>
                <w:sz w:val="22"/>
              </w:rPr>
            </w:pPr>
            <w:del w:id="10488" w:author="Windows User" w:date="2019-09-20T01:37:00Z">
              <w:r w:rsidRPr="0033182C" w:rsidDel="00750347">
                <w:rPr>
                  <w:rFonts w:eastAsia="Times New Roman" w:cs="Times New Roman"/>
                  <w:sz w:val="22"/>
                </w:rPr>
                <w:delText>17</w:delText>
              </w:r>
              <w:bookmarkStart w:id="10489" w:name="_Toc23497495"/>
              <w:bookmarkStart w:id="10490" w:name="_Toc23553679"/>
              <w:bookmarkStart w:id="10491" w:name="_Toc23812032"/>
              <w:bookmarkStart w:id="10492" w:name="_Toc23881695"/>
              <w:bookmarkEnd w:id="10489"/>
              <w:bookmarkEnd w:id="10490"/>
              <w:bookmarkEnd w:id="10491"/>
              <w:bookmarkEnd w:id="10492"/>
            </w:del>
          </w:p>
        </w:tc>
        <w:tc>
          <w:tcPr>
            <w:tcW w:w="960" w:type="dxa"/>
            <w:noWrap/>
            <w:hideMark/>
          </w:tcPr>
          <w:p w14:paraId="7AC01005" w14:textId="12526DB8" w:rsidR="00F25887" w:rsidRPr="0033182C" w:rsidDel="00750347" w:rsidRDefault="00F25887" w:rsidP="00F25887">
            <w:pPr>
              <w:spacing w:after="0" w:line="240" w:lineRule="auto"/>
              <w:jc w:val="right"/>
              <w:rPr>
                <w:del w:id="10493" w:author="Windows User" w:date="2019-09-20T01:37:00Z"/>
                <w:rFonts w:eastAsia="Times New Roman" w:cs="Times New Roman"/>
                <w:sz w:val="22"/>
              </w:rPr>
            </w:pPr>
            <w:del w:id="10494" w:author="Windows User" w:date="2019-09-20T01:37:00Z">
              <w:r w:rsidRPr="0033182C" w:rsidDel="00750347">
                <w:rPr>
                  <w:rFonts w:eastAsia="Times New Roman" w:cs="Times New Roman"/>
                  <w:sz w:val="22"/>
                </w:rPr>
                <w:delText>131</w:delText>
              </w:r>
              <w:bookmarkStart w:id="10495" w:name="_Toc23497496"/>
              <w:bookmarkStart w:id="10496" w:name="_Toc23553680"/>
              <w:bookmarkStart w:id="10497" w:name="_Toc23812033"/>
              <w:bookmarkStart w:id="10498" w:name="_Toc23881696"/>
              <w:bookmarkEnd w:id="10495"/>
              <w:bookmarkEnd w:id="10496"/>
              <w:bookmarkEnd w:id="10497"/>
              <w:bookmarkEnd w:id="10498"/>
            </w:del>
          </w:p>
        </w:tc>
        <w:tc>
          <w:tcPr>
            <w:tcW w:w="960" w:type="dxa"/>
            <w:noWrap/>
            <w:hideMark/>
          </w:tcPr>
          <w:p w14:paraId="35338262" w14:textId="7F47E0AA" w:rsidR="00F25887" w:rsidRPr="0033182C" w:rsidDel="00750347" w:rsidRDefault="00F25887" w:rsidP="00F25887">
            <w:pPr>
              <w:spacing w:after="0" w:line="240" w:lineRule="auto"/>
              <w:jc w:val="right"/>
              <w:rPr>
                <w:del w:id="10499" w:author="Windows User" w:date="2019-09-20T01:37:00Z"/>
                <w:rFonts w:eastAsia="Times New Roman" w:cs="Times New Roman"/>
                <w:sz w:val="22"/>
              </w:rPr>
            </w:pPr>
            <w:del w:id="10500" w:author="Windows User" w:date="2019-09-20T01:37:00Z">
              <w:r w:rsidRPr="0033182C" w:rsidDel="00750347">
                <w:rPr>
                  <w:rFonts w:eastAsia="Times New Roman" w:cs="Times New Roman"/>
                  <w:sz w:val="22"/>
                </w:rPr>
                <w:delText>180</w:delText>
              </w:r>
              <w:bookmarkStart w:id="10501" w:name="_Toc23497497"/>
              <w:bookmarkStart w:id="10502" w:name="_Toc23553681"/>
              <w:bookmarkStart w:id="10503" w:name="_Toc23812034"/>
              <w:bookmarkStart w:id="10504" w:name="_Toc23881697"/>
              <w:bookmarkEnd w:id="10501"/>
              <w:bookmarkEnd w:id="10502"/>
              <w:bookmarkEnd w:id="10503"/>
              <w:bookmarkEnd w:id="10504"/>
            </w:del>
          </w:p>
        </w:tc>
        <w:bookmarkStart w:id="10505" w:name="_Toc23497498"/>
        <w:bookmarkStart w:id="10506" w:name="_Toc23553682"/>
        <w:bookmarkStart w:id="10507" w:name="_Toc23812035"/>
        <w:bookmarkStart w:id="10508" w:name="_Toc23881698"/>
        <w:bookmarkEnd w:id="10505"/>
        <w:bookmarkEnd w:id="10506"/>
        <w:bookmarkEnd w:id="10507"/>
        <w:bookmarkEnd w:id="10508"/>
      </w:tr>
      <w:tr w:rsidR="00F25887" w:rsidRPr="0033182C" w:rsidDel="00750347" w14:paraId="591ECF87" w14:textId="0AD9F5C0" w:rsidTr="00F25887">
        <w:trPr>
          <w:trHeight w:val="300"/>
          <w:del w:id="10509" w:author="Windows User" w:date="2019-09-20T01:37:00Z"/>
        </w:trPr>
        <w:tc>
          <w:tcPr>
            <w:tcW w:w="1580" w:type="dxa"/>
            <w:noWrap/>
            <w:hideMark/>
          </w:tcPr>
          <w:p w14:paraId="5352E992" w14:textId="1D004BDB" w:rsidR="00F25887" w:rsidRPr="0033182C" w:rsidDel="00750347" w:rsidRDefault="00F25887" w:rsidP="00F25887">
            <w:pPr>
              <w:spacing w:after="0" w:line="240" w:lineRule="auto"/>
              <w:jc w:val="right"/>
              <w:rPr>
                <w:del w:id="10510" w:author="Windows User" w:date="2019-09-20T01:37:00Z"/>
                <w:rFonts w:eastAsia="Times New Roman" w:cs="Times New Roman"/>
                <w:sz w:val="22"/>
              </w:rPr>
            </w:pPr>
            <w:del w:id="10511" w:author="Windows User" w:date="2019-09-20T01:37:00Z">
              <w:r w:rsidRPr="0033182C" w:rsidDel="00750347">
                <w:rPr>
                  <w:rFonts w:eastAsia="Times New Roman" w:cs="Times New Roman"/>
                  <w:sz w:val="22"/>
                </w:rPr>
                <w:delText>90</w:delText>
              </w:r>
              <w:bookmarkStart w:id="10512" w:name="_Toc23497499"/>
              <w:bookmarkStart w:id="10513" w:name="_Toc23553683"/>
              <w:bookmarkStart w:id="10514" w:name="_Toc23812036"/>
              <w:bookmarkStart w:id="10515" w:name="_Toc23881699"/>
              <w:bookmarkEnd w:id="10512"/>
              <w:bookmarkEnd w:id="10513"/>
              <w:bookmarkEnd w:id="10514"/>
              <w:bookmarkEnd w:id="10515"/>
            </w:del>
          </w:p>
        </w:tc>
        <w:tc>
          <w:tcPr>
            <w:tcW w:w="1320" w:type="dxa"/>
            <w:noWrap/>
            <w:hideMark/>
          </w:tcPr>
          <w:p w14:paraId="2ED758B0" w14:textId="2F6AC349" w:rsidR="00F25887" w:rsidRPr="0033182C" w:rsidDel="00750347" w:rsidRDefault="00F25887" w:rsidP="00F25887">
            <w:pPr>
              <w:spacing w:after="0" w:line="240" w:lineRule="auto"/>
              <w:jc w:val="right"/>
              <w:rPr>
                <w:del w:id="10516" w:author="Windows User" w:date="2019-09-20T01:37:00Z"/>
                <w:rFonts w:eastAsia="Times New Roman" w:cs="Times New Roman"/>
                <w:sz w:val="22"/>
              </w:rPr>
            </w:pPr>
            <w:del w:id="10517" w:author="Windows User" w:date="2019-09-20T01:37:00Z">
              <w:r w:rsidRPr="0033182C" w:rsidDel="00750347">
                <w:rPr>
                  <w:rFonts w:eastAsia="Times New Roman" w:cs="Times New Roman"/>
                  <w:sz w:val="22"/>
                </w:rPr>
                <w:delText>12</w:delText>
              </w:r>
              <w:bookmarkStart w:id="10518" w:name="_Toc23497500"/>
              <w:bookmarkStart w:id="10519" w:name="_Toc23553684"/>
              <w:bookmarkStart w:id="10520" w:name="_Toc23812037"/>
              <w:bookmarkStart w:id="10521" w:name="_Toc23881700"/>
              <w:bookmarkEnd w:id="10518"/>
              <w:bookmarkEnd w:id="10519"/>
              <w:bookmarkEnd w:id="10520"/>
              <w:bookmarkEnd w:id="10521"/>
            </w:del>
          </w:p>
        </w:tc>
        <w:tc>
          <w:tcPr>
            <w:tcW w:w="960" w:type="dxa"/>
            <w:noWrap/>
            <w:hideMark/>
          </w:tcPr>
          <w:p w14:paraId="167218D4" w14:textId="2DD2A03C" w:rsidR="00F25887" w:rsidRPr="0033182C" w:rsidDel="00750347" w:rsidRDefault="00F25887" w:rsidP="00F25887">
            <w:pPr>
              <w:spacing w:after="0" w:line="240" w:lineRule="auto"/>
              <w:jc w:val="right"/>
              <w:rPr>
                <w:del w:id="10522" w:author="Windows User" w:date="2019-09-20T01:37:00Z"/>
                <w:rFonts w:eastAsia="Times New Roman" w:cs="Times New Roman"/>
                <w:sz w:val="22"/>
              </w:rPr>
            </w:pPr>
            <w:del w:id="10523" w:author="Windows User" w:date="2019-09-20T01:37:00Z">
              <w:r w:rsidRPr="0033182C" w:rsidDel="00750347">
                <w:rPr>
                  <w:rFonts w:eastAsia="Times New Roman" w:cs="Times New Roman"/>
                  <w:sz w:val="22"/>
                </w:rPr>
                <w:delText>133</w:delText>
              </w:r>
              <w:bookmarkStart w:id="10524" w:name="_Toc23497501"/>
              <w:bookmarkStart w:id="10525" w:name="_Toc23553685"/>
              <w:bookmarkStart w:id="10526" w:name="_Toc23812038"/>
              <w:bookmarkStart w:id="10527" w:name="_Toc23881701"/>
              <w:bookmarkEnd w:id="10524"/>
              <w:bookmarkEnd w:id="10525"/>
              <w:bookmarkEnd w:id="10526"/>
              <w:bookmarkEnd w:id="10527"/>
            </w:del>
          </w:p>
        </w:tc>
        <w:tc>
          <w:tcPr>
            <w:tcW w:w="960" w:type="dxa"/>
            <w:noWrap/>
            <w:hideMark/>
          </w:tcPr>
          <w:p w14:paraId="322F3C08" w14:textId="0459FA0A" w:rsidR="00F25887" w:rsidRPr="0033182C" w:rsidDel="00750347" w:rsidRDefault="00F25887" w:rsidP="00F25887">
            <w:pPr>
              <w:spacing w:after="0" w:line="240" w:lineRule="auto"/>
              <w:jc w:val="right"/>
              <w:rPr>
                <w:del w:id="10528" w:author="Windows User" w:date="2019-09-20T01:37:00Z"/>
                <w:rFonts w:eastAsia="Times New Roman" w:cs="Times New Roman"/>
                <w:sz w:val="22"/>
              </w:rPr>
            </w:pPr>
            <w:del w:id="10529" w:author="Windows User" w:date="2019-09-20T01:37:00Z">
              <w:r w:rsidRPr="0033182C" w:rsidDel="00750347">
                <w:rPr>
                  <w:rFonts w:eastAsia="Times New Roman" w:cs="Times New Roman"/>
                  <w:sz w:val="22"/>
                </w:rPr>
                <w:delText>180</w:delText>
              </w:r>
              <w:bookmarkStart w:id="10530" w:name="_Toc23497502"/>
              <w:bookmarkStart w:id="10531" w:name="_Toc23553686"/>
              <w:bookmarkStart w:id="10532" w:name="_Toc23812039"/>
              <w:bookmarkStart w:id="10533" w:name="_Toc23881702"/>
              <w:bookmarkEnd w:id="10530"/>
              <w:bookmarkEnd w:id="10531"/>
              <w:bookmarkEnd w:id="10532"/>
              <w:bookmarkEnd w:id="10533"/>
            </w:del>
          </w:p>
        </w:tc>
        <w:bookmarkStart w:id="10534" w:name="_Toc23497503"/>
        <w:bookmarkStart w:id="10535" w:name="_Toc23553687"/>
        <w:bookmarkStart w:id="10536" w:name="_Toc23812040"/>
        <w:bookmarkStart w:id="10537" w:name="_Toc23881703"/>
        <w:bookmarkEnd w:id="10534"/>
        <w:bookmarkEnd w:id="10535"/>
        <w:bookmarkEnd w:id="10536"/>
        <w:bookmarkEnd w:id="10537"/>
      </w:tr>
      <w:tr w:rsidR="00F25887" w:rsidRPr="0033182C" w:rsidDel="00750347" w14:paraId="0DC6BC57" w14:textId="2017AC1C" w:rsidTr="00F25887">
        <w:trPr>
          <w:trHeight w:val="300"/>
          <w:del w:id="10538" w:author="Windows User" w:date="2019-09-20T01:37:00Z"/>
        </w:trPr>
        <w:tc>
          <w:tcPr>
            <w:tcW w:w="1580" w:type="dxa"/>
            <w:noWrap/>
            <w:hideMark/>
          </w:tcPr>
          <w:p w14:paraId="0E0C58F8" w14:textId="66B58F5A" w:rsidR="00F25887" w:rsidRPr="0033182C" w:rsidDel="00750347" w:rsidRDefault="00F25887" w:rsidP="00F25887">
            <w:pPr>
              <w:spacing w:after="0" w:line="240" w:lineRule="auto"/>
              <w:jc w:val="right"/>
              <w:rPr>
                <w:del w:id="10539" w:author="Windows User" w:date="2019-09-20T01:37:00Z"/>
                <w:rFonts w:eastAsia="Times New Roman" w:cs="Times New Roman"/>
                <w:sz w:val="22"/>
              </w:rPr>
            </w:pPr>
            <w:del w:id="10540" w:author="Windows User" w:date="2019-09-20T01:37:00Z">
              <w:r w:rsidRPr="0033182C" w:rsidDel="00750347">
                <w:rPr>
                  <w:rFonts w:eastAsia="Times New Roman" w:cs="Times New Roman"/>
                  <w:sz w:val="22"/>
                </w:rPr>
                <w:delText>90</w:delText>
              </w:r>
              <w:bookmarkStart w:id="10541" w:name="_Toc23497504"/>
              <w:bookmarkStart w:id="10542" w:name="_Toc23553688"/>
              <w:bookmarkStart w:id="10543" w:name="_Toc23812041"/>
              <w:bookmarkStart w:id="10544" w:name="_Toc23881704"/>
              <w:bookmarkEnd w:id="10541"/>
              <w:bookmarkEnd w:id="10542"/>
              <w:bookmarkEnd w:id="10543"/>
              <w:bookmarkEnd w:id="10544"/>
            </w:del>
          </w:p>
        </w:tc>
        <w:tc>
          <w:tcPr>
            <w:tcW w:w="1320" w:type="dxa"/>
            <w:noWrap/>
            <w:hideMark/>
          </w:tcPr>
          <w:p w14:paraId="0ABDDD4A" w14:textId="5E497045" w:rsidR="00F25887" w:rsidRPr="0033182C" w:rsidDel="00750347" w:rsidRDefault="00F25887" w:rsidP="00F25887">
            <w:pPr>
              <w:spacing w:after="0" w:line="240" w:lineRule="auto"/>
              <w:jc w:val="right"/>
              <w:rPr>
                <w:del w:id="10545" w:author="Windows User" w:date="2019-09-20T01:37:00Z"/>
                <w:rFonts w:eastAsia="Times New Roman" w:cs="Times New Roman"/>
                <w:sz w:val="22"/>
              </w:rPr>
            </w:pPr>
            <w:del w:id="10546" w:author="Windows User" w:date="2019-09-20T01:37:00Z">
              <w:r w:rsidRPr="0033182C" w:rsidDel="00750347">
                <w:rPr>
                  <w:rFonts w:eastAsia="Times New Roman" w:cs="Times New Roman"/>
                  <w:sz w:val="22"/>
                </w:rPr>
                <w:delText>9</w:delText>
              </w:r>
              <w:bookmarkStart w:id="10547" w:name="_Toc23497505"/>
              <w:bookmarkStart w:id="10548" w:name="_Toc23553689"/>
              <w:bookmarkStart w:id="10549" w:name="_Toc23812042"/>
              <w:bookmarkStart w:id="10550" w:name="_Toc23881705"/>
              <w:bookmarkEnd w:id="10547"/>
              <w:bookmarkEnd w:id="10548"/>
              <w:bookmarkEnd w:id="10549"/>
              <w:bookmarkEnd w:id="10550"/>
            </w:del>
          </w:p>
        </w:tc>
        <w:tc>
          <w:tcPr>
            <w:tcW w:w="960" w:type="dxa"/>
            <w:noWrap/>
            <w:hideMark/>
          </w:tcPr>
          <w:p w14:paraId="30DF2664" w14:textId="4264FB94" w:rsidR="00F25887" w:rsidRPr="0033182C" w:rsidDel="00750347" w:rsidRDefault="00F25887" w:rsidP="00F25887">
            <w:pPr>
              <w:spacing w:after="0" w:line="240" w:lineRule="auto"/>
              <w:jc w:val="right"/>
              <w:rPr>
                <w:del w:id="10551" w:author="Windows User" w:date="2019-09-20T01:37:00Z"/>
                <w:rFonts w:eastAsia="Times New Roman" w:cs="Times New Roman"/>
                <w:sz w:val="22"/>
              </w:rPr>
            </w:pPr>
            <w:del w:id="10552" w:author="Windows User" w:date="2019-09-20T01:37:00Z">
              <w:r w:rsidRPr="0033182C" w:rsidDel="00750347">
                <w:rPr>
                  <w:rFonts w:eastAsia="Times New Roman" w:cs="Times New Roman"/>
                  <w:sz w:val="22"/>
                </w:rPr>
                <w:delText>135</w:delText>
              </w:r>
              <w:bookmarkStart w:id="10553" w:name="_Toc23497506"/>
              <w:bookmarkStart w:id="10554" w:name="_Toc23553690"/>
              <w:bookmarkStart w:id="10555" w:name="_Toc23812043"/>
              <w:bookmarkStart w:id="10556" w:name="_Toc23881706"/>
              <w:bookmarkEnd w:id="10553"/>
              <w:bookmarkEnd w:id="10554"/>
              <w:bookmarkEnd w:id="10555"/>
              <w:bookmarkEnd w:id="10556"/>
            </w:del>
          </w:p>
        </w:tc>
        <w:tc>
          <w:tcPr>
            <w:tcW w:w="960" w:type="dxa"/>
            <w:noWrap/>
            <w:hideMark/>
          </w:tcPr>
          <w:p w14:paraId="7BD0A13E" w14:textId="371447EA" w:rsidR="00F25887" w:rsidRPr="0033182C" w:rsidDel="00750347" w:rsidRDefault="00F25887" w:rsidP="00F25887">
            <w:pPr>
              <w:spacing w:after="0" w:line="240" w:lineRule="auto"/>
              <w:jc w:val="right"/>
              <w:rPr>
                <w:del w:id="10557" w:author="Windows User" w:date="2019-09-20T01:37:00Z"/>
                <w:rFonts w:eastAsia="Times New Roman" w:cs="Times New Roman"/>
                <w:sz w:val="22"/>
              </w:rPr>
            </w:pPr>
            <w:del w:id="10558" w:author="Windows User" w:date="2019-09-20T01:37:00Z">
              <w:r w:rsidRPr="0033182C" w:rsidDel="00750347">
                <w:rPr>
                  <w:rFonts w:eastAsia="Times New Roman" w:cs="Times New Roman"/>
                  <w:sz w:val="22"/>
                </w:rPr>
                <w:delText>180</w:delText>
              </w:r>
              <w:bookmarkStart w:id="10559" w:name="_Toc23497507"/>
              <w:bookmarkStart w:id="10560" w:name="_Toc23553691"/>
              <w:bookmarkStart w:id="10561" w:name="_Toc23812044"/>
              <w:bookmarkStart w:id="10562" w:name="_Toc23881707"/>
              <w:bookmarkEnd w:id="10559"/>
              <w:bookmarkEnd w:id="10560"/>
              <w:bookmarkEnd w:id="10561"/>
              <w:bookmarkEnd w:id="10562"/>
            </w:del>
          </w:p>
        </w:tc>
        <w:bookmarkStart w:id="10563" w:name="_Toc23497508"/>
        <w:bookmarkStart w:id="10564" w:name="_Toc23553692"/>
        <w:bookmarkStart w:id="10565" w:name="_Toc23812045"/>
        <w:bookmarkStart w:id="10566" w:name="_Toc23881708"/>
        <w:bookmarkEnd w:id="10563"/>
        <w:bookmarkEnd w:id="10564"/>
        <w:bookmarkEnd w:id="10565"/>
        <w:bookmarkEnd w:id="10566"/>
      </w:tr>
      <w:tr w:rsidR="00F25887" w:rsidRPr="0033182C" w:rsidDel="00750347" w14:paraId="1D6491CB" w14:textId="6B7070CD" w:rsidTr="00F25887">
        <w:trPr>
          <w:trHeight w:val="300"/>
          <w:del w:id="10567" w:author="Windows User" w:date="2019-09-20T01:37:00Z"/>
        </w:trPr>
        <w:tc>
          <w:tcPr>
            <w:tcW w:w="1580" w:type="dxa"/>
            <w:noWrap/>
            <w:hideMark/>
          </w:tcPr>
          <w:p w14:paraId="1C340FFA" w14:textId="47326851" w:rsidR="00F25887" w:rsidRPr="0033182C" w:rsidDel="00750347" w:rsidRDefault="00F25887" w:rsidP="00F25887">
            <w:pPr>
              <w:spacing w:after="0" w:line="240" w:lineRule="auto"/>
              <w:jc w:val="right"/>
              <w:rPr>
                <w:del w:id="10568" w:author="Windows User" w:date="2019-09-20T01:37:00Z"/>
                <w:rFonts w:eastAsia="Times New Roman" w:cs="Times New Roman"/>
                <w:sz w:val="22"/>
              </w:rPr>
            </w:pPr>
            <w:del w:id="10569" w:author="Windows User" w:date="2019-09-20T01:37:00Z">
              <w:r w:rsidRPr="0033182C" w:rsidDel="00750347">
                <w:rPr>
                  <w:rFonts w:eastAsia="Times New Roman" w:cs="Times New Roman"/>
                  <w:sz w:val="22"/>
                </w:rPr>
                <w:delText>88</w:delText>
              </w:r>
              <w:bookmarkStart w:id="10570" w:name="_Toc23497509"/>
              <w:bookmarkStart w:id="10571" w:name="_Toc23553693"/>
              <w:bookmarkStart w:id="10572" w:name="_Toc23812046"/>
              <w:bookmarkStart w:id="10573" w:name="_Toc23881709"/>
              <w:bookmarkEnd w:id="10570"/>
              <w:bookmarkEnd w:id="10571"/>
              <w:bookmarkEnd w:id="10572"/>
              <w:bookmarkEnd w:id="10573"/>
            </w:del>
          </w:p>
        </w:tc>
        <w:tc>
          <w:tcPr>
            <w:tcW w:w="1320" w:type="dxa"/>
            <w:noWrap/>
            <w:hideMark/>
          </w:tcPr>
          <w:p w14:paraId="1455B068" w14:textId="73D8C377" w:rsidR="00F25887" w:rsidRPr="0033182C" w:rsidDel="00750347" w:rsidRDefault="00F25887" w:rsidP="00F25887">
            <w:pPr>
              <w:spacing w:after="0" w:line="240" w:lineRule="auto"/>
              <w:jc w:val="right"/>
              <w:rPr>
                <w:del w:id="10574" w:author="Windows User" w:date="2019-09-20T01:37:00Z"/>
                <w:rFonts w:eastAsia="Times New Roman" w:cs="Times New Roman"/>
                <w:sz w:val="22"/>
              </w:rPr>
            </w:pPr>
            <w:del w:id="10575" w:author="Windows User" w:date="2019-09-20T01:37:00Z">
              <w:r w:rsidRPr="0033182C" w:rsidDel="00750347">
                <w:rPr>
                  <w:rFonts w:eastAsia="Times New Roman" w:cs="Times New Roman"/>
                  <w:sz w:val="22"/>
                </w:rPr>
                <w:delText>7</w:delText>
              </w:r>
              <w:bookmarkStart w:id="10576" w:name="_Toc23497510"/>
              <w:bookmarkStart w:id="10577" w:name="_Toc23553694"/>
              <w:bookmarkStart w:id="10578" w:name="_Toc23812047"/>
              <w:bookmarkStart w:id="10579" w:name="_Toc23881710"/>
              <w:bookmarkEnd w:id="10576"/>
              <w:bookmarkEnd w:id="10577"/>
              <w:bookmarkEnd w:id="10578"/>
              <w:bookmarkEnd w:id="10579"/>
            </w:del>
          </w:p>
        </w:tc>
        <w:tc>
          <w:tcPr>
            <w:tcW w:w="960" w:type="dxa"/>
            <w:noWrap/>
            <w:hideMark/>
          </w:tcPr>
          <w:p w14:paraId="365D3D4E" w14:textId="5DCF967A" w:rsidR="00F25887" w:rsidRPr="0033182C" w:rsidDel="00750347" w:rsidRDefault="00F25887" w:rsidP="00F25887">
            <w:pPr>
              <w:spacing w:after="0" w:line="240" w:lineRule="auto"/>
              <w:jc w:val="right"/>
              <w:rPr>
                <w:del w:id="10580" w:author="Windows User" w:date="2019-09-20T01:37:00Z"/>
                <w:rFonts w:eastAsia="Times New Roman" w:cs="Times New Roman"/>
                <w:sz w:val="22"/>
              </w:rPr>
            </w:pPr>
            <w:del w:id="10581" w:author="Windows User" w:date="2019-09-20T01:37:00Z">
              <w:r w:rsidRPr="0033182C" w:rsidDel="00750347">
                <w:rPr>
                  <w:rFonts w:eastAsia="Times New Roman" w:cs="Times New Roman"/>
                  <w:sz w:val="22"/>
                </w:rPr>
                <w:delText>137</w:delText>
              </w:r>
              <w:bookmarkStart w:id="10582" w:name="_Toc23497511"/>
              <w:bookmarkStart w:id="10583" w:name="_Toc23553695"/>
              <w:bookmarkStart w:id="10584" w:name="_Toc23812048"/>
              <w:bookmarkStart w:id="10585" w:name="_Toc23881711"/>
              <w:bookmarkEnd w:id="10582"/>
              <w:bookmarkEnd w:id="10583"/>
              <w:bookmarkEnd w:id="10584"/>
              <w:bookmarkEnd w:id="10585"/>
            </w:del>
          </w:p>
        </w:tc>
        <w:tc>
          <w:tcPr>
            <w:tcW w:w="960" w:type="dxa"/>
            <w:noWrap/>
            <w:hideMark/>
          </w:tcPr>
          <w:p w14:paraId="3205A3AA" w14:textId="7FCCB609" w:rsidR="00F25887" w:rsidRPr="0033182C" w:rsidDel="00750347" w:rsidRDefault="00F25887" w:rsidP="00F25887">
            <w:pPr>
              <w:spacing w:after="0" w:line="240" w:lineRule="auto"/>
              <w:jc w:val="right"/>
              <w:rPr>
                <w:del w:id="10586" w:author="Windows User" w:date="2019-09-20T01:37:00Z"/>
                <w:rFonts w:eastAsia="Times New Roman" w:cs="Times New Roman"/>
                <w:sz w:val="22"/>
              </w:rPr>
            </w:pPr>
            <w:del w:id="10587" w:author="Windows User" w:date="2019-09-20T01:37:00Z">
              <w:r w:rsidRPr="0033182C" w:rsidDel="00750347">
                <w:rPr>
                  <w:rFonts w:eastAsia="Times New Roman" w:cs="Times New Roman"/>
                  <w:sz w:val="22"/>
                </w:rPr>
                <w:delText>180</w:delText>
              </w:r>
              <w:bookmarkStart w:id="10588" w:name="_Toc23497512"/>
              <w:bookmarkStart w:id="10589" w:name="_Toc23553696"/>
              <w:bookmarkStart w:id="10590" w:name="_Toc23812049"/>
              <w:bookmarkStart w:id="10591" w:name="_Toc23881712"/>
              <w:bookmarkEnd w:id="10588"/>
              <w:bookmarkEnd w:id="10589"/>
              <w:bookmarkEnd w:id="10590"/>
              <w:bookmarkEnd w:id="10591"/>
            </w:del>
          </w:p>
        </w:tc>
        <w:bookmarkStart w:id="10592" w:name="_Toc23497513"/>
        <w:bookmarkStart w:id="10593" w:name="_Toc23553697"/>
        <w:bookmarkStart w:id="10594" w:name="_Toc23812050"/>
        <w:bookmarkStart w:id="10595" w:name="_Toc23881713"/>
        <w:bookmarkEnd w:id="10592"/>
        <w:bookmarkEnd w:id="10593"/>
        <w:bookmarkEnd w:id="10594"/>
        <w:bookmarkEnd w:id="10595"/>
      </w:tr>
    </w:tbl>
    <w:p w14:paraId="580B2EC4" w14:textId="35C58ED8" w:rsidR="00F25887" w:rsidRPr="0033182C" w:rsidDel="00750347" w:rsidRDefault="00F25887" w:rsidP="002E1E6C">
      <w:pPr>
        <w:pStyle w:val="Heading2"/>
        <w:ind w:left="426"/>
        <w:rPr>
          <w:del w:id="10596" w:author="Windows User" w:date="2019-09-20T01:37:00Z"/>
          <w:rFonts w:cs="Times New Roman"/>
        </w:rPr>
      </w:pPr>
      <w:bookmarkStart w:id="10597" w:name="_Toc23497514"/>
      <w:bookmarkStart w:id="10598" w:name="_Toc23553698"/>
      <w:bookmarkStart w:id="10599" w:name="_Toc23812051"/>
      <w:bookmarkStart w:id="10600" w:name="_Toc23881714"/>
      <w:bookmarkEnd w:id="10597"/>
      <w:bookmarkEnd w:id="10598"/>
      <w:bookmarkEnd w:id="10599"/>
      <w:bookmarkEnd w:id="10600"/>
    </w:p>
    <w:p w14:paraId="022F5D47" w14:textId="63289F6C" w:rsidR="0049091B" w:rsidRPr="0033182C" w:rsidDel="00750347" w:rsidRDefault="0049091B" w:rsidP="002E1E6C">
      <w:pPr>
        <w:pStyle w:val="Heading2"/>
        <w:ind w:left="426"/>
        <w:rPr>
          <w:del w:id="10601" w:author="Windows User" w:date="2019-09-20T01:37:00Z"/>
          <w:rFonts w:cs="Times New Roman"/>
        </w:rPr>
      </w:pPr>
      <w:bookmarkStart w:id="10602" w:name="_Toc23497515"/>
      <w:bookmarkStart w:id="10603" w:name="_Toc23553699"/>
      <w:bookmarkStart w:id="10604" w:name="_Toc23812052"/>
      <w:bookmarkStart w:id="10605" w:name="_Toc23881715"/>
      <w:bookmarkEnd w:id="10602"/>
      <w:bookmarkEnd w:id="10603"/>
      <w:bookmarkEnd w:id="10604"/>
      <w:bookmarkEnd w:id="10605"/>
    </w:p>
    <w:p w14:paraId="02753287" w14:textId="2878EA92" w:rsidR="0049091B" w:rsidRPr="0033182C" w:rsidDel="00750347" w:rsidRDefault="0049091B" w:rsidP="002E1E6C">
      <w:pPr>
        <w:pStyle w:val="Heading2"/>
        <w:ind w:left="426"/>
        <w:rPr>
          <w:del w:id="10606" w:author="Windows User" w:date="2019-09-20T01:37:00Z"/>
          <w:rFonts w:cs="Times New Roman"/>
        </w:rPr>
      </w:pPr>
      <w:bookmarkStart w:id="10607" w:name="_Toc23497516"/>
      <w:bookmarkStart w:id="10608" w:name="_Toc23553700"/>
      <w:bookmarkStart w:id="10609" w:name="_Toc23812053"/>
      <w:bookmarkStart w:id="10610" w:name="_Toc23881716"/>
      <w:bookmarkEnd w:id="10607"/>
      <w:bookmarkEnd w:id="10608"/>
      <w:bookmarkEnd w:id="10609"/>
      <w:bookmarkEnd w:id="10610"/>
    </w:p>
    <w:p w14:paraId="37E67E4B" w14:textId="3E76284B" w:rsidR="00310DF9" w:rsidRPr="0033182C" w:rsidDel="00750347" w:rsidRDefault="00310DF9" w:rsidP="002E1E6C">
      <w:pPr>
        <w:pStyle w:val="Heading2"/>
        <w:ind w:left="426"/>
        <w:rPr>
          <w:del w:id="10611" w:author="Windows User" w:date="2019-09-20T01:37:00Z"/>
          <w:rFonts w:cs="Times New Roman"/>
        </w:rPr>
      </w:pPr>
      <w:del w:id="10612" w:author="Windows User" w:date="2019-09-20T01:37:00Z">
        <w:r w:rsidRPr="0033182C" w:rsidDel="00750347">
          <w:rPr>
            <w:rFonts w:cs="Times New Roman"/>
          </w:rPr>
          <w:br w:type="page"/>
        </w:r>
      </w:del>
    </w:p>
    <w:p w14:paraId="28F0FE9D" w14:textId="601C002F" w:rsidR="0010463E" w:rsidRPr="0033182C" w:rsidDel="00750347" w:rsidRDefault="0010463E">
      <w:pPr>
        <w:pStyle w:val="Heading2"/>
        <w:ind w:left="426"/>
        <w:rPr>
          <w:del w:id="10613" w:author="Windows User" w:date="2019-09-20T01:38:00Z"/>
        </w:rPr>
        <w:sectPr w:rsidR="0010463E" w:rsidRPr="0033182C" w:rsidDel="00750347" w:rsidSect="00CF5B06">
          <w:pgSz w:w="11906" w:h="16838" w:code="9"/>
          <w:pgMar w:top="2268" w:right="1701" w:bottom="1701" w:left="2268" w:header="720" w:footer="720" w:gutter="0"/>
          <w:cols w:space="720"/>
          <w:titlePg/>
          <w:docGrid w:linePitch="360"/>
        </w:sectPr>
        <w:pPrChange w:id="10614" w:author="Windows User" w:date="2019-09-19T03:35:00Z">
          <w:pPr>
            <w:pStyle w:val="Heading1"/>
          </w:pPr>
        </w:pPrChange>
      </w:pPr>
    </w:p>
    <w:p w14:paraId="3758CA1E" w14:textId="49493CE7" w:rsidR="00310DF9" w:rsidRPr="0033182C" w:rsidDel="00750347" w:rsidRDefault="00D66FBD">
      <w:pPr>
        <w:pStyle w:val="Heading2"/>
        <w:ind w:left="426"/>
        <w:rPr>
          <w:del w:id="10615" w:author="Windows User" w:date="2019-09-20T01:42:00Z"/>
        </w:rPr>
        <w:pPrChange w:id="10616" w:author="Windows User" w:date="2019-09-20T01:37:00Z">
          <w:pPr>
            <w:pStyle w:val="Heading1"/>
          </w:pPr>
        </w:pPrChange>
      </w:pPr>
      <w:del w:id="10617" w:author="Windows User" w:date="2019-09-20T01:42:00Z">
        <w:r w:rsidRPr="0033182C" w:rsidDel="00750347">
          <w:rPr>
            <w:rFonts w:cs="Times New Roman"/>
          </w:rPr>
          <w:delText>KESIMPULAN DAN SARAN</w:delText>
        </w:r>
        <w:bookmarkStart w:id="10618" w:name="_Toc23497517"/>
        <w:bookmarkStart w:id="10619" w:name="_Toc23553701"/>
        <w:bookmarkStart w:id="10620" w:name="_Toc23812054"/>
        <w:bookmarkStart w:id="10621" w:name="_Toc23881717"/>
        <w:bookmarkEnd w:id="10618"/>
        <w:bookmarkEnd w:id="10619"/>
        <w:bookmarkEnd w:id="10620"/>
        <w:bookmarkEnd w:id="10621"/>
      </w:del>
    </w:p>
    <w:p w14:paraId="2D90FD8B" w14:textId="788F640B" w:rsidR="007A027C" w:rsidRPr="0033182C" w:rsidRDefault="007A027C">
      <w:pPr>
        <w:pStyle w:val="Heading2"/>
        <w:ind w:left="426"/>
        <w:rPr>
          <w:rFonts w:cs="Times New Roman"/>
        </w:rPr>
        <w:pPrChange w:id="10622" w:author="Windows User" w:date="2019-09-19T03:35:00Z">
          <w:pPr>
            <w:pStyle w:val="Heading2"/>
          </w:pPr>
        </w:pPrChange>
      </w:pPr>
      <w:bookmarkStart w:id="10623" w:name="_Toc23881718"/>
      <w:r w:rsidRPr="0033182C">
        <w:rPr>
          <w:rFonts w:cs="Times New Roman"/>
        </w:rPr>
        <w:t>Kesimpulan</w:t>
      </w:r>
      <w:bookmarkEnd w:id="10623"/>
    </w:p>
    <w:p w14:paraId="2FFDEBF7" w14:textId="1A0671A7" w:rsidR="00A5626E" w:rsidRPr="0033182C" w:rsidRDefault="00A5626E" w:rsidP="00A5626E">
      <w:pPr>
        <w:ind w:firstLine="426"/>
        <w:rPr>
          <w:rFonts w:cs="Times New Roman"/>
        </w:rPr>
      </w:pPr>
      <w:r w:rsidRPr="0033182C">
        <w:rPr>
          <w:rFonts w:cs="Times New Roman"/>
        </w:rPr>
        <w:t>Berdasarkan penelitian yang telah dilakukan , maka dapat ditarik kesimpulan sebagai berikut :</w:t>
      </w:r>
    </w:p>
    <w:p w14:paraId="674C3375" w14:textId="77777777" w:rsidR="00275E16" w:rsidRPr="0033182C" w:rsidRDefault="002566FE" w:rsidP="002566FE">
      <w:pPr>
        <w:pStyle w:val="ListParagraph"/>
        <w:numPr>
          <w:ilvl w:val="0"/>
          <w:numId w:val="51"/>
        </w:numPr>
        <w:ind w:left="426" w:hanging="426"/>
        <w:rPr>
          <w:rFonts w:cs="Times New Roman"/>
        </w:rPr>
      </w:pPr>
      <w:r w:rsidRPr="0033182C">
        <w:rPr>
          <w:rFonts w:cs="Times New Roman"/>
        </w:rPr>
        <w:t>Penempatan sudut yang tepat berpengaruh terh</w:t>
      </w:r>
      <w:r w:rsidR="00275E16" w:rsidRPr="0033182C">
        <w:rPr>
          <w:rFonts w:cs="Times New Roman"/>
        </w:rPr>
        <w:t>adap produktivitas panel surya,</w:t>
      </w:r>
    </w:p>
    <w:p w14:paraId="6928982F" w14:textId="0225449F" w:rsidR="00FB65E8" w:rsidRPr="0033182C" w:rsidRDefault="002566FE" w:rsidP="00FB65E8">
      <w:pPr>
        <w:pStyle w:val="ListParagraph"/>
        <w:ind w:left="426"/>
        <w:rPr>
          <w:rFonts w:cs="Times New Roman"/>
        </w:rPr>
      </w:pPr>
      <w:r w:rsidRPr="0033182C">
        <w:rPr>
          <w:rFonts w:cs="Times New Roman"/>
        </w:rPr>
        <w:t>maka</w:t>
      </w:r>
      <w:r w:rsidR="00275E16" w:rsidRPr="0033182C">
        <w:rPr>
          <w:rFonts w:cs="Times New Roman"/>
        </w:rPr>
        <w:t xml:space="preserve"> panel surya perlu ditempatkan sesuai dengan arah perpindahan matahari yang digunakan sebagai </w:t>
      </w:r>
      <w:r w:rsidR="00275E16" w:rsidRPr="0033182C">
        <w:rPr>
          <w:rFonts w:cs="Times New Roman"/>
          <w:i/>
        </w:rPr>
        <w:t>setpoint</w:t>
      </w:r>
      <w:r w:rsidR="00275E16" w:rsidRPr="0033182C">
        <w:rPr>
          <w:rFonts w:cs="Times New Roman"/>
        </w:rPr>
        <w:t xml:space="preserve">. Tetapi, pada penelitian ini matahri digantikan dengan </w:t>
      </w:r>
      <w:r w:rsidR="003E317A" w:rsidRPr="0033182C">
        <w:rPr>
          <w:rFonts w:cs="Times New Roman"/>
        </w:rPr>
        <w:t>lampu</w:t>
      </w:r>
      <w:r w:rsidR="00275E16" w:rsidRPr="0033182C">
        <w:rPr>
          <w:rFonts w:cs="Times New Roman"/>
        </w:rPr>
        <w:t xml:space="preserve"> untuk pengujian nya. Pengujian ini dilakukan dengan menempatkan </w:t>
      </w:r>
      <w:r w:rsidR="003E317A" w:rsidRPr="0033182C">
        <w:rPr>
          <w:rFonts w:cs="Times New Roman"/>
        </w:rPr>
        <w:t>lampu</w:t>
      </w:r>
      <w:r w:rsidR="00275E16" w:rsidRPr="0033182C">
        <w:rPr>
          <w:rFonts w:cs="Times New Roman"/>
        </w:rPr>
        <w:t xml:space="preserve"> diatas </w:t>
      </w:r>
      <w:r w:rsidR="00275E16" w:rsidRPr="0033182C">
        <w:rPr>
          <w:rFonts w:cs="Times New Roman"/>
          <w:i/>
        </w:rPr>
        <w:t>solar tracker</w:t>
      </w:r>
      <w:r w:rsidR="00275E16" w:rsidRPr="0033182C">
        <w:rPr>
          <w:rFonts w:cs="Times New Roman"/>
        </w:rPr>
        <w:t xml:space="preserve"> pada posisi sudut 80 derajat.</w:t>
      </w:r>
      <w:r w:rsidR="008A1FF5" w:rsidRPr="0033182C">
        <w:rPr>
          <w:rFonts w:cs="Times New Roman"/>
        </w:rPr>
        <w:t xml:space="preserve"> Pengambilan sudut dibantu dengan menempatkan 4 sensor LDR pada </w:t>
      </w:r>
      <w:r w:rsidR="008A1FF5" w:rsidRPr="0033182C">
        <w:rPr>
          <w:rFonts w:cs="Times New Roman"/>
          <w:i/>
        </w:rPr>
        <w:t xml:space="preserve">solar tracker </w:t>
      </w:r>
      <w:r w:rsidR="008A1FF5" w:rsidRPr="0033182C">
        <w:rPr>
          <w:rFonts w:cs="Times New Roman"/>
        </w:rPr>
        <w:t xml:space="preserve">agar bisa menangkap cahaya dengan lebih optimal pada posisi atas dan bawah maupun kanan dan kiri. </w:t>
      </w:r>
    </w:p>
    <w:p w14:paraId="19D71DF7" w14:textId="65EEB1BD" w:rsidR="00D3317F" w:rsidRPr="0033182C" w:rsidRDefault="008A1FF5" w:rsidP="002660F1">
      <w:pPr>
        <w:pStyle w:val="ListParagraph"/>
        <w:numPr>
          <w:ilvl w:val="0"/>
          <w:numId w:val="51"/>
        </w:numPr>
        <w:ind w:left="426" w:hanging="426"/>
        <w:rPr>
          <w:rFonts w:cs="Times New Roman"/>
        </w:rPr>
      </w:pPr>
      <w:r w:rsidRPr="0033182C">
        <w:rPr>
          <w:rFonts w:cs="Times New Roman"/>
        </w:rPr>
        <w:t xml:space="preserve">Metode </w:t>
      </w:r>
      <w:r w:rsidRPr="0033182C">
        <w:rPr>
          <w:rFonts w:cs="Times New Roman"/>
          <w:i/>
        </w:rPr>
        <w:t>Fuzzy</w:t>
      </w:r>
      <w:r w:rsidRPr="0033182C">
        <w:rPr>
          <w:rFonts w:cs="Times New Roman"/>
        </w:rPr>
        <w:t xml:space="preserve"> diterapkan </w:t>
      </w:r>
      <w:r w:rsidR="00FB65E8" w:rsidRPr="0033182C">
        <w:rPr>
          <w:rFonts w:cs="Times New Roman"/>
        </w:rPr>
        <w:t xml:space="preserve">pada solar tracker untuk menentukan sudut optimal atau </w:t>
      </w:r>
      <w:r w:rsidR="00FB65E8" w:rsidRPr="0033182C">
        <w:rPr>
          <w:rFonts w:cs="Times New Roman"/>
          <w:i/>
        </w:rPr>
        <w:t>setpoint.</w:t>
      </w:r>
      <w:r w:rsidR="002660F1" w:rsidRPr="0033182C">
        <w:rPr>
          <w:rFonts w:cs="Times New Roman"/>
        </w:rPr>
        <w:t xml:space="preserve"> Solar tracker menentukan setpoint setiap 10 menit sekali. </w:t>
      </w:r>
      <w:r w:rsidR="00FB65E8" w:rsidRPr="0033182C">
        <w:rPr>
          <w:rFonts w:cs="Times New Roman"/>
          <w:i/>
        </w:rPr>
        <w:t xml:space="preserve"> Metode ini memerlukan </w:t>
      </w:r>
      <w:r w:rsidRPr="0033182C">
        <w:rPr>
          <w:rFonts w:cs="Times New Roman"/>
        </w:rPr>
        <w:t>hasil perhitungan yang didapat  dari sensor LDR. Perhitungan yang diperlukan yaitu nilai error vertical dan error horizontal . Error Vertikal  yang didapat dari selisih rata atas dan rata bawah dari output sensor LDR. Sedagkan Error Horizontal didapat dari selisih rata kanan dengan rata kiri dari output sensor LDR</w:t>
      </w:r>
      <w:r w:rsidR="00FB65E8" w:rsidRPr="0033182C">
        <w:rPr>
          <w:rFonts w:cs="Times New Roman"/>
        </w:rPr>
        <w:t>. Setelah mendaptkan kedua nilai tersebut langkah yang haru</w:t>
      </w:r>
      <w:r w:rsidR="008825DF" w:rsidRPr="0033182C">
        <w:rPr>
          <w:rFonts w:cs="Times New Roman"/>
        </w:rPr>
        <w:t xml:space="preserve">s dilakukan adalah fuzzifikasi. </w:t>
      </w:r>
      <w:r w:rsidR="00FB65E8" w:rsidRPr="0033182C">
        <w:rPr>
          <w:rFonts w:cs="Times New Roman"/>
        </w:rPr>
        <w:t xml:space="preserve">Fuzzifikasi </w:t>
      </w:r>
      <w:r w:rsidR="00FB65E8" w:rsidRPr="0033182C">
        <w:rPr>
          <w:rFonts w:eastAsia="Times New Roman" w:cs="Times New Roman"/>
          <w:szCs w:val="24"/>
          <w:lang w:val="id-ID" w:eastAsia="id-ID"/>
        </w:rPr>
        <w:t>merupkan proses yang berfungsi mengubah variabel numerik menjadi variabel linguistik</w:t>
      </w:r>
      <w:r w:rsidR="00FB65E8" w:rsidRPr="0033182C">
        <w:rPr>
          <w:rFonts w:eastAsia="Times New Roman" w:cs="Times New Roman"/>
          <w:szCs w:val="24"/>
          <w:lang w:val="en-ID" w:eastAsia="id-ID"/>
        </w:rPr>
        <w:t xml:space="preserve"> </w:t>
      </w:r>
      <w:r w:rsidR="00FB65E8" w:rsidRPr="0033182C">
        <w:rPr>
          <w:rFonts w:eastAsia="Times New Roman" w:cs="Times New Roman"/>
          <w:szCs w:val="24"/>
          <w:lang w:val="id-ID" w:eastAsia="id-ID"/>
        </w:rPr>
        <w:t xml:space="preserve">(variabel </w:t>
      </w:r>
      <w:del w:id="10624" w:author="Windows User" w:date="2019-09-14T03:53:00Z">
        <w:r w:rsidR="00FB65E8" w:rsidRPr="0033182C" w:rsidDel="00451BA0">
          <w:rPr>
            <w:rFonts w:eastAsia="Times New Roman" w:cs="Times New Roman"/>
            <w:i/>
            <w:szCs w:val="24"/>
            <w:lang w:val="id-ID" w:eastAsia="id-ID"/>
            <w:rPrChange w:id="10625" w:author="Windows User" w:date="2019-09-14T04:14:00Z">
              <w:rPr>
                <w:rFonts w:eastAsia="Times New Roman" w:cs="Times New Roman"/>
                <w:szCs w:val="24"/>
                <w:lang w:val="id-ID" w:eastAsia="id-ID"/>
              </w:rPr>
            </w:rPrChange>
          </w:rPr>
          <w:delText>fuzzy</w:delText>
        </w:r>
      </w:del>
      <w:r w:rsidR="00FB65E8" w:rsidRPr="0033182C">
        <w:rPr>
          <w:rFonts w:eastAsia="Times New Roman" w:cs="Times New Roman"/>
          <w:i/>
          <w:szCs w:val="24"/>
          <w:lang w:val="id-ID" w:eastAsia="id-ID"/>
        </w:rPr>
        <w:t>Fuzyy</w:t>
      </w:r>
      <w:r w:rsidR="00FB65E8" w:rsidRPr="0033182C">
        <w:rPr>
          <w:rFonts w:eastAsia="Times New Roman" w:cs="Times New Roman"/>
          <w:szCs w:val="24"/>
          <w:lang w:val="id-ID" w:eastAsia="id-ID"/>
        </w:rPr>
        <w:t>).</w:t>
      </w:r>
      <w:r w:rsidR="00FB65E8" w:rsidRPr="0033182C">
        <w:rPr>
          <w:rFonts w:eastAsia="Times New Roman" w:cs="Times New Roman"/>
          <w:szCs w:val="24"/>
          <w:lang w:val="en-ID" w:eastAsia="id-ID"/>
        </w:rPr>
        <w:t xml:space="preserve"> Variable numerik pada penelitian ini didapat dari nilai error vertical dan error horizontal.  </w:t>
      </w:r>
      <w:ins w:id="10626" w:author="Windows User" w:date="2019-09-14T04:15:00Z">
        <w:r w:rsidR="00FB65E8" w:rsidRPr="0033182C">
          <w:rPr>
            <w:rFonts w:eastAsia="Times New Roman" w:cs="Times New Roman"/>
            <w:szCs w:val="24"/>
            <w:lang w:val="en-ID" w:eastAsia="id-ID"/>
          </w:rPr>
          <w:t>Selanjutnya dibutuhkan nilai delta error yaitu selisih nilai error saat ini dengan error sebelumnya</w:t>
        </w:r>
      </w:ins>
      <w:ins w:id="10627" w:author="Windows User" w:date="2019-09-14T04:14:00Z">
        <w:r w:rsidR="00FB65E8" w:rsidRPr="0033182C">
          <w:rPr>
            <w:rFonts w:eastAsia="Times New Roman" w:cs="Times New Roman"/>
            <w:szCs w:val="24"/>
            <w:lang w:val="en-ID" w:eastAsia="id-ID"/>
          </w:rPr>
          <w:t>.</w:t>
        </w:r>
      </w:ins>
      <w:r w:rsidR="00FB65E8" w:rsidRPr="0033182C">
        <w:rPr>
          <w:rFonts w:eastAsia="Times New Roman" w:cs="Times New Roman"/>
          <w:szCs w:val="24"/>
          <w:lang w:val="id-ID" w:eastAsia="id-ID"/>
        </w:rPr>
        <w:t>Nilai error dan delta error yang dikuantisasi sebelumnya diolah oleh kontroler logika</w:t>
      </w:r>
      <w:r w:rsidR="00FB65E8" w:rsidRPr="0033182C">
        <w:rPr>
          <w:rFonts w:eastAsia="Times New Roman" w:cs="Times New Roman"/>
          <w:i/>
          <w:szCs w:val="24"/>
          <w:lang w:val="id-ID" w:eastAsia="id-ID"/>
          <w:rPrChange w:id="10628" w:author="Windows User" w:date="2019-09-14T04:13:00Z">
            <w:rPr>
              <w:rFonts w:eastAsia="Times New Roman" w:cs="Times New Roman"/>
              <w:szCs w:val="24"/>
              <w:lang w:val="id-ID" w:eastAsia="id-ID"/>
            </w:rPr>
          </w:rPrChange>
        </w:rPr>
        <w:t xml:space="preserve"> </w:t>
      </w:r>
      <w:del w:id="10629" w:author="Windows User" w:date="2019-09-14T03:53:00Z">
        <w:r w:rsidR="00FB65E8" w:rsidRPr="0033182C" w:rsidDel="00451BA0">
          <w:rPr>
            <w:rFonts w:eastAsia="Times New Roman" w:cs="Times New Roman"/>
            <w:i/>
            <w:szCs w:val="24"/>
            <w:lang w:val="id-ID" w:eastAsia="id-ID"/>
            <w:rPrChange w:id="10630" w:author="Windows User" w:date="2019-09-14T04:13:00Z">
              <w:rPr>
                <w:rFonts w:eastAsia="Times New Roman" w:cs="Times New Roman"/>
                <w:szCs w:val="24"/>
                <w:lang w:val="id-ID" w:eastAsia="id-ID"/>
              </w:rPr>
            </w:rPrChange>
          </w:rPr>
          <w:delText>fuzzy</w:delText>
        </w:r>
      </w:del>
      <w:r w:rsidR="00FB65E8" w:rsidRPr="0033182C">
        <w:rPr>
          <w:rFonts w:eastAsia="Times New Roman" w:cs="Times New Roman"/>
          <w:i/>
          <w:szCs w:val="24"/>
          <w:lang w:val="id-ID" w:eastAsia="id-ID"/>
        </w:rPr>
        <w:t>Fuzyy</w:t>
      </w:r>
      <w:r w:rsidR="00FB65E8" w:rsidRPr="0033182C">
        <w:rPr>
          <w:rFonts w:eastAsia="Times New Roman" w:cs="Times New Roman"/>
          <w:szCs w:val="24"/>
          <w:lang w:val="id-ID" w:eastAsia="id-ID"/>
        </w:rPr>
        <w:t xml:space="preserve">, kemudian diubah terlebih dahulu ke dalam variabel </w:t>
      </w:r>
      <w:del w:id="10631" w:author="Windows User" w:date="2019-09-14T03:53:00Z">
        <w:r w:rsidR="00FB65E8" w:rsidRPr="0033182C" w:rsidDel="00451BA0">
          <w:rPr>
            <w:rFonts w:eastAsia="Times New Roman" w:cs="Times New Roman"/>
            <w:i/>
            <w:szCs w:val="24"/>
            <w:lang w:val="id-ID" w:eastAsia="id-ID"/>
            <w:rPrChange w:id="10632" w:author="Windows User" w:date="2019-09-14T04:13:00Z">
              <w:rPr>
                <w:rFonts w:eastAsia="Times New Roman" w:cs="Times New Roman"/>
                <w:szCs w:val="24"/>
                <w:lang w:val="id-ID" w:eastAsia="id-ID"/>
              </w:rPr>
            </w:rPrChange>
          </w:rPr>
          <w:delText>fuzzy</w:delText>
        </w:r>
      </w:del>
      <w:r w:rsidR="00FB65E8" w:rsidRPr="0033182C">
        <w:rPr>
          <w:rFonts w:eastAsia="Times New Roman" w:cs="Times New Roman"/>
          <w:i/>
          <w:szCs w:val="24"/>
          <w:lang w:val="id-ID" w:eastAsia="id-ID"/>
        </w:rPr>
        <w:t>Fuzyy</w:t>
      </w:r>
      <w:r w:rsidR="00FB65E8" w:rsidRPr="0033182C">
        <w:rPr>
          <w:rFonts w:eastAsia="Times New Roman" w:cs="Times New Roman"/>
          <w:szCs w:val="24"/>
          <w:lang w:val="id-ID" w:eastAsia="id-ID"/>
        </w:rPr>
        <w:t>. Melalui fungsi keanggotaan yang telah disusun, maka dari nilai error dan delta error kuantisasi akan didapatkan derajat keanggotaan bagi masing-masing nilai error dan delta error.</w:t>
      </w:r>
      <w:r w:rsidR="002660F1" w:rsidRPr="0033182C">
        <w:rPr>
          <w:rFonts w:eastAsia="Times New Roman" w:cs="Times New Roman"/>
          <w:szCs w:val="24"/>
          <w:lang w:val="en-ID" w:eastAsia="id-ID"/>
        </w:rPr>
        <w:t xml:space="preserve"> </w:t>
      </w:r>
      <w:r w:rsidR="00D3317F" w:rsidRPr="0033182C">
        <w:rPr>
          <w:rFonts w:eastAsia="Times New Roman" w:cs="Times New Roman"/>
          <w:szCs w:val="24"/>
          <w:lang w:val="en-ID" w:eastAsia="id-ID"/>
        </w:rPr>
        <w:t>Setelah tahap fuzzifikasi selesai, langkah selanjutnya yaitu</w:t>
      </w:r>
      <w:r w:rsidR="00D3317F" w:rsidRPr="0033182C">
        <w:rPr>
          <w:rFonts w:eastAsia="Times New Roman" w:cs="Times New Roman"/>
          <w:i/>
          <w:szCs w:val="24"/>
          <w:lang w:val="en-ID" w:eastAsia="id-ID"/>
        </w:rPr>
        <w:t xml:space="preserve"> control rule base</w:t>
      </w:r>
      <w:r w:rsidR="00D3317F" w:rsidRPr="0033182C">
        <w:rPr>
          <w:rFonts w:eastAsia="Times New Roman" w:cs="Times New Roman"/>
          <w:szCs w:val="24"/>
          <w:lang w:val="en-ID" w:eastAsia="id-ID"/>
        </w:rPr>
        <w:t xml:space="preserve">. Tahap ini </w:t>
      </w:r>
      <w:r w:rsidR="00D3317F" w:rsidRPr="0033182C">
        <w:rPr>
          <w:rFonts w:eastAsia="Times New Roman" w:cs="Times New Roman"/>
          <w:szCs w:val="24"/>
          <w:lang w:val="en-ID" w:eastAsia="id-ID"/>
        </w:rPr>
        <w:lastRenderedPageBreak/>
        <w:t xml:space="preserve">merupakan aturan yang diterapkan </w:t>
      </w:r>
      <w:r w:rsidR="000C5A5C" w:rsidRPr="0033182C">
        <w:rPr>
          <w:rFonts w:eastAsia="Times New Roman" w:cs="Times New Roman"/>
          <w:szCs w:val="24"/>
          <w:lang w:val="en-ID" w:eastAsia="id-ID"/>
        </w:rPr>
        <w:t xml:space="preserve">sebagai output akhir dari fuzzy. Pada penelitian ini terdapat </w:t>
      </w:r>
      <w:r w:rsidR="008D1CA5" w:rsidRPr="0033182C">
        <w:rPr>
          <w:rFonts w:eastAsia="Times New Roman" w:cs="Times New Roman"/>
          <w:szCs w:val="24"/>
          <w:lang w:val="en-ID" w:eastAsia="id-ID"/>
        </w:rPr>
        <w:t xml:space="preserve">49 aturan yang diperoleh dari pnggabungan </w:t>
      </w:r>
      <w:r w:rsidR="008D1CA5" w:rsidRPr="0033182C">
        <w:rPr>
          <w:rFonts w:eastAsia="Times New Roman" w:cs="Times New Roman"/>
          <w:i/>
          <w:szCs w:val="24"/>
          <w:lang w:val="en-ID" w:eastAsia="id-ID"/>
        </w:rPr>
        <w:t>variable linguistic</w:t>
      </w:r>
      <w:r w:rsidR="008D1CA5" w:rsidRPr="0033182C">
        <w:rPr>
          <w:rFonts w:eastAsia="Times New Roman" w:cs="Times New Roman"/>
          <w:szCs w:val="24"/>
          <w:lang w:val="en-ID" w:eastAsia="id-ID"/>
        </w:rPr>
        <w:t xml:space="preserve"> dari error dengan </w:t>
      </w:r>
      <w:r w:rsidR="008D1CA5" w:rsidRPr="0033182C">
        <w:rPr>
          <w:rFonts w:eastAsia="Times New Roman" w:cs="Times New Roman"/>
          <w:i/>
          <w:szCs w:val="24"/>
          <w:lang w:val="en-ID" w:eastAsia="id-ID"/>
        </w:rPr>
        <w:t>delta error</w:t>
      </w:r>
      <w:r w:rsidR="008D1CA5" w:rsidRPr="0033182C">
        <w:rPr>
          <w:rFonts w:eastAsia="Times New Roman" w:cs="Times New Roman"/>
          <w:szCs w:val="24"/>
          <w:lang w:val="en-ID" w:eastAsia="id-ID"/>
        </w:rPr>
        <w:t xml:space="preserve">. Langkah terakhir adalah deffuzifikasi. Tahapan ini merupakan kebalikan dari fuzzifikasi, variable linguistic yang didapat dari tahap sebelumnya harus diubah menjadi variable numerik agar bisa diolah oleh sistem untuk menjalankan solar tracker ke arah </w:t>
      </w:r>
      <w:r w:rsidR="008D1CA5" w:rsidRPr="0033182C">
        <w:rPr>
          <w:rFonts w:eastAsia="Times New Roman" w:cs="Times New Roman"/>
          <w:i/>
          <w:szCs w:val="24"/>
          <w:lang w:val="en-ID" w:eastAsia="id-ID"/>
        </w:rPr>
        <w:t>setpoint</w:t>
      </w:r>
      <w:r w:rsidR="008D1CA5" w:rsidRPr="0033182C">
        <w:rPr>
          <w:rFonts w:eastAsia="Times New Roman" w:cs="Times New Roman"/>
          <w:szCs w:val="24"/>
          <w:lang w:val="en-ID" w:eastAsia="id-ID"/>
        </w:rPr>
        <w:t xml:space="preserve"> sesuai dengan besarnya j</w:t>
      </w:r>
      <w:r w:rsidR="008825DF" w:rsidRPr="0033182C">
        <w:rPr>
          <w:rFonts w:eastAsia="Times New Roman" w:cs="Times New Roman"/>
          <w:szCs w:val="24"/>
          <w:lang w:val="en-ID" w:eastAsia="id-ID"/>
        </w:rPr>
        <w:t>arak antara setpoint dengan sud</w:t>
      </w:r>
      <w:r w:rsidR="008D1CA5" w:rsidRPr="0033182C">
        <w:rPr>
          <w:rFonts w:eastAsia="Times New Roman" w:cs="Times New Roman"/>
          <w:szCs w:val="24"/>
          <w:lang w:val="en-ID" w:eastAsia="id-ID"/>
        </w:rPr>
        <w:t>ut sebenarnya.</w:t>
      </w:r>
      <w:r w:rsidR="008825DF" w:rsidRPr="0033182C">
        <w:rPr>
          <w:rFonts w:eastAsia="Times New Roman" w:cs="Times New Roman"/>
          <w:szCs w:val="24"/>
          <w:lang w:val="en-ID" w:eastAsia="id-ID"/>
        </w:rPr>
        <w:t xml:space="preserve"> Perpindahan tersebut terbagi menjadi 4 yaitu nol,lima,delapan dan 10 tahap. Setiap tahapan bernilai satu sudut.</w:t>
      </w:r>
    </w:p>
    <w:p w14:paraId="377F7BCC" w14:textId="410D7EF4" w:rsidR="002660F1" w:rsidRPr="0033182C" w:rsidRDefault="002660F1" w:rsidP="002660F1">
      <w:pPr>
        <w:pStyle w:val="ListParagraph"/>
        <w:ind w:left="426"/>
        <w:rPr>
          <w:rFonts w:cs="Times New Roman"/>
        </w:rPr>
      </w:pPr>
      <w:r w:rsidRPr="0033182C">
        <w:rPr>
          <w:rFonts w:eastAsia="Times New Roman" w:cs="Times New Roman"/>
          <w:szCs w:val="24"/>
          <w:lang w:val="en-ID" w:eastAsia="id-ID"/>
        </w:rPr>
        <w:t xml:space="preserve">Sedangkan metode PID diterapkan pada aktuator untuk menstabilkan aktuator agar posisinya tidak berubah dari </w:t>
      </w:r>
      <w:r w:rsidRPr="0033182C">
        <w:rPr>
          <w:rFonts w:eastAsia="Times New Roman" w:cs="Times New Roman"/>
          <w:i/>
          <w:szCs w:val="24"/>
          <w:lang w:val="en-ID" w:eastAsia="id-ID"/>
        </w:rPr>
        <w:t xml:space="preserve">setpoint </w:t>
      </w:r>
      <w:r w:rsidRPr="0033182C">
        <w:rPr>
          <w:rFonts w:eastAsia="Times New Roman" w:cs="Times New Roman"/>
          <w:szCs w:val="24"/>
          <w:lang w:val="en-ID" w:eastAsia="id-ID"/>
        </w:rPr>
        <w:t xml:space="preserve">apabila terjadi gangguan dari faktor luar seperti angin. </w:t>
      </w:r>
    </w:p>
    <w:p w14:paraId="0092E9CC" w14:textId="05458475" w:rsidR="001C04EB" w:rsidRPr="0033182C" w:rsidRDefault="008825DF" w:rsidP="001C04EB">
      <w:pPr>
        <w:pStyle w:val="ListParagraph"/>
        <w:numPr>
          <w:ilvl w:val="0"/>
          <w:numId w:val="51"/>
        </w:numPr>
        <w:ind w:left="426" w:hanging="426"/>
        <w:rPr>
          <w:rFonts w:cs="Times New Roman"/>
        </w:rPr>
      </w:pPr>
      <w:r w:rsidRPr="0033182C">
        <w:rPr>
          <w:rFonts w:cs="Times New Roman"/>
          <w:i/>
        </w:rPr>
        <w:t xml:space="preserve">Solar tracker </w:t>
      </w:r>
      <w:r w:rsidRPr="0033182C">
        <w:rPr>
          <w:rFonts w:cs="Times New Roman"/>
        </w:rPr>
        <w:t xml:space="preserve">yang menggunakan metode </w:t>
      </w:r>
      <w:r w:rsidRPr="0033182C">
        <w:rPr>
          <w:rFonts w:cs="Times New Roman"/>
          <w:i/>
        </w:rPr>
        <w:t>Fuzzy</w:t>
      </w:r>
      <w:r w:rsidRPr="0033182C">
        <w:rPr>
          <w:rFonts w:cs="Times New Roman"/>
        </w:rPr>
        <w:t xml:space="preserve"> lebih efisien waktu untuk berpindah dari sudut awal ke arah </w:t>
      </w:r>
      <w:r w:rsidRPr="0033182C">
        <w:rPr>
          <w:rFonts w:cs="Times New Roman"/>
          <w:i/>
        </w:rPr>
        <w:t xml:space="preserve">setpoint. </w:t>
      </w:r>
      <w:r w:rsidRPr="0033182C">
        <w:rPr>
          <w:rFonts w:cs="Times New Roman"/>
        </w:rPr>
        <w:t xml:space="preserve">Hal ini dikarenakan pada tiap proses nya </w:t>
      </w:r>
      <w:r w:rsidR="007411EE" w:rsidRPr="0033182C">
        <w:rPr>
          <w:rFonts w:cs="Times New Roman"/>
          <w:i/>
        </w:rPr>
        <w:t xml:space="preserve">Fuzzy </w:t>
      </w:r>
      <w:r w:rsidR="007411EE" w:rsidRPr="0033182C">
        <w:rPr>
          <w:rFonts w:cs="Times New Roman"/>
        </w:rPr>
        <w:t xml:space="preserve">mampu memberikan perpindahan sudut sampai sepuluh derajat sekaligus bahkan lebih sesuai aturan yang diterapkan pada </w:t>
      </w:r>
      <w:r w:rsidR="007411EE" w:rsidRPr="0033182C">
        <w:rPr>
          <w:rFonts w:cs="Times New Roman"/>
          <w:i/>
        </w:rPr>
        <w:t xml:space="preserve">control rule base. </w:t>
      </w:r>
      <w:r w:rsidR="006028D1">
        <w:rPr>
          <w:rFonts w:cs="Times New Roman"/>
        </w:rPr>
        <w:t>Pada saat pengujian solar tracker yang menggunakan metode Fuzzy dalam 5 detik dapat menentukan setpoint dengan total 19 step.</w:t>
      </w:r>
      <w:r w:rsidR="007411EE" w:rsidRPr="0033182C">
        <w:rPr>
          <w:rFonts w:cs="Times New Roman"/>
        </w:rPr>
        <w:t xml:space="preserve">Sedangkan </w:t>
      </w:r>
      <w:r w:rsidR="007411EE" w:rsidRPr="0033182C">
        <w:rPr>
          <w:rFonts w:cs="Times New Roman"/>
          <w:i/>
        </w:rPr>
        <w:t xml:space="preserve">solar tracker </w:t>
      </w:r>
      <w:r w:rsidR="007411EE" w:rsidRPr="0033182C">
        <w:rPr>
          <w:rFonts w:cs="Times New Roman"/>
        </w:rPr>
        <w:t xml:space="preserve">jika tanpa menggunakan metode </w:t>
      </w:r>
      <w:r w:rsidR="007411EE" w:rsidRPr="0033182C">
        <w:rPr>
          <w:rFonts w:cs="Times New Roman"/>
          <w:i/>
        </w:rPr>
        <w:t xml:space="preserve">Fuzzy </w:t>
      </w:r>
      <w:r w:rsidR="00114A52" w:rsidRPr="00C86B45">
        <w:rPr>
          <w:rFonts w:cs="Times New Roman"/>
        </w:rPr>
        <w:t xml:space="preserve">hanya mampu berpindah satu derajat tiap </w:t>
      </w:r>
      <w:r w:rsidR="00114A52">
        <w:rPr>
          <w:rFonts w:cs="Times New Roman"/>
        </w:rPr>
        <w:t>iterasi dengan total 199 iterasi</w:t>
      </w:r>
      <w:r w:rsidR="00114A52" w:rsidRPr="00C86B45">
        <w:rPr>
          <w:rFonts w:cs="Times New Roman"/>
        </w:rPr>
        <w:t xml:space="preserve"> dalam waktu 22 detik</w:t>
      </w:r>
      <w:r w:rsidR="00114A52">
        <w:rPr>
          <w:rFonts w:cs="Times New Roman"/>
        </w:rPr>
        <w:t>.</w:t>
      </w:r>
      <w:r w:rsidR="00114A52" w:rsidRPr="00C86B45">
        <w:rPr>
          <w:rFonts w:cs="Times New Roman"/>
        </w:rPr>
        <w:t xml:space="preserve"> </w:t>
      </w:r>
      <w:r w:rsidR="00114A52">
        <w:rPr>
          <w:rFonts w:cs="Times New Roman"/>
        </w:rPr>
        <w:t>Pada</w:t>
      </w:r>
      <w:r w:rsidR="00114A52" w:rsidRPr="00C86B45">
        <w:rPr>
          <w:rFonts w:cs="Times New Roman"/>
        </w:rPr>
        <w:t xml:space="preserve"> detik ke 18 menunjukkan pergerakan naik turun secara berulang-ulang.</w:t>
      </w:r>
      <w:r w:rsidR="00114A52">
        <w:rPr>
          <w:rFonts w:cs="Times New Roman"/>
        </w:rPr>
        <w:t xml:space="preserve"> </w:t>
      </w:r>
      <w:r w:rsidR="00114A52" w:rsidRPr="00C86B45">
        <w:rPr>
          <w:rFonts w:cs="Times New Roman"/>
        </w:rPr>
        <w:t xml:space="preserve">Hal ini disebabkan </w:t>
      </w:r>
      <w:r w:rsidR="00114A52" w:rsidRPr="00C86B45">
        <w:rPr>
          <w:rFonts w:cs="Times New Roman"/>
          <w:i/>
        </w:rPr>
        <w:t xml:space="preserve">solar tracker </w:t>
      </w:r>
      <w:r w:rsidR="00114A52" w:rsidRPr="00C86B45">
        <w:rPr>
          <w:rFonts w:cs="Times New Roman"/>
        </w:rPr>
        <w:t>menjadi berg</w:t>
      </w:r>
      <w:r w:rsidR="00114A52">
        <w:rPr>
          <w:rFonts w:cs="Times New Roman"/>
        </w:rPr>
        <w:t>tar terus menerus untuk</w:t>
      </w:r>
      <w:r w:rsidR="00114A52" w:rsidRPr="00C86B45">
        <w:rPr>
          <w:rFonts w:cs="Times New Roman"/>
        </w:rPr>
        <w:t xml:space="preserve"> mencari nilai nol.</w:t>
      </w:r>
    </w:p>
    <w:p w14:paraId="70767143" w14:textId="763ADC5D" w:rsidR="001D0E8D" w:rsidRPr="0033182C" w:rsidRDefault="001D0E8D" w:rsidP="001D0E8D">
      <w:pPr>
        <w:pStyle w:val="ListParagraph"/>
        <w:numPr>
          <w:ilvl w:val="0"/>
          <w:numId w:val="51"/>
        </w:numPr>
        <w:ind w:left="426" w:hanging="426"/>
        <w:rPr>
          <w:rFonts w:cs="Times New Roman"/>
          <w:i/>
        </w:rPr>
      </w:pPr>
      <w:r w:rsidRPr="0033182C">
        <w:rPr>
          <w:rFonts w:cs="Times New Roman"/>
        </w:rPr>
        <w:t xml:space="preserve">User Berinteraksi dengan sistem dapat dilakukan melalui web. Web ini berfungsi untuk menampilkan hasil dari penerapan metode </w:t>
      </w:r>
      <w:r w:rsidRPr="0033182C">
        <w:rPr>
          <w:rFonts w:cs="Times New Roman"/>
          <w:i/>
        </w:rPr>
        <w:t>Fuzzy</w:t>
      </w:r>
      <w:r w:rsidRPr="0033182C">
        <w:rPr>
          <w:rFonts w:cs="Times New Roman"/>
        </w:rPr>
        <w:t xml:space="preserve"> pada </w:t>
      </w:r>
      <w:r w:rsidRPr="0033182C">
        <w:rPr>
          <w:rFonts w:cs="Times New Roman"/>
          <w:i/>
        </w:rPr>
        <w:t xml:space="preserve">solar tracker </w:t>
      </w:r>
      <w:r w:rsidRPr="0033182C">
        <w:rPr>
          <w:rFonts w:cs="Times New Roman"/>
        </w:rPr>
        <w:t xml:space="preserve">dan PID pada aktuator. Web ini juga sebagai media pengirim data dari tracker ke aktuator. Pengiriman tersebut tanpa ada campur tangan pengguna sesuai dengan kosep IOT karena pengguna hanya bertugas memonitoring sistem. Akses web dapat dilakukan dengan masuk ke halaman </w:t>
      </w:r>
      <w:r w:rsidRPr="0033182C">
        <w:rPr>
          <w:rFonts w:cs="Times New Roman"/>
          <w:i/>
        </w:rPr>
        <w:t xml:space="preserve">log in </w:t>
      </w:r>
      <w:r w:rsidRPr="0033182C">
        <w:rPr>
          <w:rFonts w:cs="Times New Roman"/>
        </w:rPr>
        <w:t xml:space="preserve">untuk mengisi username dan password yang dimiliki. Web sistem ini memiliki dua jenis pengguna yaitu user dan admin. Perbedaan dari dua jenis pengguna ini </w:t>
      </w:r>
      <w:r w:rsidRPr="0033182C">
        <w:rPr>
          <w:rFonts w:cs="Times New Roman"/>
        </w:rPr>
        <w:lastRenderedPageBreak/>
        <w:t xml:space="preserve">terdapat pada akses fitur data user dan </w:t>
      </w:r>
      <w:r w:rsidRPr="0033182C">
        <w:rPr>
          <w:rFonts w:cs="Times New Roman"/>
          <w:i/>
        </w:rPr>
        <w:t xml:space="preserve">history log in </w:t>
      </w:r>
      <w:r w:rsidRPr="0033182C">
        <w:rPr>
          <w:rFonts w:cs="Times New Roman"/>
        </w:rPr>
        <w:t xml:space="preserve"> yang hanya dapat diakses oleh admin sistem.</w:t>
      </w:r>
    </w:p>
    <w:p w14:paraId="7733BEEE" w14:textId="2584F231" w:rsidR="007A027C" w:rsidRPr="0033182C" w:rsidRDefault="007A027C">
      <w:pPr>
        <w:pStyle w:val="Heading2"/>
        <w:ind w:left="426"/>
        <w:rPr>
          <w:rFonts w:cs="Times New Roman"/>
        </w:rPr>
        <w:pPrChange w:id="10633" w:author="Windows User" w:date="2019-09-19T03:35:00Z">
          <w:pPr>
            <w:pStyle w:val="Heading2"/>
          </w:pPr>
        </w:pPrChange>
      </w:pPr>
      <w:bookmarkStart w:id="10634" w:name="_Toc23881719"/>
      <w:r w:rsidRPr="0033182C">
        <w:rPr>
          <w:rFonts w:cs="Times New Roman"/>
        </w:rPr>
        <w:t>Saran</w:t>
      </w:r>
      <w:bookmarkEnd w:id="10634"/>
    </w:p>
    <w:p w14:paraId="6171E783" w14:textId="77777777" w:rsidR="00B10293" w:rsidRPr="00A37369" w:rsidRDefault="00B10293" w:rsidP="00B10293">
      <w:pPr>
        <w:spacing w:after="160"/>
        <w:ind w:firstLine="567"/>
        <w:rPr>
          <w:rFonts w:cs="Times New Roman"/>
          <w:lang w:val="id-ID"/>
        </w:rPr>
      </w:pPr>
      <w:bookmarkStart w:id="10635" w:name="_Hlk4319161"/>
      <w:r w:rsidRPr="00A37369">
        <w:rPr>
          <w:rFonts w:cs="Times New Roman"/>
          <w:lang w:val="id-ID"/>
        </w:rPr>
        <w:t>Adapun saran yang diberikan untuk menjadi masukan sebagai bahan pertimbangan dalam rangka perbaikan sistem maupun penelitian selanjutnya adalah sebagai berikut:</w:t>
      </w:r>
    </w:p>
    <w:bookmarkEnd w:id="10635"/>
    <w:p w14:paraId="3EC56D16" w14:textId="11E2FF07" w:rsidR="003F3144" w:rsidRPr="0050400B" w:rsidRDefault="00F97A15" w:rsidP="00B10293">
      <w:pPr>
        <w:pStyle w:val="ListParagraph"/>
        <w:numPr>
          <w:ilvl w:val="0"/>
          <w:numId w:val="63"/>
        </w:numPr>
        <w:tabs>
          <w:tab w:val="clear" w:pos="357"/>
        </w:tabs>
        <w:spacing w:after="0"/>
        <w:ind w:left="567" w:hanging="567"/>
        <w:rPr>
          <w:rStyle w:val="normaltextrun"/>
          <w:rFonts w:eastAsia="Times New Roman" w:cs="Times New Roman"/>
          <w:b/>
          <w:szCs w:val="32"/>
          <w:lang w:val="en-ID" w:eastAsia="id-ID"/>
        </w:rPr>
      </w:pPr>
      <w:r>
        <w:rPr>
          <w:rStyle w:val="normaltextrun"/>
          <w:shd w:val="clear" w:color="auto" w:fill="FFFFFF"/>
        </w:rPr>
        <w:t>Server pada penelitian ini menggunakan hosting biasa, oleh karena itu kecepatan transfer sangat terbatas dan mempengaruhi pengiriman data dari alat ke ser</w:t>
      </w:r>
      <w:r w:rsidR="0050400B">
        <w:rPr>
          <w:rStyle w:val="normaltextrun"/>
          <w:shd w:val="clear" w:color="auto" w:fill="FFFFFF"/>
        </w:rPr>
        <w:t>ver. Penelitian selanjutnya diharapkan menggunakan server yang dikhususkan untuk IOT.</w:t>
      </w:r>
    </w:p>
    <w:p w14:paraId="4C5E69B9" w14:textId="6FB3805C" w:rsidR="0050400B" w:rsidRPr="0050400B" w:rsidRDefault="0050400B" w:rsidP="00B10293">
      <w:pPr>
        <w:pStyle w:val="ListParagraph"/>
        <w:numPr>
          <w:ilvl w:val="0"/>
          <w:numId w:val="63"/>
        </w:numPr>
        <w:tabs>
          <w:tab w:val="clear" w:pos="357"/>
        </w:tabs>
        <w:spacing w:after="0"/>
        <w:ind w:left="567" w:hanging="567"/>
        <w:rPr>
          <w:rStyle w:val="normaltextrun"/>
          <w:rFonts w:eastAsia="Times New Roman" w:cs="Times New Roman"/>
          <w:b/>
          <w:szCs w:val="32"/>
          <w:lang w:val="en-ID" w:eastAsia="id-ID"/>
        </w:rPr>
      </w:pPr>
      <w:r>
        <w:rPr>
          <w:rStyle w:val="normaltextrun"/>
          <w:shd w:val="clear" w:color="auto" w:fill="FFFFFF"/>
        </w:rPr>
        <w:t xml:space="preserve">Alat pada </w:t>
      </w:r>
      <w:r>
        <w:rPr>
          <w:rStyle w:val="normaltextrun"/>
          <w:i/>
          <w:shd w:val="clear" w:color="auto" w:fill="FFFFFF"/>
        </w:rPr>
        <w:t xml:space="preserve">box </w:t>
      </w:r>
      <w:r w:rsidRPr="0050400B">
        <w:rPr>
          <w:rStyle w:val="normaltextrun"/>
          <w:i/>
          <w:shd w:val="clear" w:color="auto" w:fill="FFFFFF"/>
        </w:rPr>
        <w:t>prototype</w:t>
      </w:r>
      <w:r>
        <w:rPr>
          <w:rStyle w:val="normaltextrun"/>
          <w:shd w:val="clear" w:color="auto" w:fill="FFFFFF"/>
        </w:rPr>
        <w:t xml:space="preserve"> ini tidak tahan air, maka diperlukan </w:t>
      </w:r>
      <w:r>
        <w:rPr>
          <w:rStyle w:val="normaltextrun"/>
          <w:i/>
          <w:shd w:val="clear" w:color="auto" w:fill="FFFFFF"/>
        </w:rPr>
        <w:t xml:space="preserve">box </w:t>
      </w:r>
      <w:r>
        <w:rPr>
          <w:rStyle w:val="normaltextrun"/>
          <w:shd w:val="clear" w:color="auto" w:fill="FFFFFF"/>
        </w:rPr>
        <w:t>khusus agar tahan pada cuaca ekstrem.</w:t>
      </w:r>
    </w:p>
    <w:p w14:paraId="54504008" w14:textId="4B169BD5" w:rsidR="0050400B" w:rsidRPr="0033182C" w:rsidRDefault="0050400B" w:rsidP="00B10293">
      <w:pPr>
        <w:pStyle w:val="ListParagraph"/>
        <w:numPr>
          <w:ilvl w:val="0"/>
          <w:numId w:val="63"/>
        </w:numPr>
        <w:tabs>
          <w:tab w:val="clear" w:pos="357"/>
        </w:tabs>
        <w:spacing w:after="0"/>
        <w:ind w:left="567" w:hanging="567"/>
        <w:rPr>
          <w:rFonts w:eastAsia="Times New Roman" w:cs="Times New Roman"/>
          <w:b/>
          <w:szCs w:val="32"/>
          <w:lang w:val="en-ID" w:eastAsia="id-ID"/>
        </w:rPr>
      </w:pPr>
      <w:r>
        <w:rPr>
          <w:rStyle w:val="normaltextrun"/>
          <w:shd w:val="clear" w:color="auto" w:fill="FFFFFF"/>
        </w:rPr>
        <w:t xml:space="preserve">Penelitian ini hanya menggunakan satu aktuator dan satu </w:t>
      </w:r>
      <w:r w:rsidRPr="0050400B">
        <w:rPr>
          <w:rStyle w:val="normaltextrun"/>
          <w:i/>
          <w:shd w:val="clear" w:color="auto" w:fill="FFFFFF"/>
        </w:rPr>
        <w:t>tracker</w:t>
      </w:r>
      <w:r>
        <w:rPr>
          <w:rStyle w:val="normaltextrun"/>
          <w:i/>
          <w:shd w:val="clear" w:color="auto" w:fill="FFFFFF"/>
        </w:rPr>
        <w:t xml:space="preserve">. </w:t>
      </w:r>
      <w:r>
        <w:rPr>
          <w:rStyle w:val="normaltextrun"/>
          <w:shd w:val="clear" w:color="auto" w:fill="FFFFFF"/>
        </w:rPr>
        <w:t>Penelitain selanjutnya diharapkan bisa memakai beberapa aktuator sekaligus agar manfaatnya bisa lebih terlihat.</w:t>
      </w:r>
    </w:p>
    <w:p w14:paraId="69311105" w14:textId="219021DB" w:rsidR="004260FB" w:rsidRPr="0033182C" w:rsidRDefault="004260FB">
      <w:pPr>
        <w:spacing w:after="160" w:line="259" w:lineRule="auto"/>
        <w:jc w:val="left"/>
        <w:rPr>
          <w:rFonts w:eastAsia="Times New Roman" w:cs="Times New Roman"/>
          <w:b/>
          <w:szCs w:val="32"/>
          <w:lang w:val="en-ID" w:eastAsia="id-ID"/>
        </w:rPr>
      </w:pPr>
      <w:r w:rsidRPr="0033182C">
        <w:rPr>
          <w:rFonts w:eastAsia="Times New Roman" w:cs="Times New Roman"/>
          <w:b/>
          <w:szCs w:val="32"/>
          <w:lang w:val="en-ID" w:eastAsia="id-ID"/>
        </w:rPr>
        <w:br w:type="page"/>
      </w:r>
    </w:p>
    <w:p w14:paraId="797B8D01" w14:textId="77777777" w:rsidR="006C2FFE" w:rsidRPr="0033182C" w:rsidRDefault="006C2FFE">
      <w:pPr>
        <w:spacing w:after="160" w:line="259" w:lineRule="auto"/>
        <w:jc w:val="left"/>
        <w:rPr>
          <w:rFonts w:eastAsia="Times New Roman" w:cs="Times New Roman"/>
          <w:b/>
          <w:szCs w:val="32"/>
          <w:lang w:val="en-ID" w:eastAsia="id-ID"/>
        </w:rPr>
      </w:pPr>
    </w:p>
    <w:p w14:paraId="4957D28B" w14:textId="1CAE63A2" w:rsidR="003D7DAB" w:rsidRPr="0033182C" w:rsidRDefault="00C06B84" w:rsidP="005E1D23">
      <w:pPr>
        <w:pStyle w:val="Heading1"/>
        <w:numPr>
          <w:ilvl w:val="0"/>
          <w:numId w:val="0"/>
        </w:numPr>
        <w:ind w:left="360"/>
      </w:pPr>
      <w:bookmarkStart w:id="10636" w:name="_Toc23881720"/>
      <w:r w:rsidRPr="0033182C">
        <w:t>Daftar Pustaka</w:t>
      </w:r>
      <w:bookmarkEnd w:id="10636"/>
    </w:p>
    <w:p w14:paraId="745021CD" w14:textId="77777777" w:rsidR="00D66FBD" w:rsidRPr="0033182C" w:rsidRDefault="00D66FBD" w:rsidP="00D66FBD">
      <w:pPr>
        <w:rPr>
          <w:rFonts w:cs="Times New Roman"/>
        </w:rPr>
      </w:pPr>
    </w:p>
    <w:sdt>
      <w:sdtPr>
        <w:rPr>
          <w:rFonts w:cs="Times New Roman"/>
          <w:szCs w:val="24"/>
        </w:rPr>
        <w:id w:val="-429428467"/>
        <w:docPartObj>
          <w:docPartGallery w:val="Bibliographies"/>
          <w:docPartUnique/>
        </w:docPartObj>
      </w:sdtPr>
      <w:sdtContent>
        <w:sdt>
          <w:sdtPr>
            <w:rPr>
              <w:rFonts w:cs="Times New Roman"/>
              <w:szCs w:val="24"/>
            </w:rPr>
            <w:id w:val="111145805"/>
            <w:bibliography/>
          </w:sdtPr>
          <w:sdtContent>
            <w:p w14:paraId="3A116CAF" w14:textId="77777777" w:rsidR="002E1E6C" w:rsidRPr="0033182C" w:rsidRDefault="00614126" w:rsidP="002E1E6C">
              <w:pPr>
                <w:pStyle w:val="Bibliography"/>
                <w:ind w:left="720" w:hanging="720"/>
                <w:rPr>
                  <w:rFonts w:cs="Times New Roman"/>
                  <w:noProof/>
                  <w:szCs w:val="24"/>
                  <w:lang w:val="en-ID"/>
                </w:rPr>
              </w:pPr>
              <w:r w:rsidRPr="0033182C">
                <w:rPr>
                  <w:rFonts w:cs="Times New Roman"/>
                  <w:szCs w:val="24"/>
                </w:rPr>
                <w:fldChar w:fldCharType="begin"/>
              </w:r>
              <w:r w:rsidRPr="0033182C">
                <w:rPr>
                  <w:rFonts w:cs="Times New Roman"/>
                  <w:szCs w:val="24"/>
                </w:rPr>
                <w:instrText xml:space="preserve"> BIBLIOGRAPHY </w:instrText>
              </w:r>
              <w:r w:rsidRPr="0033182C">
                <w:rPr>
                  <w:rFonts w:cs="Times New Roman"/>
                  <w:szCs w:val="24"/>
                </w:rPr>
                <w:fldChar w:fldCharType="separate"/>
              </w:r>
              <w:r w:rsidR="002E1E6C" w:rsidRPr="0033182C">
                <w:rPr>
                  <w:rFonts w:cs="Times New Roman"/>
                  <w:noProof/>
                  <w:lang w:val="en-ID"/>
                </w:rPr>
                <w:t xml:space="preserve">Ahmad, K. (2011). Pembangkit Listrik tenaga Surya dan Penerapan Untuk Daerah Terpencil. </w:t>
              </w:r>
              <w:r w:rsidR="002E1E6C" w:rsidRPr="0033182C">
                <w:rPr>
                  <w:rFonts w:cs="Times New Roman"/>
                  <w:i/>
                  <w:iCs/>
                  <w:noProof/>
                  <w:lang w:val="en-ID"/>
                </w:rPr>
                <w:t>Pusat Pengkajian dan Penerapan Teknologi Konversi dan Konservasi Energi, BPP-Teknologi</w:t>
              </w:r>
              <w:r w:rsidR="002E1E6C" w:rsidRPr="0033182C">
                <w:rPr>
                  <w:rFonts w:cs="Times New Roman"/>
                  <w:noProof/>
                  <w:lang w:val="en-ID"/>
                </w:rPr>
                <w:t>, 2.</w:t>
              </w:r>
            </w:p>
            <w:p w14:paraId="49833C6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Aisuwarya, R., &amp; Annafi, R. (2017). Pengendali Fuzzy Logic Controller untuk Pengendalian Kecepatan Roda Pada Mobile Robot Pada Variasi nilai SetPoint. </w:t>
              </w:r>
              <w:r w:rsidRPr="0033182C">
                <w:rPr>
                  <w:rFonts w:cs="Times New Roman"/>
                  <w:i/>
                  <w:iCs/>
                  <w:noProof/>
                  <w:lang w:val="en-ID"/>
                </w:rPr>
                <w:t>Pengendali Fuzzy Logic Controller untuk Pengendalian Kecepatan Roda Pada Mobile Robot Pada Variasi nilai SetPoint</w:t>
              </w:r>
              <w:r w:rsidRPr="0033182C">
                <w:rPr>
                  <w:rFonts w:cs="Times New Roman"/>
                  <w:noProof/>
                  <w:lang w:val="en-ID"/>
                </w:rPr>
                <w:t>, 1.</w:t>
              </w:r>
            </w:p>
            <w:p w14:paraId="4AB0480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Anggara, Kumara, I. N., &amp; Giriantari, I. (2014). Studi Terhadap Unjuk kerja Pembangkit Listrik Tenaga Surya 1,9 KW dI UNIVERSITAS UDAYANA BUKIT JIMBARAN. </w:t>
              </w:r>
              <w:r w:rsidRPr="0033182C">
                <w:rPr>
                  <w:rFonts w:cs="Times New Roman"/>
                  <w:i/>
                  <w:iCs/>
                  <w:noProof/>
                  <w:lang w:val="en-ID"/>
                </w:rPr>
                <w:t>ResearchGate</w:t>
              </w:r>
              <w:r w:rsidRPr="0033182C">
                <w:rPr>
                  <w:rFonts w:cs="Times New Roman"/>
                  <w:noProof/>
                  <w:lang w:val="en-ID"/>
                </w:rPr>
                <w:t>, 2-3.</w:t>
              </w:r>
            </w:p>
            <w:p w14:paraId="67C818DF"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Febrianto, D. A. (2015). </w:t>
              </w:r>
              <w:r w:rsidRPr="0033182C">
                <w:rPr>
                  <w:rFonts w:cs="Times New Roman"/>
                  <w:i/>
                  <w:iCs/>
                  <w:noProof/>
                  <w:lang w:val="en-ID"/>
                </w:rPr>
                <w:t>Perancangan dan Pembuatan Sistem Informasi Simpan Pinjam Pada Koperasi Pegawai Republik Indonesia (KP-RI) "DIAN PATIRANA" Berbasis Web.</w:t>
              </w:r>
              <w:r w:rsidRPr="0033182C">
                <w:rPr>
                  <w:rFonts w:cs="Times New Roman"/>
                  <w:noProof/>
                  <w:lang w:val="en-ID"/>
                </w:rPr>
                <w:t xml:space="preserve"> Jember: Universitas Jember.</w:t>
              </w:r>
            </w:p>
            <w:p w14:paraId="026F052C"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Irkhos, &amp; Suprijadi. (n.d.). Simulasi Kontrol Temperatur Berbasis Fuzzy Logic untuk Tabung Sampel Minyak Bumi pada Metode Direct Subsurface Sampling.</w:t>
              </w:r>
            </w:p>
            <w:p w14:paraId="78261A8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Madyanto, T. D. (2010). Pengontrolan Suhu Menggunakan Fuzzy PID Pada Model Sistem Hipertemia. </w:t>
              </w:r>
              <w:r w:rsidRPr="0033182C">
                <w:rPr>
                  <w:rFonts w:cs="Times New Roman"/>
                  <w:i/>
                  <w:iCs/>
                  <w:noProof/>
                  <w:lang w:val="en-ID"/>
                </w:rPr>
                <w:t>ResearchGate</w:t>
              </w:r>
              <w:r w:rsidRPr="0033182C">
                <w:rPr>
                  <w:rFonts w:cs="Times New Roman"/>
                  <w:noProof/>
                  <w:lang w:val="en-ID"/>
                </w:rPr>
                <w:t>, 2.</w:t>
              </w:r>
            </w:p>
            <w:p w14:paraId="68D3EFE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Mustafa, F. M., &amp; Ahmed, S. A. (2017). Design and Implementation of Dual-Axis Solar Tracking System. </w:t>
              </w:r>
              <w:r w:rsidRPr="0033182C">
                <w:rPr>
                  <w:rFonts w:cs="Times New Roman"/>
                  <w:i/>
                  <w:iCs/>
                  <w:noProof/>
                  <w:lang w:val="en-ID"/>
                </w:rPr>
                <w:t>IARJSET</w:t>
              </w:r>
              <w:r w:rsidRPr="0033182C">
                <w:rPr>
                  <w:rFonts w:cs="Times New Roman"/>
                  <w:noProof/>
                  <w:lang w:val="en-ID"/>
                </w:rPr>
                <w:t>, 2.</w:t>
              </w:r>
            </w:p>
            <w:p w14:paraId="25A7597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Pahlevi, E. L., &amp; Yana, S. (2016). Pengaturan Pitch Angle Turbin Angin Berbasis Kendali Logika Fuzzy (Aplikasi Pada Data Angin Daerah Medan Tuntungan dan sekitarnya. </w:t>
              </w:r>
              <w:r w:rsidRPr="0033182C">
                <w:rPr>
                  <w:rFonts w:cs="Times New Roman"/>
                  <w:i/>
                  <w:iCs/>
                  <w:noProof/>
                  <w:lang w:val="en-ID"/>
                </w:rPr>
                <w:t>Singuda Ensikom</w:t>
              </w:r>
              <w:r w:rsidRPr="0033182C">
                <w:rPr>
                  <w:rFonts w:cs="Times New Roman"/>
                  <w:noProof/>
                  <w:lang w:val="en-ID"/>
                </w:rPr>
                <w:t>, 1.</w:t>
              </w:r>
            </w:p>
            <w:p w14:paraId="201F2CCE"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Pangestuningtyas. (2013). Analisis Pengaruh Sudut Kemiringan Panel Surya Terhadap Radiasi Matahari Yang Diterima oleh Panel Surya Tipe Array Tetap. </w:t>
              </w:r>
              <w:r w:rsidRPr="0033182C">
                <w:rPr>
                  <w:rFonts w:cs="Times New Roman"/>
                  <w:i/>
                  <w:iCs/>
                  <w:noProof/>
                  <w:lang w:val="en-ID"/>
                </w:rPr>
                <w:t>Transient</w:t>
              </w:r>
              <w:r w:rsidRPr="0033182C">
                <w:rPr>
                  <w:rFonts w:cs="Times New Roman"/>
                  <w:noProof/>
                  <w:lang w:val="en-ID"/>
                </w:rPr>
                <w:t>, 3.</w:t>
              </w:r>
            </w:p>
            <w:p w14:paraId="67068BC3"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lastRenderedPageBreak/>
                <w:t xml:space="preserve">Prahara, T. (2018). Sistem Kontrol Cerdas Pelacak Sumber Cahaya Menggunakan Kontrol Proportional Integral Derivative (PID). </w:t>
              </w:r>
              <w:r w:rsidRPr="0033182C">
                <w:rPr>
                  <w:rFonts w:cs="Times New Roman"/>
                  <w:i/>
                  <w:iCs/>
                  <w:noProof/>
                  <w:lang w:val="en-ID"/>
                </w:rPr>
                <w:t>Journal of Information Education</w:t>
              </w:r>
              <w:r w:rsidRPr="0033182C">
                <w:rPr>
                  <w:rFonts w:cs="Times New Roman"/>
                  <w:noProof/>
                  <w:lang w:val="en-ID"/>
                </w:rPr>
                <w:t>, 1.</w:t>
              </w:r>
            </w:p>
            <w:p w14:paraId="012CA923"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Rahardjo, I., &amp; Fitriana, I. (2014). Analisis Potensi Pembangkit Listrik Tenaga Surya di Indonesia . </w:t>
              </w:r>
              <w:r w:rsidRPr="0033182C">
                <w:rPr>
                  <w:rFonts w:cs="Times New Roman"/>
                  <w:i/>
                  <w:iCs/>
                  <w:noProof/>
                  <w:lang w:val="en-ID"/>
                </w:rPr>
                <w:t xml:space="preserve">Analisis Potensi Pembangkit Listrik Tenaga Surya di Indonesia </w:t>
              </w:r>
              <w:r w:rsidRPr="0033182C">
                <w:rPr>
                  <w:rFonts w:cs="Times New Roman"/>
                  <w:noProof/>
                  <w:lang w:val="en-ID"/>
                </w:rPr>
                <w:t>, 4.</w:t>
              </w:r>
            </w:p>
            <w:p w14:paraId="29614968"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Saputra, M. A. (2014). Inovasi Peningkatan Efisiensi Panel Surya Berbasis Fresnel Solar Concentrator dan Solar Tracker. </w:t>
              </w:r>
              <w:r w:rsidRPr="0033182C">
                <w:rPr>
                  <w:rFonts w:cs="Times New Roman"/>
                  <w:i/>
                  <w:iCs/>
                  <w:noProof/>
                  <w:lang w:val="en-ID"/>
                </w:rPr>
                <w:t>Journal Electro</w:t>
              </w:r>
              <w:r w:rsidRPr="0033182C">
                <w:rPr>
                  <w:rFonts w:cs="Times New Roman"/>
                  <w:noProof/>
                  <w:lang w:val="en-ID"/>
                </w:rPr>
                <w:t>, 2.</w:t>
              </w:r>
            </w:p>
            <w:p w14:paraId="1449DC46"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Sulaiman, O. K. (2017). Sistem Internet Of Things (IoT) Berbasis Cload Computing Dalam Campus Area Network. </w:t>
              </w:r>
              <w:r w:rsidRPr="0033182C">
                <w:rPr>
                  <w:rFonts w:cs="Times New Roman"/>
                  <w:i/>
                  <w:iCs/>
                  <w:noProof/>
                  <w:lang w:val="en-ID"/>
                </w:rPr>
                <w:t>Information System</w:t>
              </w:r>
              <w:r w:rsidRPr="0033182C">
                <w:rPr>
                  <w:rFonts w:cs="Times New Roman"/>
                  <w:noProof/>
                  <w:lang w:val="en-ID"/>
                </w:rPr>
                <w:t>, 2.</w:t>
              </w:r>
            </w:p>
            <w:p w14:paraId="70941EF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Suoth, V. A., Mosey, H. I., &amp; Telleng, R. C. (2018). </w:t>
              </w:r>
              <w:r w:rsidRPr="0033182C">
                <w:rPr>
                  <w:rFonts w:cs="Times New Roman"/>
                  <w:i/>
                  <w:iCs/>
                  <w:noProof/>
                  <w:lang w:val="en-ID"/>
                </w:rPr>
                <w:t>Rancang bangun alat pendeteksi intensitas cahaya berbasis Sensor Light Dependent Resistance (LDR).</w:t>
              </w:r>
              <w:r w:rsidRPr="0033182C">
                <w:rPr>
                  <w:rFonts w:cs="Times New Roman"/>
                  <w:noProof/>
                  <w:lang w:val="en-ID"/>
                </w:rPr>
                <w:t xml:space="preserve"> Manado: Universitas Sam Ratulangi.</w:t>
              </w:r>
            </w:p>
            <w:p w14:paraId="7D74CE65" w14:textId="77777777" w:rsidR="002E1E6C" w:rsidRPr="0033182C" w:rsidRDefault="002E1E6C" w:rsidP="002E1E6C">
              <w:pPr>
                <w:pStyle w:val="Bibliography"/>
                <w:ind w:left="720" w:hanging="720"/>
                <w:rPr>
                  <w:rFonts w:cs="Times New Roman"/>
                  <w:noProof/>
                </w:rPr>
              </w:pPr>
              <w:r w:rsidRPr="0033182C">
                <w:rPr>
                  <w:rFonts w:cs="Times New Roman"/>
                  <w:noProof/>
                </w:rPr>
                <w:t xml:space="preserve">Wahab, F., Sumardiono, A., &amp; Tahtawi, A. A. (2017). Desain dan Purwarupa Fuzzy Logic Controluntuk Pengendalian Suhu Ruangan. </w:t>
              </w:r>
              <w:r w:rsidRPr="0033182C">
                <w:rPr>
                  <w:rFonts w:cs="Times New Roman"/>
                  <w:i/>
                  <w:iCs/>
                  <w:noProof/>
                </w:rPr>
                <w:t>Jurnal Teknologi Rekayasa</w:t>
              </w:r>
              <w:r w:rsidRPr="0033182C">
                <w:rPr>
                  <w:rFonts w:cs="Times New Roman"/>
                  <w:noProof/>
                </w:rPr>
                <w:t>, 1-8.</w:t>
              </w:r>
            </w:p>
            <w:p w14:paraId="051EE711"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ZA, N., &amp; Maulinda, L. (2015). Perbandingan Kontrol Fuzzy dan PID pada Pemanas Fuel Gas. </w:t>
              </w:r>
              <w:r w:rsidRPr="0033182C">
                <w:rPr>
                  <w:rFonts w:cs="Times New Roman"/>
                  <w:i/>
                  <w:iCs/>
                  <w:noProof/>
                  <w:lang w:val="en-ID"/>
                </w:rPr>
                <w:t>Jurnal Teknologi Kimia Unimal</w:t>
              </w:r>
              <w:r w:rsidRPr="0033182C">
                <w:rPr>
                  <w:rFonts w:cs="Times New Roman"/>
                  <w:noProof/>
                  <w:lang w:val="en-ID"/>
                </w:rPr>
                <w:t>, 1-18.</w:t>
              </w:r>
            </w:p>
            <w:p w14:paraId="3289D189" w14:textId="77777777" w:rsidR="007901C5" w:rsidRPr="0033182C" w:rsidRDefault="00614126" w:rsidP="002E1E6C">
              <w:pPr>
                <w:spacing w:line="240" w:lineRule="auto"/>
                <w:rPr>
                  <w:rFonts w:cs="Times New Roman"/>
                  <w:szCs w:val="24"/>
                </w:rPr>
              </w:pPr>
              <w:r w:rsidRPr="0033182C">
                <w:rPr>
                  <w:rFonts w:cs="Times New Roman"/>
                  <w:b/>
                  <w:bCs/>
                  <w:noProof/>
                  <w:szCs w:val="24"/>
                </w:rPr>
                <w:fldChar w:fldCharType="end"/>
              </w:r>
            </w:p>
          </w:sdtContent>
        </w:sdt>
      </w:sdtContent>
    </w:sdt>
    <w:p w14:paraId="39A90C7C" w14:textId="77777777" w:rsidR="0018198B" w:rsidRPr="0033182C" w:rsidRDefault="0018198B">
      <w:pPr>
        <w:spacing w:after="160" w:line="259" w:lineRule="auto"/>
        <w:jc w:val="left"/>
        <w:rPr>
          <w:rFonts w:cs="Times New Roman"/>
          <w:highlight w:val="lightGray"/>
        </w:rPr>
      </w:pPr>
      <w:r w:rsidRPr="0033182C">
        <w:rPr>
          <w:rFonts w:cs="Times New Roman"/>
          <w:highlight w:val="lightGray"/>
        </w:rPr>
        <w:br w:type="page"/>
      </w:r>
    </w:p>
    <w:p w14:paraId="1D9B5F9D" w14:textId="05CF4565" w:rsidR="0018198B" w:rsidRPr="0033182C" w:rsidRDefault="0018198B" w:rsidP="0018198B">
      <w:pPr>
        <w:pStyle w:val="Heading1"/>
        <w:numPr>
          <w:ilvl w:val="0"/>
          <w:numId w:val="0"/>
        </w:numPr>
        <w:ind w:left="360"/>
      </w:pPr>
      <w:bookmarkStart w:id="10637" w:name="_Toc23881721"/>
      <w:r w:rsidRPr="0033182C">
        <w:lastRenderedPageBreak/>
        <w:t>LAMPIRAN</w:t>
      </w:r>
      <w:bookmarkEnd w:id="10637"/>
    </w:p>
    <w:p w14:paraId="57BFCDAE" w14:textId="304AE85D" w:rsidR="009241A1" w:rsidRPr="0033182C" w:rsidRDefault="0042271D" w:rsidP="00813475">
      <w:pPr>
        <w:pStyle w:val="Heading1"/>
        <w:numPr>
          <w:ilvl w:val="0"/>
          <w:numId w:val="56"/>
        </w:numPr>
        <w:ind w:left="426"/>
        <w:jc w:val="both"/>
      </w:pPr>
      <w:bookmarkStart w:id="10638" w:name="_Toc23881722"/>
      <w:r w:rsidRPr="0033182C">
        <w:t>Skenario</w:t>
      </w:r>
      <w:bookmarkEnd w:id="10638"/>
    </w:p>
    <w:p w14:paraId="703BCF1A" w14:textId="154B744C" w:rsidR="009241A1" w:rsidRPr="0033182C" w:rsidRDefault="009241A1" w:rsidP="009241A1">
      <w:pPr>
        <w:pStyle w:val="Caption"/>
        <w:keepNext/>
        <w:jc w:val="center"/>
        <w:rPr>
          <w:rFonts w:cs="Times New Roman"/>
          <w:color w:val="auto"/>
          <w:sz w:val="22"/>
        </w:rPr>
      </w:pPr>
      <w:bookmarkStart w:id="10639" w:name="_Toc23881736"/>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1</w:t>
      </w:r>
      <w:r w:rsidR="000367FF">
        <w:rPr>
          <w:rFonts w:cs="Times New Roman"/>
          <w:i w:val="0"/>
          <w:color w:val="auto"/>
          <w:sz w:val="22"/>
        </w:rPr>
        <w:fldChar w:fldCharType="end"/>
      </w:r>
      <w:r w:rsidRPr="0033182C">
        <w:rPr>
          <w:rFonts w:cs="Times New Roman"/>
          <w:i w:val="0"/>
          <w:color w:val="auto"/>
          <w:sz w:val="22"/>
        </w:rPr>
        <w:t xml:space="preserve"> Skenario</w:t>
      </w:r>
      <w:r w:rsidRPr="0033182C">
        <w:rPr>
          <w:rFonts w:cs="Times New Roman"/>
          <w:color w:val="auto"/>
          <w:sz w:val="22"/>
        </w:rPr>
        <w:t xml:space="preserve"> Log In</w:t>
      </w:r>
      <w:bookmarkEnd w:id="10639"/>
    </w:p>
    <w:tbl>
      <w:tblPr>
        <w:tblStyle w:val="TableGrid"/>
        <w:tblW w:w="7933" w:type="dxa"/>
        <w:tblLook w:val="04A0" w:firstRow="1" w:lastRow="0" w:firstColumn="1" w:lastColumn="0" w:noHBand="0" w:noVBand="1"/>
      </w:tblPr>
      <w:tblGrid>
        <w:gridCol w:w="4531"/>
        <w:gridCol w:w="73"/>
        <w:gridCol w:w="3329"/>
      </w:tblGrid>
      <w:tr w:rsidR="0018198B" w:rsidRPr="0033182C" w14:paraId="06DDC0A7" w14:textId="77777777" w:rsidTr="00755C33">
        <w:trPr>
          <w:ins w:id="10640" w:author="Windows User" w:date="2019-09-19T01:09:00Z"/>
        </w:trPr>
        <w:tc>
          <w:tcPr>
            <w:tcW w:w="4531" w:type="dxa"/>
          </w:tcPr>
          <w:p w14:paraId="00BDE451" w14:textId="77777777" w:rsidR="0018198B" w:rsidRPr="0033182C" w:rsidRDefault="0018198B" w:rsidP="0018198B">
            <w:pPr>
              <w:spacing w:after="0" w:line="240" w:lineRule="auto"/>
              <w:rPr>
                <w:ins w:id="10641" w:author="Windows User" w:date="2019-09-19T01:09:00Z"/>
                <w:rFonts w:cs="Times New Roman"/>
                <w:lang w:val="en-ID"/>
                <w:rPrChange w:id="10642" w:author="Windows User" w:date="2019-09-19T01:53:00Z">
                  <w:rPr>
                    <w:ins w:id="10643" w:author="Windows User" w:date="2019-09-19T01:09:00Z"/>
                    <w:rFonts w:cs="Times New Roman"/>
                    <w:sz w:val="22"/>
                    <w:lang w:val="en-ID"/>
                  </w:rPr>
                </w:rPrChange>
              </w:rPr>
            </w:pPr>
            <w:ins w:id="10644" w:author="Windows User" w:date="2019-09-19T01:09:00Z">
              <w:r w:rsidRPr="0033182C">
                <w:rPr>
                  <w:rFonts w:cs="Times New Roman"/>
                  <w:b/>
                  <w:rPrChange w:id="10645" w:author="Windows User" w:date="2019-09-19T01:53:00Z">
                    <w:rPr>
                      <w:rFonts w:cs="Times New Roman"/>
                      <w:b/>
                      <w:sz w:val="22"/>
                    </w:rPr>
                  </w:rPrChange>
                </w:rPr>
                <w:t>Nama Usecase</w:t>
              </w:r>
            </w:ins>
          </w:p>
        </w:tc>
        <w:tc>
          <w:tcPr>
            <w:tcW w:w="3402" w:type="dxa"/>
            <w:gridSpan w:val="2"/>
          </w:tcPr>
          <w:p w14:paraId="0FECB4B8" w14:textId="77777777" w:rsidR="0018198B" w:rsidRPr="0033182C" w:rsidRDefault="0018198B" w:rsidP="0018198B">
            <w:pPr>
              <w:spacing w:after="0" w:line="240" w:lineRule="auto"/>
              <w:rPr>
                <w:ins w:id="10646" w:author="Windows User" w:date="2019-09-19T01:09:00Z"/>
                <w:rFonts w:cs="Times New Roman"/>
                <w:lang w:val="en-ID"/>
                <w:rPrChange w:id="10647" w:author="Windows User" w:date="2019-09-19T01:53:00Z">
                  <w:rPr>
                    <w:ins w:id="10648" w:author="Windows User" w:date="2019-09-19T01:09:00Z"/>
                    <w:rFonts w:cs="Times New Roman"/>
                    <w:sz w:val="22"/>
                    <w:lang w:val="en-ID"/>
                  </w:rPr>
                </w:rPrChange>
              </w:rPr>
            </w:pPr>
            <w:ins w:id="10649" w:author="Windows User" w:date="2019-09-19T01:09:00Z">
              <w:r w:rsidRPr="0033182C">
                <w:rPr>
                  <w:rFonts w:cs="Times New Roman"/>
                  <w:rPrChange w:id="10650" w:author="Windows User" w:date="2019-09-19T01:53:00Z">
                    <w:rPr>
                      <w:rFonts w:cs="Times New Roman"/>
                      <w:sz w:val="22"/>
                    </w:rPr>
                  </w:rPrChange>
                </w:rPr>
                <w:t>Log In</w:t>
              </w:r>
            </w:ins>
          </w:p>
        </w:tc>
      </w:tr>
      <w:tr w:rsidR="0018198B" w:rsidRPr="0033182C" w14:paraId="553579D8" w14:textId="77777777" w:rsidTr="00755C33">
        <w:trPr>
          <w:ins w:id="10651" w:author="Windows User" w:date="2019-09-19T01:09:00Z"/>
        </w:trPr>
        <w:tc>
          <w:tcPr>
            <w:tcW w:w="4531" w:type="dxa"/>
          </w:tcPr>
          <w:p w14:paraId="0434826D" w14:textId="77777777" w:rsidR="0018198B" w:rsidRPr="0033182C" w:rsidRDefault="0018198B" w:rsidP="0018198B">
            <w:pPr>
              <w:spacing w:after="0" w:line="240" w:lineRule="auto"/>
              <w:rPr>
                <w:ins w:id="10652" w:author="Windows User" w:date="2019-09-19T01:09:00Z"/>
                <w:rFonts w:cs="Times New Roman"/>
                <w:lang w:val="en-ID"/>
                <w:rPrChange w:id="10653" w:author="Windows User" w:date="2019-09-19T01:53:00Z">
                  <w:rPr>
                    <w:ins w:id="10654" w:author="Windows User" w:date="2019-09-19T01:09:00Z"/>
                    <w:rFonts w:cs="Times New Roman"/>
                    <w:sz w:val="22"/>
                    <w:lang w:val="en-ID"/>
                  </w:rPr>
                </w:rPrChange>
              </w:rPr>
            </w:pPr>
            <w:ins w:id="10655" w:author="Windows User" w:date="2019-09-19T01:09:00Z">
              <w:r w:rsidRPr="0033182C">
                <w:rPr>
                  <w:rFonts w:cs="Times New Roman"/>
                  <w:b/>
                  <w:rPrChange w:id="10656" w:author="Windows User" w:date="2019-09-19T01:53:00Z">
                    <w:rPr>
                      <w:rFonts w:cs="Times New Roman"/>
                      <w:b/>
                      <w:sz w:val="22"/>
                    </w:rPr>
                  </w:rPrChange>
                </w:rPr>
                <w:t>Aktor</w:t>
              </w:r>
            </w:ins>
          </w:p>
        </w:tc>
        <w:tc>
          <w:tcPr>
            <w:tcW w:w="3402" w:type="dxa"/>
            <w:gridSpan w:val="2"/>
          </w:tcPr>
          <w:p w14:paraId="6D7C50D2" w14:textId="77777777" w:rsidR="0018198B" w:rsidRPr="0033182C" w:rsidRDefault="0018198B" w:rsidP="0018198B">
            <w:pPr>
              <w:spacing w:after="0" w:line="240" w:lineRule="auto"/>
              <w:rPr>
                <w:ins w:id="10657" w:author="Windows User" w:date="2019-09-19T01:09:00Z"/>
                <w:rFonts w:cs="Times New Roman"/>
                <w:lang w:val="en-ID"/>
                <w:rPrChange w:id="10658" w:author="Windows User" w:date="2019-09-19T01:53:00Z">
                  <w:rPr>
                    <w:ins w:id="10659" w:author="Windows User" w:date="2019-09-19T01:09:00Z"/>
                    <w:rFonts w:cs="Times New Roman"/>
                    <w:sz w:val="22"/>
                    <w:lang w:val="en-ID"/>
                  </w:rPr>
                </w:rPrChange>
              </w:rPr>
            </w:pPr>
            <w:ins w:id="10660" w:author="Windows User" w:date="2019-09-19T01:09:00Z">
              <w:r w:rsidRPr="0033182C">
                <w:rPr>
                  <w:rFonts w:cs="Times New Roman"/>
                  <w:rPrChange w:id="10661" w:author="Windows User" w:date="2019-09-19T01:53:00Z">
                    <w:rPr>
                      <w:rFonts w:cs="Times New Roman"/>
                      <w:sz w:val="22"/>
                    </w:rPr>
                  </w:rPrChange>
                </w:rPr>
                <w:t>Seluruh aktor</w:t>
              </w:r>
            </w:ins>
          </w:p>
        </w:tc>
      </w:tr>
      <w:tr w:rsidR="0018198B" w:rsidRPr="0033182C" w14:paraId="2D114B5E" w14:textId="77777777" w:rsidTr="00755C33">
        <w:trPr>
          <w:ins w:id="10662" w:author="Windows User" w:date="2019-09-19T01:09:00Z"/>
        </w:trPr>
        <w:tc>
          <w:tcPr>
            <w:tcW w:w="4531" w:type="dxa"/>
          </w:tcPr>
          <w:p w14:paraId="7F9024C3" w14:textId="77777777" w:rsidR="0018198B" w:rsidRPr="0033182C" w:rsidRDefault="0018198B" w:rsidP="0018198B">
            <w:pPr>
              <w:spacing w:after="0" w:line="240" w:lineRule="auto"/>
              <w:rPr>
                <w:ins w:id="10663" w:author="Windows User" w:date="2019-09-19T01:09:00Z"/>
                <w:rFonts w:cs="Times New Roman"/>
                <w:lang w:val="en-ID"/>
                <w:rPrChange w:id="10664" w:author="Windows User" w:date="2019-09-19T01:53:00Z">
                  <w:rPr>
                    <w:ins w:id="10665" w:author="Windows User" w:date="2019-09-19T01:09:00Z"/>
                    <w:rFonts w:cs="Times New Roman"/>
                    <w:sz w:val="22"/>
                    <w:lang w:val="en-ID"/>
                  </w:rPr>
                </w:rPrChange>
              </w:rPr>
            </w:pPr>
            <w:ins w:id="10666" w:author="Windows User" w:date="2019-09-19T01:09:00Z">
              <w:r w:rsidRPr="0033182C">
                <w:rPr>
                  <w:rFonts w:cs="Times New Roman"/>
                  <w:b/>
                  <w:rPrChange w:id="10667" w:author="Windows User" w:date="2019-09-19T01:53:00Z">
                    <w:rPr>
                      <w:rFonts w:cs="Times New Roman"/>
                      <w:b/>
                      <w:sz w:val="22"/>
                    </w:rPr>
                  </w:rPrChange>
                </w:rPr>
                <w:t>Deskripsi Singkat</w:t>
              </w:r>
            </w:ins>
          </w:p>
        </w:tc>
        <w:tc>
          <w:tcPr>
            <w:tcW w:w="3402" w:type="dxa"/>
            <w:gridSpan w:val="2"/>
          </w:tcPr>
          <w:p w14:paraId="57DF501D" w14:textId="77777777" w:rsidR="0018198B" w:rsidRPr="0033182C" w:rsidRDefault="0018198B" w:rsidP="0018198B">
            <w:pPr>
              <w:spacing w:after="0" w:line="240" w:lineRule="auto"/>
              <w:rPr>
                <w:ins w:id="10668" w:author="Windows User" w:date="2019-09-19T01:09:00Z"/>
                <w:rFonts w:cs="Times New Roman"/>
                <w:lang w:val="en-ID"/>
                <w:rPrChange w:id="10669" w:author="Windows User" w:date="2019-09-19T01:53:00Z">
                  <w:rPr>
                    <w:ins w:id="10670" w:author="Windows User" w:date="2019-09-19T01:09:00Z"/>
                    <w:rFonts w:cs="Times New Roman"/>
                    <w:sz w:val="22"/>
                    <w:lang w:val="en-ID"/>
                  </w:rPr>
                </w:rPrChange>
              </w:rPr>
            </w:pPr>
            <w:ins w:id="10671" w:author="Windows User" w:date="2019-09-19T01:09:00Z">
              <w:r w:rsidRPr="0033182C">
                <w:rPr>
                  <w:rFonts w:cs="Times New Roman"/>
                  <w:rPrChange w:id="10672" w:author="Windows User" w:date="2019-09-19T01:53:00Z">
                    <w:rPr>
                      <w:rFonts w:cs="Times New Roman"/>
                      <w:sz w:val="22"/>
                    </w:rPr>
                  </w:rPrChange>
                </w:rPr>
                <w:t>Aktor memasukkan username dan password</w:t>
              </w:r>
            </w:ins>
          </w:p>
        </w:tc>
      </w:tr>
      <w:tr w:rsidR="0018198B" w:rsidRPr="0033182C" w14:paraId="74441FCE" w14:textId="77777777" w:rsidTr="00755C33">
        <w:trPr>
          <w:ins w:id="10673" w:author="Windows User" w:date="2019-09-19T01:09:00Z"/>
        </w:trPr>
        <w:tc>
          <w:tcPr>
            <w:tcW w:w="4531" w:type="dxa"/>
          </w:tcPr>
          <w:p w14:paraId="0B851F08" w14:textId="77777777" w:rsidR="0018198B" w:rsidRPr="0033182C" w:rsidRDefault="0018198B" w:rsidP="0018198B">
            <w:pPr>
              <w:spacing w:after="0" w:line="240" w:lineRule="auto"/>
              <w:rPr>
                <w:ins w:id="10674" w:author="Windows User" w:date="2019-09-19T01:09:00Z"/>
                <w:rFonts w:cs="Times New Roman"/>
                <w:lang w:val="en-ID"/>
                <w:rPrChange w:id="10675" w:author="Windows User" w:date="2019-09-19T01:53:00Z">
                  <w:rPr>
                    <w:ins w:id="10676" w:author="Windows User" w:date="2019-09-19T01:09:00Z"/>
                    <w:rFonts w:cs="Times New Roman"/>
                    <w:sz w:val="22"/>
                    <w:lang w:val="en-ID"/>
                  </w:rPr>
                </w:rPrChange>
              </w:rPr>
            </w:pPr>
            <w:ins w:id="10677" w:author="Windows User" w:date="2019-09-19T01:09:00Z">
              <w:r w:rsidRPr="0033182C">
                <w:rPr>
                  <w:rFonts w:cs="Times New Roman"/>
                  <w:b/>
                  <w:rPrChange w:id="10678" w:author="Windows User" w:date="2019-09-19T01:53:00Z">
                    <w:rPr>
                      <w:rFonts w:cs="Times New Roman"/>
                      <w:b/>
                      <w:sz w:val="22"/>
                    </w:rPr>
                  </w:rPrChange>
                </w:rPr>
                <w:t>Prekondisi</w:t>
              </w:r>
            </w:ins>
          </w:p>
        </w:tc>
        <w:tc>
          <w:tcPr>
            <w:tcW w:w="3402" w:type="dxa"/>
            <w:gridSpan w:val="2"/>
          </w:tcPr>
          <w:p w14:paraId="0D042D22" w14:textId="77777777" w:rsidR="0018198B" w:rsidRPr="0033182C" w:rsidRDefault="0018198B" w:rsidP="0018198B">
            <w:pPr>
              <w:spacing w:after="0" w:line="240" w:lineRule="auto"/>
              <w:rPr>
                <w:ins w:id="10679" w:author="Windows User" w:date="2019-09-19T01:09:00Z"/>
                <w:rFonts w:cs="Times New Roman"/>
                <w:lang w:val="en-ID"/>
                <w:rPrChange w:id="10680" w:author="Windows User" w:date="2019-09-19T01:53:00Z">
                  <w:rPr>
                    <w:ins w:id="10681" w:author="Windows User" w:date="2019-09-19T01:09:00Z"/>
                    <w:rFonts w:cs="Times New Roman"/>
                    <w:sz w:val="22"/>
                    <w:lang w:val="en-ID"/>
                  </w:rPr>
                </w:rPrChange>
              </w:rPr>
            </w:pPr>
            <w:ins w:id="10682" w:author="Windows User" w:date="2019-09-19T01:09:00Z">
              <w:r w:rsidRPr="0033182C">
                <w:rPr>
                  <w:rFonts w:cs="Times New Roman"/>
                  <w:rPrChange w:id="10683" w:author="Windows User" w:date="2019-09-19T01:53:00Z">
                    <w:rPr>
                      <w:rFonts w:cs="Times New Roman"/>
                      <w:sz w:val="22"/>
                    </w:rPr>
                  </w:rPrChange>
                </w:rPr>
                <w:t>Aktor masuk halaman utama Login</w:t>
              </w:r>
            </w:ins>
          </w:p>
        </w:tc>
      </w:tr>
      <w:tr w:rsidR="0018198B" w:rsidRPr="0033182C" w14:paraId="460D761A" w14:textId="77777777" w:rsidTr="00755C33">
        <w:trPr>
          <w:ins w:id="10684" w:author="Windows User" w:date="2019-09-19T01:09:00Z"/>
        </w:trPr>
        <w:tc>
          <w:tcPr>
            <w:tcW w:w="4531" w:type="dxa"/>
          </w:tcPr>
          <w:p w14:paraId="74851359" w14:textId="77777777" w:rsidR="0018198B" w:rsidRPr="0033182C" w:rsidRDefault="0018198B" w:rsidP="0018198B">
            <w:pPr>
              <w:spacing w:after="0" w:line="240" w:lineRule="auto"/>
              <w:rPr>
                <w:ins w:id="10685" w:author="Windows User" w:date="2019-09-19T01:09:00Z"/>
                <w:rFonts w:cs="Times New Roman"/>
                <w:lang w:val="en-ID"/>
                <w:rPrChange w:id="10686" w:author="Windows User" w:date="2019-09-19T01:53:00Z">
                  <w:rPr>
                    <w:ins w:id="10687" w:author="Windows User" w:date="2019-09-19T01:09:00Z"/>
                    <w:rFonts w:cs="Times New Roman"/>
                    <w:sz w:val="22"/>
                    <w:lang w:val="en-ID"/>
                  </w:rPr>
                </w:rPrChange>
              </w:rPr>
            </w:pPr>
            <w:ins w:id="10688" w:author="Windows User" w:date="2019-09-19T01:09:00Z">
              <w:r w:rsidRPr="0033182C">
                <w:rPr>
                  <w:rFonts w:cs="Times New Roman"/>
                  <w:b/>
                  <w:rPrChange w:id="10689" w:author="Windows User" w:date="2019-09-19T01:53:00Z">
                    <w:rPr>
                      <w:rFonts w:cs="Times New Roman"/>
                      <w:b/>
                      <w:sz w:val="22"/>
                    </w:rPr>
                  </w:rPrChange>
                </w:rPr>
                <w:t>Pascakondisi</w:t>
              </w:r>
            </w:ins>
          </w:p>
        </w:tc>
        <w:tc>
          <w:tcPr>
            <w:tcW w:w="3402" w:type="dxa"/>
            <w:gridSpan w:val="2"/>
          </w:tcPr>
          <w:p w14:paraId="304444BB" w14:textId="77777777" w:rsidR="0018198B" w:rsidRPr="0033182C" w:rsidRDefault="0018198B" w:rsidP="0018198B">
            <w:pPr>
              <w:spacing w:after="0" w:line="240" w:lineRule="auto"/>
              <w:rPr>
                <w:ins w:id="10690" w:author="Windows User" w:date="2019-09-19T01:09:00Z"/>
                <w:rFonts w:cs="Times New Roman"/>
                <w:lang w:val="en-ID"/>
                <w:rPrChange w:id="10691" w:author="Windows User" w:date="2019-09-19T01:53:00Z">
                  <w:rPr>
                    <w:ins w:id="10692" w:author="Windows User" w:date="2019-09-19T01:09:00Z"/>
                    <w:rFonts w:cs="Times New Roman"/>
                    <w:sz w:val="22"/>
                    <w:lang w:val="en-ID"/>
                  </w:rPr>
                </w:rPrChange>
              </w:rPr>
            </w:pPr>
            <w:ins w:id="10693" w:author="Windows User" w:date="2019-09-19T01:09:00Z">
              <w:r w:rsidRPr="0033182C">
                <w:rPr>
                  <w:rFonts w:cs="Times New Roman"/>
                  <w:rPrChange w:id="10694" w:author="Windows User" w:date="2019-09-19T01:53:00Z">
                    <w:rPr>
                      <w:rFonts w:cs="Times New Roman"/>
                      <w:sz w:val="22"/>
                    </w:rPr>
                  </w:rPrChange>
                </w:rPr>
                <w:t>Aktor masuk halaman utama sesuai aktor</w:t>
              </w:r>
            </w:ins>
          </w:p>
        </w:tc>
      </w:tr>
      <w:tr w:rsidR="0018198B" w:rsidRPr="0033182C" w14:paraId="6664F4A1" w14:textId="77777777" w:rsidTr="00755C33">
        <w:trPr>
          <w:ins w:id="10695" w:author="Windows User" w:date="2019-09-19T01:09:00Z"/>
        </w:trPr>
        <w:tc>
          <w:tcPr>
            <w:tcW w:w="7933" w:type="dxa"/>
            <w:gridSpan w:val="3"/>
          </w:tcPr>
          <w:p w14:paraId="0D7897D1" w14:textId="77777777" w:rsidR="0018198B" w:rsidRPr="0033182C" w:rsidRDefault="0018198B" w:rsidP="0018198B">
            <w:pPr>
              <w:spacing w:after="0" w:line="240" w:lineRule="auto"/>
              <w:jc w:val="center"/>
              <w:rPr>
                <w:ins w:id="10696" w:author="Windows User" w:date="2019-09-19T01:09:00Z"/>
                <w:rFonts w:cs="Times New Roman"/>
                <w:rPrChange w:id="10697" w:author="Windows User" w:date="2019-09-19T01:52:00Z">
                  <w:rPr>
                    <w:ins w:id="10698" w:author="Windows User" w:date="2019-09-19T01:09:00Z"/>
                    <w:rFonts w:cs="Times New Roman"/>
                    <w:sz w:val="22"/>
                  </w:rPr>
                </w:rPrChange>
              </w:rPr>
            </w:pPr>
            <w:ins w:id="10699" w:author="Windows User" w:date="2019-09-19T01:09:00Z">
              <w:r w:rsidRPr="0033182C">
                <w:rPr>
                  <w:rFonts w:cs="Times New Roman"/>
                  <w:b/>
                  <w:bCs/>
                  <w:rPrChange w:id="10700" w:author="Windows User" w:date="2019-09-19T01:52:00Z">
                    <w:rPr>
                      <w:rFonts w:cs="Times New Roman"/>
                      <w:b/>
                      <w:bCs/>
                      <w:sz w:val="22"/>
                    </w:rPr>
                  </w:rPrChange>
                </w:rPr>
                <w:t>Flow Event</w:t>
              </w:r>
            </w:ins>
          </w:p>
        </w:tc>
      </w:tr>
      <w:tr w:rsidR="0018198B" w:rsidRPr="0033182C" w14:paraId="72D17739" w14:textId="77777777" w:rsidTr="00755C33">
        <w:trPr>
          <w:ins w:id="10701" w:author="Windows User" w:date="2019-09-19T01:09:00Z"/>
        </w:trPr>
        <w:tc>
          <w:tcPr>
            <w:tcW w:w="7933" w:type="dxa"/>
            <w:gridSpan w:val="3"/>
          </w:tcPr>
          <w:p w14:paraId="4A09BE2C" w14:textId="77777777" w:rsidR="0018198B" w:rsidRPr="0033182C" w:rsidRDefault="0018198B" w:rsidP="0018198B">
            <w:pPr>
              <w:spacing w:after="0" w:line="240" w:lineRule="auto"/>
              <w:jc w:val="center"/>
              <w:rPr>
                <w:ins w:id="10702" w:author="Windows User" w:date="2019-09-19T01:09:00Z"/>
                <w:rFonts w:cs="Times New Roman"/>
                <w:rPrChange w:id="10703" w:author="Windows User" w:date="2019-09-19T01:52:00Z">
                  <w:rPr>
                    <w:ins w:id="10704" w:author="Windows User" w:date="2019-09-19T01:09:00Z"/>
                    <w:rFonts w:cs="Times New Roman"/>
                    <w:sz w:val="22"/>
                  </w:rPr>
                </w:rPrChange>
              </w:rPr>
            </w:pPr>
            <w:ins w:id="10705" w:author="Windows User" w:date="2019-09-19T01:09:00Z">
              <w:r w:rsidRPr="0033182C">
                <w:rPr>
                  <w:rFonts w:cs="Times New Roman"/>
                  <w:b/>
                  <w:rPrChange w:id="10706" w:author="Windows User" w:date="2019-09-19T01:52:00Z">
                    <w:rPr>
                      <w:rFonts w:cs="Times New Roman"/>
                      <w:b/>
                      <w:sz w:val="22"/>
                    </w:rPr>
                  </w:rPrChange>
                </w:rPr>
                <w:t>Normal Flow : Log In</w:t>
              </w:r>
            </w:ins>
          </w:p>
        </w:tc>
      </w:tr>
      <w:tr w:rsidR="0018198B" w:rsidRPr="0033182C" w14:paraId="466DA8D7" w14:textId="77777777" w:rsidTr="00755C33">
        <w:trPr>
          <w:trHeight w:val="371"/>
          <w:ins w:id="10707" w:author="Windows User" w:date="2019-09-19T01:09:00Z"/>
        </w:trPr>
        <w:tc>
          <w:tcPr>
            <w:tcW w:w="4604" w:type="dxa"/>
            <w:gridSpan w:val="2"/>
          </w:tcPr>
          <w:p w14:paraId="68D7AC5B" w14:textId="77777777" w:rsidR="0018198B" w:rsidRPr="0033182C" w:rsidRDefault="0018198B" w:rsidP="0018198B">
            <w:pPr>
              <w:spacing w:after="0" w:line="240" w:lineRule="auto"/>
              <w:rPr>
                <w:ins w:id="10708" w:author="Windows User" w:date="2019-09-19T01:09:00Z"/>
                <w:rFonts w:cs="Times New Roman"/>
                <w:b/>
                <w:rPrChange w:id="10709" w:author="Windows User" w:date="2019-09-19T01:52:00Z">
                  <w:rPr>
                    <w:ins w:id="10710" w:author="Windows User" w:date="2019-09-19T01:09:00Z"/>
                    <w:rFonts w:cs="Times New Roman"/>
                    <w:b/>
                    <w:sz w:val="22"/>
                  </w:rPr>
                </w:rPrChange>
              </w:rPr>
            </w:pPr>
            <w:ins w:id="10711" w:author="Windows User" w:date="2019-09-19T01:09:00Z">
              <w:r w:rsidRPr="0033182C">
                <w:rPr>
                  <w:rFonts w:cs="Times New Roman"/>
                  <w:rPrChange w:id="10712" w:author="Windows User" w:date="2019-09-19T01:52:00Z">
                    <w:rPr>
                      <w:rFonts w:cs="Times New Roman"/>
                      <w:sz w:val="22"/>
                    </w:rPr>
                  </w:rPrChange>
                </w:rPr>
                <w:t>Aksi Aktor</w:t>
              </w:r>
            </w:ins>
          </w:p>
        </w:tc>
        <w:tc>
          <w:tcPr>
            <w:tcW w:w="3329" w:type="dxa"/>
          </w:tcPr>
          <w:p w14:paraId="34FC1991" w14:textId="77777777" w:rsidR="0018198B" w:rsidRPr="0033182C" w:rsidRDefault="0018198B" w:rsidP="0018198B">
            <w:pPr>
              <w:spacing w:after="0" w:line="240" w:lineRule="auto"/>
              <w:rPr>
                <w:ins w:id="10713" w:author="Windows User" w:date="2019-09-19T01:09:00Z"/>
                <w:rFonts w:cs="Times New Roman"/>
                <w:b/>
                <w:rPrChange w:id="10714" w:author="Windows User" w:date="2019-09-19T01:52:00Z">
                  <w:rPr>
                    <w:ins w:id="10715" w:author="Windows User" w:date="2019-09-19T01:09:00Z"/>
                    <w:rFonts w:cs="Times New Roman"/>
                    <w:b/>
                    <w:sz w:val="22"/>
                  </w:rPr>
                </w:rPrChange>
              </w:rPr>
            </w:pPr>
            <w:ins w:id="10716" w:author="Windows User" w:date="2019-09-19T01:09:00Z">
              <w:r w:rsidRPr="0033182C">
                <w:rPr>
                  <w:rFonts w:cs="Times New Roman"/>
                  <w:rPrChange w:id="10717" w:author="Windows User" w:date="2019-09-19T01:52:00Z">
                    <w:rPr>
                      <w:rFonts w:cs="Times New Roman"/>
                      <w:sz w:val="22"/>
                    </w:rPr>
                  </w:rPrChange>
                </w:rPr>
                <w:t>Reaksi Sistem</w:t>
              </w:r>
            </w:ins>
          </w:p>
        </w:tc>
      </w:tr>
      <w:tr w:rsidR="0018198B" w:rsidRPr="0033182C" w14:paraId="2CDDD95B" w14:textId="77777777" w:rsidTr="00755C33">
        <w:trPr>
          <w:trHeight w:val="371"/>
          <w:ins w:id="10718" w:author="Windows User" w:date="2019-09-19T01:09:00Z"/>
        </w:trPr>
        <w:tc>
          <w:tcPr>
            <w:tcW w:w="4604" w:type="dxa"/>
            <w:gridSpan w:val="2"/>
          </w:tcPr>
          <w:p w14:paraId="77F31FC9" w14:textId="77777777" w:rsidR="0018198B" w:rsidRPr="0033182C" w:rsidRDefault="0018198B" w:rsidP="0018198B">
            <w:pPr>
              <w:pStyle w:val="ListParagraph"/>
              <w:numPr>
                <w:ilvl w:val="0"/>
                <w:numId w:val="6"/>
              </w:numPr>
              <w:spacing w:after="0" w:line="240" w:lineRule="auto"/>
              <w:rPr>
                <w:ins w:id="10719" w:author="Windows User" w:date="2019-09-19T01:09:00Z"/>
                <w:rFonts w:cs="Times New Roman"/>
                <w:rPrChange w:id="10720" w:author="Windows User" w:date="2019-09-19T01:52:00Z">
                  <w:rPr>
                    <w:ins w:id="10721" w:author="Windows User" w:date="2019-09-19T01:09:00Z"/>
                    <w:rFonts w:cs="Times New Roman"/>
                    <w:sz w:val="22"/>
                  </w:rPr>
                </w:rPrChange>
              </w:rPr>
            </w:pPr>
            <w:ins w:id="10722" w:author="Windows User" w:date="2019-09-19T01:09:00Z">
              <w:r w:rsidRPr="0033182C">
                <w:rPr>
                  <w:rFonts w:cs="Times New Roman"/>
                  <w:rPrChange w:id="10723" w:author="Windows User" w:date="2019-09-19T01:52:00Z">
                    <w:rPr>
                      <w:rFonts w:cs="Times New Roman"/>
                      <w:sz w:val="22"/>
                    </w:rPr>
                  </w:rPrChange>
                </w:rPr>
                <w:t>Masuk ke halaman login</w:t>
              </w:r>
            </w:ins>
          </w:p>
        </w:tc>
        <w:tc>
          <w:tcPr>
            <w:tcW w:w="3329" w:type="dxa"/>
          </w:tcPr>
          <w:p w14:paraId="45176080" w14:textId="77777777" w:rsidR="0018198B" w:rsidRPr="0033182C" w:rsidRDefault="0018198B" w:rsidP="0018198B">
            <w:pPr>
              <w:spacing w:after="0" w:line="240" w:lineRule="auto"/>
              <w:rPr>
                <w:ins w:id="10724" w:author="Windows User" w:date="2019-09-19T01:09:00Z"/>
                <w:rFonts w:cs="Times New Roman"/>
                <w:rPrChange w:id="10725" w:author="Windows User" w:date="2019-09-19T01:52:00Z">
                  <w:rPr>
                    <w:ins w:id="10726" w:author="Windows User" w:date="2019-09-19T01:09:00Z"/>
                    <w:rFonts w:cs="Times New Roman"/>
                    <w:sz w:val="22"/>
                  </w:rPr>
                </w:rPrChange>
              </w:rPr>
            </w:pPr>
          </w:p>
        </w:tc>
      </w:tr>
      <w:tr w:rsidR="0018198B" w:rsidRPr="0033182C" w14:paraId="284EC393" w14:textId="77777777" w:rsidTr="00755C33">
        <w:trPr>
          <w:trHeight w:val="370"/>
          <w:ins w:id="10727" w:author="Windows User" w:date="2019-09-19T01:09:00Z"/>
        </w:trPr>
        <w:tc>
          <w:tcPr>
            <w:tcW w:w="4604" w:type="dxa"/>
            <w:gridSpan w:val="2"/>
          </w:tcPr>
          <w:p w14:paraId="55E83D24" w14:textId="77777777" w:rsidR="0018198B" w:rsidRPr="0033182C" w:rsidRDefault="0018198B" w:rsidP="0018198B">
            <w:pPr>
              <w:pStyle w:val="ListParagraph"/>
              <w:spacing w:after="0" w:line="240" w:lineRule="auto"/>
              <w:rPr>
                <w:ins w:id="10728" w:author="Windows User" w:date="2019-09-19T01:09:00Z"/>
                <w:rFonts w:cs="Times New Roman"/>
                <w:rPrChange w:id="10729" w:author="Windows User" w:date="2019-09-19T01:52:00Z">
                  <w:rPr>
                    <w:ins w:id="10730" w:author="Windows User" w:date="2019-09-19T01:09:00Z"/>
                    <w:rFonts w:cs="Times New Roman"/>
                    <w:sz w:val="22"/>
                  </w:rPr>
                </w:rPrChange>
              </w:rPr>
            </w:pPr>
          </w:p>
          <w:p w14:paraId="497E7A0D" w14:textId="77777777" w:rsidR="0018198B" w:rsidRPr="0033182C" w:rsidRDefault="0018198B" w:rsidP="0018198B">
            <w:pPr>
              <w:pStyle w:val="ListParagraph"/>
              <w:spacing w:after="0" w:line="240" w:lineRule="auto"/>
              <w:rPr>
                <w:ins w:id="10731" w:author="Windows User" w:date="2019-09-19T01:09:00Z"/>
                <w:rFonts w:cs="Times New Roman"/>
                <w:rPrChange w:id="10732" w:author="Windows User" w:date="2019-09-19T01:52:00Z">
                  <w:rPr>
                    <w:ins w:id="10733" w:author="Windows User" w:date="2019-09-19T01:09:00Z"/>
                    <w:rFonts w:cs="Times New Roman"/>
                    <w:sz w:val="22"/>
                  </w:rPr>
                </w:rPrChange>
              </w:rPr>
            </w:pPr>
          </w:p>
          <w:p w14:paraId="141D14C0" w14:textId="77777777" w:rsidR="0018198B" w:rsidRPr="0033182C" w:rsidRDefault="0018198B" w:rsidP="0018198B">
            <w:pPr>
              <w:spacing w:after="0" w:line="240" w:lineRule="auto"/>
              <w:rPr>
                <w:ins w:id="10734" w:author="Windows User" w:date="2019-09-19T01:09:00Z"/>
                <w:rFonts w:cs="Times New Roman"/>
                <w:b/>
                <w:rPrChange w:id="10735" w:author="Windows User" w:date="2019-09-19T01:52:00Z">
                  <w:rPr>
                    <w:ins w:id="10736" w:author="Windows User" w:date="2019-09-19T01:09:00Z"/>
                    <w:rFonts w:cs="Times New Roman"/>
                    <w:b/>
                    <w:sz w:val="22"/>
                  </w:rPr>
                </w:rPrChange>
              </w:rPr>
            </w:pPr>
          </w:p>
        </w:tc>
        <w:tc>
          <w:tcPr>
            <w:tcW w:w="3329" w:type="dxa"/>
          </w:tcPr>
          <w:p w14:paraId="3AB1BCED" w14:textId="77777777" w:rsidR="0018198B" w:rsidRPr="0033182C" w:rsidRDefault="0018198B" w:rsidP="0018198B">
            <w:pPr>
              <w:pStyle w:val="ListParagraph"/>
              <w:numPr>
                <w:ilvl w:val="0"/>
                <w:numId w:val="6"/>
              </w:numPr>
              <w:spacing w:after="0" w:line="240" w:lineRule="auto"/>
              <w:rPr>
                <w:ins w:id="10737" w:author="Windows User" w:date="2019-09-19T01:09:00Z"/>
                <w:rFonts w:cs="Times New Roman"/>
                <w:rPrChange w:id="10738" w:author="Windows User" w:date="2019-09-19T01:52:00Z">
                  <w:rPr>
                    <w:ins w:id="10739" w:author="Windows User" w:date="2019-09-19T01:09:00Z"/>
                    <w:rFonts w:cs="Times New Roman"/>
                    <w:sz w:val="22"/>
                  </w:rPr>
                </w:rPrChange>
              </w:rPr>
            </w:pPr>
            <w:ins w:id="10740" w:author="Windows User" w:date="2019-09-19T01:09:00Z">
              <w:r w:rsidRPr="0033182C">
                <w:rPr>
                  <w:rFonts w:cs="Times New Roman"/>
                  <w:rPrChange w:id="10741" w:author="Windows User" w:date="2019-09-19T01:52:00Z">
                    <w:rPr>
                      <w:rFonts w:cs="Times New Roman"/>
                      <w:sz w:val="22"/>
                    </w:rPr>
                  </w:rPrChange>
                </w:rPr>
                <w:t>Sistem menampilkan halaman login yang berisi form, sebagai berikut :</w:t>
              </w:r>
            </w:ins>
          </w:p>
          <w:p w14:paraId="4FA9AC42" w14:textId="77777777" w:rsidR="0018198B" w:rsidRPr="0033182C" w:rsidRDefault="0018198B" w:rsidP="0018198B">
            <w:pPr>
              <w:spacing w:after="0" w:line="240" w:lineRule="auto"/>
              <w:rPr>
                <w:ins w:id="10742" w:author="Windows User" w:date="2019-09-19T01:09:00Z"/>
                <w:rFonts w:cs="Times New Roman"/>
                <w:rPrChange w:id="10743" w:author="Windows User" w:date="2019-09-19T01:52:00Z">
                  <w:rPr>
                    <w:ins w:id="10744" w:author="Windows User" w:date="2019-09-19T01:09:00Z"/>
                    <w:rFonts w:cs="Times New Roman"/>
                    <w:sz w:val="22"/>
                  </w:rPr>
                </w:rPrChange>
              </w:rPr>
            </w:pPr>
            <w:ins w:id="10745" w:author="Windows User" w:date="2019-09-19T01:09:00Z">
              <w:r w:rsidRPr="0033182C">
                <w:rPr>
                  <w:rFonts w:cs="Times New Roman"/>
                  <w:rPrChange w:id="10746" w:author="Windows User" w:date="2019-09-19T01:52:00Z">
                    <w:rPr>
                      <w:rFonts w:cs="Times New Roman"/>
                      <w:sz w:val="22"/>
                    </w:rPr>
                  </w:rPrChange>
                </w:rPr>
                <w:t xml:space="preserve"> a. Username(varchar 20)</w:t>
              </w:r>
            </w:ins>
          </w:p>
          <w:p w14:paraId="3B4249DA" w14:textId="77777777" w:rsidR="0018198B" w:rsidRPr="0033182C" w:rsidRDefault="0018198B" w:rsidP="0018198B">
            <w:pPr>
              <w:spacing w:after="0" w:line="240" w:lineRule="auto"/>
              <w:rPr>
                <w:ins w:id="10747" w:author="Windows User" w:date="2019-09-19T01:09:00Z"/>
                <w:rFonts w:cs="Times New Roman"/>
                <w:rPrChange w:id="10748" w:author="Windows User" w:date="2019-09-19T01:52:00Z">
                  <w:rPr>
                    <w:ins w:id="10749" w:author="Windows User" w:date="2019-09-19T01:09:00Z"/>
                    <w:rFonts w:cs="Times New Roman"/>
                    <w:sz w:val="22"/>
                  </w:rPr>
                </w:rPrChange>
              </w:rPr>
            </w:pPr>
            <w:ins w:id="10750" w:author="Windows User" w:date="2019-09-19T01:09:00Z">
              <w:r w:rsidRPr="0033182C">
                <w:rPr>
                  <w:rFonts w:cs="Times New Roman"/>
                  <w:rPrChange w:id="10751" w:author="Windows User" w:date="2019-09-19T01:52:00Z">
                    <w:rPr>
                      <w:rFonts w:cs="Times New Roman"/>
                      <w:sz w:val="22"/>
                    </w:rPr>
                  </w:rPrChange>
                </w:rPr>
                <w:t>b. Password (varchar 20 )</w:t>
              </w:r>
            </w:ins>
          </w:p>
          <w:p w14:paraId="7917FCEB" w14:textId="77777777" w:rsidR="0018198B" w:rsidRPr="0033182C" w:rsidRDefault="0018198B" w:rsidP="0018198B">
            <w:pPr>
              <w:spacing w:after="0" w:line="240" w:lineRule="auto"/>
              <w:rPr>
                <w:ins w:id="10752" w:author="Windows User" w:date="2019-09-19T01:09:00Z"/>
                <w:rFonts w:cs="Times New Roman"/>
                <w:b/>
                <w:rPrChange w:id="10753" w:author="Windows User" w:date="2019-09-19T01:52:00Z">
                  <w:rPr>
                    <w:ins w:id="10754" w:author="Windows User" w:date="2019-09-19T01:09:00Z"/>
                    <w:rFonts w:cs="Times New Roman"/>
                    <w:b/>
                    <w:sz w:val="22"/>
                  </w:rPr>
                </w:rPrChange>
              </w:rPr>
            </w:pPr>
          </w:p>
        </w:tc>
      </w:tr>
      <w:tr w:rsidR="0018198B" w:rsidRPr="0033182C" w14:paraId="2CF14F83" w14:textId="77777777" w:rsidTr="00755C33">
        <w:trPr>
          <w:trHeight w:val="370"/>
          <w:ins w:id="10755" w:author="Windows User" w:date="2019-09-19T01:09:00Z"/>
        </w:trPr>
        <w:tc>
          <w:tcPr>
            <w:tcW w:w="4604" w:type="dxa"/>
            <w:gridSpan w:val="2"/>
          </w:tcPr>
          <w:p w14:paraId="70B1B025" w14:textId="77777777" w:rsidR="0018198B" w:rsidRPr="0033182C" w:rsidRDefault="0018198B" w:rsidP="0018198B">
            <w:pPr>
              <w:pStyle w:val="ListParagraph"/>
              <w:numPr>
                <w:ilvl w:val="0"/>
                <w:numId w:val="6"/>
              </w:numPr>
              <w:spacing w:after="0" w:line="240" w:lineRule="auto"/>
              <w:rPr>
                <w:ins w:id="10756" w:author="Windows User" w:date="2019-09-19T01:09:00Z"/>
                <w:rFonts w:cs="Times New Roman"/>
                <w:rPrChange w:id="10757" w:author="Windows User" w:date="2019-09-19T01:52:00Z">
                  <w:rPr>
                    <w:ins w:id="10758" w:author="Windows User" w:date="2019-09-19T01:09:00Z"/>
                    <w:rFonts w:cs="Times New Roman"/>
                    <w:sz w:val="22"/>
                  </w:rPr>
                </w:rPrChange>
              </w:rPr>
            </w:pPr>
            <w:ins w:id="10759" w:author="Windows User" w:date="2019-09-19T01:09:00Z">
              <w:r w:rsidRPr="0033182C">
                <w:rPr>
                  <w:rFonts w:cs="Times New Roman"/>
                  <w:rPrChange w:id="10760" w:author="Windows User" w:date="2019-09-19T01:52:00Z">
                    <w:rPr>
                      <w:rFonts w:cs="Times New Roman"/>
                      <w:sz w:val="22"/>
                    </w:rPr>
                  </w:rPrChange>
                </w:rPr>
                <w:t>Aktor mengisi username dan password</w:t>
              </w:r>
            </w:ins>
          </w:p>
        </w:tc>
        <w:tc>
          <w:tcPr>
            <w:tcW w:w="3329" w:type="dxa"/>
          </w:tcPr>
          <w:p w14:paraId="6BBF8229" w14:textId="77777777" w:rsidR="0018198B" w:rsidRPr="0033182C" w:rsidRDefault="0018198B" w:rsidP="0018198B">
            <w:pPr>
              <w:spacing w:after="0" w:line="240" w:lineRule="auto"/>
              <w:rPr>
                <w:ins w:id="10761" w:author="Windows User" w:date="2019-09-19T01:09:00Z"/>
                <w:rFonts w:cs="Times New Roman"/>
                <w:b/>
                <w:rPrChange w:id="10762" w:author="Windows User" w:date="2019-09-19T01:52:00Z">
                  <w:rPr>
                    <w:ins w:id="10763" w:author="Windows User" w:date="2019-09-19T01:09:00Z"/>
                    <w:rFonts w:cs="Times New Roman"/>
                    <w:b/>
                    <w:sz w:val="22"/>
                  </w:rPr>
                </w:rPrChange>
              </w:rPr>
            </w:pPr>
          </w:p>
        </w:tc>
      </w:tr>
      <w:tr w:rsidR="0018198B" w:rsidRPr="0033182C" w14:paraId="170FDECE" w14:textId="77777777" w:rsidTr="00755C33">
        <w:trPr>
          <w:trHeight w:val="370"/>
          <w:ins w:id="10764" w:author="Windows User" w:date="2019-09-19T01:09:00Z"/>
        </w:trPr>
        <w:tc>
          <w:tcPr>
            <w:tcW w:w="4604" w:type="dxa"/>
            <w:gridSpan w:val="2"/>
          </w:tcPr>
          <w:p w14:paraId="40842EBB" w14:textId="77777777" w:rsidR="0018198B" w:rsidRPr="0033182C" w:rsidRDefault="0018198B" w:rsidP="0018198B">
            <w:pPr>
              <w:pStyle w:val="ListParagraph"/>
              <w:numPr>
                <w:ilvl w:val="0"/>
                <w:numId w:val="6"/>
              </w:numPr>
              <w:spacing w:after="0" w:line="240" w:lineRule="auto"/>
              <w:rPr>
                <w:ins w:id="10765" w:author="Windows User" w:date="2019-09-19T01:09:00Z"/>
                <w:rFonts w:cs="Times New Roman"/>
                <w:rPrChange w:id="10766" w:author="Windows User" w:date="2019-09-19T01:52:00Z">
                  <w:rPr>
                    <w:ins w:id="10767" w:author="Windows User" w:date="2019-09-19T01:09:00Z"/>
                    <w:rFonts w:cs="Times New Roman"/>
                    <w:sz w:val="22"/>
                  </w:rPr>
                </w:rPrChange>
              </w:rPr>
            </w:pPr>
            <w:ins w:id="10768" w:author="Windows User" w:date="2019-09-19T01:09:00Z">
              <w:r w:rsidRPr="0033182C">
                <w:rPr>
                  <w:rFonts w:cs="Times New Roman"/>
                  <w:rPrChange w:id="10769" w:author="Windows User" w:date="2019-09-19T01:52:00Z">
                    <w:rPr>
                      <w:rFonts w:cs="Times New Roman"/>
                      <w:sz w:val="22"/>
                    </w:rPr>
                  </w:rPrChange>
                </w:rPr>
                <w:t>Klik ‘Login’</w:t>
              </w:r>
            </w:ins>
          </w:p>
        </w:tc>
        <w:tc>
          <w:tcPr>
            <w:tcW w:w="3329" w:type="dxa"/>
          </w:tcPr>
          <w:p w14:paraId="2A01831E" w14:textId="77777777" w:rsidR="0018198B" w:rsidRPr="0033182C" w:rsidRDefault="0018198B" w:rsidP="0018198B">
            <w:pPr>
              <w:spacing w:after="0" w:line="240" w:lineRule="auto"/>
              <w:rPr>
                <w:ins w:id="10770" w:author="Windows User" w:date="2019-09-19T01:09:00Z"/>
                <w:rFonts w:cs="Times New Roman"/>
                <w:b/>
                <w:rPrChange w:id="10771" w:author="Windows User" w:date="2019-09-19T01:52:00Z">
                  <w:rPr>
                    <w:ins w:id="10772" w:author="Windows User" w:date="2019-09-19T01:09:00Z"/>
                    <w:rFonts w:cs="Times New Roman"/>
                    <w:b/>
                    <w:sz w:val="22"/>
                  </w:rPr>
                </w:rPrChange>
              </w:rPr>
            </w:pPr>
          </w:p>
        </w:tc>
      </w:tr>
      <w:tr w:rsidR="0018198B" w:rsidRPr="0033182C" w14:paraId="4830C477" w14:textId="77777777" w:rsidTr="00755C33">
        <w:trPr>
          <w:trHeight w:val="370"/>
          <w:ins w:id="10773" w:author="Windows User" w:date="2019-09-19T01:09:00Z"/>
        </w:trPr>
        <w:tc>
          <w:tcPr>
            <w:tcW w:w="4604" w:type="dxa"/>
            <w:gridSpan w:val="2"/>
          </w:tcPr>
          <w:p w14:paraId="56E3548F" w14:textId="77777777" w:rsidR="0018198B" w:rsidRPr="0033182C" w:rsidRDefault="0018198B" w:rsidP="0018198B">
            <w:pPr>
              <w:spacing w:after="0" w:line="240" w:lineRule="auto"/>
              <w:rPr>
                <w:ins w:id="10774" w:author="Windows User" w:date="2019-09-19T01:09:00Z"/>
                <w:rFonts w:cs="Times New Roman"/>
                <w:rPrChange w:id="10775" w:author="Windows User" w:date="2019-09-19T01:52:00Z">
                  <w:rPr>
                    <w:ins w:id="10776" w:author="Windows User" w:date="2019-09-19T01:09:00Z"/>
                    <w:rFonts w:cs="Times New Roman"/>
                    <w:sz w:val="22"/>
                  </w:rPr>
                </w:rPrChange>
              </w:rPr>
            </w:pPr>
          </w:p>
        </w:tc>
        <w:tc>
          <w:tcPr>
            <w:tcW w:w="3329" w:type="dxa"/>
          </w:tcPr>
          <w:p w14:paraId="6A2FD5FA" w14:textId="77777777" w:rsidR="0018198B" w:rsidRPr="0033182C" w:rsidRDefault="0018198B" w:rsidP="0018198B">
            <w:pPr>
              <w:pStyle w:val="ListParagraph"/>
              <w:numPr>
                <w:ilvl w:val="0"/>
                <w:numId w:val="6"/>
              </w:numPr>
              <w:spacing w:after="0" w:line="240" w:lineRule="auto"/>
              <w:rPr>
                <w:ins w:id="10777" w:author="Windows User" w:date="2019-09-19T01:09:00Z"/>
                <w:rFonts w:cs="Times New Roman"/>
                <w:b/>
                <w:rPrChange w:id="10778" w:author="Windows User" w:date="2019-09-19T01:52:00Z">
                  <w:rPr>
                    <w:ins w:id="10779" w:author="Windows User" w:date="2019-09-19T01:09:00Z"/>
                    <w:rFonts w:cs="Times New Roman"/>
                    <w:b/>
                    <w:sz w:val="22"/>
                  </w:rPr>
                </w:rPrChange>
              </w:rPr>
            </w:pPr>
            <w:ins w:id="10780" w:author="Windows User" w:date="2019-09-19T01:09:00Z">
              <w:r w:rsidRPr="0033182C">
                <w:rPr>
                  <w:rFonts w:cs="Times New Roman"/>
                  <w:rPrChange w:id="10781" w:author="Windows User" w:date="2019-09-19T01:52:00Z">
                    <w:rPr>
                      <w:rFonts w:cs="Times New Roman"/>
                      <w:sz w:val="22"/>
                    </w:rPr>
                  </w:rPrChange>
                </w:rPr>
                <w:t>Sistem mengecek inputan dan mencocokkan dengan data yang ada di database</w:t>
              </w:r>
            </w:ins>
          </w:p>
        </w:tc>
      </w:tr>
      <w:tr w:rsidR="0018198B" w:rsidRPr="0033182C" w14:paraId="600A5ECB" w14:textId="77777777" w:rsidTr="00755C33">
        <w:trPr>
          <w:trHeight w:val="370"/>
          <w:ins w:id="10782" w:author="Windows User" w:date="2019-09-19T01:09:00Z"/>
        </w:trPr>
        <w:tc>
          <w:tcPr>
            <w:tcW w:w="4604" w:type="dxa"/>
            <w:gridSpan w:val="2"/>
          </w:tcPr>
          <w:p w14:paraId="11EDF19C" w14:textId="77777777" w:rsidR="0018198B" w:rsidRPr="0033182C" w:rsidRDefault="0018198B" w:rsidP="0018198B">
            <w:pPr>
              <w:spacing w:after="0" w:line="240" w:lineRule="auto"/>
              <w:rPr>
                <w:ins w:id="10783" w:author="Windows User" w:date="2019-09-19T01:09:00Z"/>
                <w:rFonts w:cs="Times New Roman"/>
                <w:rPrChange w:id="10784" w:author="Windows User" w:date="2019-09-19T01:52:00Z">
                  <w:rPr>
                    <w:ins w:id="10785" w:author="Windows User" w:date="2019-09-19T01:09:00Z"/>
                    <w:rFonts w:cs="Times New Roman"/>
                    <w:sz w:val="22"/>
                  </w:rPr>
                </w:rPrChange>
              </w:rPr>
            </w:pPr>
          </w:p>
        </w:tc>
        <w:tc>
          <w:tcPr>
            <w:tcW w:w="3329" w:type="dxa"/>
          </w:tcPr>
          <w:p w14:paraId="705AA21E" w14:textId="77777777" w:rsidR="0018198B" w:rsidRPr="0033182C" w:rsidRDefault="0018198B" w:rsidP="0018198B">
            <w:pPr>
              <w:pStyle w:val="ListParagraph"/>
              <w:numPr>
                <w:ilvl w:val="0"/>
                <w:numId w:val="6"/>
              </w:numPr>
              <w:spacing w:after="0" w:line="240" w:lineRule="auto"/>
              <w:rPr>
                <w:ins w:id="10786" w:author="Windows User" w:date="2019-09-19T01:09:00Z"/>
                <w:rFonts w:cs="Times New Roman"/>
                <w:rPrChange w:id="10787" w:author="Windows User" w:date="2019-09-19T01:52:00Z">
                  <w:rPr>
                    <w:ins w:id="10788" w:author="Windows User" w:date="2019-09-19T01:09:00Z"/>
                    <w:rFonts w:cs="Times New Roman"/>
                    <w:sz w:val="22"/>
                  </w:rPr>
                </w:rPrChange>
              </w:rPr>
            </w:pPr>
            <w:ins w:id="10789" w:author="Windows User" w:date="2019-09-19T01:09:00Z">
              <w:r w:rsidRPr="0033182C">
                <w:rPr>
                  <w:rFonts w:cs="Times New Roman"/>
                  <w:rPrChange w:id="10790" w:author="Windows User" w:date="2019-09-19T01:52:00Z">
                    <w:rPr>
                      <w:rFonts w:cs="Times New Roman"/>
                      <w:sz w:val="22"/>
                    </w:rPr>
                  </w:rPrChange>
                </w:rPr>
                <w:t>Sistem menampilkan dashboard sesuai level user</w:t>
              </w:r>
            </w:ins>
          </w:p>
        </w:tc>
      </w:tr>
      <w:tr w:rsidR="0018198B" w:rsidRPr="0033182C" w14:paraId="1B0D03DA" w14:textId="77777777" w:rsidTr="00755C33">
        <w:trPr>
          <w:trHeight w:val="370"/>
          <w:ins w:id="10791" w:author="Windows User" w:date="2019-09-19T01:09:00Z"/>
        </w:trPr>
        <w:tc>
          <w:tcPr>
            <w:tcW w:w="7933" w:type="dxa"/>
            <w:gridSpan w:val="3"/>
          </w:tcPr>
          <w:p w14:paraId="08E3825E" w14:textId="77777777" w:rsidR="0018198B" w:rsidRPr="0033182C" w:rsidRDefault="0018198B" w:rsidP="0018198B">
            <w:pPr>
              <w:spacing w:after="0" w:line="240" w:lineRule="auto"/>
              <w:jc w:val="center"/>
              <w:rPr>
                <w:ins w:id="10792" w:author="Windows User" w:date="2019-09-19T01:09:00Z"/>
                <w:rFonts w:cs="Times New Roman"/>
                <w:rPrChange w:id="10793" w:author="Windows User" w:date="2019-09-19T01:52:00Z">
                  <w:rPr>
                    <w:ins w:id="10794" w:author="Windows User" w:date="2019-09-19T01:09:00Z"/>
                    <w:rFonts w:cs="Times New Roman"/>
                    <w:sz w:val="22"/>
                  </w:rPr>
                </w:rPrChange>
              </w:rPr>
            </w:pPr>
            <w:ins w:id="10795" w:author="Windows User" w:date="2019-09-19T01:09:00Z">
              <w:r w:rsidRPr="0033182C">
                <w:rPr>
                  <w:rFonts w:cs="Times New Roman"/>
                  <w:b/>
                  <w:rPrChange w:id="10796" w:author="Windows User" w:date="2019-09-19T01:52:00Z">
                    <w:rPr>
                      <w:rFonts w:cs="Times New Roman"/>
                      <w:b/>
                      <w:sz w:val="22"/>
                    </w:rPr>
                  </w:rPrChange>
                </w:rPr>
                <w:t>Flow Event</w:t>
              </w:r>
            </w:ins>
          </w:p>
        </w:tc>
      </w:tr>
      <w:tr w:rsidR="0018198B" w:rsidRPr="0033182C" w14:paraId="4DECC32C" w14:textId="77777777" w:rsidTr="00755C33">
        <w:trPr>
          <w:trHeight w:val="370"/>
          <w:ins w:id="10797" w:author="Windows User" w:date="2019-09-19T01:09:00Z"/>
        </w:trPr>
        <w:tc>
          <w:tcPr>
            <w:tcW w:w="7933" w:type="dxa"/>
            <w:gridSpan w:val="3"/>
          </w:tcPr>
          <w:p w14:paraId="5D598268" w14:textId="77777777" w:rsidR="0018198B" w:rsidRPr="0033182C" w:rsidRDefault="0018198B" w:rsidP="0018198B">
            <w:pPr>
              <w:spacing w:after="0" w:line="240" w:lineRule="auto"/>
              <w:jc w:val="center"/>
              <w:rPr>
                <w:ins w:id="10798" w:author="Windows User" w:date="2019-09-19T01:09:00Z"/>
                <w:rFonts w:cs="Times New Roman"/>
                <w:rPrChange w:id="10799" w:author="Windows User" w:date="2019-09-19T01:52:00Z">
                  <w:rPr>
                    <w:ins w:id="10800" w:author="Windows User" w:date="2019-09-19T01:09:00Z"/>
                    <w:rFonts w:cs="Times New Roman"/>
                    <w:sz w:val="22"/>
                  </w:rPr>
                </w:rPrChange>
              </w:rPr>
            </w:pPr>
            <w:ins w:id="10801" w:author="Windows User" w:date="2019-09-19T01:09:00Z">
              <w:r w:rsidRPr="0033182C">
                <w:rPr>
                  <w:rFonts w:cs="Times New Roman"/>
                  <w:rPrChange w:id="10802" w:author="Windows User" w:date="2019-09-19T01:52:00Z">
                    <w:rPr>
                      <w:rFonts w:cs="Times New Roman"/>
                      <w:sz w:val="22"/>
                    </w:rPr>
                  </w:rPrChange>
                </w:rPr>
                <w:t>Alternatif Flow : Nama Pengguna atau Password salah</w:t>
              </w:r>
            </w:ins>
          </w:p>
        </w:tc>
      </w:tr>
      <w:tr w:rsidR="0018198B" w:rsidRPr="0033182C" w14:paraId="670498D9" w14:textId="77777777" w:rsidTr="00755C33">
        <w:trPr>
          <w:trHeight w:val="370"/>
          <w:ins w:id="10803" w:author="Windows User" w:date="2019-09-19T01:09:00Z"/>
        </w:trPr>
        <w:tc>
          <w:tcPr>
            <w:tcW w:w="4604" w:type="dxa"/>
            <w:gridSpan w:val="2"/>
          </w:tcPr>
          <w:p w14:paraId="0F083E56" w14:textId="77777777" w:rsidR="0018198B" w:rsidRPr="0033182C" w:rsidRDefault="0018198B" w:rsidP="0018198B">
            <w:pPr>
              <w:pStyle w:val="ListParagraph"/>
              <w:spacing w:after="0" w:line="240" w:lineRule="auto"/>
              <w:ind w:left="464" w:hanging="464"/>
              <w:rPr>
                <w:ins w:id="10804" w:author="Windows User" w:date="2019-09-19T01:09:00Z"/>
                <w:rFonts w:cs="Times New Roman"/>
                <w:rPrChange w:id="10805" w:author="Windows User" w:date="2019-09-19T01:52:00Z">
                  <w:rPr>
                    <w:ins w:id="10806" w:author="Windows User" w:date="2019-09-19T01:09:00Z"/>
                    <w:rFonts w:cs="Times New Roman"/>
                    <w:sz w:val="22"/>
                  </w:rPr>
                </w:rPrChange>
              </w:rPr>
            </w:pPr>
            <w:ins w:id="10807" w:author="Windows User" w:date="2019-09-19T01:09:00Z">
              <w:r w:rsidRPr="0033182C">
                <w:rPr>
                  <w:rFonts w:cs="Times New Roman"/>
                  <w:rPrChange w:id="10808" w:author="Windows User" w:date="2019-09-19T01:52:00Z">
                    <w:rPr>
                      <w:rFonts w:cs="Times New Roman"/>
                      <w:sz w:val="22"/>
                    </w:rPr>
                  </w:rPrChange>
                </w:rPr>
                <w:t>4.    Klik ‘Login’</w:t>
              </w:r>
            </w:ins>
          </w:p>
        </w:tc>
        <w:tc>
          <w:tcPr>
            <w:tcW w:w="3329" w:type="dxa"/>
          </w:tcPr>
          <w:p w14:paraId="4A4C2A6E" w14:textId="77777777" w:rsidR="0018198B" w:rsidRPr="0033182C" w:rsidRDefault="0018198B" w:rsidP="0018198B">
            <w:pPr>
              <w:spacing w:after="0" w:line="240" w:lineRule="auto"/>
              <w:jc w:val="center"/>
              <w:rPr>
                <w:ins w:id="10809" w:author="Windows User" w:date="2019-09-19T01:09:00Z"/>
                <w:rFonts w:cs="Times New Roman"/>
                <w:rPrChange w:id="10810" w:author="Windows User" w:date="2019-09-19T01:52:00Z">
                  <w:rPr>
                    <w:ins w:id="10811" w:author="Windows User" w:date="2019-09-19T01:09:00Z"/>
                    <w:rFonts w:cs="Times New Roman"/>
                    <w:sz w:val="22"/>
                  </w:rPr>
                </w:rPrChange>
              </w:rPr>
            </w:pPr>
          </w:p>
        </w:tc>
      </w:tr>
      <w:tr w:rsidR="0018198B" w:rsidRPr="0033182C" w14:paraId="57FFBD71" w14:textId="77777777" w:rsidTr="00755C33">
        <w:trPr>
          <w:trHeight w:val="370"/>
          <w:ins w:id="10812" w:author="Windows User" w:date="2019-09-19T01:09:00Z"/>
        </w:trPr>
        <w:tc>
          <w:tcPr>
            <w:tcW w:w="4604" w:type="dxa"/>
            <w:gridSpan w:val="2"/>
          </w:tcPr>
          <w:p w14:paraId="3668A356" w14:textId="77777777" w:rsidR="0018198B" w:rsidRPr="0033182C" w:rsidRDefault="0018198B" w:rsidP="0018198B">
            <w:pPr>
              <w:spacing w:after="0" w:line="240" w:lineRule="auto"/>
              <w:ind w:left="323"/>
              <w:rPr>
                <w:ins w:id="10813" w:author="Windows User" w:date="2019-09-19T01:09:00Z"/>
                <w:rFonts w:cs="Times New Roman"/>
                <w:rPrChange w:id="10814" w:author="Windows User" w:date="2019-09-19T01:52:00Z">
                  <w:rPr>
                    <w:ins w:id="10815" w:author="Windows User" w:date="2019-09-19T01:09:00Z"/>
                    <w:rFonts w:cs="Times New Roman"/>
                    <w:sz w:val="22"/>
                  </w:rPr>
                </w:rPrChange>
              </w:rPr>
            </w:pPr>
          </w:p>
        </w:tc>
        <w:tc>
          <w:tcPr>
            <w:tcW w:w="3329" w:type="dxa"/>
          </w:tcPr>
          <w:p w14:paraId="674EE04C" w14:textId="77777777" w:rsidR="0018198B" w:rsidRPr="0033182C" w:rsidRDefault="0018198B" w:rsidP="0018198B">
            <w:pPr>
              <w:pStyle w:val="ListParagraph"/>
              <w:numPr>
                <w:ilvl w:val="0"/>
                <w:numId w:val="3"/>
              </w:numPr>
              <w:spacing w:after="0" w:line="240" w:lineRule="auto"/>
              <w:ind w:left="252" w:hanging="219"/>
              <w:rPr>
                <w:ins w:id="10816" w:author="Windows User" w:date="2019-09-19T01:09:00Z"/>
                <w:rFonts w:cs="Times New Roman"/>
                <w:rPrChange w:id="10817" w:author="Windows User" w:date="2019-09-19T01:52:00Z">
                  <w:rPr>
                    <w:ins w:id="10818" w:author="Windows User" w:date="2019-09-19T01:09:00Z"/>
                    <w:rFonts w:cs="Times New Roman"/>
                    <w:sz w:val="22"/>
                  </w:rPr>
                </w:rPrChange>
              </w:rPr>
            </w:pPr>
            <w:ins w:id="10819" w:author="Windows User" w:date="2019-09-19T01:09:00Z">
              <w:r w:rsidRPr="0033182C">
                <w:rPr>
                  <w:rFonts w:cs="Times New Roman"/>
                  <w:rPrChange w:id="10820" w:author="Windows User" w:date="2019-09-19T01:52:00Z">
                    <w:rPr>
                      <w:rFonts w:cs="Times New Roman"/>
                      <w:sz w:val="22"/>
                    </w:rPr>
                  </w:rPrChange>
                </w:rPr>
                <w:t>Menampilkan pop-up “Username atau password salah”</w:t>
              </w:r>
            </w:ins>
          </w:p>
        </w:tc>
      </w:tr>
      <w:tr w:rsidR="0018198B" w:rsidRPr="0033182C" w14:paraId="6B3FED6D" w14:textId="77777777" w:rsidTr="00755C33">
        <w:trPr>
          <w:trHeight w:val="370"/>
          <w:ins w:id="10821" w:author="Windows User" w:date="2019-09-19T01:09:00Z"/>
        </w:trPr>
        <w:tc>
          <w:tcPr>
            <w:tcW w:w="4604" w:type="dxa"/>
            <w:gridSpan w:val="2"/>
          </w:tcPr>
          <w:p w14:paraId="09137F3B" w14:textId="77777777" w:rsidR="0018198B" w:rsidRPr="0033182C" w:rsidRDefault="0018198B" w:rsidP="0018198B">
            <w:pPr>
              <w:pStyle w:val="ListParagraph"/>
              <w:numPr>
                <w:ilvl w:val="0"/>
                <w:numId w:val="3"/>
              </w:numPr>
              <w:spacing w:after="0" w:line="240" w:lineRule="auto"/>
              <w:ind w:left="323"/>
              <w:rPr>
                <w:ins w:id="10822" w:author="Windows User" w:date="2019-09-19T01:09:00Z"/>
                <w:rFonts w:cs="Times New Roman"/>
                <w:rPrChange w:id="10823" w:author="Windows User" w:date="2019-09-19T01:52:00Z">
                  <w:rPr>
                    <w:ins w:id="10824" w:author="Windows User" w:date="2019-09-19T01:09:00Z"/>
                    <w:rFonts w:cs="Times New Roman"/>
                    <w:sz w:val="22"/>
                  </w:rPr>
                </w:rPrChange>
              </w:rPr>
            </w:pPr>
            <w:ins w:id="10825" w:author="Windows User" w:date="2019-09-19T01:09:00Z">
              <w:r w:rsidRPr="0033182C">
                <w:rPr>
                  <w:rFonts w:cs="Times New Roman"/>
                  <w:rPrChange w:id="10826" w:author="Windows User" w:date="2019-09-19T01:52:00Z">
                    <w:rPr>
                      <w:rFonts w:cs="Times New Roman"/>
                      <w:sz w:val="22"/>
                    </w:rPr>
                  </w:rPrChange>
                </w:rPr>
                <w:t>Klik ‘oke’</w:t>
              </w:r>
            </w:ins>
          </w:p>
        </w:tc>
        <w:tc>
          <w:tcPr>
            <w:tcW w:w="3329" w:type="dxa"/>
          </w:tcPr>
          <w:p w14:paraId="4C04B27B" w14:textId="77777777" w:rsidR="0018198B" w:rsidRPr="0033182C" w:rsidRDefault="0018198B" w:rsidP="0018198B">
            <w:pPr>
              <w:spacing w:after="0" w:line="240" w:lineRule="auto"/>
              <w:jc w:val="center"/>
              <w:rPr>
                <w:ins w:id="10827" w:author="Windows User" w:date="2019-09-19T01:09:00Z"/>
                <w:rFonts w:cs="Times New Roman"/>
                <w:rPrChange w:id="10828" w:author="Windows User" w:date="2019-09-19T01:52:00Z">
                  <w:rPr>
                    <w:ins w:id="10829" w:author="Windows User" w:date="2019-09-19T01:09:00Z"/>
                    <w:rFonts w:cs="Times New Roman"/>
                    <w:sz w:val="22"/>
                  </w:rPr>
                </w:rPrChange>
              </w:rPr>
            </w:pPr>
          </w:p>
        </w:tc>
      </w:tr>
      <w:tr w:rsidR="0018198B" w:rsidRPr="0033182C" w14:paraId="462CBDD4" w14:textId="77777777" w:rsidTr="00755C33">
        <w:trPr>
          <w:trHeight w:val="370"/>
          <w:ins w:id="10830" w:author="Windows User" w:date="2019-09-19T01:09:00Z"/>
        </w:trPr>
        <w:tc>
          <w:tcPr>
            <w:tcW w:w="4604" w:type="dxa"/>
            <w:gridSpan w:val="2"/>
          </w:tcPr>
          <w:p w14:paraId="0E845926" w14:textId="77777777" w:rsidR="0018198B" w:rsidRPr="0033182C" w:rsidRDefault="0018198B" w:rsidP="0018198B">
            <w:pPr>
              <w:spacing w:after="0" w:line="240" w:lineRule="auto"/>
              <w:jc w:val="center"/>
              <w:rPr>
                <w:ins w:id="10831" w:author="Windows User" w:date="2019-09-19T01:09:00Z"/>
                <w:rFonts w:cs="Times New Roman"/>
                <w:rPrChange w:id="10832" w:author="Windows User" w:date="2019-09-19T01:52:00Z">
                  <w:rPr>
                    <w:ins w:id="10833" w:author="Windows User" w:date="2019-09-19T01:09:00Z"/>
                    <w:rFonts w:cs="Times New Roman"/>
                    <w:sz w:val="22"/>
                  </w:rPr>
                </w:rPrChange>
              </w:rPr>
            </w:pPr>
          </w:p>
        </w:tc>
        <w:tc>
          <w:tcPr>
            <w:tcW w:w="3329" w:type="dxa"/>
          </w:tcPr>
          <w:p w14:paraId="065CC5AC" w14:textId="77777777" w:rsidR="0018198B" w:rsidRPr="0033182C" w:rsidRDefault="0018198B" w:rsidP="0018198B">
            <w:pPr>
              <w:spacing w:after="0" w:line="240" w:lineRule="auto"/>
              <w:rPr>
                <w:ins w:id="10834" w:author="Windows User" w:date="2019-09-19T01:09:00Z"/>
                <w:rFonts w:cs="Times New Roman"/>
                <w:rPrChange w:id="10835" w:author="Windows User" w:date="2019-09-19T01:52:00Z">
                  <w:rPr>
                    <w:ins w:id="10836" w:author="Windows User" w:date="2019-09-19T01:09:00Z"/>
                    <w:rFonts w:cs="Times New Roman"/>
                    <w:sz w:val="22"/>
                  </w:rPr>
                </w:rPrChange>
              </w:rPr>
            </w:pPr>
            <w:ins w:id="10837" w:author="Windows User" w:date="2019-09-19T01:09:00Z">
              <w:r w:rsidRPr="0033182C">
                <w:rPr>
                  <w:rFonts w:cs="Times New Roman"/>
                  <w:rPrChange w:id="10838" w:author="Windows User" w:date="2019-09-19T01:52:00Z">
                    <w:rPr>
                      <w:rFonts w:cs="Times New Roman"/>
                      <w:sz w:val="22"/>
                    </w:rPr>
                  </w:rPrChange>
                </w:rPr>
                <w:t>7. Sistem menampilkan halaman login yang berisi form, sebagai berikut :</w:t>
              </w:r>
            </w:ins>
          </w:p>
          <w:p w14:paraId="30181A2C" w14:textId="77777777" w:rsidR="0018198B" w:rsidRPr="0033182C" w:rsidRDefault="0018198B" w:rsidP="00986BA5">
            <w:pPr>
              <w:spacing w:after="0" w:line="240" w:lineRule="auto"/>
              <w:rPr>
                <w:ins w:id="10839" w:author="Windows User" w:date="2019-09-19T01:09:00Z"/>
                <w:rFonts w:cs="Times New Roman"/>
                <w:rPrChange w:id="10840" w:author="Windows User" w:date="2019-09-19T01:52:00Z">
                  <w:rPr>
                    <w:ins w:id="10841" w:author="Windows User" w:date="2019-09-19T01:09:00Z"/>
                    <w:rFonts w:cs="Times New Roman"/>
                    <w:sz w:val="22"/>
                  </w:rPr>
                </w:rPrChange>
              </w:rPr>
            </w:pPr>
            <w:ins w:id="10842" w:author="Windows User" w:date="2019-09-19T01:09:00Z">
              <w:r w:rsidRPr="0033182C">
                <w:rPr>
                  <w:rFonts w:cs="Times New Roman"/>
                  <w:rPrChange w:id="10843" w:author="Windows User" w:date="2019-09-19T01:52:00Z">
                    <w:rPr>
                      <w:rFonts w:cs="Times New Roman"/>
                      <w:sz w:val="22"/>
                    </w:rPr>
                  </w:rPrChange>
                </w:rPr>
                <w:t xml:space="preserve"> a. Username (varchar 20)</w:t>
              </w:r>
            </w:ins>
          </w:p>
          <w:p w14:paraId="27B0D6CA" w14:textId="77777777" w:rsidR="0018198B" w:rsidRPr="0033182C" w:rsidRDefault="0018198B" w:rsidP="009241A1">
            <w:pPr>
              <w:keepNext/>
              <w:spacing w:after="0" w:line="240" w:lineRule="auto"/>
              <w:rPr>
                <w:ins w:id="10844" w:author="Windows User" w:date="2019-09-19T01:09:00Z"/>
                <w:rFonts w:cs="Times New Roman"/>
                <w:rPrChange w:id="10845" w:author="Windows User" w:date="2019-09-19T01:52:00Z">
                  <w:rPr>
                    <w:ins w:id="10846" w:author="Windows User" w:date="2019-09-19T01:09:00Z"/>
                    <w:rFonts w:cs="Times New Roman"/>
                    <w:sz w:val="22"/>
                  </w:rPr>
                </w:rPrChange>
              </w:rPr>
            </w:pPr>
            <w:ins w:id="10847" w:author="Windows User" w:date="2019-09-19T01:09:00Z">
              <w:r w:rsidRPr="0033182C">
                <w:rPr>
                  <w:rFonts w:cs="Times New Roman"/>
                  <w:rPrChange w:id="10848" w:author="Windows User" w:date="2019-09-19T01:52:00Z">
                    <w:rPr>
                      <w:rFonts w:cs="Times New Roman"/>
                      <w:sz w:val="22"/>
                    </w:rPr>
                  </w:rPrChange>
                </w:rPr>
                <w:t xml:space="preserve"> b. Password (varchar 20 )</w:t>
              </w:r>
            </w:ins>
          </w:p>
        </w:tc>
      </w:tr>
    </w:tbl>
    <w:p w14:paraId="68443E3C" w14:textId="24B43B7B" w:rsidR="00EE7610" w:rsidRPr="0033182C" w:rsidRDefault="00EE7610" w:rsidP="009241A1">
      <w:pPr>
        <w:pStyle w:val="Caption"/>
        <w:rPr>
          <w:rFonts w:cs="Times New Roman"/>
          <w:color w:val="auto"/>
        </w:rPr>
      </w:pPr>
    </w:p>
    <w:p w14:paraId="081A8A12" w14:textId="74B1DB6D" w:rsidR="009241A1" w:rsidRPr="0033182C" w:rsidRDefault="009241A1" w:rsidP="009241A1">
      <w:pPr>
        <w:pStyle w:val="Caption"/>
        <w:keepNext/>
        <w:jc w:val="center"/>
        <w:rPr>
          <w:rFonts w:cs="Times New Roman"/>
          <w:i w:val="0"/>
          <w:color w:val="auto"/>
          <w:sz w:val="22"/>
        </w:rPr>
      </w:pPr>
      <w:bookmarkStart w:id="10849" w:name="_Toc23881737"/>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2</w:t>
      </w:r>
      <w:r w:rsidR="000367FF">
        <w:rPr>
          <w:rFonts w:cs="Times New Roman"/>
          <w:i w:val="0"/>
          <w:color w:val="auto"/>
          <w:sz w:val="22"/>
        </w:rPr>
        <w:fldChar w:fldCharType="end"/>
      </w:r>
      <w:r w:rsidRPr="0033182C">
        <w:rPr>
          <w:rFonts w:cs="Times New Roman"/>
          <w:i w:val="0"/>
          <w:color w:val="auto"/>
          <w:sz w:val="22"/>
        </w:rPr>
        <w:t xml:space="preserve"> Skenario Tambah User</w:t>
      </w:r>
      <w:bookmarkEnd w:id="10849"/>
    </w:p>
    <w:tbl>
      <w:tblPr>
        <w:tblStyle w:val="TableGrid"/>
        <w:tblW w:w="7933" w:type="dxa"/>
        <w:tblLook w:val="04A0" w:firstRow="1" w:lastRow="0" w:firstColumn="1" w:lastColumn="0" w:noHBand="0" w:noVBand="1"/>
      </w:tblPr>
      <w:tblGrid>
        <w:gridCol w:w="4531"/>
        <w:gridCol w:w="73"/>
        <w:gridCol w:w="3329"/>
      </w:tblGrid>
      <w:tr w:rsidR="00755C33" w:rsidRPr="0033182C" w14:paraId="6AD14895" w14:textId="77777777" w:rsidTr="00986BA5">
        <w:trPr>
          <w:ins w:id="10850" w:author="Windows User" w:date="2019-09-19T01:55:00Z"/>
        </w:trPr>
        <w:tc>
          <w:tcPr>
            <w:tcW w:w="4531" w:type="dxa"/>
          </w:tcPr>
          <w:p w14:paraId="45EF2D01" w14:textId="77777777" w:rsidR="00755C33" w:rsidRPr="0033182C" w:rsidRDefault="00755C33" w:rsidP="00755C33">
            <w:pPr>
              <w:spacing w:after="0" w:line="240" w:lineRule="auto"/>
              <w:rPr>
                <w:ins w:id="10851" w:author="Windows User" w:date="2019-09-19T01:55:00Z"/>
                <w:rFonts w:cs="Times New Roman"/>
                <w:lang w:val="en-ID"/>
                <w:rPrChange w:id="10852" w:author="Windows User" w:date="2019-09-19T02:04:00Z">
                  <w:rPr>
                    <w:ins w:id="10853" w:author="Windows User" w:date="2019-09-19T01:55:00Z"/>
                    <w:rFonts w:cs="Times New Roman"/>
                    <w:sz w:val="22"/>
                    <w:lang w:val="en-ID"/>
                  </w:rPr>
                </w:rPrChange>
              </w:rPr>
            </w:pPr>
            <w:ins w:id="10854" w:author="Windows User" w:date="2019-09-19T01:55:00Z">
              <w:r w:rsidRPr="0033182C">
                <w:rPr>
                  <w:rFonts w:cs="Times New Roman"/>
                  <w:b/>
                  <w:rPrChange w:id="10855" w:author="Windows User" w:date="2019-09-19T02:04:00Z">
                    <w:rPr>
                      <w:rFonts w:cs="Times New Roman"/>
                      <w:b/>
                      <w:sz w:val="22"/>
                    </w:rPr>
                  </w:rPrChange>
                </w:rPr>
                <w:t>Nama Usecase</w:t>
              </w:r>
            </w:ins>
          </w:p>
        </w:tc>
        <w:tc>
          <w:tcPr>
            <w:tcW w:w="3402" w:type="dxa"/>
            <w:gridSpan w:val="2"/>
          </w:tcPr>
          <w:p w14:paraId="039E4BDE" w14:textId="77777777" w:rsidR="00755C33" w:rsidRPr="0033182C" w:rsidRDefault="00755C33" w:rsidP="00755C33">
            <w:pPr>
              <w:spacing w:after="0" w:line="240" w:lineRule="auto"/>
              <w:rPr>
                <w:ins w:id="10856" w:author="Windows User" w:date="2019-09-19T01:55:00Z"/>
                <w:rFonts w:cs="Times New Roman"/>
                <w:lang w:val="en-ID"/>
                <w:rPrChange w:id="10857" w:author="Windows User" w:date="2019-09-19T02:04:00Z">
                  <w:rPr>
                    <w:ins w:id="10858" w:author="Windows User" w:date="2019-09-19T01:55:00Z"/>
                    <w:rFonts w:cs="Times New Roman"/>
                    <w:sz w:val="22"/>
                    <w:lang w:val="en-ID"/>
                  </w:rPr>
                </w:rPrChange>
              </w:rPr>
            </w:pPr>
            <w:ins w:id="10859" w:author="Windows User" w:date="2019-09-19T01:55:00Z">
              <w:r w:rsidRPr="0033182C">
                <w:rPr>
                  <w:rFonts w:cs="Times New Roman"/>
                  <w:rPrChange w:id="10860" w:author="Windows User" w:date="2019-09-19T02:04:00Z">
                    <w:rPr>
                      <w:rFonts w:cs="Times New Roman"/>
                      <w:sz w:val="22"/>
                    </w:rPr>
                  </w:rPrChange>
                </w:rPr>
                <w:t xml:space="preserve">Tambah </w:t>
              </w:r>
              <w:r w:rsidRPr="0033182C">
                <w:rPr>
                  <w:rFonts w:cs="Times New Roman"/>
                  <w:i/>
                  <w:rPrChange w:id="10861" w:author="Windows User" w:date="2019-09-19T02:08:00Z">
                    <w:rPr>
                      <w:rFonts w:cs="Times New Roman"/>
                      <w:sz w:val="22"/>
                    </w:rPr>
                  </w:rPrChange>
                </w:rPr>
                <w:t>user</w:t>
              </w:r>
            </w:ins>
          </w:p>
        </w:tc>
      </w:tr>
      <w:tr w:rsidR="00755C33" w:rsidRPr="0033182C" w14:paraId="4F2C2E6A" w14:textId="77777777" w:rsidTr="00986BA5">
        <w:trPr>
          <w:ins w:id="10862" w:author="Windows User" w:date="2019-09-19T01:55:00Z"/>
        </w:trPr>
        <w:tc>
          <w:tcPr>
            <w:tcW w:w="4531" w:type="dxa"/>
          </w:tcPr>
          <w:p w14:paraId="79DA5A29" w14:textId="77777777" w:rsidR="00755C33" w:rsidRPr="0033182C" w:rsidRDefault="00755C33" w:rsidP="00755C33">
            <w:pPr>
              <w:spacing w:after="0" w:line="240" w:lineRule="auto"/>
              <w:rPr>
                <w:ins w:id="10863" w:author="Windows User" w:date="2019-09-19T01:55:00Z"/>
                <w:rFonts w:cs="Times New Roman"/>
                <w:lang w:val="en-ID"/>
                <w:rPrChange w:id="10864" w:author="Windows User" w:date="2019-09-19T02:04:00Z">
                  <w:rPr>
                    <w:ins w:id="10865" w:author="Windows User" w:date="2019-09-19T01:55:00Z"/>
                    <w:rFonts w:cs="Times New Roman"/>
                    <w:sz w:val="22"/>
                    <w:lang w:val="en-ID"/>
                  </w:rPr>
                </w:rPrChange>
              </w:rPr>
            </w:pPr>
            <w:ins w:id="10866" w:author="Windows User" w:date="2019-09-19T01:55:00Z">
              <w:r w:rsidRPr="0033182C">
                <w:rPr>
                  <w:rFonts w:cs="Times New Roman"/>
                  <w:b/>
                  <w:rPrChange w:id="10867" w:author="Windows User" w:date="2019-09-19T02:04:00Z">
                    <w:rPr>
                      <w:rFonts w:cs="Times New Roman"/>
                      <w:b/>
                      <w:sz w:val="22"/>
                    </w:rPr>
                  </w:rPrChange>
                </w:rPr>
                <w:t>Aktor</w:t>
              </w:r>
            </w:ins>
          </w:p>
        </w:tc>
        <w:tc>
          <w:tcPr>
            <w:tcW w:w="3402" w:type="dxa"/>
            <w:gridSpan w:val="2"/>
          </w:tcPr>
          <w:p w14:paraId="48C1D599" w14:textId="77777777" w:rsidR="00755C33" w:rsidRPr="0033182C" w:rsidRDefault="00755C33" w:rsidP="00755C33">
            <w:pPr>
              <w:spacing w:after="0" w:line="240" w:lineRule="auto"/>
              <w:rPr>
                <w:ins w:id="10868" w:author="Windows User" w:date="2019-09-19T01:55:00Z"/>
                <w:rFonts w:cs="Times New Roman"/>
                <w:lang w:val="en-ID"/>
                <w:rPrChange w:id="10869" w:author="Windows User" w:date="2019-09-19T02:04:00Z">
                  <w:rPr>
                    <w:ins w:id="10870" w:author="Windows User" w:date="2019-09-19T01:55:00Z"/>
                    <w:rFonts w:cs="Times New Roman"/>
                    <w:sz w:val="22"/>
                    <w:lang w:val="en-ID"/>
                  </w:rPr>
                </w:rPrChange>
              </w:rPr>
            </w:pPr>
            <w:ins w:id="10871" w:author="Windows User" w:date="2019-09-19T01:55:00Z">
              <w:r w:rsidRPr="0033182C">
                <w:rPr>
                  <w:rFonts w:cs="Times New Roman"/>
                  <w:rPrChange w:id="10872" w:author="Windows User" w:date="2019-09-19T02:04:00Z">
                    <w:rPr>
                      <w:rFonts w:cs="Times New Roman"/>
                      <w:sz w:val="22"/>
                    </w:rPr>
                  </w:rPrChange>
                </w:rPr>
                <w:t>Admin</w:t>
              </w:r>
            </w:ins>
          </w:p>
        </w:tc>
      </w:tr>
      <w:tr w:rsidR="00755C33" w:rsidRPr="0033182C" w14:paraId="4A7B7601" w14:textId="77777777" w:rsidTr="00986BA5">
        <w:trPr>
          <w:ins w:id="10873" w:author="Windows User" w:date="2019-09-19T01:55:00Z"/>
        </w:trPr>
        <w:tc>
          <w:tcPr>
            <w:tcW w:w="4531" w:type="dxa"/>
          </w:tcPr>
          <w:p w14:paraId="6CFD7E8F" w14:textId="77777777" w:rsidR="00755C33" w:rsidRPr="0033182C" w:rsidRDefault="00755C33" w:rsidP="00755C33">
            <w:pPr>
              <w:spacing w:after="0" w:line="240" w:lineRule="auto"/>
              <w:rPr>
                <w:ins w:id="10874" w:author="Windows User" w:date="2019-09-19T01:55:00Z"/>
                <w:rFonts w:cs="Times New Roman"/>
                <w:lang w:val="en-ID"/>
                <w:rPrChange w:id="10875" w:author="Windows User" w:date="2019-09-19T02:04:00Z">
                  <w:rPr>
                    <w:ins w:id="10876" w:author="Windows User" w:date="2019-09-19T01:55:00Z"/>
                    <w:rFonts w:cs="Times New Roman"/>
                    <w:sz w:val="22"/>
                    <w:lang w:val="en-ID"/>
                  </w:rPr>
                </w:rPrChange>
              </w:rPr>
            </w:pPr>
            <w:ins w:id="10877" w:author="Windows User" w:date="2019-09-19T01:55:00Z">
              <w:r w:rsidRPr="0033182C">
                <w:rPr>
                  <w:rFonts w:cs="Times New Roman"/>
                  <w:b/>
                  <w:rPrChange w:id="10878" w:author="Windows User" w:date="2019-09-19T02:04:00Z">
                    <w:rPr>
                      <w:rFonts w:cs="Times New Roman"/>
                      <w:b/>
                      <w:sz w:val="22"/>
                    </w:rPr>
                  </w:rPrChange>
                </w:rPr>
                <w:t>Deskripsi Singkat</w:t>
              </w:r>
            </w:ins>
          </w:p>
        </w:tc>
        <w:tc>
          <w:tcPr>
            <w:tcW w:w="3402" w:type="dxa"/>
            <w:gridSpan w:val="2"/>
          </w:tcPr>
          <w:p w14:paraId="53ED1CEC" w14:textId="77777777" w:rsidR="00755C33" w:rsidRPr="0033182C" w:rsidRDefault="00755C33" w:rsidP="00755C33">
            <w:pPr>
              <w:spacing w:after="0" w:line="240" w:lineRule="auto"/>
              <w:rPr>
                <w:ins w:id="10879" w:author="Windows User" w:date="2019-09-19T01:55:00Z"/>
                <w:rFonts w:cs="Times New Roman"/>
                <w:lang w:val="en-ID"/>
                <w:rPrChange w:id="10880" w:author="Windows User" w:date="2019-09-19T02:04:00Z">
                  <w:rPr>
                    <w:ins w:id="10881" w:author="Windows User" w:date="2019-09-19T01:55:00Z"/>
                    <w:rFonts w:cs="Times New Roman"/>
                    <w:sz w:val="22"/>
                    <w:lang w:val="en-ID"/>
                  </w:rPr>
                </w:rPrChange>
              </w:rPr>
            </w:pPr>
            <w:ins w:id="10882" w:author="Windows User" w:date="2019-09-19T01:55:00Z">
              <w:r w:rsidRPr="0033182C">
                <w:rPr>
                  <w:rFonts w:cs="Times New Roman"/>
                  <w:rPrChange w:id="10883" w:author="Windows User" w:date="2019-09-19T02:04:00Z">
                    <w:rPr>
                      <w:rFonts w:cs="Times New Roman"/>
                      <w:sz w:val="22"/>
                    </w:rPr>
                  </w:rPrChange>
                </w:rPr>
                <w:t>Aktor menambahkan user baru</w:t>
              </w:r>
            </w:ins>
          </w:p>
        </w:tc>
      </w:tr>
      <w:tr w:rsidR="00755C33" w:rsidRPr="0033182C" w14:paraId="51DF176D" w14:textId="77777777" w:rsidTr="00986BA5">
        <w:trPr>
          <w:ins w:id="10884" w:author="Windows User" w:date="2019-09-19T01:55:00Z"/>
        </w:trPr>
        <w:tc>
          <w:tcPr>
            <w:tcW w:w="4531" w:type="dxa"/>
          </w:tcPr>
          <w:p w14:paraId="7D6AF042" w14:textId="77777777" w:rsidR="00755C33" w:rsidRPr="0033182C" w:rsidRDefault="00755C33" w:rsidP="00755C33">
            <w:pPr>
              <w:spacing w:after="0" w:line="240" w:lineRule="auto"/>
              <w:rPr>
                <w:ins w:id="10885" w:author="Windows User" w:date="2019-09-19T01:55:00Z"/>
                <w:rFonts w:cs="Times New Roman"/>
                <w:lang w:val="en-ID"/>
                <w:rPrChange w:id="10886" w:author="Windows User" w:date="2019-09-19T02:04:00Z">
                  <w:rPr>
                    <w:ins w:id="10887" w:author="Windows User" w:date="2019-09-19T01:55:00Z"/>
                    <w:rFonts w:cs="Times New Roman"/>
                    <w:sz w:val="22"/>
                    <w:lang w:val="en-ID"/>
                  </w:rPr>
                </w:rPrChange>
              </w:rPr>
            </w:pPr>
            <w:ins w:id="10888" w:author="Windows User" w:date="2019-09-19T01:55:00Z">
              <w:r w:rsidRPr="0033182C">
                <w:rPr>
                  <w:rFonts w:cs="Times New Roman"/>
                  <w:b/>
                  <w:rPrChange w:id="10889" w:author="Windows User" w:date="2019-09-19T02:04:00Z">
                    <w:rPr>
                      <w:rFonts w:cs="Times New Roman"/>
                      <w:b/>
                      <w:sz w:val="22"/>
                    </w:rPr>
                  </w:rPrChange>
                </w:rPr>
                <w:t>Prekondisi</w:t>
              </w:r>
            </w:ins>
          </w:p>
        </w:tc>
        <w:tc>
          <w:tcPr>
            <w:tcW w:w="3402" w:type="dxa"/>
            <w:gridSpan w:val="2"/>
          </w:tcPr>
          <w:p w14:paraId="0A900366" w14:textId="77777777" w:rsidR="00755C33" w:rsidRPr="0033182C" w:rsidRDefault="00755C33" w:rsidP="00755C33">
            <w:pPr>
              <w:spacing w:after="0" w:line="240" w:lineRule="auto"/>
              <w:rPr>
                <w:ins w:id="10890" w:author="Windows User" w:date="2019-09-19T01:55:00Z"/>
                <w:rFonts w:cs="Times New Roman"/>
                <w:lang w:val="en-ID"/>
                <w:rPrChange w:id="10891" w:author="Windows User" w:date="2019-09-19T02:04:00Z">
                  <w:rPr>
                    <w:ins w:id="10892" w:author="Windows User" w:date="2019-09-19T01:55:00Z"/>
                    <w:rFonts w:cs="Times New Roman"/>
                    <w:sz w:val="22"/>
                    <w:lang w:val="en-ID"/>
                  </w:rPr>
                </w:rPrChange>
              </w:rPr>
            </w:pPr>
            <w:ins w:id="10893" w:author="Windows User" w:date="2019-09-19T01:55:00Z">
              <w:r w:rsidRPr="0033182C">
                <w:rPr>
                  <w:rFonts w:cs="Times New Roman"/>
                  <w:rPrChange w:id="10894" w:author="Windows User" w:date="2019-09-19T02:04:00Z">
                    <w:rPr>
                      <w:rFonts w:cs="Times New Roman"/>
                      <w:sz w:val="22"/>
                    </w:rPr>
                  </w:rPrChange>
                </w:rPr>
                <w:t>Aktor masuk halaman dashboard admin</w:t>
              </w:r>
            </w:ins>
          </w:p>
        </w:tc>
      </w:tr>
      <w:tr w:rsidR="00755C33" w:rsidRPr="0033182C" w14:paraId="5B6327E0" w14:textId="77777777" w:rsidTr="00986BA5">
        <w:trPr>
          <w:ins w:id="10895" w:author="Windows User" w:date="2019-09-19T01:55:00Z"/>
        </w:trPr>
        <w:tc>
          <w:tcPr>
            <w:tcW w:w="4531" w:type="dxa"/>
          </w:tcPr>
          <w:p w14:paraId="7692935A" w14:textId="77777777" w:rsidR="00755C33" w:rsidRPr="0033182C" w:rsidRDefault="00755C33" w:rsidP="00755C33">
            <w:pPr>
              <w:spacing w:after="0" w:line="240" w:lineRule="auto"/>
              <w:rPr>
                <w:ins w:id="10896" w:author="Windows User" w:date="2019-09-19T01:55:00Z"/>
                <w:rFonts w:cs="Times New Roman"/>
                <w:lang w:val="en-ID"/>
                <w:rPrChange w:id="10897" w:author="Windows User" w:date="2019-09-19T02:04:00Z">
                  <w:rPr>
                    <w:ins w:id="10898" w:author="Windows User" w:date="2019-09-19T01:55:00Z"/>
                    <w:rFonts w:cs="Times New Roman"/>
                    <w:sz w:val="22"/>
                    <w:lang w:val="en-ID"/>
                  </w:rPr>
                </w:rPrChange>
              </w:rPr>
            </w:pPr>
            <w:ins w:id="10899" w:author="Windows User" w:date="2019-09-19T01:55:00Z">
              <w:r w:rsidRPr="0033182C">
                <w:rPr>
                  <w:rFonts w:cs="Times New Roman"/>
                  <w:b/>
                  <w:rPrChange w:id="10900" w:author="Windows User" w:date="2019-09-19T02:04:00Z">
                    <w:rPr>
                      <w:rFonts w:cs="Times New Roman"/>
                      <w:b/>
                      <w:sz w:val="22"/>
                    </w:rPr>
                  </w:rPrChange>
                </w:rPr>
                <w:t>Pascakondisi</w:t>
              </w:r>
            </w:ins>
          </w:p>
        </w:tc>
        <w:tc>
          <w:tcPr>
            <w:tcW w:w="3402" w:type="dxa"/>
            <w:gridSpan w:val="2"/>
          </w:tcPr>
          <w:p w14:paraId="702BCCF8" w14:textId="77777777" w:rsidR="00755C33" w:rsidRPr="0033182C" w:rsidRDefault="00755C33" w:rsidP="00755C33">
            <w:pPr>
              <w:spacing w:after="0" w:line="240" w:lineRule="auto"/>
              <w:rPr>
                <w:ins w:id="10901" w:author="Windows User" w:date="2019-09-19T01:55:00Z"/>
                <w:rFonts w:cs="Times New Roman"/>
                <w:lang w:val="en-ID"/>
                <w:rPrChange w:id="10902" w:author="Windows User" w:date="2019-09-19T02:04:00Z">
                  <w:rPr>
                    <w:ins w:id="10903" w:author="Windows User" w:date="2019-09-19T01:55:00Z"/>
                    <w:rFonts w:cs="Times New Roman"/>
                    <w:sz w:val="22"/>
                    <w:lang w:val="en-ID"/>
                  </w:rPr>
                </w:rPrChange>
              </w:rPr>
            </w:pPr>
            <w:ins w:id="10904" w:author="Windows User" w:date="2019-09-19T01:55:00Z">
              <w:r w:rsidRPr="0033182C">
                <w:rPr>
                  <w:rFonts w:cs="Times New Roman"/>
                  <w:rPrChange w:id="10905" w:author="Windows User" w:date="2019-09-19T02:04:00Z">
                    <w:rPr>
                      <w:rFonts w:cs="Times New Roman"/>
                      <w:sz w:val="22"/>
                    </w:rPr>
                  </w:rPrChange>
                </w:rPr>
                <w:t>Data user bertambah</w:t>
              </w:r>
            </w:ins>
          </w:p>
        </w:tc>
      </w:tr>
      <w:tr w:rsidR="00755C33" w:rsidRPr="0033182C" w14:paraId="6CB7CACE" w14:textId="77777777" w:rsidTr="00986BA5">
        <w:trPr>
          <w:ins w:id="10906" w:author="Windows User" w:date="2019-09-19T01:55:00Z"/>
        </w:trPr>
        <w:tc>
          <w:tcPr>
            <w:tcW w:w="7933" w:type="dxa"/>
            <w:gridSpan w:val="3"/>
          </w:tcPr>
          <w:p w14:paraId="05FD97DE" w14:textId="77777777" w:rsidR="00755C33" w:rsidRPr="0033182C" w:rsidRDefault="00755C33" w:rsidP="00755C33">
            <w:pPr>
              <w:spacing w:after="0" w:line="240" w:lineRule="auto"/>
              <w:jc w:val="center"/>
              <w:rPr>
                <w:ins w:id="10907" w:author="Windows User" w:date="2019-09-19T01:55:00Z"/>
                <w:rFonts w:cs="Times New Roman"/>
                <w:rPrChange w:id="10908" w:author="Windows User" w:date="2019-09-19T02:04:00Z">
                  <w:rPr>
                    <w:ins w:id="10909" w:author="Windows User" w:date="2019-09-19T01:55:00Z"/>
                    <w:rFonts w:cs="Times New Roman"/>
                    <w:sz w:val="22"/>
                  </w:rPr>
                </w:rPrChange>
              </w:rPr>
            </w:pPr>
            <w:ins w:id="10910" w:author="Windows User" w:date="2019-09-19T01:55:00Z">
              <w:r w:rsidRPr="0033182C">
                <w:rPr>
                  <w:rFonts w:cs="Times New Roman"/>
                  <w:b/>
                  <w:bCs/>
                  <w:rPrChange w:id="10911" w:author="Windows User" w:date="2019-09-19T02:04:00Z">
                    <w:rPr>
                      <w:rFonts w:cs="Times New Roman"/>
                      <w:b/>
                      <w:bCs/>
                      <w:sz w:val="22"/>
                    </w:rPr>
                  </w:rPrChange>
                </w:rPr>
                <w:t>Flow Event</w:t>
              </w:r>
            </w:ins>
          </w:p>
        </w:tc>
      </w:tr>
      <w:tr w:rsidR="00755C33" w:rsidRPr="0033182C" w14:paraId="3D600736" w14:textId="77777777" w:rsidTr="00986BA5">
        <w:trPr>
          <w:ins w:id="10912" w:author="Windows User" w:date="2019-09-19T01:55:00Z"/>
        </w:trPr>
        <w:tc>
          <w:tcPr>
            <w:tcW w:w="7933" w:type="dxa"/>
            <w:gridSpan w:val="3"/>
          </w:tcPr>
          <w:p w14:paraId="61EC32A6" w14:textId="77777777" w:rsidR="00755C33" w:rsidRPr="0033182C" w:rsidRDefault="00755C33" w:rsidP="00755C33">
            <w:pPr>
              <w:spacing w:after="0" w:line="240" w:lineRule="auto"/>
              <w:jc w:val="center"/>
              <w:rPr>
                <w:ins w:id="10913" w:author="Windows User" w:date="2019-09-19T01:55:00Z"/>
                <w:rFonts w:cs="Times New Roman"/>
                <w:rPrChange w:id="10914" w:author="Windows User" w:date="2019-09-19T02:04:00Z">
                  <w:rPr>
                    <w:ins w:id="10915" w:author="Windows User" w:date="2019-09-19T01:55:00Z"/>
                    <w:rFonts w:cs="Times New Roman"/>
                    <w:sz w:val="22"/>
                  </w:rPr>
                </w:rPrChange>
              </w:rPr>
            </w:pPr>
            <w:ins w:id="10916" w:author="Windows User" w:date="2019-09-19T01:55:00Z">
              <w:r w:rsidRPr="0033182C">
                <w:rPr>
                  <w:rFonts w:cs="Times New Roman"/>
                  <w:b/>
                  <w:rPrChange w:id="10917" w:author="Windows User" w:date="2019-09-19T02:04:00Z">
                    <w:rPr>
                      <w:rFonts w:cs="Times New Roman"/>
                      <w:b/>
                      <w:sz w:val="22"/>
                    </w:rPr>
                  </w:rPrChange>
                </w:rPr>
                <w:t>Normal Flow : Tambah user</w:t>
              </w:r>
            </w:ins>
          </w:p>
        </w:tc>
      </w:tr>
      <w:tr w:rsidR="00755C33" w:rsidRPr="0033182C" w14:paraId="414B3738" w14:textId="77777777" w:rsidTr="00986BA5">
        <w:trPr>
          <w:trHeight w:val="371"/>
          <w:ins w:id="10918" w:author="Windows User" w:date="2019-09-19T01:55:00Z"/>
        </w:trPr>
        <w:tc>
          <w:tcPr>
            <w:tcW w:w="4604" w:type="dxa"/>
            <w:gridSpan w:val="2"/>
          </w:tcPr>
          <w:p w14:paraId="28017497" w14:textId="77777777" w:rsidR="00755C33" w:rsidRPr="0033182C" w:rsidRDefault="00755C33" w:rsidP="00755C33">
            <w:pPr>
              <w:spacing w:after="0" w:line="240" w:lineRule="auto"/>
              <w:rPr>
                <w:ins w:id="10919" w:author="Windows User" w:date="2019-09-19T01:55:00Z"/>
                <w:rFonts w:cs="Times New Roman"/>
                <w:b/>
                <w:rPrChange w:id="10920" w:author="Windows User" w:date="2019-09-19T02:04:00Z">
                  <w:rPr>
                    <w:ins w:id="10921" w:author="Windows User" w:date="2019-09-19T01:55:00Z"/>
                    <w:rFonts w:cs="Times New Roman"/>
                    <w:b/>
                    <w:sz w:val="22"/>
                  </w:rPr>
                </w:rPrChange>
              </w:rPr>
            </w:pPr>
            <w:ins w:id="10922" w:author="Windows User" w:date="2019-09-19T01:55:00Z">
              <w:r w:rsidRPr="0033182C">
                <w:rPr>
                  <w:rFonts w:cs="Times New Roman"/>
                  <w:rPrChange w:id="10923" w:author="Windows User" w:date="2019-09-19T02:04:00Z">
                    <w:rPr>
                      <w:rFonts w:cs="Times New Roman"/>
                      <w:sz w:val="22"/>
                    </w:rPr>
                  </w:rPrChange>
                </w:rPr>
                <w:t>Aksi Aktor</w:t>
              </w:r>
            </w:ins>
          </w:p>
        </w:tc>
        <w:tc>
          <w:tcPr>
            <w:tcW w:w="3329" w:type="dxa"/>
          </w:tcPr>
          <w:p w14:paraId="5AE293C1" w14:textId="77777777" w:rsidR="00755C33" w:rsidRPr="0033182C" w:rsidRDefault="00755C33" w:rsidP="00755C33">
            <w:pPr>
              <w:spacing w:after="0" w:line="240" w:lineRule="auto"/>
              <w:rPr>
                <w:ins w:id="10924" w:author="Windows User" w:date="2019-09-19T01:55:00Z"/>
                <w:rFonts w:cs="Times New Roman"/>
                <w:b/>
                <w:rPrChange w:id="10925" w:author="Windows User" w:date="2019-09-19T02:04:00Z">
                  <w:rPr>
                    <w:ins w:id="10926" w:author="Windows User" w:date="2019-09-19T01:55:00Z"/>
                    <w:rFonts w:cs="Times New Roman"/>
                    <w:b/>
                    <w:sz w:val="22"/>
                  </w:rPr>
                </w:rPrChange>
              </w:rPr>
            </w:pPr>
            <w:ins w:id="10927" w:author="Windows User" w:date="2019-09-19T01:55:00Z">
              <w:r w:rsidRPr="0033182C">
                <w:rPr>
                  <w:rFonts w:cs="Times New Roman"/>
                  <w:rPrChange w:id="10928" w:author="Windows User" w:date="2019-09-19T02:04:00Z">
                    <w:rPr>
                      <w:rFonts w:cs="Times New Roman"/>
                      <w:sz w:val="22"/>
                    </w:rPr>
                  </w:rPrChange>
                </w:rPr>
                <w:t>Reaksi Sistem</w:t>
              </w:r>
            </w:ins>
          </w:p>
        </w:tc>
      </w:tr>
      <w:tr w:rsidR="00755C33" w:rsidRPr="0033182C" w14:paraId="18B6A84C" w14:textId="77777777" w:rsidTr="00986BA5">
        <w:trPr>
          <w:trHeight w:val="371"/>
          <w:ins w:id="10929" w:author="Windows User" w:date="2019-09-19T01:55:00Z"/>
        </w:trPr>
        <w:tc>
          <w:tcPr>
            <w:tcW w:w="4604" w:type="dxa"/>
            <w:gridSpan w:val="2"/>
          </w:tcPr>
          <w:p w14:paraId="7D922C97" w14:textId="77777777" w:rsidR="00755C33" w:rsidRPr="0033182C" w:rsidRDefault="00755C33" w:rsidP="00755C33">
            <w:pPr>
              <w:pStyle w:val="ListParagraph"/>
              <w:numPr>
                <w:ilvl w:val="2"/>
                <w:numId w:val="6"/>
              </w:numPr>
              <w:spacing w:after="0" w:line="240" w:lineRule="auto"/>
              <w:ind w:left="464"/>
              <w:rPr>
                <w:ins w:id="10930" w:author="Windows User" w:date="2019-09-19T01:55:00Z"/>
                <w:rFonts w:cs="Times New Roman"/>
                <w:rPrChange w:id="10931" w:author="Windows User" w:date="2019-09-19T02:04:00Z">
                  <w:rPr>
                    <w:ins w:id="10932" w:author="Windows User" w:date="2019-09-19T01:55:00Z"/>
                    <w:rFonts w:cs="Times New Roman"/>
                    <w:sz w:val="22"/>
                  </w:rPr>
                </w:rPrChange>
              </w:rPr>
            </w:pPr>
            <w:ins w:id="10933" w:author="Windows User" w:date="2019-09-19T01:55:00Z">
              <w:r w:rsidRPr="0033182C">
                <w:rPr>
                  <w:rFonts w:cs="Times New Roman"/>
                  <w:rPrChange w:id="10934" w:author="Windows User" w:date="2019-09-19T02:04:00Z">
                    <w:rPr>
                      <w:rFonts w:cs="Times New Roman"/>
                      <w:sz w:val="22"/>
                    </w:rPr>
                  </w:rPrChange>
                </w:rPr>
                <w:t>Klik menu user pilih tambah user</w:t>
              </w:r>
            </w:ins>
          </w:p>
        </w:tc>
        <w:tc>
          <w:tcPr>
            <w:tcW w:w="3329" w:type="dxa"/>
          </w:tcPr>
          <w:p w14:paraId="6BC5A778" w14:textId="77777777" w:rsidR="00755C33" w:rsidRPr="0033182C" w:rsidRDefault="00755C33" w:rsidP="00755C33">
            <w:pPr>
              <w:spacing w:after="0" w:line="240" w:lineRule="auto"/>
              <w:rPr>
                <w:ins w:id="10935" w:author="Windows User" w:date="2019-09-19T01:55:00Z"/>
                <w:rFonts w:cs="Times New Roman"/>
                <w:rPrChange w:id="10936" w:author="Windows User" w:date="2019-09-19T02:04:00Z">
                  <w:rPr>
                    <w:ins w:id="10937" w:author="Windows User" w:date="2019-09-19T01:55:00Z"/>
                    <w:rFonts w:cs="Times New Roman"/>
                    <w:sz w:val="22"/>
                  </w:rPr>
                </w:rPrChange>
              </w:rPr>
            </w:pPr>
          </w:p>
        </w:tc>
      </w:tr>
      <w:tr w:rsidR="00755C33" w:rsidRPr="0033182C" w14:paraId="47A3C597" w14:textId="77777777" w:rsidTr="00986BA5">
        <w:trPr>
          <w:trHeight w:val="370"/>
          <w:ins w:id="10938" w:author="Windows User" w:date="2019-09-19T01:55:00Z"/>
        </w:trPr>
        <w:tc>
          <w:tcPr>
            <w:tcW w:w="4604" w:type="dxa"/>
            <w:gridSpan w:val="2"/>
          </w:tcPr>
          <w:p w14:paraId="32632F45" w14:textId="77777777" w:rsidR="00755C33" w:rsidRPr="0033182C" w:rsidRDefault="00755C33" w:rsidP="00755C33">
            <w:pPr>
              <w:pStyle w:val="ListParagraph"/>
              <w:spacing w:after="0" w:line="240" w:lineRule="auto"/>
              <w:rPr>
                <w:ins w:id="10939" w:author="Windows User" w:date="2019-09-19T01:55:00Z"/>
                <w:rFonts w:cs="Times New Roman"/>
                <w:rPrChange w:id="10940" w:author="Windows User" w:date="2019-09-19T02:04:00Z">
                  <w:rPr>
                    <w:ins w:id="10941" w:author="Windows User" w:date="2019-09-19T01:55:00Z"/>
                    <w:rFonts w:cs="Times New Roman"/>
                    <w:sz w:val="22"/>
                  </w:rPr>
                </w:rPrChange>
              </w:rPr>
            </w:pPr>
          </w:p>
          <w:p w14:paraId="221944BB" w14:textId="77777777" w:rsidR="00755C33" w:rsidRPr="0033182C" w:rsidRDefault="00755C33" w:rsidP="00755C33">
            <w:pPr>
              <w:pStyle w:val="ListParagraph"/>
              <w:spacing w:after="0" w:line="240" w:lineRule="auto"/>
              <w:rPr>
                <w:ins w:id="10942" w:author="Windows User" w:date="2019-09-19T01:55:00Z"/>
                <w:rFonts w:cs="Times New Roman"/>
                <w:rPrChange w:id="10943" w:author="Windows User" w:date="2019-09-19T02:04:00Z">
                  <w:rPr>
                    <w:ins w:id="10944" w:author="Windows User" w:date="2019-09-19T01:55:00Z"/>
                    <w:rFonts w:cs="Times New Roman"/>
                    <w:sz w:val="22"/>
                  </w:rPr>
                </w:rPrChange>
              </w:rPr>
            </w:pPr>
          </w:p>
          <w:p w14:paraId="3E6E8B88" w14:textId="77777777" w:rsidR="00755C33" w:rsidRPr="0033182C" w:rsidRDefault="00755C33" w:rsidP="00755C33">
            <w:pPr>
              <w:spacing w:after="0" w:line="240" w:lineRule="auto"/>
              <w:rPr>
                <w:ins w:id="10945" w:author="Windows User" w:date="2019-09-19T01:55:00Z"/>
                <w:rFonts w:cs="Times New Roman"/>
                <w:b/>
                <w:rPrChange w:id="10946" w:author="Windows User" w:date="2019-09-19T02:04:00Z">
                  <w:rPr>
                    <w:ins w:id="10947" w:author="Windows User" w:date="2019-09-19T01:55:00Z"/>
                    <w:rFonts w:cs="Times New Roman"/>
                    <w:b/>
                    <w:sz w:val="22"/>
                  </w:rPr>
                </w:rPrChange>
              </w:rPr>
            </w:pPr>
          </w:p>
        </w:tc>
        <w:tc>
          <w:tcPr>
            <w:tcW w:w="3329" w:type="dxa"/>
          </w:tcPr>
          <w:p w14:paraId="31EBB2D4" w14:textId="77777777" w:rsidR="00755C33" w:rsidRPr="0033182C" w:rsidRDefault="00755C33" w:rsidP="00755C33">
            <w:pPr>
              <w:pStyle w:val="ListParagraph"/>
              <w:numPr>
                <w:ilvl w:val="2"/>
                <w:numId w:val="6"/>
              </w:numPr>
              <w:spacing w:after="0" w:line="240" w:lineRule="auto"/>
              <w:ind w:left="393" w:hanging="283"/>
              <w:rPr>
                <w:ins w:id="10948" w:author="Windows User" w:date="2019-09-19T01:55:00Z"/>
                <w:rFonts w:cs="Times New Roman"/>
                <w:rPrChange w:id="10949" w:author="Windows User" w:date="2019-09-19T02:04:00Z">
                  <w:rPr>
                    <w:ins w:id="10950" w:author="Windows User" w:date="2019-09-19T01:55:00Z"/>
                    <w:rFonts w:cs="Times New Roman"/>
                    <w:sz w:val="22"/>
                  </w:rPr>
                </w:rPrChange>
              </w:rPr>
            </w:pPr>
            <w:ins w:id="10951" w:author="Windows User" w:date="2019-09-19T01:55:00Z">
              <w:r w:rsidRPr="0033182C">
                <w:rPr>
                  <w:rFonts w:cs="Times New Roman"/>
                  <w:rPrChange w:id="10952" w:author="Windows User" w:date="2019-09-19T02:04:00Z">
                    <w:rPr>
                      <w:rFonts w:cs="Times New Roman"/>
                      <w:sz w:val="22"/>
                    </w:rPr>
                  </w:rPrChange>
                </w:rPr>
                <w:t>Menampilkan form tambah user</w:t>
              </w:r>
            </w:ins>
          </w:p>
          <w:p w14:paraId="3A38415D" w14:textId="77777777" w:rsidR="00755C33" w:rsidRPr="0033182C" w:rsidRDefault="00755C33" w:rsidP="00755C33">
            <w:pPr>
              <w:pStyle w:val="ListParagraph"/>
              <w:numPr>
                <w:ilvl w:val="0"/>
                <w:numId w:val="25"/>
              </w:numPr>
              <w:spacing w:after="0" w:line="240" w:lineRule="auto"/>
              <w:rPr>
                <w:ins w:id="10953" w:author="Windows User" w:date="2019-09-19T01:55:00Z"/>
                <w:rFonts w:cs="Times New Roman"/>
                <w:rPrChange w:id="10954" w:author="Windows User" w:date="2019-09-19T02:04:00Z">
                  <w:rPr>
                    <w:ins w:id="10955" w:author="Windows User" w:date="2019-09-19T01:55:00Z"/>
                    <w:rFonts w:cs="Times New Roman"/>
                    <w:sz w:val="22"/>
                  </w:rPr>
                </w:rPrChange>
              </w:rPr>
            </w:pPr>
            <w:ins w:id="10956" w:author="Windows User" w:date="2019-09-19T01:55:00Z">
              <w:r w:rsidRPr="0033182C">
                <w:rPr>
                  <w:rFonts w:cs="Times New Roman"/>
                  <w:rPrChange w:id="10957" w:author="Windows User" w:date="2019-09-19T02:04:00Z">
                    <w:rPr>
                      <w:rFonts w:cs="Times New Roman"/>
                      <w:sz w:val="22"/>
                    </w:rPr>
                  </w:rPrChange>
                </w:rPr>
                <w:t>Nama (varchar 20)</w:t>
              </w:r>
            </w:ins>
          </w:p>
          <w:p w14:paraId="1B30582A" w14:textId="77777777" w:rsidR="00755C33" w:rsidRPr="0033182C" w:rsidRDefault="00755C33" w:rsidP="00755C33">
            <w:pPr>
              <w:pStyle w:val="ListParagraph"/>
              <w:numPr>
                <w:ilvl w:val="0"/>
                <w:numId w:val="25"/>
              </w:numPr>
              <w:spacing w:after="0" w:line="240" w:lineRule="auto"/>
              <w:rPr>
                <w:ins w:id="10958" w:author="Windows User" w:date="2019-09-19T01:55:00Z"/>
                <w:rFonts w:cs="Times New Roman"/>
                <w:rPrChange w:id="10959" w:author="Windows User" w:date="2019-09-19T02:04:00Z">
                  <w:rPr>
                    <w:ins w:id="10960" w:author="Windows User" w:date="2019-09-19T01:55:00Z"/>
                    <w:rFonts w:cs="Times New Roman"/>
                    <w:sz w:val="22"/>
                  </w:rPr>
                </w:rPrChange>
              </w:rPr>
            </w:pPr>
            <w:ins w:id="10961" w:author="Windows User" w:date="2019-09-19T01:55:00Z">
              <w:r w:rsidRPr="0033182C">
                <w:rPr>
                  <w:rFonts w:cs="Times New Roman"/>
                  <w:rPrChange w:id="10962" w:author="Windows User" w:date="2019-09-19T02:04:00Z">
                    <w:rPr>
                      <w:rFonts w:cs="Times New Roman"/>
                      <w:sz w:val="22"/>
                    </w:rPr>
                  </w:rPrChange>
                </w:rPr>
                <w:t>Username (varchar 20)</w:t>
              </w:r>
            </w:ins>
          </w:p>
          <w:p w14:paraId="28B312C2" w14:textId="77777777" w:rsidR="00755C33" w:rsidRPr="0033182C" w:rsidRDefault="00755C33" w:rsidP="00755C33">
            <w:pPr>
              <w:pStyle w:val="ListParagraph"/>
              <w:numPr>
                <w:ilvl w:val="0"/>
                <w:numId w:val="25"/>
              </w:numPr>
              <w:spacing w:after="0" w:line="240" w:lineRule="auto"/>
              <w:rPr>
                <w:ins w:id="10963" w:author="Windows User" w:date="2019-09-19T01:55:00Z"/>
                <w:rFonts w:cs="Times New Roman"/>
                <w:rPrChange w:id="10964" w:author="Windows User" w:date="2019-09-19T02:04:00Z">
                  <w:rPr>
                    <w:ins w:id="10965" w:author="Windows User" w:date="2019-09-19T01:55:00Z"/>
                    <w:rFonts w:cs="Times New Roman"/>
                    <w:sz w:val="22"/>
                  </w:rPr>
                </w:rPrChange>
              </w:rPr>
            </w:pPr>
            <w:ins w:id="10966" w:author="Windows User" w:date="2019-09-19T01:55:00Z">
              <w:r w:rsidRPr="0033182C">
                <w:rPr>
                  <w:rFonts w:cs="Times New Roman"/>
                  <w:rPrChange w:id="10967" w:author="Windows User" w:date="2019-09-19T02:04:00Z">
                    <w:rPr>
                      <w:rFonts w:cs="Times New Roman"/>
                      <w:sz w:val="22"/>
                    </w:rPr>
                  </w:rPrChange>
                </w:rPr>
                <w:t>Password (varchar 20)</w:t>
              </w:r>
            </w:ins>
          </w:p>
          <w:p w14:paraId="78E36B99" w14:textId="77777777" w:rsidR="00755C33" w:rsidRPr="0033182C" w:rsidRDefault="00755C33" w:rsidP="00755C33">
            <w:pPr>
              <w:pStyle w:val="ListParagraph"/>
              <w:spacing w:after="0" w:line="240" w:lineRule="auto"/>
              <w:ind w:left="535"/>
              <w:rPr>
                <w:ins w:id="10968" w:author="Windows User" w:date="2019-09-19T01:55:00Z"/>
                <w:rFonts w:cs="Times New Roman"/>
                <w:rPrChange w:id="10969" w:author="Windows User" w:date="2019-09-19T02:04:00Z">
                  <w:rPr>
                    <w:ins w:id="10970" w:author="Windows User" w:date="2019-09-19T01:55:00Z"/>
                    <w:rFonts w:cs="Times New Roman"/>
                    <w:sz w:val="22"/>
                  </w:rPr>
                </w:rPrChange>
              </w:rPr>
            </w:pPr>
          </w:p>
        </w:tc>
      </w:tr>
      <w:tr w:rsidR="00755C33" w:rsidRPr="0033182C" w14:paraId="1BB09A1A" w14:textId="77777777" w:rsidTr="00986BA5">
        <w:trPr>
          <w:trHeight w:val="370"/>
          <w:ins w:id="10971" w:author="Windows User" w:date="2019-09-19T01:55:00Z"/>
        </w:trPr>
        <w:tc>
          <w:tcPr>
            <w:tcW w:w="4604" w:type="dxa"/>
            <w:gridSpan w:val="2"/>
          </w:tcPr>
          <w:p w14:paraId="70E0192E" w14:textId="77777777" w:rsidR="00755C33" w:rsidRPr="0033182C" w:rsidRDefault="00755C33" w:rsidP="00755C33">
            <w:pPr>
              <w:pStyle w:val="ListParagraph"/>
              <w:numPr>
                <w:ilvl w:val="2"/>
                <w:numId w:val="6"/>
              </w:numPr>
              <w:spacing w:after="0" w:line="240" w:lineRule="auto"/>
              <w:ind w:left="464"/>
              <w:rPr>
                <w:ins w:id="10972" w:author="Windows User" w:date="2019-09-19T01:55:00Z"/>
                <w:rFonts w:cs="Times New Roman"/>
                <w:rPrChange w:id="10973" w:author="Windows User" w:date="2019-09-19T02:04:00Z">
                  <w:rPr>
                    <w:ins w:id="10974" w:author="Windows User" w:date="2019-09-19T01:55:00Z"/>
                    <w:rFonts w:cs="Times New Roman"/>
                    <w:sz w:val="22"/>
                  </w:rPr>
                </w:rPrChange>
              </w:rPr>
            </w:pPr>
            <w:ins w:id="10975" w:author="Windows User" w:date="2019-09-19T01:55:00Z">
              <w:r w:rsidRPr="0033182C">
                <w:rPr>
                  <w:rFonts w:cs="Times New Roman"/>
                  <w:rPrChange w:id="10976" w:author="Windows User" w:date="2019-09-19T02:04:00Z">
                    <w:rPr>
                      <w:rFonts w:cs="Times New Roman"/>
                      <w:sz w:val="22"/>
                    </w:rPr>
                  </w:rPrChange>
                </w:rPr>
                <w:t>Aktor mengisi nama, username, dan password</w:t>
              </w:r>
            </w:ins>
          </w:p>
        </w:tc>
        <w:tc>
          <w:tcPr>
            <w:tcW w:w="3329" w:type="dxa"/>
          </w:tcPr>
          <w:p w14:paraId="6032E60E" w14:textId="77777777" w:rsidR="00755C33" w:rsidRPr="0033182C" w:rsidRDefault="00755C33" w:rsidP="00755C33">
            <w:pPr>
              <w:spacing w:after="0" w:line="240" w:lineRule="auto"/>
              <w:rPr>
                <w:ins w:id="10977" w:author="Windows User" w:date="2019-09-19T01:55:00Z"/>
                <w:rFonts w:cs="Times New Roman"/>
                <w:b/>
                <w:rPrChange w:id="10978" w:author="Windows User" w:date="2019-09-19T02:04:00Z">
                  <w:rPr>
                    <w:ins w:id="10979" w:author="Windows User" w:date="2019-09-19T01:55:00Z"/>
                    <w:rFonts w:cs="Times New Roman"/>
                    <w:b/>
                    <w:sz w:val="22"/>
                  </w:rPr>
                </w:rPrChange>
              </w:rPr>
            </w:pPr>
          </w:p>
        </w:tc>
      </w:tr>
      <w:tr w:rsidR="00755C33" w:rsidRPr="0033182C" w14:paraId="78D92C5B" w14:textId="77777777" w:rsidTr="00986BA5">
        <w:trPr>
          <w:trHeight w:val="370"/>
          <w:ins w:id="10980" w:author="Windows User" w:date="2019-09-19T01:55:00Z"/>
        </w:trPr>
        <w:tc>
          <w:tcPr>
            <w:tcW w:w="4604" w:type="dxa"/>
            <w:gridSpan w:val="2"/>
          </w:tcPr>
          <w:p w14:paraId="6114AA50" w14:textId="77777777" w:rsidR="00755C33" w:rsidRPr="0033182C" w:rsidRDefault="00755C33" w:rsidP="00755C33">
            <w:pPr>
              <w:pStyle w:val="ListParagraph"/>
              <w:numPr>
                <w:ilvl w:val="2"/>
                <w:numId w:val="6"/>
              </w:numPr>
              <w:spacing w:after="0" w:line="240" w:lineRule="auto"/>
              <w:ind w:left="464"/>
              <w:rPr>
                <w:ins w:id="10981" w:author="Windows User" w:date="2019-09-19T01:55:00Z"/>
                <w:rFonts w:cs="Times New Roman"/>
                <w:rPrChange w:id="10982" w:author="Windows User" w:date="2019-09-19T02:04:00Z">
                  <w:rPr>
                    <w:ins w:id="10983" w:author="Windows User" w:date="2019-09-19T01:55:00Z"/>
                    <w:rFonts w:cs="Times New Roman"/>
                    <w:sz w:val="22"/>
                  </w:rPr>
                </w:rPrChange>
              </w:rPr>
            </w:pPr>
            <w:ins w:id="10984" w:author="Windows User" w:date="2019-09-19T01:55:00Z">
              <w:r w:rsidRPr="0033182C">
                <w:rPr>
                  <w:rFonts w:cs="Times New Roman"/>
                  <w:rPrChange w:id="10985" w:author="Windows User" w:date="2019-09-19T02:04:00Z">
                    <w:rPr>
                      <w:rFonts w:cs="Times New Roman"/>
                      <w:sz w:val="22"/>
                    </w:rPr>
                  </w:rPrChange>
                </w:rPr>
                <w:t>Klik ‘Simpan’</w:t>
              </w:r>
            </w:ins>
          </w:p>
        </w:tc>
        <w:tc>
          <w:tcPr>
            <w:tcW w:w="3329" w:type="dxa"/>
          </w:tcPr>
          <w:p w14:paraId="70D6BB37" w14:textId="77777777" w:rsidR="00755C33" w:rsidRPr="0033182C" w:rsidRDefault="00755C33" w:rsidP="00755C33">
            <w:pPr>
              <w:spacing w:after="0" w:line="240" w:lineRule="auto"/>
              <w:rPr>
                <w:ins w:id="10986" w:author="Windows User" w:date="2019-09-19T01:55:00Z"/>
                <w:rFonts w:cs="Times New Roman"/>
                <w:rPrChange w:id="10987" w:author="Windows User" w:date="2019-09-19T02:04:00Z">
                  <w:rPr>
                    <w:ins w:id="10988" w:author="Windows User" w:date="2019-09-19T01:55:00Z"/>
                    <w:rFonts w:cs="Times New Roman"/>
                    <w:sz w:val="22"/>
                  </w:rPr>
                </w:rPrChange>
              </w:rPr>
            </w:pPr>
          </w:p>
        </w:tc>
      </w:tr>
      <w:tr w:rsidR="00755C33" w:rsidRPr="0033182C" w14:paraId="2B304329" w14:textId="77777777" w:rsidTr="00986BA5">
        <w:trPr>
          <w:trHeight w:val="370"/>
          <w:ins w:id="10989" w:author="Windows User" w:date="2019-09-19T01:55:00Z"/>
        </w:trPr>
        <w:tc>
          <w:tcPr>
            <w:tcW w:w="4604" w:type="dxa"/>
            <w:gridSpan w:val="2"/>
          </w:tcPr>
          <w:p w14:paraId="3E87972B" w14:textId="77777777" w:rsidR="00755C33" w:rsidRPr="0033182C" w:rsidRDefault="00755C33" w:rsidP="00755C33">
            <w:pPr>
              <w:spacing w:after="0" w:line="240" w:lineRule="auto"/>
              <w:rPr>
                <w:ins w:id="10990" w:author="Windows User" w:date="2019-09-19T01:55:00Z"/>
                <w:rFonts w:cs="Times New Roman"/>
                <w:rPrChange w:id="10991" w:author="Windows User" w:date="2019-09-19T02:04:00Z">
                  <w:rPr>
                    <w:ins w:id="10992" w:author="Windows User" w:date="2019-09-19T01:55:00Z"/>
                    <w:rFonts w:cs="Times New Roman"/>
                    <w:sz w:val="22"/>
                  </w:rPr>
                </w:rPrChange>
              </w:rPr>
            </w:pPr>
          </w:p>
        </w:tc>
        <w:tc>
          <w:tcPr>
            <w:tcW w:w="3329" w:type="dxa"/>
          </w:tcPr>
          <w:p w14:paraId="72BF2D0D" w14:textId="77777777" w:rsidR="00755C33" w:rsidRPr="0033182C" w:rsidRDefault="00755C33" w:rsidP="00755C33">
            <w:pPr>
              <w:pStyle w:val="ListParagraph"/>
              <w:numPr>
                <w:ilvl w:val="2"/>
                <w:numId w:val="6"/>
              </w:numPr>
              <w:spacing w:after="0" w:line="240" w:lineRule="auto"/>
              <w:ind w:left="393" w:hanging="283"/>
              <w:rPr>
                <w:ins w:id="10993" w:author="Windows User" w:date="2019-09-19T01:55:00Z"/>
                <w:rFonts w:cs="Times New Roman"/>
                <w:rPrChange w:id="10994" w:author="Windows User" w:date="2019-09-19T02:04:00Z">
                  <w:rPr>
                    <w:ins w:id="10995" w:author="Windows User" w:date="2019-09-19T01:55:00Z"/>
                    <w:rFonts w:cs="Times New Roman"/>
                    <w:sz w:val="22"/>
                  </w:rPr>
                </w:rPrChange>
              </w:rPr>
            </w:pPr>
            <w:ins w:id="10996" w:author="Windows User" w:date="2019-09-19T01:55:00Z">
              <w:r w:rsidRPr="0033182C">
                <w:rPr>
                  <w:rFonts w:cs="Times New Roman"/>
                  <w:rPrChange w:id="10997" w:author="Windows User" w:date="2019-09-19T02:04:00Z">
                    <w:rPr>
                      <w:rFonts w:cs="Times New Roman"/>
                      <w:sz w:val="22"/>
                    </w:rPr>
                  </w:rPrChange>
                </w:rPr>
                <w:t xml:space="preserve">Sistem mengecek inputan </w:t>
              </w:r>
            </w:ins>
          </w:p>
        </w:tc>
      </w:tr>
      <w:tr w:rsidR="00755C33" w:rsidRPr="0033182C" w14:paraId="74730B6F" w14:textId="77777777" w:rsidTr="00986BA5">
        <w:trPr>
          <w:trHeight w:val="370"/>
          <w:ins w:id="10998" w:author="Windows User" w:date="2019-09-19T01:55:00Z"/>
        </w:trPr>
        <w:tc>
          <w:tcPr>
            <w:tcW w:w="4604" w:type="dxa"/>
            <w:gridSpan w:val="2"/>
          </w:tcPr>
          <w:p w14:paraId="758D440C" w14:textId="77777777" w:rsidR="00755C33" w:rsidRPr="0033182C" w:rsidRDefault="00755C33" w:rsidP="00755C33">
            <w:pPr>
              <w:spacing w:after="0" w:line="240" w:lineRule="auto"/>
              <w:rPr>
                <w:ins w:id="10999" w:author="Windows User" w:date="2019-09-19T01:55:00Z"/>
                <w:rFonts w:cs="Times New Roman"/>
                <w:rPrChange w:id="11000" w:author="Windows User" w:date="2019-09-19T02:04:00Z">
                  <w:rPr>
                    <w:ins w:id="11001" w:author="Windows User" w:date="2019-09-19T01:55:00Z"/>
                    <w:rFonts w:cs="Times New Roman"/>
                    <w:sz w:val="22"/>
                  </w:rPr>
                </w:rPrChange>
              </w:rPr>
            </w:pPr>
          </w:p>
        </w:tc>
        <w:tc>
          <w:tcPr>
            <w:tcW w:w="3329" w:type="dxa"/>
          </w:tcPr>
          <w:p w14:paraId="47787D7D" w14:textId="77777777" w:rsidR="00755C33" w:rsidRPr="0033182C" w:rsidRDefault="00755C33" w:rsidP="00755C33">
            <w:pPr>
              <w:pStyle w:val="ListParagraph"/>
              <w:numPr>
                <w:ilvl w:val="2"/>
                <w:numId w:val="6"/>
              </w:numPr>
              <w:spacing w:after="0" w:line="240" w:lineRule="auto"/>
              <w:ind w:left="393" w:hanging="283"/>
              <w:rPr>
                <w:ins w:id="11002" w:author="Windows User" w:date="2019-09-19T01:55:00Z"/>
                <w:rFonts w:cs="Times New Roman"/>
                <w:rPrChange w:id="11003" w:author="Windows User" w:date="2019-09-19T02:04:00Z">
                  <w:rPr>
                    <w:ins w:id="11004" w:author="Windows User" w:date="2019-09-19T01:55:00Z"/>
                    <w:rFonts w:cs="Times New Roman"/>
                    <w:sz w:val="22"/>
                  </w:rPr>
                </w:rPrChange>
              </w:rPr>
            </w:pPr>
            <w:ins w:id="11005" w:author="Windows User" w:date="2019-09-19T01:55:00Z">
              <w:r w:rsidRPr="0033182C">
                <w:rPr>
                  <w:rFonts w:cs="Times New Roman"/>
                  <w:rPrChange w:id="11006" w:author="Windows User" w:date="2019-09-19T02:04:00Z">
                    <w:rPr>
                      <w:rFonts w:cs="Times New Roman"/>
                      <w:sz w:val="22"/>
                    </w:rPr>
                  </w:rPrChange>
                </w:rPr>
                <w:t>Sistem menyimpan data ke database</w:t>
              </w:r>
            </w:ins>
          </w:p>
        </w:tc>
      </w:tr>
      <w:tr w:rsidR="00755C33" w:rsidRPr="0033182C" w14:paraId="6BFC3A07" w14:textId="77777777" w:rsidTr="00986BA5">
        <w:trPr>
          <w:trHeight w:val="370"/>
          <w:ins w:id="11007" w:author="Windows User" w:date="2019-09-19T01:55:00Z"/>
        </w:trPr>
        <w:tc>
          <w:tcPr>
            <w:tcW w:w="7933" w:type="dxa"/>
            <w:gridSpan w:val="3"/>
          </w:tcPr>
          <w:p w14:paraId="7C8A9828" w14:textId="77777777" w:rsidR="00755C33" w:rsidRPr="0033182C" w:rsidRDefault="00755C33" w:rsidP="00755C33">
            <w:pPr>
              <w:spacing w:after="0" w:line="240" w:lineRule="auto"/>
              <w:jc w:val="center"/>
              <w:rPr>
                <w:ins w:id="11008" w:author="Windows User" w:date="2019-09-19T01:55:00Z"/>
                <w:rFonts w:cs="Times New Roman"/>
                <w:rPrChange w:id="11009" w:author="Windows User" w:date="2019-09-19T02:04:00Z">
                  <w:rPr>
                    <w:ins w:id="11010" w:author="Windows User" w:date="2019-09-19T01:55:00Z"/>
                    <w:rFonts w:cs="Times New Roman"/>
                    <w:sz w:val="22"/>
                  </w:rPr>
                </w:rPrChange>
              </w:rPr>
            </w:pPr>
            <w:ins w:id="11011" w:author="Windows User" w:date="2019-09-19T01:55:00Z">
              <w:r w:rsidRPr="0033182C">
                <w:rPr>
                  <w:rFonts w:cs="Times New Roman"/>
                  <w:b/>
                  <w:rPrChange w:id="11012" w:author="Windows User" w:date="2019-09-19T02:04:00Z">
                    <w:rPr>
                      <w:rFonts w:cs="Times New Roman"/>
                      <w:b/>
                      <w:sz w:val="22"/>
                    </w:rPr>
                  </w:rPrChange>
                </w:rPr>
                <w:t>Flow Event</w:t>
              </w:r>
            </w:ins>
          </w:p>
        </w:tc>
      </w:tr>
      <w:tr w:rsidR="00755C33" w:rsidRPr="0033182C" w14:paraId="49A5659E" w14:textId="77777777" w:rsidTr="00986BA5">
        <w:trPr>
          <w:trHeight w:val="370"/>
          <w:ins w:id="11013" w:author="Windows User" w:date="2019-09-19T01:55:00Z"/>
        </w:trPr>
        <w:tc>
          <w:tcPr>
            <w:tcW w:w="7933" w:type="dxa"/>
            <w:gridSpan w:val="3"/>
          </w:tcPr>
          <w:p w14:paraId="464B165A" w14:textId="77777777" w:rsidR="00755C33" w:rsidRPr="0033182C" w:rsidRDefault="00755C33" w:rsidP="00755C33">
            <w:pPr>
              <w:spacing w:after="0" w:line="240" w:lineRule="auto"/>
              <w:jc w:val="center"/>
              <w:rPr>
                <w:ins w:id="11014" w:author="Windows User" w:date="2019-09-19T01:55:00Z"/>
                <w:rFonts w:cs="Times New Roman"/>
                <w:rPrChange w:id="11015" w:author="Windows User" w:date="2019-09-19T02:04:00Z">
                  <w:rPr>
                    <w:ins w:id="11016" w:author="Windows User" w:date="2019-09-19T01:55:00Z"/>
                    <w:rFonts w:cs="Times New Roman"/>
                    <w:sz w:val="22"/>
                  </w:rPr>
                </w:rPrChange>
              </w:rPr>
            </w:pPr>
            <w:ins w:id="11017" w:author="Windows User" w:date="2019-09-19T01:55:00Z">
              <w:r w:rsidRPr="0033182C">
                <w:rPr>
                  <w:rFonts w:cs="Times New Roman"/>
                  <w:rPrChange w:id="11018" w:author="Windows User" w:date="2019-09-19T02:04:00Z">
                    <w:rPr>
                      <w:rFonts w:cs="Times New Roman"/>
                      <w:sz w:val="22"/>
                    </w:rPr>
                  </w:rPrChange>
                </w:rPr>
                <w:t>Alternatif Flow : Inputan salah</w:t>
              </w:r>
            </w:ins>
          </w:p>
        </w:tc>
      </w:tr>
      <w:tr w:rsidR="00755C33" w:rsidRPr="0033182C" w14:paraId="79555881" w14:textId="77777777" w:rsidTr="00986BA5">
        <w:trPr>
          <w:trHeight w:val="370"/>
          <w:ins w:id="11019" w:author="Windows User" w:date="2019-09-19T01:55:00Z"/>
        </w:trPr>
        <w:tc>
          <w:tcPr>
            <w:tcW w:w="4604" w:type="dxa"/>
            <w:gridSpan w:val="2"/>
          </w:tcPr>
          <w:p w14:paraId="69383FF4" w14:textId="77777777" w:rsidR="00755C33" w:rsidRPr="0033182C" w:rsidRDefault="00755C33" w:rsidP="00755C33">
            <w:pPr>
              <w:pStyle w:val="ListParagraph"/>
              <w:numPr>
                <w:ilvl w:val="0"/>
                <w:numId w:val="4"/>
              </w:numPr>
              <w:spacing w:after="0" w:line="240" w:lineRule="auto"/>
              <w:ind w:left="323"/>
              <w:rPr>
                <w:ins w:id="11020" w:author="Windows User" w:date="2019-09-19T01:55:00Z"/>
                <w:rFonts w:cs="Times New Roman"/>
                <w:rPrChange w:id="11021" w:author="Windows User" w:date="2019-09-19T02:04:00Z">
                  <w:rPr>
                    <w:ins w:id="11022" w:author="Windows User" w:date="2019-09-19T01:55:00Z"/>
                    <w:rFonts w:cs="Times New Roman"/>
                    <w:sz w:val="22"/>
                  </w:rPr>
                </w:rPrChange>
              </w:rPr>
            </w:pPr>
            <w:ins w:id="11023" w:author="Windows User" w:date="2019-09-19T01:55:00Z">
              <w:r w:rsidRPr="0033182C">
                <w:rPr>
                  <w:rFonts w:cs="Times New Roman"/>
                  <w:rPrChange w:id="11024" w:author="Windows User" w:date="2019-09-19T02:04:00Z">
                    <w:rPr>
                      <w:rFonts w:cs="Times New Roman"/>
                      <w:sz w:val="22"/>
                    </w:rPr>
                  </w:rPrChange>
                </w:rPr>
                <w:t>Klik Simpan</w:t>
              </w:r>
            </w:ins>
          </w:p>
        </w:tc>
        <w:tc>
          <w:tcPr>
            <w:tcW w:w="3329" w:type="dxa"/>
          </w:tcPr>
          <w:p w14:paraId="2DFA6083" w14:textId="77777777" w:rsidR="00755C33" w:rsidRPr="0033182C" w:rsidRDefault="00755C33" w:rsidP="00755C33">
            <w:pPr>
              <w:spacing w:after="0" w:line="240" w:lineRule="auto"/>
              <w:jc w:val="center"/>
              <w:rPr>
                <w:ins w:id="11025" w:author="Windows User" w:date="2019-09-19T01:55:00Z"/>
                <w:rFonts w:cs="Times New Roman"/>
                <w:rPrChange w:id="11026" w:author="Windows User" w:date="2019-09-19T02:04:00Z">
                  <w:rPr>
                    <w:ins w:id="11027" w:author="Windows User" w:date="2019-09-19T01:55:00Z"/>
                    <w:rFonts w:cs="Times New Roman"/>
                    <w:sz w:val="22"/>
                  </w:rPr>
                </w:rPrChange>
              </w:rPr>
            </w:pPr>
          </w:p>
        </w:tc>
      </w:tr>
      <w:tr w:rsidR="00755C33" w:rsidRPr="0033182C" w14:paraId="67529CB6" w14:textId="77777777" w:rsidTr="00986BA5">
        <w:trPr>
          <w:trHeight w:val="370"/>
          <w:ins w:id="11028" w:author="Windows User" w:date="2019-09-19T01:55:00Z"/>
        </w:trPr>
        <w:tc>
          <w:tcPr>
            <w:tcW w:w="4604" w:type="dxa"/>
            <w:gridSpan w:val="2"/>
          </w:tcPr>
          <w:p w14:paraId="5A3141AD" w14:textId="77777777" w:rsidR="00755C33" w:rsidRPr="0033182C" w:rsidRDefault="00755C33" w:rsidP="00755C33">
            <w:pPr>
              <w:spacing w:after="0" w:line="240" w:lineRule="auto"/>
              <w:jc w:val="center"/>
              <w:rPr>
                <w:ins w:id="11029" w:author="Windows User" w:date="2019-09-19T01:55:00Z"/>
                <w:rFonts w:cs="Times New Roman"/>
                <w:rPrChange w:id="11030" w:author="Windows User" w:date="2019-09-19T02:04:00Z">
                  <w:rPr>
                    <w:ins w:id="11031" w:author="Windows User" w:date="2019-09-19T01:55:00Z"/>
                    <w:rFonts w:cs="Times New Roman"/>
                    <w:sz w:val="22"/>
                  </w:rPr>
                </w:rPrChange>
              </w:rPr>
            </w:pPr>
          </w:p>
        </w:tc>
        <w:tc>
          <w:tcPr>
            <w:tcW w:w="3329" w:type="dxa"/>
          </w:tcPr>
          <w:p w14:paraId="2EB16A95" w14:textId="77777777" w:rsidR="00755C33" w:rsidRPr="0033182C" w:rsidRDefault="00755C33" w:rsidP="00755C33">
            <w:pPr>
              <w:pStyle w:val="ListParagraph"/>
              <w:numPr>
                <w:ilvl w:val="0"/>
                <w:numId w:val="4"/>
              </w:numPr>
              <w:spacing w:after="0" w:line="240" w:lineRule="auto"/>
              <w:ind w:left="393" w:hanging="283"/>
              <w:rPr>
                <w:ins w:id="11032" w:author="Windows User" w:date="2019-09-19T01:55:00Z"/>
                <w:rFonts w:cs="Times New Roman"/>
                <w:rPrChange w:id="11033" w:author="Windows User" w:date="2019-09-19T02:04:00Z">
                  <w:rPr>
                    <w:ins w:id="11034" w:author="Windows User" w:date="2019-09-19T01:55:00Z"/>
                    <w:rFonts w:cs="Times New Roman"/>
                    <w:sz w:val="22"/>
                  </w:rPr>
                </w:rPrChange>
              </w:rPr>
            </w:pPr>
            <w:ins w:id="11035" w:author="Windows User" w:date="2019-09-19T01:55:00Z">
              <w:r w:rsidRPr="0033182C">
                <w:rPr>
                  <w:rFonts w:cs="Times New Roman"/>
                  <w:rPrChange w:id="11036" w:author="Windows User" w:date="2019-09-19T02:04:00Z">
                    <w:rPr>
                      <w:rFonts w:cs="Times New Roman"/>
                      <w:sz w:val="22"/>
                    </w:rPr>
                  </w:rPrChange>
                </w:rPr>
                <w:t>Menampilkan pop-up “Inputan salah”</w:t>
              </w:r>
            </w:ins>
          </w:p>
        </w:tc>
      </w:tr>
      <w:tr w:rsidR="00755C33" w:rsidRPr="0033182C" w14:paraId="4E0FE755" w14:textId="77777777" w:rsidTr="00986BA5">
        <w:trPr>
          <w:trHeight w:val="370"/>
          <w:ins w:id="11037" w:author="Windows User" w:date="2019-09-19T01:55:00Z"/>
        </w:trPr>
        <w:tc>
          <w:tcPr>
            <w:tcW w:w="4604" w:type="dxa"/>
            <w:gridSpan w:val="2"/>
          </w:tcPr>
          <w:p w14:paraId="6752D000" w14:textId="77777777" w:rsidR="00755C33" w:rsidRPr="0033182C" w:rsidRDefault="00755C33" w:rsidP="00755C33">
            <w:pPr>
              <w:pStyle w:val="ListParagraph"/>
              <w:numPr>
                <w:ilvl w:val="0"/>
                <w:numId w:val="4"/>
              </w:numPr>
              <w:spacing w:after="0" w:line="240" w:lineRule="auto"/>
              <w:ind w:left="323"/>
              <w:rPr>
                <w:ins w:id="11038" w:author="Windows User" w:date="2019-09-19T01:55:00Z"/>
                <w:rFonts w:cs="Times New Roman"/>
                <w:rPrChange w:id="11039" w:author="Windows User" w:date="2019-09-19T02:04:00Z">
                  <w:rPr>
                    <w:ins w:id="11040" w:author="Windows User" w:date="2019-09-19T01:55:00Z"/>
                    <w:rFonts w:cs="Times New Roman"/>
                    <w:sz w:val="22"/>
                  </w:rPr>
                </w:rPrChange>
              </w:rPr>
            </w:pPr>
            <w:ins w:id="11041" w:author="Windows User" w:date="2019-09-19T01:55:00Z">
              <w:r w:rsidRPr="0033182C">
                <w:rPr>
                  <w:rFonts w:cs="Times New Roman"/>
                  <w:rPrChange w:id="11042" w:author="Windows User" w:date="2019-09-19T02:04:00Z">
                    <w:rPr>
                      <w:rFonts w:cs="Times New Roman"/>
                      <w:sz w:val="22"/>
                    </w:rPr>
                  </w:rPrChange>
                </w:rPr>
                <w:t>Klik ‘oke’</w:t>
              </w:r>
            </w:ins>
          </w:p>
        </w:tc>
        <w:tc>
          <w:tcPr>
            <w:tcW w:w="3329" w:type="dxa"/>
          </w:tcPr>
          <w:p w14:paraId="6F0280B1" w14:textId="77777777" w:rsidR="00755C33" w:rsidRPr="0033182C" w:rsidRDefault="00755C33" w:rsidP="00755C33">
            <w:pPr>
              <w:spacing w:after="0" w:line="240" w:lineRule="auto"/>
              <w:jc w:val="center"/>
              <w:rPr>
                <w:ins w:id="11043" w:author="Windows User" w:date="2019-09-19T01:55:00Z"/>
                <w:rFonts w:cs="Times New Roman"/>
                <w:rPrChange w:id="11044" w:author="Windows User" w:date="2019-09-19T02:04:00Z">
                  <w:rPr>
                    <w:ins w:id="11045" w:author="Windows User" w:date="2019-09-19T01:55:00Z"/>
                    <w:rFonts w:cs="Times New Roman"/>
                    <w:sz w:val="22"/>
                  </w:rPr>
                </w:rPrChange>
              </w:rPr>
            </w:pPr>
          </w:p>
        </w:tc>
      </w:tr>
      <w:tr w:rsidR="00755C33" w:rsidRPr="0033182C" w14:paraId="445F7D7F" w14:textId="77777777" w:rsidTr="00986BA5">
        <w:trPr>
          <w:trHeight w:val="370"/>
          <w:ins w:id="11046" w:author="Windows User" w:date="2019-09-19T01:55:00Z"/>
        </w:trPr>
        <w:tc>
          <w:tcPr>
            <w:tcW w:w="4604" w:type="dxa"/>
            <w:gridSpan w:val="2"/>
          </w:tcPr>
          <w:p w14:paraId="532A8A69" w14:textId="77777777" w:rsidR="00755C33" w:rsidRPr="0033182C" w:rsidRDefault="00755C33" w:rsidP="00755C33">
            <w:pPr>
              <w:spacing w:after="0" w:line="240" w:lineRule="auto"/>
              <w:jc w:val="center"/>
              <w:rPr>
                <w:ins w:id="11047" w:author="Windows User" w:date="2019-09-19T01:55:00Z"/>
                <w:rFonts w:cs="Times New Roman"/>
                <w:rPrChange w:id="11048" w:author="Windows User" w:date="2019-09-19T02:04:00Z">
                  <w:rPr>
                    <w:ins w:id="11049" w:author="Windows User" w:date="2019-09-19T01:55:00Z"/>
                    <w:rFonts w:cs="Times New Roman"/>
                    <w:sz w:val="22"/>
                  </w:rPr>
                </w:rPrChange>
              </w:rPr>
            </w:pPr>
          </w:p>
        </w:tc>
        <w:tc>
          <w:tcPr>
            <w:tcW w:w="3329" w:type="dxa"/>
          </w:tcPr>
          <w:p w14:paraId="220CB284" w14:textId="77777777" w:rsidR="00755C33" w:rsidRPr="0033182C" w:rsidRDefault="00755C33" w:rsidP="00755C33">
            <w:pPr>
              <w:pStyle w:val="ListParagraph"/>
              <w:numPr>
                <w:ilvl w:val="0"/>
                <w:numId w:val="4"/>
              </w:numPr>
              <w:spacing w:after="0" w:line="240" w:lineRule="auto"/>
              <w:ind w:left="393" w:hanging="283"/>
              <w:rPr>
                <w:ins w:id="11050" w:author="Windows User" w:date="2019-09-19T01:55:00Z"/>
                <w:rFonts w:cs="Times New Roman"/>
                <w:rPrChange w:id="11051" w:author="Windows User" w:date="2019-09-19T02:04:00Z">
                  <w:rPr>
                    <w:ins w:id="11052" w:author="Windows User" w:date="2019-09-19T01:55:00Z"/>
                    <w:rFonts w:cs="Times New Roman"/>
                    <w:sz w:val="22"/>
                  </w:rPr>
                </w:rPrChange>
              </w:rPr>
            </w:pPr>
            <w:ins w:id="11053" w:author="Windows User" w:date="2019-09-19T01:55:00Z">
              <w:r w:rsidRPr="0033182C">
                <w:rPr>
                  <w:rFonts w:cs="Times New Roman"/>
                  <w:rPrChange w:id="11054" w:author="Windows User" w:date="2019-09-19T02:04:00Z">
                    <w:rPr>
                      <w:rFonts w:cs="Times New Roman"/>
                      <w:sz w:val="22"/>
                    </w:rPr>
                  </w:rPrChange>
                </w:rPr>
                <w:t>Sistem menampilkan halaman form tambah data user</w:t>
              </w:r>
            </w:ins>
          </w:p>
          <w:p w14:paraId="5C2939A8" w14:textId="77777777" w:rsidR="00755C33" w:rsidRPr="0033182C" w:rsidRDefault="00755C33" w:rsidP="00755C33">
            <w:pPr>
              <w:pStyle w:val="ListParagraph"/>
              <w:numPr>
                <w:ilvl w:val="0"/>
                <w:numId w:val="8"/>
              </w:numPr>
              <w:spacing w:after="0" w:line="240" w:lineRule="auto"/>
              <w:rPr>
                <w:ins w:id="11055" w:author="Windows User" w:date="2019-09-19T01:55:00Z"/>
                <w:rFonts w:cs="Times New Roman"/>
                <w:rPrChange w:id="11056" w:author="Windows User" w:date="2019-09-19T02:04:00Z">
                  <w:rPr>
                    <w:ins w:id="11057" w:author="Windows User" w:date="2019-09-19T01:55:00Z"/>
                    <w:rFonts w:cs="Times New Roman"/>
                    <w:sz w:val="22"/>
                  </w:rPr>
                </w:rPrChange>
              </w:rPr>
            </w:pPr>
            <w:ins w:id="11058" w:author="Windows User" w:date="2019-09-19T01:55:00Z">
              <w:r w:rsidRPr="0033182C">
                <w:rPr>
                  <w:rFonts w:cs="Times New Roman"/>
                  <w:rPrChange w:id="11059" w:author="Windows User" w:date="2019-09-19T02:04:00Z">
                    <w:rPr>
                      <w:rFonts w:cs="Times New Roman"/>
                      <w:sz w:val="22"/>
                    </w:rPr>
                  </w:rPrChange>
                </w:rPr>
                <w:t>Nama (varchar 20)</w:t>
              </w:r>
            </w:ins>
          </w:p>
          <w:p w14:paraId="3495DBB7" w14:textId="77777777" w:rsidR="00755C33" w:rsidRPr="0033182C" w:rsidRDefault="00755C33" w:rsidP="00986BA5">
            <w:pPr>
              <w:pStyle w:val="ListParagraph"/>
              <w:numPr>
                <w:ilvl w:val="0"/>
                <w:numId w:val="8"/>
              </w:numPr>
              <w:spacing w:after="0" w:line="240" w:lineRule="auto"/>
              <w:rPr>
                <w:ins w:id="11060" w:author="Windows User" w:date="2019-09-19T01:55:00Z"/>
                <w:rFonts w:cs="Times New Roman"/>
                <w:rPrChange w:id="11061" w:author="Windows User" w:date="2019-09-19T02:04:00Z">
                  <w:rPr>
                    <w:ins w:id="11062" w:author="Windows User" w:date="2019-09-19T01:55:00Z"/>
                    <w:rFonts w:cs="Times New Roman"/>
                    <w:sz w:val="22"/>
                  </w:rPr>
                </w:rPrChange>
              </w:rPr>
            </w:pPr>
            <w:ins w:id="11063" w:author="Windows User" w:date="2019-09-19T01:55:00Z">
              <w:r w:rsidRPr="0033182C">
                <w:rPr>
                  <w:rFonts w:cs="Times New Roman"/>
                  <w:rPrChange w:id="11064" w:author="Windows User" w:date="2019-09-19T02:04:00Z">
                    <w:rPr>
                      <w:rFonts w:cs="Times New Roman"/>
                      <w:sz w:val="22"/>
                    </w:rPr>
                  </w:rPrChange>
                </w:rPr>
                <w:t>Username (varchar 20)</w:t>
              </w:r>
            </w:ins>
          </w:p>
          <w:p w14:paraId="741AD4B8" w14:textId="77777777" w:rsidR="00755C33" w:rsidRPr="0033182C" w:rsidRDefault="00755C33" w:rsidP="00986BA5">
            <w:pPr>
              <w:pStyle w:val="ListParagraph"/>
              <w:numPr>
                <w:ilvl w:val="0"/>
                <w:numId w:val="8"/>
              </w:numPr>
              <w:spacing w:after="0" w:line="240" w:lineRule="auto"/>
              <w:rPr>
                <w:ins w:id="11065" w:author="Windows User" w:date="2019-09-19T01:55:00Z"/>
                <w:rFonts w:cs="Times New Roman"/>
                <w:rPrChange w:id="11066" w:author="Windows User" w:date="2019-09-19T02:04:00Z">
                  <w:rPr>
                    <w:ins w:id="11067" w:author="Windows User" w:date="2019-09-19T01:55:00Z"/>
                    <w:rFonts w:cs="Times New Roman"/>
                    <w:sz w:val="22"/>
                  </w:rPr>
                </w:rPrChange>
              </w:rPr>
            </w:pPr>
            <w:ins w:id="11068" w:author="Windows User" w:date="2019-09-19T01:55:00Z">
              <w:r w:rsidRPr="0033182C">
                <w:rPr>
                  <w:rFonts w:cs="Times New Roman"/>
                  <w:rPrChange w:id="11069" w:author="Windows User" w:date="2019-09-19T02:04:00Z">
                    <w:rPr>
                      <w:rFonts w:cs="Times New Roman"/>
                      <w:sz w:val="22"/>
                    </w:rPr>
                  </w:rPrChange>
                </w:rPr>
                <w:t>Password (varchar 20)</w:t>
              </w:r>
            </w:ins>
          </w:p>
        </w:tc>
      </w:tr>
      <w:tr w:rsidR="007B3B36" w:rsidRPr="0033182C" w14:paraId="4DFE244A" w14:textId="77777777" w:rsidTr="00910D53">
        <w:trPr>
          <w:trHeight w:val="415"/>
        </w:trPr>
        <w:tc>
          <w:tcPr>
            <w:tcW w:w="7933" w:type="dxa"/>
            <w:gridSpan w:val="3"/>
          </w:tcPr>
          <w:p w14:paraId="6EF1D17A" w14:textId="033D4460" w:rsidR="007B3B36" w:rsidRPr="0033182C" w:rsidRDefault="007B3B36" w:rsidP="00911FAA">
            <w:pPr>
              <w:spacing w:after="0" w:line="240" w:lineRule="auto"/>
              <w:jc w:val="center"/>
              <w:rPr>
                <w:rFonts w:cs="Times New Roman"/>
              </w:rPr>
            </w:pPr>
            <w:ins w:id="11070" w:author="Windows User" w:date="2019-09-19T01:55:00Z">
              <w:r w:rsidRPr="0033182C">
                <w:rPr>
                  <w:rFonts w:cs="Times New Roman"/>
                  <w:rPrChange w:id="11071" w:author="Windows User" w:date="2019-09-19T02:04:00Z">
                    <w:rPr>
                      <w:rFonts w:cs="Times New Roman"/>
                      <w:sz w:val="22"/>
                    </w:rPr>
                  </w:rPrChange>
                </w:rPr>
                <w:t xml:space="preserve">Alternatif Flow </w:t>
              </w:r>
              <w:r w:rsidR="00911FAA" w:rsidRPr="0033182C">
                <w:rPr>
                  <w:rFonts w:cs="Times New Roman"/>
                </w:rPr>
                <w:t>:</w:t>
              </w:r>
            </w:ins>
            <w:r w:rsidR="00911FAA" w:rsidRPr="0033182C">
              <w:rPr>
                <w:rFonts w:cs="Times New Roman"/>
              </w:rPr>
              <w:t xml:space="preserve"> Password</w:t>
            </w:r>
            <w:r w:rsidRPr="0033182C">
              <w:rPr>
                <w:rFonts w:cs="Times New Roman"/>
              </w:rPr>
              <w:t xml:space="preserve"> </w:t>
            </w:r>
            <w:r w:rsidR="00911FAA" w:rsidRPr="0033182C">
              <w:rPr>
                <w:rFonts w:cs="Times New Roman"/>
              </w:rPr>
              <w:t xml:space="preserve">Terlalu Pendek </w:t>
            </w:r>
          </w:p>
        </w:tc>
      </w:tr>
      <w:tr w:rsidR="007B3B36" w:rsidRPr="0033182C" w14:paraId="090DD0F2" w14:textId="77777777" w:rsidTr="007B3B36">
        <w:trPr>
          <w:trHeight w:val="415"/>
        </w:trPr>
        <w:tc>
          <w:tcPr>
            <w:tcW w:w="4604" w:type="dxa"/>
            <w:gridSpan w:val="2"/>
          </w:tcPr>
          <w:p w14:paraId="478A4F2B" w14:textId="00EB5B7E" w:rsidR="007B3B36" w:rsidRPr="0033182C" w:rsidRDefault="00911FAA" w:rsidP="00911FAA">
            <w:pPr>
              <w:pStyle w:val="ListParagraph"/>
              <w:spacing w:after="0" w:line="240" w:lineRule="auto"/>
              <w:ind w:left="29"/>
              <w:rPr>
                <w:rFonts w:cs="Times New Roman"/>
              </w:rPr>
            </w:pPr>
            <w:r w:rsidRPr="0033182C">
              <w:rPr>
                <w:rFonts w:cs="Times New Roman"/>
              </w:rPr>
              <w:t>4.</w:t>
            </w:r>
            <w:ins w:id="11072" w:author="Windows User" w:date="2019-09-19T01:55:00Z">
              <w:r w:rsidR="007B3B36" w:rsidRPr="0033182C">
                <w:rPr>
                  <w:rFonts w:cs="Times New Roman"/>
                  <w:rPrChange w:id="11073" w:author="Windows User" w:date="2019-09-19T02:04:00Z">
                    <w:rPr>
                      <w:rFonts w:cs="Times New Roman"/>
                      <w:sz w:val="22"/>
                    </w:rPr>
                  </w:rPrChange>
                </w:rPr>
                <w:t>Klik Simpan</w:t>
              </w:r>
            </w:ins>
          </w:p>
        </w:tc>
        <w:tc>
          <w:tcPr>
            <w:tcW w:w="3329" w:type="dxa"/>
          </w:tcPr>
          <w:p w14:paraId="200C0AFA" w14:textId="77777777" w:rsidR="007B3B36" w:rsidRPr="0033182C" w:rsidRDefault="007B3B36" w:rsidP="007B3B36">
            <w:pPr>
              <w:spacing w:after="0" w:line="240" w:lineRule="auto"/>
              <w:rPr>
                <w:rFonts w:cs="Times New Roman"/>
              </w:rPr>
            </w:pPr>
          </w:p>
        </w:tc>
      </w:tr>
      <w:tr w:rsidR="007B3B36" w:rsidRPr="0033182C" w14:paraId="24FFC1F5" w14:textId="77777777" w:rsidTr="007B3B36">
        <w:trPr>
          <w:trHeight w:val="415"/>
        </w:trPr>
        <w:tc>
          <w:tcPr>
            <w:tcW w:w="4604" w:type="dxa"/>
            <w:gridSpan w:val="2"/>
          </w:tcPr>
          <w:p w14:paraId="6BE209F5" w14:textId="77777777" w:rsidR="007B3B36" w:rsidRPr="0033182C" w:rsidRDefault="007B3B36" w:rsidP="007B3B36">
            <w:pPr>
              <w:spacing w:after="0" w:line="240" w:lineRule="auto"/>
              <w:jc w:val="center"/>
              <w:rPr>
                <w:rFonts w:cs="Times New Roman"/>
              </w:rPr>
            </w:pPr>
          </w:p>
        </w:tc>
        <w:tc>
          <w:tcPr>
            <w:tcW w:w="3329" w:type="dxa"/>
          </w:tcPr>
          <w:p w14:paraId="59A4DEAF" w14:textId="165FEEEB" w:rsidR="007B3B36" w:rsidRPr="0033182C" w:rsidRDefault="007B3B36" w:rsidP="00911FAA">
            <w:pPr>
              <w:pStyle w:val="ListParagraph"/>
              <w:numPr>
                <w:ilvl w:val="0"/>
                <w:numId w:val="1"/>
              </w:numPr>
              <w:spacing w:after="0" w:line="240" w:lineRule="auto"/>
              <w:ind w:left="521"/>
              <w:rPr>
                <w:rFonts w:cs="Times New Roman"/>
              </w:rPr>
            </w:pPr>
            <w:ins w:id="11074" w:author="Windows User" w:date="2019-09-19T01:55:00Z">
              <w:r w:rsidRPr="0033182C">
                <w:rPr>
                  <w:rFonts w:cs="Times New Roman"/>
                  <w:rPrChange w:id="11075" w:author="Windows User" w:date="2019-09-19T02:04:00Z">
                    <w:rPr>
                      <w:rFonts w:cs="Times New Roman"/>
                      <w:sz w:val="22"/>
                    </w:rPr>
                  </w:rPrChange>
                </w:rPr>
                <w:t>Menampilkan pop-up “</w:t>
              </w:r>
            </w:ins>
            <w:r w:rsidR="00911FAA" w:rsidRPr="0033182C">
              <w:rPr>
                <w:rFonts w:cs="Times New Roman"/>
              </w:rPr>
              <w:t>Password anda terlalu pendek</w:t>
            </w:r>
            <w:ins w:id="11076" w:author="Windows User" w:date="2019-09-19T01:55:00Z">
              <w:r w:rsidRPr="0033182C">
                <w:rPr>
                  <w:rFonts w:cs="Times New Roman"/>
                  <w:rPrChange w:id="11077" w:author="Windows User" w:date="2019-09-19T02:04:00Z">
                    <w:rPr>
                      <w:rFonts w:cs="Times New Roman"/>
                      <w:sz w:val="22"/>
                    </w:rPr>
                  </w:rPrChange>
                </w:rPr>
                <w:t>”</w:t>
              </w:r>
            </w:ins>
          </w:p>
        </w:tc>
      </w:tr>
      <w:tr w:rsidR="007B3B36" w:rsidRPr="0033182C" w14:paraId="6932D1B6" w14:textId="77777777" w:rsidTr="007B3B36">
        <w:trPr>
          <w:trHeight w:val="415"/>
        </w:trPr>
        <w:tc>
          <w:tcPr>
            <w:tcW w:w="4604" w:type="dxa"/>
            <w:gridSpan w:val="2"/>
          </w:tcPr>
          <w:p w14:paraId="7E94534D" w14:textId="265FD3BC" w:rsidR="007B3B36" w:rsidRPr="0033182C" w:rsidRDefault="007B3B36" w:rsidP="00911FAA">
            <w:pPr>
              <w:pStyle w:val="ListParagraph"/>
              <w:numPr>
                <w:ilvl w:val="0"/>
                <w:numId w:val="1"/>
              </w:numPr>
              <w:spacing w:after="0" w:line="240" w:lineRule="auto"/>
              <w:ind w:left="454"/>
              <w:rPr>
                <w:rFonts w:cs="Times New Roman"/>
              </w:rPr>
            </w:pPr>
            <w:ins w:id="11078" w:author="Windows User" w:date="2019-09-19T01:55:00Z">
              <w:r w:rsidRPr="0033182C">
                <w:rPr>
                  <w:rFonts w:cs="Times New Roman"/>
                  <w:rPrChange w:id="11079" w:author="Windows User" w:date="2019-09-19T02:04:00Z">
                    <w:rPr>
                      <w:rFonts w:cs="Times New Roman"/>
                      <w:sz w:val="22"/>
                    </w:rPr>
                  </w:rPrChange>
                </w:rPr>
                <w:t>Klik ‘oke’</w:t>
              </w:r>
            </w:ins>
          </w:p>
        </w:tc>
        <w:tc>
          <w:tcPr>
            <w:tcW w:w="3329" w:type="dxa"/>
          </w:tcPr>
          <w:p w14:paraId="1B4CB7C5" w14:textId="77777777" w:rsidR="007B3B36" w:rsidRPr="0033182C" w:rsidRDefault="007B3B36" w:rsidP="007B3B36">
            <w:pPr>
              <w:spacing w:after="0" w:line="240" w:lineRule="auto"/>
              <w:rPr>
                <w:rFonts w:cs="Times New Roman"/>
              </w:rPr>
            </w:pPr>
          </w:p>
        </w:tc>
      </w:tr>
      <w:tr w:rsidR="007B3B36" w:rsidRPr="0033182C" w14:paraId="55DFCA7C" w14:textId="77777777" w:rsidTr="007B3B36">
        <w:trPr>
          <w:trHeight w:val="415"/>
        </w:trPr>
        <w:tc>
          <w:tcPr>
            <w:tcW w:w="4604" w:type="dxa"/>
            <w:gridSpan w:val="2"/>
          </w:tcPr>
          <w:p w14:paraId="38D6DECD" w14:textId="77777777" w:rsidR="007B3B36" w:rsidRPr="0033182C" w:rsidRDefault="007B3B36" w:rsidP="007B3B36">
            <w:pPr>
              <w:spacing w:after="0" w:line="240" w:lineRule="auto"/>
              <w:jc w:val="center"/>
              <w:rPr>
                <w:rFonts w:cs="Times New Roman"/>
              </w:rPr>
            </w:pPr>
          </w:p>
        </w:tc>
        <w:tc>
          <w:tcPr>
            <w:tcW w:w="3329" w:type="dxa"/>
          </w:tcPr>
          <w:p w14:paraId="0567D4DC" w14:textId="7413CBBB" w:rsidR="007B3B36" w:rsidRPr="0033182C" w:rsidRDefault="007B3B36" w:rsidP="00911FAA">
            <w:pPr>
              <w:pStyle w:val="ListParagraph"/>
              <w:numPr>
                <w:ilvl w:val="0"/>
                <w:numId w:val="1"/>
              </w:numPr>
              <w:spacing w:after="0" w:line="240" w:lineRule="auto"/>
              <w:ind w:left="521"/>
              <w:rPr>
                <w:ins w:id="11080" w:author="Windows User" w:date="2019-09-19T01:55:00Z"/>
                <w:rFonts w:cs="Times New Roman"/>
                <w:rPrChange w:id="11081" w:author="Windows User" w:date="2019-09-19T02:04:00Z">
                  <w:rPr>
                    <w:ins w:id="11082" w:author="Windows User" w:date="2019-09-19T01:55:00Z"/>
                    <w:rFonts w:cs="Times New Roman"/>
                    <w:sz w:val="22"/>
                  </w:rPr>
                </w:rPrChange>
              </w:rPr>
            </w:pPr>
            <w:ins w:id="11083" w:author="Windows User" w:date="2019-09-19T01:55:00Z">
              <w:r w:rsidRPr="0033182C">
                <w:rPr>
                  <w:rFonts w:cs="Times New Roman"/>
                  <w:rPrChange w:id="11084" w:author="Windows User" w:date="2019-09-19T02:04:00Z">
                    <w:rPr>
                      <w:rFonts w:cs="Times New Roman"/>
                      <w:sz w:val="22"/>
                    </w:rPr>
                  </w:rPrChange>
                </w:rPr>
                <w:t>Sistem menampilkan halaman form tambah data user</w:t>
              </w:r>
            </w:ins>
          </w:p>
          <w:p w14:paraId="7B5DBF47" w14:textId="64EB4E49" w:rsidR="007B3B36" w:rsidRPr="0033182C" w:rsidRDefault="007B3B36" w:rsidP="007B3B36">
            <w:pPr>
              <w:pStyle w:val="ListParagraph"/>
              <w:numPr>
                <w:ilvl w:val="0"/>
                <w:numId w:val="59"/>
              </w:numPr>
              <w:spacing w:after="0" w:line="240" w:lineRule="auto"/>
              <w:ind w:left="805"/>
              <w:rPr>
                <w:ins w:id="11085" w:author="Windows User" w:date="2019-09-19T01:55:00Z"/>
                <w:rFonts w:cs="Times New Roman"/>
                <w:rPrChange w:id="11086" w:author="Windows User" w:date="2019-09-19T02:04:00Z">
                  <w:rPr>
                    <w:ins w:id="11087" w:author="Windows User" w:date="2019-09-19T01:55:00Z"/>
                    <w:rFonts w:cs="Times New Roman"/>
                    <w:sz w:val="22"/>
                  </w:rPr>
                </w:rPrChange>
              </w:rPr>
            </w:pPr>
            <w:ins w:id="11088" w:author="Windows User" w:date="2019-09-19T01:55:00Z">
              <w:r w:rsidRPr="0033182C">
                <w:rPr>
                  <w:rFonts w:cs="Times New Roman"/>
                  <w:rPrChange w:id="11089" w:author="Windows User" w:date="2019-09-19T02:04:00Z">
                    <w:rPr>
                      <w:rFonts w:cs="Times New Roman"/>
                      <w:sz w:val="22"/>
                    </w:rPr>
                  </w:rPrChange>
                </w:rPr>
                <w:t>Nama (varchar 20)</w:t>
              </w:r>
            </w:ins>
          </w:p>
          <w:p w14:paraId="54470FF6" w14:textId="77777777" w:rsidR="007B3B36" w:rsidRPr="0033182C" w:rsidRDefault="007B3B36" w:rsidP="007B3B36">
            <w:pPr>
              <w:pStyle w:val="ListParagraph"/>
              <w:numPr>
                <w:ilvl w:val="0"/>
                <w:numId w:val="59"/>
              </w:numPr>
              <w:spacing w:after="0" w:line="240" w:lineRule="auto"/>
              <w:ind w:left="805"/>
              <w:rPr>
                <w:rFonts w:cs="Times New Roman"/>
              </w:rPr>
            </w:pPr>
            <w:ins w:id="11090" w:author="Windows User" w:date="2019-09-19T01:55:00Z">
              <w:r w:rsidRPr="0033182C">
                <w:rPr>
                  <w:rFonts w:cs="Times New Roman"/>
                  <w:rPrChange w:id="11091" w:author="Windows User" w:date="2019-09-19T02:04:00Z">
                    <w:rPr>
                      <w:rFonts w:cs="Times New Roman"/>
                      <w:sz w:val="22"/>
                    </w:rPr>
                  </w:rPrChange>
                </w:rPr>
                <w:t>Username (varchar 20)</w:t>
              </w:r>
            </w:ins>
          </w:p>
          <w:p w14:paraId="262E3624" w14:textId="1409BA91" w:rsidR="007B3B36" w:rsidRPr="0033182C" w:rsidRDefault="007B3B36" w:rsidP="007B3B36">
            <w:pPr>
              <w:pStyle w:val="ListParagraph"/>
              <w:numPr>
                <w:ilvl w:val="0"/>
                <w:numId w:val="59"/>
              </w:numPr>
              <w:spacing w:after="0" w:line="240" w:lineRule="auto"/>
              <w:ind w:left="805"/>
              <w:rPr>
                <w:rFonts w:cs="Times New Roman"/>
              </w:rPr>
            </w:pPr>
            <w:ins w:id="11092" w:author="Windows User" w:date="2019-09-19T01:55:00Z">
              <w:r w:rsidRPr="0033182C">
                <w:rPr>
                  <w:rFonts w:cs="Times New Roman"/>
                  <w:rPrChange w:id="11093" w:author="Windows User" w:date="2019-09-19T02:04:00Z">
                    <w:rPr>
                      <w:rFonts w:cs="Times New Roman"/>
                      <w:sz w:val="22"/>
                    </w:rPr>
                  </w:rPrChange>
                </w:rPr>
                <w:t>Password (varchar 20)</w:t>
              </w:r>
            </w:ins>
          </w:p>
        </w:tc>
      </w:tr>
    </w:tbl>
    <w:p w14:paraId="273549CE" w14:textId="3208CA1C" w:rsidR="00755C33" w:rsidRPr="0033182C" w:rsidRDefault="00755C33" w:rsidP="00755C33">
      <w:pPr>
        <w:pStyle w:val="Caption"/>
        <w:keepNext/>
        <w:rPr>
          <w:rFonts w:cs="Times New Roman"/>
          <w:color w:val="auto"/>
        </w:rPr>
      </w:pPr>
    </w:p>
    <w:p w14:paraId="55DDE46A" w14:textId="77777777" w:rsidR="007755A2" w:rsidRPr="0033182C" w:rsidRDefault="007755A2">
      <w:pPr>
        <w:spacing w:after="160" w:line="259" w:lineRule="auto"/>
        <w:jc w:val="left"/>
        <w:rPr>
          <w:rFonts w:cs="Times New Roman"/>
          <w:iCs/>
          <w:sz w:val="22"/>
          <w:szCs w:val="18"/>
        </w:rPr>
      </w:pPr>
      <w:r w:rsidRPr="0033182C">
        <w:rPr>
          <w:rFonts w:cs="Times New Roman"/>
          <w:i/>
          <w:sz w:val="22"/>
        </w:rPr>
        <w:br w:type="page"/>
      </w:r>
    </w:p>
    <w:p w14:paraId="7C051E28" w14:textId="5764E716" w:rsidR="007755A2" w:rsidRPr="0033182C" w:rsidRDefault="007755A2" w:rsidP="007755A2">
      <w:pPr>
        <w:pStyle w:val="Caption"/>
        <w:keepNext/>
        <w:jc w:val="center"/>
        <w:rPr>
          <w:rFonts w:cs="Times New Roman"/>
          <w:i w:val="0"/>
          <w:color w:val="auto"/>
          <w:sz w:val="22"/>
        </w:rPr>
      </w:pPr>
      <w:bookmarkStart w:id="11094" w:name="_Toc23881738"/>
      <w:r w:rsidRPr="0033182C">
        <w:rPr>
          <w:rFonts w:cs="Times New Roman"/>
          <w:i w:val="0"/>
          <w:color w:val="auto"/>
          <w:sz w:val="22"/>
        </w:rPr>
        <w:lastRenderedPageBreak/>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3</w:t>
      </w:r>
      <w:r w:rsidR="000367FF">
        <w:rPr>
          <w:rFonts w:cs="Times New Roman"/>
          <w:i w:val="0"/>
          <w:color w:val="auto"/>
          <w:sz w:val="22"/>
        </w:rPr>
        <w:fldChar w:fldCharType="end"/>
      </w:r>
      <w:r w:rsidRPr="0033182C">
        <w:rPr>
          <w:rFonts w:cs="Times New Roman"/>
          <w:i w:val="0"/>
          <w:color w:val="auto"/>
          <w:sz w:val="22"/>
        </w:rPr>
        <w:t xml:space="preserve"> Skenario Edit User</w:t>
      </w:r>
      <w:bookmarkEnd w:id="11094"/>
    </w:p>
    <w:tbl>
      <w:tblPr>
        <w:tblStyle w:val="TableGrid"/>
        <w:tblW w:w="7933" w:type="dxa"/>
        <w:tblLook w:val="04A0" w:firstRow="1" w:lastRow="0" w:firstColumn="1" w:lastColumn="0" w:noHBand="0" w:noVBand="1"/>
      </w:tblPr>
      <w:tblGrid>
        <w:gridCol w:w="4531"/>
        <w:gridCol w:w="73"/>
        <w:gridCol w:w="3329"/>
      </w:tblGrid>
      <w:tr w:rsidR="00755C33" w:rsidRPr="0033182C" w14:paraId="2629E7B8" w14:textId="77777777" w:rsidTr="00986BA5">
        <w:trPr>
          <w:ins w:id="11095" w:author="Windows User" w:date="2019-09-19T01:55:00Z"/>
        </w:trPr>
        <w:tc>
          <w:tcPr>
            <w:tcW w:w="4531" w:type="dxa"/>
          </w:tcPr>
          <w:p w14:paraId="78411FA3" w14:textId="77777777" w:rsidR="00755C33" w:rsidRPr="0033182C" w:rsidRDefault="00755C33" w:rsidP="00755C33">
            <w:pPr>
              <w:spacing w:after="0" w:line="240" w:lineRule="auto"/>
              <w:rPr>
                <w:ins w:id="11096" w:author="Windows User" w:date="2019-09-19T01:55:00Z"/>
                <w:rFonts w:cs="Times New Roman"/>
                <w:lang w:val="en-ID"/>
              </w:rPr>
            </w:pPr>
            <w:ins w:id="11097" w:author="Windows User" w:date="2019-09-19T01:55:00Z">
              <w:r w:rsidRPr="0033182C">
                <w:rPr>
                  <w:rFonts w:cs="Times New Roman"/>
                  <w:b/>
                </w:rPr>
                <w:t>Nama Usecase</w:t>
              </w:r>
            </w:ins>
          </w:p>
        </w:tc>
        <w:tc>
          <w:tcPr>
            <w:tcW w:w="3402" w:type="dxa"/>
            <w:gridSpan w:val="2"/>
          </w:tcPr>
          <w:p w14:paraId="7567B223" w14:textId="77777777" w:rsidR="00755C33" w:rsidRPr="0033182C" w:rsidRDefault="00755C33" w:rsidP="00755C33">
            <w:pPr>
              <w:spacing w:after="0" w:line="240" w:lineRule="auto"/>
              <w:rPr>
                <w:ins w:id="11098" w:author="Windows User" w:date="2019-09-19T01:55:00Z"/>
                <w:rFonts w:cs="Times New Roman"/>
                <w:lang w:val="en-ID"/>
              </w:rPr>
            </w:pPr>
            <w:ins w:id="11099" w:author="Windows User" w:date="2019-09-19T01:55:00Z">
              <w:r w:rsidRPr="0033182C">
                <w:rPr>
                  <w:rFonts w:cs="Times New Roman"/>
                </w:rPr>
                <w:t>Edit User</w:t>
              </w:r>
            </w:ins>
          </w:p>
        </w:tc>
      </w:tr>
      <w:tr w:rsidR="00755C33" w:rsidRPr="0033182C" w14:paraId="0A28C6D7" w14:textId="77777777" w:rsidTr="00986BA5">
        <w:trPr>
          <w:ins w:id="11100" w:author="Windows User" w:date="2019-09-19T01:55:00Z"/>
        </w:trPr>
        <w:tc>
          <w:tcPr>
            <w:tcW w:w="4531" w:type="dxa"/>
          </w:tcPr>
          <w:p w14:paraId="30AB5330" w14:textId="77777777" w:rsidR="00755C33" w:rsidRPr="0033182C" w:rsidRDefault="00755C33" w:rsidP="00755C33">
            <w:pPr>
              <w:spacing w:after="0" w:line="240" w:lineRule="auto"/>
              <w:rPr>
                <w:ins w:id="11101" w:author="Windows User" w:date="2019-09-19T01:55:00Z"/>
                <w:rFonts w:cs="Times New Roman"/>
                <w:lang w:val="en-ID"/>
              </w:rPr>
            </w:pPr>
            <w:ins w:id="11102" w:author="Windows User" w:date="2019-09-19T01:55:00Z">
              <w:r w:rsidRPr="0033182C">
                <w:rPr>
                  <w:rFonts w:cs="Times New Roman"/>
                  <w:b/>
                </w:rPr>
                <w:t>Aktor</w:t>
              </w:r>
            </w:ins>
          </w:p>
        </w:tc>
        <w:tc>
          <w:tcPr>
            <w:tcW w:w="3402" w:type="dxa"/>
            <w:gridSpan w:val="2"/>
          </w:tcPr>
          <w:p w14:paraId="37A32E02" w14:textId="77777777" w:rsidR="00755C33" w:rsidRPr="0033182C" w:rsidRDefault="00755C33" w:rsidP="00755C33">
            <w:pPr>
              <w:spacing w:after="0" w:line="240" w:lineRule="auto"/>
              <w:rPr>
                <w:ins w:id="11103" w:author="Windows User" w:date="2019-09-19T01:55:00Z"/>
                <w:rFonts w:cs="Times New Roman"/>
                <w:lang w:val="en-ID"/>
              </w:rPr>
            </w:pPr>
            <w:ins w:id="11104" w:author="Windows User" w:date="2019-09-19T01:55:00Z">
              <w:r w:rsidRPr="0033182C">
                <w:rPr>
                  <w:rFonts w:cs="Times New Roman"/>
                </w:rPr>
                <w:t>Admin</w:t>
              </w:r>
            </w:ins>
          </w:p>
        </w:tc>
      </w:tr>
      <w:tr w:rsidR="00755C33" w:rsidRPr="0033182C" w14:paraId="505AF7A1" w14:textId="77777777" w:rsidTr="00986BA5">
        <w:trPr>
          <w:ins w:id="11105" w:author="Windows User" w:date="2019-09-19T01:55:00Z"/>
        </w:trPr>
        <w:tc>
          <w:tcPr>
            <w:tcW w:w="4531" w:type="dxa"/>
          </w:tcPr>
          <w:p w14:paraId="5960DDDA" w14:textId="77777777" w:rsidR="00755C33" w:rsidRPr="0033182C" w:rsidRDefault="00755C33" w:rsidP="00755C33">
            <w:pPr>
              <w:spacing w:after="0" w:line="240" w:lineRule="auto"/>
              <w:rPr>
                <w:ins w:id="11106" w:author="Windows User" w:date="2019-09-19T01:55:00Z"/>
                <w:rFonts w:cs="Times New Roman"/>
                <w:lang w:val="en-ID"/>
              </w:rPr>
            </w:pPr>
            <w:ins w:id="11107" w:author="Windows User" w:date="2019-09-19T01:55:00Z">
              <w:r w:rsidRPr="0033182C">
                <w:rPr>
                  <w:rFonts w:cs="Times New Roman"/>
                  <w:b/>
                </w:rPr>
                <w:t>Deskripsi Singkat</w:t>
              </w:r>
            </w:ins>
          </w:p>
        </w:tc>
        <w:tc>
          <w:tcPr>
            <w:tcW w:w="3402" w:type="dxa"/>
            <w:gridSpan w:val="2"/>
          </w:tcPr>
          <w:p w14:paraId="742BD36D" w14:textId="77777777" w:rsidR="00755C33" w:rsidRPr="0033182C" w:rsidRDefault="00755C33" w:rsidP="00755C33">
            <w:pPr>
              <w:spacing w:after="0" w:line="240" w:lineRule="auto"/>
              <w:rPr>
                <w:ins w:id="11108" w:author="Windows User" w:date="2019-09-19T01:55:00Z"/>
                <w:rFonts w:cs="Times New Roman"/>
                <w:lang w:val="en-ID"/>
              </w:rPr>
            </w:pPr>
            <w:ins w:id="11109" w:author="Windows User" w:date="2019-09-19T01:55:00Z">
              <w:r w:rsidRPr="0033182C">
                <w:rPr>
                  <w:rFonts w:cs="Times New Roman"/>
                </w:rPr>
                <w:t xml:space="preserve">Aktor mengubah data user </w:t>
              </w:r>
            </w:ins>
          </w:p>
        </w:tc>
      </w:tr>
      <w:tr w:rsidR="00755C33" w:rsidRPr="0033182C" w14:paraId="6F668964" w14:textId="77777777" w:rsidTr="00986BA5">
        <w:trPr>
          <w:ins w:id="11110" w:author="Windows User" w:date="2019-09-19T01:55:00Z"/>
        </w:trPr>
        <w:tc>
          <w:tcPr>
            <w:tcW w:w="4531" w:type="dxa"/>
          </w:tcPr>
          <w:p w14:paraId="4CDABF38" w14:textId="77777777" w:rsidR="00755C33" w:rsidRPr="0033182C" w:rsidRDefault="00755C33" w:rsidP="00755C33">
            <w:pPr>
              <w:spacing w:after="0" w:line="240" w:lineRule="auto"/>
              <w:rPr>
                <w:ins w:id="11111" w:author="Windows User" w:date="2019-09-19T01:55:00Z"/>
                <w:rFonts w:cs="Times New Roman"/>
                <w:lang w:val="en-ID"/>
              </w:rPr>
            </w:pPr>
            <w:ins w:id="11112" w:author="Windows User" w:date="2019-09-19T01:55:00Z">
              <w:r w:rsidRPr="0033182C">
                <w:rPr>
                  <w:rFonts w:cs="Times New Roman"/>
                  <w:b/>
                </w:rPr>
                <w:t>Prekondisi</w:t>
              </w:r>
            </w:ins>
          </w:p>
        </w:tc>
        <w:tc>
          <w:tcPr>
            <w:tcW w:w="3402" w:type="dxa"/>
            <w:gridSpan w:val="2"/>
          </w:tcPr>
          <w:p w14:paraId="7EE6981D" w14:textId="77777777" w:rsidR="00755C33" w:rsidRPr="0033182C" w:rsidRDefault="00755C33" w:rsidP="00755C33">
            <w:pPr>
              <w:spacing w:after="0" w:line="240" w:lineRule="auto"/>
              <w:rPr>
                <w:ins w:id="11113" w:author="Windows User" w:date="2019-09-19T01:55:00Z"/>
                <w:rFonts w:cs="Times New Roman"/>
                <w:lang w:val="en-ID"/>
              </w:rPr>
            </w:pPr>
            <w:ins w:id="11114" w:author="Windows User" w:date="2019-09-19T01:55:00Z">
              <w:r w:rsidRPr="0033182C">
                <w:rPr>
                  <w:rFonts w:cs="Times New Roman"/>
                </w:rPr>
                <w:t>Aktor masuk halaman dashboard admin</w:t>
              </w:r>
            </w:ins>
          </w:p>
        </w:tc>
      </w:tr>
      <w:tr w:rsidR="00755C33" w:rsidRPr="0033182C" w14:paraId="771B4D2E" w14:textId="77777777" w:rsidTr="00986BA5">
        <w:trPr>
          <w:ins w:id="11115" w:author="Windows User" w:date="2019-09-19T01:55:00Z"/>
        </w:trPr>
        <w:tc>
          <w:tcPr>
            <w:tcW w:w="4531" w:type="dxa"/>
          </w:tcPr>
          <w:p w14:paraId="4BB1C115" w14:textId="77777777" w:rsidR="00755C33" w:rsidRPr="0033182C" w:rsidRDefault="00755C33" w:rsidP="00755C33">
            <w:pPr>
              <w:spacing w:after="0" w:line="240" w:lineRule="auto"/>
              <w:rPr>
                <w:ins w:id="11116" w:author="Windows User" w:date="2019-09-19T01:55:00Z"/>
                <w:rFonts w:cs="Times New Roman"/>
                <w:lang w:val="en-ID"/>
              </w:rPr>
            </w:pPr>
            <w:ins w:id="11117" w:author="Windows User" w:date="2019-09-19T01:55:00Z">
              <w:r w:rsidRPr="0033182C">
                <w:rPr>
                  <w:rFonts w:cs="Times New Roman"/>
                  <w:b/>
                </w:rPr>
                <w:t>Pascakondisi</w:t>
              </w:r>
            </w:ins>
          </w:p>
        </w:tc>
        <w:tc>
          <w:tcPr>
            <w:tcW w:w="3402" w:type="dxa"/>
            <w:gridSpan w:val="2"/>
          </w:tcPr>
          <w:p w14:paraId="7D4910ED" w14:textId="77777777" w:rsidR="00755C33" w:rsidRPr="0033182C" w:rsidRDefault="00755C33" w:rsidP="00755C33">
            <w:pPr>
              <w:spacing w:after="0" w:line="240" w:lineRule="auto"/>
              <w:rPr>
                <w:ins w:id="11118" w:author="Windows User" w:date="2019-09-19T01:55:00Z"/>
                <w:rFonts w:cs="Times New Roman"/>
                <w:lang w:val="en-ID"/>
              </w:rPr>
            </w:pPr>
            <w:ins w:id="11119" w:author="Windows User" w:date="2019-09-19T01:55:00Z">
              <w:r w:rsidRPr="0033182C">
                <w:rPr>
                  <w:rFonts w:cs="Times New Roman"/>
                </w:rPr>
                <w:t>Data user berhasil diubah</w:t>
              </w:r>
            </w:ins>
          </w:p>
        </w:tc>
      </w:tr>
      <w:tr w:rsidR="00755C33" w:rsidRPr="0033182C" w14:paraId="01D84ACC" w14:textId="77777777" w:rsidTr="00986BA5">
        <w:trPr>
          <w:ins w:id="11120" w:author="Windows User" w:date="2019-09-19T01:55:00Z"/>
        </w:trPr>
        <w:tc>
          <w:tcPr>
            <w:tcW w:w="7933" w:type="dxa"/>
            <w:gridSpan w:val="3"/>
          </w:tcPr>
          <w:p w14:paraId="6D6CCBEE" w14:textId="77777777" w:rsidR="00755C33" w:rsidRPr="0033182C" w:rsidRDefault="00755C33" w:rsidP="00755C33">
            <w:pPr>
              <w:spacing w:after="0" w:line="240" w:lineRule="auto"/>
              <w:jc w:val="center"/>
              <w:rPr>
                <w:ins w:id="11121" w:author="Windows User" w:date="2019-09-19T01:55:00Z"/>
                <w:rFonts w:cs="Times New Roman"/>
                <w:rPrChange w:id="11122" w:author="Windows User" w:date="2019-09-19T02:14:00Z">
                  <w:rPr>
                    <w:ins w:id="11123" w:author="Windows User" w:date="2019-09-19T01:55:00Z"/>
                    <w:rFonts w:cs="Times New Roman"/>
                    <w:sz w:val="22"/>
                  </w:rPr>
                </w:rPrChange>
              </w:rPr>
            </w:pPr>
            <w:ins w:id="11124" w:author="Windows User" w:date="2019-09-19T01:55:00Z">
              <w:r w:rsidRPr="0033182C">
                <w:rPr>
                  <w:rFonts w:cs="Times New Roman"/>
                  <w:b/>
                  <w:bCs/>
                  <w:rPrChange w:id="11125" w:author="Windows User" w:date="2019-09-19T02:14:00Z">
                    <w:rPr>
                      <w:rFonts w:cs="Times New Roman"/>
                      <w:b/>
                      <w:bCs/>
                      <w:sz w:val="22"/>
                    </w:rPr>
                  </w:rPrChange>
                </w:rPr>
                <w:t>Flow Event</w:t>
              </w:r>
            </w:ins>
          </w:p>
        </w:tc>
      </w:tr>
      <w:tr w:rsidR="00755C33" w:rsidRPr="0033182C" w14:paraId="3D487A45" w14:textId="77777777" w:rsidTr="00986BA5">
        <w:trPr>
          <w:ins w:id="11126" w:author="Windows User" w:date="2019-09-19T01:55:00Z"/>
        </w:trPr>
        <w:tc>
          <w:tcPr>
            <w:tcW w:w="7933" w:type="dxa"/>
            <w:gridSpan w:val="3"/>
          </w:tcPr>
          <w:p w14:paraId="61BA25C9" w14:textId="77777777" w:rsidR="00755C33" w:rsidRPr="0033182C" w:rsidRDefault="00755C33" w:rsidP="00755C33">
            <w:pPr>
              <w:spacing w:after="0" w:line="240" w:lineRule="auto"/>
              <w:jc w:val="center"/>
              <w:rPr>
                <w:ins w:id="11127" w:author="Windows User" w:date="2019-09-19T01:55:00Z"/>
                <w:rFonts w:cs="Times New Roman"/>
                <w:rPrChange w:id="11128" w:author="Windows User" w:date="2019-09-19T02:14:00Z">
                  <w:rPr>
                    <w:ins w:id="11129" w:author="Windows User" w:date="2019-09-19T01:55:00Z"/>
                    <w:rFonts w:cs="Times New Roman"/>
                    <w:sz w:val="22"/>
                  </w:rPr>
                </w:rPrChange>
              </w:rPr>
            </w:pPr>
            <w:ins w:id="11130" w:author="Windows User" w:date="2019-09-19T01:55:00Z">
              <w:r w:rsidRPr="0033182C">
                <w:rPr>
                  <w:rFonts w:cs="Times New Roman"/>
                  <w:b/>
                  <w:rPrChange w:id="11131" w:author="Windows User" w:date="2019-09-19T02:14:00Z">
                    <w:rPr>
                      <w:rFonts w:cs="Times New Roman"/>
                      <w:b/>
                      <w:sz w:val="22"/>
                    </w:rPr>
                  </w:rPrChange>
                </w:rPr>
                <w:t>Normal Flow : Edit user</w:t>
              </w:r>
            </w:ins>
          </w:p>
        </w:tc>
      </w:tr>
      <w:tr w:rsidR="00755C33" w:rsidRPr="0033182C" w14:paraId="3C58C5BD" w14:textId="77777777" w:rsidTr="00986BA5">
        <w:trPr>
          <w:trHeight w:val="371"/>
          <w:ins w:id="11132" w:author="Windows User" w:date="2019-09-19T01:55:00Z"/>
        </w:trPr>
        <w:tc>
          <w:tcPr>
            <w:tcW w:w="4604" w:type="dxa"/>
            <w:gridSpan w:val="2"/>
          </w:tcPr>
          <w:p w14:paraId="20878947" w14:textId="77777777" w:rsidR="00755C33" w:rsidRPr="0033182C" w:rsidRDefault="00755C33" w:rsidP="00755C33">
            <w:pPr>
              <w:spacing w:after="0" w:line="240" w:lineRule="auto"/>
              <w:rPr>
                <w:ins w:id="11133" w:author="Windows User" w:date="2019-09-19T01:55:00Z"/>
                <w:rFonts w:cs="Times New Roman"/>
                <w:b/>
                <w:rPrChange w:id="11134" w:author="Windows User" w:date="2019-09-19T02:14:00Z">
                  <w:rPr>
                    <w:ins w:id="11135" w:author="Windows User" w:date="2019-09-19T01:55:00Z"/>
                    <w:rFonts w:cs="Times New Roman"/>
                    <w:b/>
                    <w:sz w:val="22"/>
                  </w:rPr>
                </w:rPrChange>
              </w:rPr>
            </w:pPr>
            <w:ins w:id="11136" w:author="Windows User" w:date="2019-09-19T01:55:00Z">
              <w:r w:rsidRPr="0033182C">
                <w:rPr>
                  <w:rFonts w:cs="Times New Roman"/>
                  <w:rPrChange w:id="11137" w:author="Windows User" w:date="2019-09-19T02:14:00Z">
                    <w:rPr>
                      <w:rFonts w:cs="Times New Roman"/>
                      <w:sz w:val="22"/>
                    </w:rPr>
                  </w:rPrChange>
                </w:rPr>
                <w:t>Aksi Aktor</w:t>
              </w:r>
            </w:ins>
          </w:p>
        </w:tc>
        <w:tc>
          <w:tcPr>
            <w:tcW w:w="3329" w:type="dxa"/>
          </w:tcPr>
          <w:p w14:paraId="0AAA24F7" w14:textId="77777777" w:rsidR="00755C33" w:rsidRPr="0033182C" w:rsidRDefault="00755C33" w:rsidP="00755C33">
            <w:pPr>
              <w:spacing w:after="0" w:line="240" w:lineRule="auto"/>
              <w:rPr>
                <w:ins w:id="11138" w:author="Windows User" w:date="2019-09-19T01:55:00Z"/>
                <w:rFonts w:cs="Times New Roman"/>
                <w:b/>
                <w:rPrChange w:id="11139" w:author="Windows User" w:date="2019-09-19T02:14:00Z">
                  <w:rPr>
                    <w:ins w:id="11140" w:author="Windows User" w:date="2019-09-19T01:55:00Z"/>
                    <w:rFonts w:cs="Times New Roman"/>
                    <w:b/>
                    <w:sz w:val="22"/>
                  </w:rPr>
                </w:rPrChange>
              </w:rPr>
            </w:pPr>
            <w:ins w:id="11141" w:author="Windows User" w:date="2019-09-19T01:55:00Z">
              <w:r w:rsidRPr="0033182C">
                <w:rPr>
                  <w:rFonts w:cs="Times New Roman"/>
                  <w:rPrChange w:id="11142" w:author="Windows User" w:date="2019-09-19T02:14:00Z">
                    <w:rPr>
                      <w:rFonts w:cs="Times New Roman"/>
                      <w:sz w:val="22"/>
                    </w:rPr>
                  </w:rPrChange>
                </w:rPr>
                <w:t>Reaksi Sistem</w:t>
              </w:r>
            </w:ins>
          </w:p>
        </w:tc>
      </w:tr>
      <w:tr w:rsidR="00755C33" w:rsidRPr="0033182C" w14:paraId="6A96BCD5" w14:textId="77777777" w:rsidTr="00986BA5">
        <w:trPr>
          <w:trHeight w:val="371"/>
          <w:ins w:id="11143" w:author="Windows User" w:date="2019-09-19T01:55:00Z"/>
        </w:trPr>
        <w:tc>
          <w:tcPr>
            <w:tcW w:w="4604" w:type="dxa"/>
            <w:gridSpan w:val="2"/>
          </w:tcPr>
          <w:p w14:paraId="34A6AB5E" w14:textId="77777777" w:rsidR="00755C33" w:rsidRPr="0033182C" w:rsidRDefault="00755C33" w:rsidP="00755C33">
            <w:pPr>
              <w:pStyle w:val="ListParagraph"/>
              <w:numPr>
                <w:ilvl w:val="0"/>
                <w:numId w:val="9"/>
              </w:numPr>
              <w:spacing w:after="0" w:line="240" w:lineRule="auto"/>
              <w:rPr>
                <w:ins w:id="11144" w:author="Windows User" w:date="2019-09-19T01:55:00Z"/>
                <w:rFonts w:cs="Times New Roman"/>
                <w:rPrChange w:id="11145" w:author="Windows User" w:date="2019-09-19T02:14:00Z">
                  <w:rPr>
                    <w:ins w:id="11146" w:author="Windows User" w:date="2019-09-19T01:55:00Z"/>
                    <w:rFonts w:cs="Times New Roman"/>
                    <w:sz w:val="22"/>
                  </w:rPr>
                </w:rPrChange>
              </w:rPr>
            </w:pPr>
            <w:ins w:id="11147" w:author="Windows User" w:date="2019-09-19T01:55:00Z">
              <w:r w:rsidRPr="0033182C">
                <w:rPr>
                  <w:rFonts w:cs="Times New Roman"/>
                  <w:rPrChange w:id="11148" w:author="Windows User" w:date="2019-09-19T02:14:00Z">
                    <w:rPr>
                      <w:rFonts w:cs="Times New Roman"/>
                      <w:sz w:val="22"/>
                    </w:rPr>
                  </w:rPrChange>
                </w:rPr>
                <w:t>Klik tombol edit pada user yang akan diubah data nya</w:t>
              </w:r>
            </w:ins>
          </w:p>
        </w:tc>
        <w:tc>
          <w:tcPr>
            <w:tcW w:w="3329" w:type="dxa"/>
          </w:tcPr>
          <w:p w14:paraId="79090877" w14:textId="77777777" w:rsidR="00755C33" w:rsidRPr="0033182C" w:rsidRDefault="00755C33" w:rsidP="00755C33">
            <w:pPr>
              <w:spacing w:after="0" w:line="240" w:lineRule="auto"/>
              <w:rPr>
                <w:ins w:id="11149" w:author="Windows User" w:date="2019-09-19T01:55:00Z"/>
                <w:rFonts w:cs="Times New Roman"/>
                <w:rPrChange w:id="11150" w:author="Windows User" w:date="2019-09-19T02:14:00Z">
                  <w:rPr>
                    <w:ins w:id="11151" w:author="Windows User" w:date="2019-09-19T01:55:00Z"/>
                    <w:rFonts w:cs="Times New Roman"/>
                    <w:sz w:val="22"/>
                  </w:rPr>
                </w:rPrChange>
              </w:rPr>
            </w:pPr>
          </w:p>
        </w:tc>
      </w:tr>
      <w:tr w:rsidR="00755C33" w:rsidRPr="0033182C" w14:paraId="71E798E2" w14:textId="77777777" w:rsidTr="00986BA5">
        <w:trPr>
          <w:trHeight w:val="370"/>
          <w:ins w:id="11152" w:author="Windows User" w:date="2019-09-19T01:55:00Z"/>
        </w:trPr>
        <w:tc>
          <w:tcPr>
            <w:tcW w:w="4604" w:type="dxa"/>
            <w:gridSpan w:val="2"/>
          </w:tcPr>
          <w:p w14:paraId="33D71E1B" w14:textId="77777777" w:rsidR="00755C33" w:rsidRPr="0033182C" w:rsidRDefault="00755C33" w:rsidP="00755C33">
            <w:pPr>
              <w:pStyle w:val="ListParagraph"/>
              <w:spacing w:after="0" w:line="240" w:lineRule="auto"/>
              <w:rPr>
                <w:ins w:id="11153" w:author="Windows User" w:date="2019-09-19T01:55:00Z"/>
                <w:rFonts w:cs="Times New Roman"/>
                <w:rPrChange w:id="11154" w:author="Windows User" w:date="2019-09-19T02:14:00Z">
                  <w:rPr>
                    <w:ins w:id="11155" w:author="Windows User" w:date="2019-09-19T01:55:00Z"/>
                    <w:rFonts w:cs="Times New Roman"/>
                    <w:sz w:val="22"/>
                  </w:rPr>
                </w:rPrChange>
              </w:rPr>
            </w:pPr>
          </w:p>
          <w:p w14:paraId="5EAACCC5" w14:textId="77777777" w:rsidR="00755C33" w:rsidRPr="0033182C" w:rsidRDefault="00755C33" w:rsidP="00755C33">
            <w:pPr>
              <w:pStyle w:val="ListParagraph"/>
              <w:spacing w:after="0" w:line="240" w:lineRule="auto"/>
              <w:rPr>
                <w:ins w:id="11156" w:author="Windows User" w:date="2019-09-19T01:55:00Z"/>
                <w:rFonts w:cs="Times New Roman"/>
                <w:rPrChange w:id="11157" w:author="Windows User" w:date="2019-09-19T02:14:00Z">
                  <w:rPr>
                    <w:ins w:id="11158" w:author="Windows User" w:date="2019-09-19T01:55:00Z"/>
                    <w:rFonts w:cs="Times New Roman"/>
                    <w:sz w:val="22"/>
                  </w:rPr>
                </w:rPrChange>
              </w:rPr>
            </w:pPr>
          </w:p>
          <w:p w14:paraId="597E8F09" w14:textId="77777777" w:rsidR="00755C33" w:rsidRPr="0033182C" w:rsidRDefault="00755C33" w:rsidP="00755C33">
            <w:pPr>
              <w:spacing w:after="0" w:line="240" w:lineRule="auto"/>
              <w:rPr>
                <w:ins w:id="11159" w:author="Windows User" w:date="2019-09-19T01:55:00Z"/>
                <w:rFonts w:cs="Times New Roman"/>
                <w:b/>
                <w:rPrChange w:id="11160" w:author="Windows User" w:date="2019-09-19T02:14:00Z">
                  <w:rPr>
                    <w:ins w:id="11161" w:author="Windows User" w:date="2019-09-19T01:55:00Z"/>
                    <w:rFonts w:cs="Times New Roman"/>
                    <w:b/>
                    <w:sz w:val="22"/>
                  </w:rPr>
                </w:rPrChange>
              </w:rPr>
            </w:pPr>
          </w:p>
        </w:tc>
        <w:tc>
          <w:tcPr>
            <w:tcW w:w="3329" w:type="dxa"/>
          </w:tcPr>
          <w:p w14:paraId="67423491" w14:textId="77777777" w:rsidR="00755C33" w:rsidRPr="0033182C" w:rsidRDefault="00755C33" w:rsidP="00755C33">
            <w:pPr>
              <w:pStyle w:val="ListParagraph"/>
              <w:numPr>
                <w:ilvl w:val="0"/>
                <w:numId w:val="9"/>
              </w:numPr>
              <w:spacing w:after="0" w:line="240" w:lineRule="auto"/>
              <w:ind w:left="393" w:hanging="283"/>
              <w:rPr>
                <w:ins w:id="11162" w:author="Windows User" w:date="2019-09-19T01:55:00Z"/>
                <w:rFonts w:cs="Times New Roman"/>
                <w:rPrChange w:id="11163" w:author="Windows User" w:date="2019-09-19T02:14:00Z">
                  <w:rPr>
                    <w:ins w:id="11164" w:author="Windows User" w:date="2019-09-19T01:55:00Z"/>
                    <w:rFonts w:cs="Times New Roman"/>
                    <w:sz w:val="22"/>
                  </w:rPr>
                </w:rPrChange>
              </w:rPr>
            </w:pPr>
            <w:ins w:id="11165" w:author="Windows User" w:date="2019-09-19T01:55:00Z">
              <w:r w:rsidRPr="0033182C">
                <w:rPr>
                  <w:rFonts w:cs="Times New Roman"/>
                  <w:rPrChange w:id="11166" w:author="Windows User" w:date="2019-09-19T02:14:00Z">
                    <w:rPr>
                      <w:rFonts w:cs="Times New Roman"/>
                      <w:sz w:val="22"/>
                    </w:rPr>
                  </w:rPrChange>
                </w:rPr>
                <w:t>Menampilkan form edit user</w:t>
              </w:r>
            </w:ins>
          </w:p>
        </w:tc>
      </w:tr>
      <w:tr w:rsidR="00755C33" w:rsidRPr="0033182C" w14:paraId="7B72CD83" w14:textId="77777777" w:rsidTr="00986BA5">
        <w:trPr>
          <w:trHeight w:val="370"/>
          <w:ins w:id="11167" w:author="Windows User" w:date="2019-09-19T01:55:00Z"/>
        </w:trPr>
        <w:tc>
          <w:tcPr>
            <w:tcW w:w="4604" w:type="dxa"/>
            <w:gridSpan w:val="2"/>
          </w:tcPr>
          <w:p w14:paraId="5CE0F9C1" w14:textId="77777777" w:rsidR="00755C33" w:rsidRPr="0033182C" w:rsidRDefault="00755C33" w:rsidP="00755C33">
            <w:pPr>
              <w:pStyle w:val="ListParagraph"/>
              <w:numPr>
                <w:ilvl w:val="0"/>
                <w:numId w:val="9"/>
              </w:numPr>
              <w:spacing w:after="0" w:line="240" w:lineRule="auto"/>
              <w:rPr>
                <w:ins w:id="11168" w:author="Windows User" w:date="2019-09-19T01:55:00Z"/>
                <w:rFonts w:cs="Times New Roman"/>
                <w:rPrChange w:id="11169" w:author="Windows User" w:date="2019-09-19T02:14:00Z">
                  <w:rPr>
                    <w:ins w:id="11170" w:author="Windows User" w:date="2019-09-19T01:55:00Z"/>
                    <w:rFonts w:cs="Times New Roman"/>
                    <w:sz w:val="22"/>
                  </w:rPr>
                </w:rPrChange>
              </w:rPr>
            </w:pPr>
            <w:ins w:id="11171" w:author="Windows User" w:date="2019-09-19T01:55:00Z">
              <w:r w:rsidRPr="0033182C">
                <w:rPr>
                  <w:rFonts w:cs="Times New Roman"/>
                  <w:rPrChange w:id="11172" w:author="Windows User" w:date="2019-09-19T02:14:00Z">
                    <w:rPr>
                      <w:rFonts w:cs="Times New Roman"/>
                      <w:sz w:val="22"/>
                    </w:rPr>
                  </w:rPrChange>
                </w:rPr>
                <w:t>Aktor mengisi nama, username, atau password yang akan di ganti</w:t>
              </w:r>
            </w:ins>
          </w:p>
        </w:tc>
        <w:tc>
          <w:tcPr>
            <w:tcW w:w="3329" w:type="dxa"/>
          </w:tcPr>
          <w:p w14:paraId="3DDA516E" w14:textId="77777777" w:rsidR="00755C33" w:rsidRPr="0033182C" w:rsidRDefault="00755C33" w:rsidP="00755C33">
            <w:pPr>
              <w:spacing w:after="0" w:line="240" w:lineRule="auto"/>
              <w:ind w:left="393" w:hanging="283"/>
              <w:rPr>
                <w:ins w:id="11173" w:author="Windows User" w:date="2019-09-19T01:55:00Z"/>
                <w:rFonts w:cs="Times New Roman"/>
                <w:b/>
                <w:rPrChange w:id="11174" w:author="Windows User" w:date="2019-09-19T02:14:00Z">
                  <w:rPr>
                    <w:ins w:id="11175" w:author="Windows User" w:date="2019-09-19T01:55:00Z"/>
                    <w:rFonts w:cs="Times New Roman"/>
                    <w:b/>
                    <w:sz w:val="22"/>
                  </w:rPr>
                </w:rPrChange>
              </w:rPr>
            </w:pPr>
          </w:p>
        </w:tc>
      </w:tr>
      <w:tr w:rsidR="00755C33" w:rsidRPr="0033182C" w14:paraId="6A35DE8B" w14:textId="77777777" w:rsidTr="00986BA5">
        <w:trPr>
          <w:trHeight w:val="370"/>
          <w:ins w:id="11176" w:author="Windows User" w:date="2019-09-19T01:55:00Z"/>
        </w:trPr>
        <w:tc>
          <w:tcPr>
            <w:tcW w:w="4604" w:type="dxa"/>
            <w:gridSpan w:val="2"/>
          </w:tcPr>
          <w:p w14:paraId="7E4311A6" w14:textId="77777777" w:rsidR="00755C33" w:rsidRPr="0033182C" w:rsidRDefault="00755C33" w:rsidP="00755C33">
            <w:pPr>
              <w:pStyle w:val="ListParagraph"/>
              <w:numPr>
                <w:ilvl w:val="0"/>
                <w:numId w:val="9"/>
              </w:numPr>
              <w:spacing w:after="0" w:line="240" w:lineRule="auto"/>
              <w:rPr>
                <w:ins w:id="11177" w:author="Windows User" w:date="2019-09-19T01:55:00Z"/>
                <w:rFonts w:cs="Times New Roman"/>
                <w:rPrChange w:id="11178" w:author="Windows User" w:date="2019-09-19T02:14:00Z">
                  <w:rPr>
                    <w:ins w:id="11179" w:author="Windows User" w:date="2019-09-19T01:55:00Z"/>
                    <w:rFonts w:cs="Times New Roman"/>
                    <w:sz w:val="22"/>
                  </w:rPr>
                </w:rPrChange>
              </w:rPr>
            </w:pPr>
            <w:ins w:id="11180" w:author="Windows User" w:date="2019-09-19T01:55:00Z">
              <w:r w:rsidRPr="0033182C">
                <w:rPr>
                  <w:rFonts w:cs="Times New Roman"/>
                  <w:rPrChange w:id="11181" w:author="Windows User" w:date="2019-09-19T02:14:00Z">
                    <w:rPr>
                      <w:rFonts w:cs="Times New Roman"/>
                      <w:sz w:val="22"/>
                    </w:rPr>
                  </w:rPrChange>
                </w:rPr>
                <w:t>Klik ‘Update’</w:t>
              </w:r>
            </w:ins>
          </w:p>
        </w:tc>
        <w:tc>
          <w:tcPr>
            <w:tcW w:w="3329" w:type="dxa"/>
          </w:tcPr>
          <w:p w14:paraId="6E08FF45" w14:textId="77777777" w:rsidR="00755C33" w:rsidRPr="0033182C" w:rsidRDefault="00755C33" w:rsidP="00755C33">
            <w:pPr>
              <w:spacing w:after="0" w:line="240" w:lineRule="auto"/>
              <w:ind w:left="393" w:hanging="283"/>
              <w:rPr>
                <w:ins w:id="11182" w:author="Windows User" w:date="2019-09-19T01:55:00Z"/>
                <w:rFonts w:cs="Times New Roman"/>
                <w:b/>
                <w:rPrChange w:id="11183" w:author="Windows User" w:date="2019-09-19T02:14:00Z">
                  <w:rPr>
                    <w:ins w:id="11184" w:author="Windows User" w:date="2019-09-19T01:55:00Z"/>
                    <w:rFonts w:cs="Times New Roman"/>
                    <w:b/>
                    <w:sz w:val="22"/>
                  </w:rPr>
                </w:rPrChange>
              </w:rPr>
            </w:pPr>
          </w:p>
        </w:tc>
      </w:tr>
      <w:tr w:rsidR="00755C33" w:rsidRPr="0033182C" w14:paraId="419A85D1" w14:textId="77777777" w:rsidTr="00986BA5">
        <w:trPr>
          <w:trHeight w:val="370"/>
          <w:ins w:id="11185" w:author="Windows User" w:date="2019-09-19T01:55:00Z"/>
        </w:trPr>
        <w:tc>
          <w:tcPr>
            <w:tcW w:w="4604" w:type="dxa"/>
            <w:gridSpan w:val="2"/>
          </w:tcPr>
          <w:p w14:paraId="2FA76AAA" w14:textId="77777777" w:rsidR="00755C33" w:rsidRPr="0033182C" w:rsidRDefault="00755C33" w:rsidP="00755C33">
            <w:pPr>
              <w:spacing w:after="0" w:line="240" w:lineRule="auto"/>
              <w:rPr>
                <w:ins w:id="11186" w:author="Windows User" w:date="2019-09-19T01:55:00Z"/>
                <w:rFonts w:cs="Times New Roman"/>
                <w:rPrChange w:id="11187" w:author="Windows User" w:date="2019-09-19T02:14:00Z">
                  <w:rPr>
                    <w:ins w:id="11188" w:author="Windows User" w:date="2019-09-19T01:55:00Z"/>
                    <w:rFonts w:cs="Times New Roman"/>
                    <w:sz w:val="22"/>
                  </w:rPr>
                </w:rPrChange>
              </w:rPr>
            </w:pPr>
          </w:p>
        </w:tc>
        <w:tc>
          <w:tcPr>
            <w:tcW w:w="3329" w:type="dxa"/>
          </w:tcPr>
          <w:p w14:paraId="44B3D260" w14:textId="77777777" w:rsidR="00755C33" w:rsidRPr="0033182C" w:rsidRDefault="00755C33" w:rsidP="00755C33">
            <w:pPr>
              <w:pStyle w:val="ListParagraph"/>
              <w:numPr>
                <w:ilvl w:val="0"/>
                <w:numId w:val="9"/>
              </w:numPr>
              <w:spacing w:after="0" w:line="240" w:lineRule="auto"/>
              <w:ind w:left="393" w:hanging="283"/>
              <w:rPr>
                <w:ins w:id="11189" w:author="Windows User" w:date="2019-09-19T01:55:00Z"/>
                <w:rFonts w:cs="Times New Roman"/>
                <w:b/>
                <w:rPrChange w:id="11190" w:author="Windows User" w:date="2019-09-19T02:14:00Z">
                  <w:rPr>
                    <w:ins w:id="11191" w:author="Windows User" w:date="2019-09-19T01:55:00Z"/>
                    <w:rFonts w:cs="Times New Roman"/>
                    <w:b/>
                    <w:sz w:val="22"/>
                  </w:rPr>
                </w:rPrChange>
              </w:rPr>
            </w:pPr>
            <w:ins w:id="11192" w:author="Windows User" w:date="2019-09-19T01:55:00Z">
              <w:r w:rsidRPr="0033182C">
                <w:rPr>
                  <w:rFonts w:cs="Times New Roman"/>
                  <w:rPrChange w:id="11193" w:author="Windows User" w:date="2019-09-19T02:14:00Z">
                    <w:rPr>
                      <w:rFonts w:cs="Times New Roman"/>
                      <w:sz w:val="22"/>
                    </w:rPr>
                  </w:rPrChange>
                </w:rPr>
                <w:t xml:space="preserve">Sistem mengecek inputan </w:t>
              </w:r>
            </w:ins>
          </w:p>
        </w:tc>
      </w:tr>
      <w:tr w:rsidR="00755C33" w:rsidRPr="0033182C" w14:paraId="4CB212BE" w14:textId="77777777" w:rsidTr="00986BA5">
        <w:trPr>
          <w:trHeight w:val="370"/>
          <w:ins w:id="11194" w:author="Windows User" w:date="2019-09-19T01:55:00Z"/>
        </w:trPr>
        <w:tc>
          <w:tcPr>
            <w:tcW w:w="4604" w:type="dxa"/>
            <w:gridSpan w:val="2"/>
          </w:tcPr>
          <w:p w14:paraId="600C6DB4" w14:textId="77777777" w:rsidR="00755C33" w:rsidRPr="0033182C" w:rsidRDefault="00755C33" w:rsidP="00755C33">
            <w:pPr>
              <w:spacing w:after="0" w:line="240" w:lineRule="auto"/>
              <w:rPr>
                <w:ins w:id="11195" w:author="Windows User" w:date="2019-09-19T01:55:00Z"/>
                <w:rFonts w:cs="Times New Roman"/>
                <w:rPrChange w:id="11196" w:author="Windows User" w:date="2019-09-19T02:14:00Z">
                  <w:rPr>
                    <w:ins w:id="11197" w:author="Windows User" w:date="2019-09-19T01:55:00Z"/>
                    <w:rFonts w:cs="Times New Roman"/>
                    <w:sz w:val="22"/>
                  </w:rPr>
                </w:rPrChange>
              </w:rPr>
            </w:pPr>
          </w:p>
        </w:tc>
        <w:tc>
          <w:tcPr>
            <w:tcW w:w="3329" w:type="dxa"/>
          </w:tcPr>
          <w:p w14:paraId="57D976DE" w14:textId="77777777" w:rsidR="00755C33" w:rsidRPr="0033182C" w:rsidRDefault="00755C33" w:rsidP="00755C33">
            <w:pPr>
              <w:pStyle w:val="ListParagraph"/>
              <w:numPr>
                <w:ilvl w:val="0"/>
                <w:numId w:val="9"/>
              </w:numPr>
              <w:spacing w:after="0" w:line="240" w:lineRule="auto"/>
              <w:ind w:left="393" w:hanging="283"/>
              <w:rPr>
                <w:ins w:id="11198" w:author="Windows User" w:date="2019-09-19T01:55:00Z"/>
                <w:rFonts w:cs="Times New Roman"/>
                <w:rPrChange w:id="11199" w:author="Windows User" w:date="2019-09-19T02:14:00Z">
                  <w:rPr>
                    <w:ins w:id="11200" w:author="Windows User" w:date="2019-09-19T01:55:00Z"/>
                    <w:rFonts w:cs="Times New Roman"/>
                    <w:sz w:val="22"/>
                  </w:rPr>
                </w:rPrChange>
              </w:rPr>
            </w:pPr>
            <w:ins w:id="11201" w:author="Windows User" w:date="2019-09-19T01:55:00Z">
              <w:r w:rsidRPr="0033182C">
                <w:rPr>
                  <w:rFonts w:cs="Times New Roman"/>
                  <w:rPrChange w:id="11202" w:author="Windows User" w:date="2019-09-19T02:14:00Z">
                    <w:rPr>
                      <w:rFonts w:cs="Times New Roman"/>
                      <w:sz w:val="22"/>
                    </w:rPr>
                  </w:rPrChange>
                </w:rPr>
                <w:t>Sistem menyimpan data ke database</w:t>
              </w:r>
            </w:ins>
          </w:p>
        </w:tc>
      </w:tr>
      <w:tr w:rsidR="00755C33" w:rsidRPr="0033182C" w14:paraId="36EFED8C" w14:textId="77777777" w:rsidTr="00986BA5">
        <w:trPr>
          <w:trHeight w:val="370"/>
          <w:ins w:id="11203" w:author="Windows User" w:date="2019-09-19T01:55:00Z"/>
        </w:trPr>
        <w:tc>
          <w:tcPr>
            <w:tcW w:w="7933" w:type="dxa"/>
            <w:gridSpan w:val="3"/>
          </w:tcPr>
          <w:p w14:paraId="6685D2AC" w14:textId="77777777" w:rsidR="00755C33" w:rsidRPr="0033182C" w:rsidRDefault="00755C33" w:rsidP="00755C33">
            <w:pPr>
              <w:spacing w:after="0" w:line="240" w:lineRule="auto"/>
              <w:jc w:val="center"/>
              <w:rPr>
                <w:ins w:id="11204" w:author="Windows User" w:date="2019-09-19T01:55:00Z"/>
                <w:rFonts w:cs="Times New Roman"/>
                <w:rPrChange w:id="11205" w:author="Windows User" w:date="2019-09-19T02:14:00Z">
                  <w:rPr>
                    <w:ins w:id="11206" w:author="Windows User" w:date="2019-09-19T01:55:00Z"/>
                    <w:rFonts w:cs="Times New Roman"/>
                    <w:sz w:val="22"/>
                  </w:rPr>
                </w:rPrChange>
              </w:rPr>
            </w:pPr>
            <w:ins w:id="11207" w:author="Windows User" w:date="2019-09-19T01:55:00Z">
              <w:r w:rsidRPr="0033182C">
                <w:rPr>
                  <w:rFonts w:cs="Times New Roman"/>
                  <w:b/>
                  <w:rPrChange w:id="11208" w:author="Windows User" w:date="2019-09-19T02:14:00Z">
                    <w:rPr>
                      <w:rFonts w:cs="Times New Roman"/>
                      <w:b/>
                      <w:sz w:val="22"/>
                    </w:rPr>
                  </w:rPrChange>
                </w:rPr>
                <w:t>Flow Event</w:t>
              </w:r>
            </w:ins>
          </w:p>
        </w:tc>
      </w:tr>
      <w:tr w:rsidR="00755C33" w:rsidRPr="0033182C" w14:paraId="10F39858" w14:textId="77777777" w:rsidTr="00986BA5">
        <w:trPr>
          <w:trHeight w:val="370"/>
          <w:ins w:id="11209" w:author="Windows User" w:date="2019-09-19T01:55:00Z"/>
        </w:trPr>
        <w:tc>
          <w:tcPr>
            <w:tcW w:w="7933" w:type="dxa"/>
            <w:gridSpan w:val="3"/>
          </w:tcPr>
          <w:p w14:paraId="2D78DE44" w14:textId="77777777" w:rsidR="00755C33" w:rsidRPr="0033182C" w:rsidRDefault="00755C33" w:rsidP="00755C33">
            <w:pPr>
              <w:spacing w:after="0" w:line="240" w:lineRule="auto"/>
              <w:jc w:val="center"/>
              <w:rPr>
                <w:ins w:id="11210" w:author="Windows User" w:date="2019-09-19T01:55:00Z"/>
                <w:rFonts w:cs="Times New Roman"/>
                <w:rPrChange w:id="11211" w:author="Windows User" w:date="2019-09-19T02:14:00Z">
                  <w:rPr>
                    <w:ins w:id="11212" w:author="Windows User" w:date="2019-09-19T01:55:00Z"/>
                    <w:rFonts w:cs="Times New Roman"/>
                    <w:sz w:val="22"/>
                  </w:rPr>
                </w:rPrChange>
              </w:rPr>
            </w:pPr>
            <w:ins w:id="11213" w:author="Windows User" w:date="2019-09-19T01:55:00Z">
              <w:r w:rsidRPr="0033182C">
                <w:rPr>
                  <w:rFonts w:cs="Times New Roman"/>
                  <w:rPrChange w:id="11214" w:author="Windows User" w:date="2019-09-19T02:14:00Z">
                    <w:rPr>
                      <w:rFonts w:cs="Times New Roman"/>
                      <w:sz w:val="22"/>
                    </w:rPr>
                  </w:rPrChange>
                </w:rPr>
                <w:t>Alternatif Flow : Inputan salah</w:t>
              </w:r>
            </w:ins>
          </w:p>
        </w:tc>
      </w:tr>
      <w:tr w:rsidR="00755C33" w:rsidRPr="0033182C" w14:paraId="6A2414F8" w14:textId="77777777" w:rsidTr="00986BA5">
        <w:trPr>
          <w:trHeight w:val="370"/>
          <w:ins w:id="11215" w:author="Windows User" w:date="2019-09-19T01:55:00Z"/>
        </w:trPr>
        <w:tc>
          <w:tcPr>
            <w:tcW w:w="4604" w:type="dxa"/>
            <w:gridSpan w:val="2"/>
          </w:tcPr>
          <w:p w14:paraId="6C281FF0" w14:textId="77777777" w:rsidR="00755C33" w:rsidRPr="0033182C" w:rsidRDefault="00755C33" w:rsidP="00755C33">
            <w:pPr>
              <w:pStyle w:val="ListParagraph"/>
              <w:numPr>
                <w:ilvl w:val="0"/>
                <w:numId w:val="7"/>
              </w:numPr>
              <w:spacing w:after="0" w:line="240" w:lineRule="auto"/>
              <w:rPr>
                <w:ins w:id="11216" w:author="Windows User" w:date="2019-09-19T01:55:00Z"/>
                <w:rFonts w:cs="Times New Roman"/>
                <w:rPrChange w:id="11217" w:author="Windows User" w:date="2019-09-19T02:14:00Z">
                  <w:rPr>
                    <w:ins w:id="11218" w:author="Windows User" w:date="2019-09-19T01:55:00Z"/>
                    <w:rFonts w:cs="Times New Roman"/>
                    <w:sz w:val="22"/>
                  </w:rPr>
                </w:rPrChange>
              </w:rPr>
            </w:pPr>
            <w:ins w:id="11219" w:author="Windows User" w:date="2019-09-19T01:55:00Z">
              <w:r w:rsidRPr="0033182C">
                <w:rPr>
                  <w:rFonts w:cs="Times New Roman"/>
                  <w:rPrChange w:id="11220" w:author="Windows User" w:date="2019-09-19T02:14:00Z">
                    <w:rPr>
                      <w:rFonts w:cs="Times New Roman"/>
                      <w:sz w:val="22"/>
                    </w:rPr>
                  </w:rPrChange>
                </w:rPr>
                <w:t>Klik Update</w:t>
              </w:r>
            </w:ins>
          </w:p>
        </w:tc>
        <w:tc>
          <w:tcPr>
            <w:tcW w:w="3329" w:type="dxa"/>
          </w:tcPr>
          <w:p w14:paraId="5A5E2E53" w14:textId="77777777" w:rsidR="00755C33" w:rsidRPr="0033182C" w:rsidRDefault="00755C33" w:rsidP="00755C33">
            <w:pPr>
              <w:spacing w:after="0" w:line="240" w:lineRule="auto"/>
              <w:jc w:val="center"/>
              <w:rPr>
                <w:ins w:id="11221" w:author="Windows User" w:date="2019-09-19T01:55:00Z"/>
                <w:rFonts w:cs="Times New Roman"/>
                <w:rPrChange w:id="11222" w:author="Windows User" w:date="2019-09-19T02:14:00Z">
                  <w:rPr>
                    <w:ins w:id="11223" w:author="Windows User" w:date="2019-09-19T01:55:00Z"/>
                    <w:rFonts w:cs="Times New Roman"/>
                    <w:sz w:val="22"/>
                  </w:rPr>
                </w:rPrChange>
              </w:rPr>
            </w:pPr>
          </w:p>
        </w:tc>
      </w:tr>
      <w:tr w:rsidR="00755C33" w:rsidRPr="0033182C" w14:paraId="0AB16457" w14:textId="77777777" w:rsidTr="00986BA5">
        <w:trPr>
          <w:trHeight w:val="370"/>
          <w:ins w:id="11224" w:author="Windows User" w:date="2019-09-19T01:55:00Z"/>
        </w:trPr>
        <w:tc>
          <w:tcPr>
            <w:tcW w:w="4604" w:type="dxa"/>
            <w:gridSpan w:val="2"/>
          </w:tcPr>
          <w:p w14:paraId="054560BD" w14:textId="77777777" w:rsidR="00755C33" w:rsidRPr="0033182C" w:rsidRDefault="00755C33" w:rsidP="00755C33">
            <w:pPr>
              <w:spacing w:after="0" w:line="240" w:lineRule="auto"/>
              <w:jc w:val="center"/>
              <w:rPr>
                <w:ins w:id="11225" w:author="Windows User" w:date="2019-09-19T01:55:00Z"/>
                <w:rFonts w:cs="Times New Roman"/>
                <w:rPrChange w:id="11226" w:author="Windows User" w:date="2019-09-19T02:14:00Z">
                  <w:rPr>
                    <w:ins w:id="11227" w:author="Windows User" w:date="2019-09-19T01:55:00Z"/>
                    <w:rFonts w:cs="Times New Roman"/>
                    <w:sz w:val="22"/>
                  </w:rPr>
                </w:rPrChange>
              </w:rPr>
            </w:pPr>
          </w:p>
        </w:tc>
        <w:tc>
          <w:tcPr>
            <w:tcW w:w="3329" w:type="dxa"/>
          </w:tcPr>
          <w:p w14:paraId="519CE2B0" w14:textId="77777777" w:rsidR="00755C33" w:rsidRPr="0033182C" w:rsidRDefault="00755C33" w:rsidP="00755C33">
            <w:pPr>
              <w:pStyle w:val="ListParagraph"/>
              <w:numPr>
                <w:ilvl w:val="0"/>
                <w:numId w:val="7"/>
              </w:numPr>
              <w:spacing w:after="0" w:line="240" w:lineRule="auto"/>
              <w:ind w:left="393" w:hanging="283"/>
              <w:rPr>
                <w:ins w:id="11228" w:author="Windows User" w:date="2019-09-19T01:55:00Z"/>
                <w:rFonts w:cs="Times New Roman"/>
                <w:rPrChange w:id="11229" w:author="Windows User" w:date="2019-09-19T02:14:00Z">
                  <w:rPr>
                    <w:ins w:id="11230" w:author="Windows User" w:date="2019-09-19T01:55:00Z"/>
                    <w:rFonts w:cs="Times New Roman"/>
                    <w:sz w:val="22"/>
                  </w:rPr>
                </w:rPrChange>
              </w:rPr>
            </w:pPr>
            <w:ins w:id="11231" w:author="Windows User" w:date="2019-09-19T01:55:00Z">
              <w:r w:rsidRPr="0033182C">
                <w:rPr>
                  <w:rFonts w:cs="Times New Roman"/>
                  <w:rPrChange w:id="11232" w:author="Windows User" w:date="2019-09-19T02:14:00Z">
                    <w:rPr>
                      <w:rFonts w:cs="Times New Roman"/>
                      <w:sz w:val="22"/>
                    </w:rPr>
                  </w:rPrChange>
                </w:rPr>
                <w:t>Menampilkan pop-up “Inputan Salah”</w:t>
              </w:r>
            </w:ins>
          </w:p>
        </w:tc>
      </w:tr>
      <w:tr w:rsidR="00755C33" w:rsidRPr="0033182C" w14:paraId="4EFD934C" w14:textId="77777777" w:rsidTr="00986BA5">
        <w:trPr>
          <w:trHeight w:val="370"/>
          <w:ins w:id="11233" w:author="Windows User" w:date="2019-09-19T01:55:00Z"/>
        </w:trPr>
        <w:tc>
          <w:tcPr>
            <w:tcW w:w="4604" w:type="dxa"/>
            <w:gridSpan w:val="2"/>
          </w:tcPr>
          <w:p w14:paraId="52630E62" w14:textId="77777777" w:rsidR="00755C33" w:rsidRPr="0033182C" w:rsidRDefault="00755C33" w:rsidP="00755C33">
            <w:pPr>
              <w:pStyle w:val="ListParagraph"/>
              <w:numPr>
                <w:ilvl w:val="0"/>
                <w:numId w:val="7"/>
              </w:numPr>
              <w:spacing w:after="0" w:line="240" w:lineRule="auto"/>
              <w:ind w:left="748"/>
              <w:rPr>
                <w:ins w:id="11234" w:author="Windows User" w:date="2019-09-19T01:55:00Z"/>
                <w:rFonts w:cs="Times New Roman"/>
                <w:rPrChange w:id="11235" w:author="Windows User" w:date="2019-09-19T02:14:00Z">
                  <w:rPr>
                    <w:ins w:id="11236" w:author="Windows User" w:date="2019-09-19T01:55:00Z"/>
                    <w:rFonts w:cs="Times New Roman"/>
                    <w:sz w:val="22"/>
                  </w:rPr>
                </w:rPrChange>
              </w:rPr>
            </w:pPr>
            <w:ins w:id="11237" w:author="Windows User" w:date="2019-09-19T01:55:00Z">
              <w:r w:rsidRPr="0033182C">
                <w:rPr>
                  <w:rFonts w:cs="Times New Roman"/>
                  <w:rPrChange w:id="11238" w:author="Windows User" w:date="2019-09-19T02:14:00Z">
                    <w:rPr>
                      <w:rFonts w:cs="Times New Roman"/>
                      <w:sz w:val="22"/>
                    </w:rPr>
                  </w:rPrChange>
                </w:rPr>
                <w:t>Klik ‘oke’</w:t>
              </w:r>
            </w:ins>
          </w:p>
        </w:tc>
        <w:tc>
          <w:tcPr>
            <w:tcW w:w="3329" w:type="dxa"/>
          </w:tcPr>
          <w:p w14:paraId="3D2BA8F5" w14:textId="77777777" w:rsidR="00755C33" w:rsidRPr="0033182C" w:rsidRDefault="00755C33" w:rsidP="00755C33">
            <w:pPr>
              <w:spacing w:after="0" w:line="240" w:lineRule="auto"/>
              <w:jc w:val="center"/>
              <w:rPr>
                <w:ins w:id="11239" w:author="Windows User" w:date="2019-09-19T01:55:00Z"/>
                <w:rFonts w:cs="Times New Roman"/>
                <w:rPrChange w:id="11240" w:author="Windows User" w:date="2019-09-19T02:14:00Z">
                  <w:rPr>
                    <w:ins w:id="11241" w:author="Windows User" w:date="2019-09-19T01:55:00Z"/>
                    <w:rFonts w:cs="Times New Roman"/>
                    <w:sz w:val="22"/>
                  </w:rPr>
                </w:rPrChange>
              </w:rPr>
            </w:pPr>
          </w:p>
        </w:tc>
      </w:tr>
      <w:tr w:rsidR="00755C33" w:rsidRPr="0033182C" w14:paraId="724DA163" w14:textId="77777777" w:rsidTr="00986BA5">
        <w:trPr>
          <w:trHeight w:val="370"/>
          <w:ins w:id="11242" w:author="Windows User" w:date="2019-09-19T01:55:00Z"/>
        </w:trPr>
        <w:tc>
          <w:tcPr>
            <w:tcW w:w="4604" w:type="dxa"/>
            <w:gridSpan w:val="2"/>
          </w:tcPr>
          <w:p w14:paraId="7108B1B5" w14:textId="77777777" w:rsidR="00755C33" w:rsidRPr="0033182C" w:rsidRDefault="00755C33" w:rsidP="00755C33">
            <w:pPr>
              <w:spacing w:after="0" w:line="240" w:lineRule="auto"/>
              <w:jc w:val="center"/>
              <w:rPr>
                <w:ins w:id="11243" w:author="Windows User" w:date="2019-09-19T01:55:00Z"/>
                <w:rFonts w:cs="Times New Roman"/>
                <w:rPrChange w:id="11244" w:author="Windows User" w:date="2019-09-19T02:14:00Z">
                  <w:rPr>
                    <w:ins w:id="11245" w:author="Windows User" w:date="2019-09-19T01:55:00Z"/>
                    <w:rFonts w:cs="Times New Roman"/>
                    <w:sz w:val="22"/>
                  </w:rPr>
                </w:rPrChange>
              </w:rPr>
            </w:pPr>
          </w:p>
        </w:tc>
        <w:tc>
          <w:tcPr>
            <w:tcW w:w="3329" w:type="dxa"/>
          </w:tcPr>
          <w:p w14:paraId="75966A8E" w14:textId="77777777" w:rsidR="00755C33" w:rsidRPr="0033182C" w:rsidRDefault="00755C33" w:rsidP="00755C33">
            <w:pPr>
              <w:pStyle w:val="ListParagraph"/>
              <w:numPr>
                <w:ilvl w:val="0"/>
                <w:numId w:val="7"/>
              </w:numPr>
              <w:spacing w:after="0" w:line="240" w:lineRule="auto"/>
              <w:ind w:left="393" w:hanging="283"/>
              <w:rPr>
                <w:ins w:id="11246" w:author="Windows User" w:date="2019-09-19T01:55:00Z"/>
                <w:rFonts w:cs="Times New Roman"/>
                <w:rPrChange w:id="11247" w:author="Windows User" w:date="2019-09-19T02:14:00Z">
                  <w:rPr>
                    <w:ins w:id="11248" w:author="Windows User" w:date="2019-09-19T01:55:00Z"/>
                    <w:rFonts w:cs="Times New Roman"/>
                    <w:sz w:val="22"/>
                  </w:rPr>
                </w:rPrChange>
              </w:rPr>
            </w:pPr>
            <w:ins w:id="11249" w:author="Windows User" w:date="2019-09-19T01:55:00Z">
              <w:r w:rsidRPr="0033182C">
                <w:rPr>
                  <w:rFonts w:cs="Times New Roman"/>
                  <w:rPrChange w:id="11250" w:author="Windows User" w:date="2019-09-19T02:14:00Z">
                    <w:rPr>
                      <w:rFonts w:cs="Times New Roman"/>
                      <w:sz w:val="22"/>
                    </w:rPr>
                  </w:rPrChange>
                </w:rPr>
                <w:t>Sistem menampilkan halaman form edit  data user</w:t>
              </w:r>
            </w:ins>
          </w:p>
          <w:p w14:paraId="2682C8E4" w14:textId="77777777" w:rsidR="00755C33" w:rsidRPr="0033182C" w:rsidRDefault="00755C33" w:rsidP="00755C33">
            <w:pPr>
              <w:pStyle w:val="ListParagraph"/>
              <w:numPr>
                <w:ilvl w:val="0"/>
                <w:numId w:val="24"/>
              </w:numPr>
              <w:spacing w:after="0" w:line="240" w:lineRule="auto"/>
              <w:ind w:left="960"/>
              <w:rPr>
                <w:ins w:id="11251" w:author="Windows User" w:date="2019-09-19T01:55:00Z"/>
                <w:rFonts w:cs="Times New Roman"/>
                <w:rPrChange w:id="11252" w:author="Windows User" w:date="2019-09-19T02:14:00Z">
                  <w:rPr>
                    <w:ins w:id="11253" w:author="Windows User" w:date="2019-09-19T01:55:00Z"/>
                    <w:rFonts w:cs="Times New Roman"/>
                    <w:sz w:val="22"/>
                  </w:rPr>
                </w:rPrChange>
              </w:rPr>
            </w:pPr>
            <w:ins w:id="11254" w:author="Windows User" w:date="2019-09-19T01:55:00Z">
              <w:r w:rsidRPr="0033182C">
                <w:rPr>
                  <w:rFonts w:cs="Times New Roman"/>
                  <w:rPrChange w:id="11255" w:author="Windows User" w:date="2019-09-19T02:14:00Z">
                    <w:rPr>
                      <w:rFonts w:cs="Times New Roman"/>
                      <w:sz w:val="22"/>
                    </w:rPr>
                  </w:rPrChange>
                </w:rPr>
                <w:t>Nama (varchar 20)</w:t>
              </w:r>
            </w:ins>
          </w:p>
          <w:p w14:paraId="02619DB0" w14:textId="77777777" w:rsidR="00755C33" w:rsidRPr="0033182C" w:rsidRDefault="00755C33" w:rsidP="00986BA5">
            <w:pPr>
              <w:pStyle w:val="ListParagraph"/>
              <w:numPr>
                <w:ilvl w:val="0"/>
                <w:numId w:val="24"/>
              </w:numPr>
              <w:spacing w:after="0" w:line="240" w:lineRule="auto"/>
              <w:ind w:left="960"/>
              <w:rPr>
                <w:ins w:id="11256" w:author="Windows User" w:date="2019-09-19T01:55:00Z"/>
                <w:rFonts w:cs="Times New Roman"/>
                <w:rPrChange w:id="11257" w:author="Windows User" w:date="2019-09-19T02:14:00Z">
                  <w:rPr>
                    <w:ins w:id="11258" w:author="Windows User" w:date="2019-09-19T01:55:00Z"/>
                    <w:rFonts w:cs="Times New Roman"/>
                    <w:sz w:val="22"/>
                  </w:rPr>
                </w:rPrChange>
              </w:rPr>
            </w:pPr>
            <w:ins w:id="11259" w:author="Windows User" w:date="2019-09-19T01:55:00Z">
              <w:r w:rsidRPr="0033182C">
                <w:rPr>
                  <w:rFonts w:cs="Times New Roman"/>
                  <w:rPrChange w:id="11260" w:author="Windows User" w:date="2019-09-19T02:14:00Z">
                    <w:rPr>
                      <w:rFonts w:cs="Times New Roman"/>
                      <w:sz w:val="22"/>
                    </w:rPr>
                  </w:rPrChange>
                </w:rPr>
                <w:t>Username (varchar 20)</w:t>
              </w:r>
            </w:ins>
          </w:p>
          <w:p w14:paraId="75EB07A8" w14:textId="77777777" w:rsidR="00755C33" w:rsidRPr="0033182C" w:rsidRDefault="00755C33" w:rsidP="00986BA5">
            <w:pPr>
              <w:pStyle w:val="ListParagraph"/>
              <w:numPr>
                <w:ilvl w:val="0"/>
                <w:numId w:val="24"/>
              </w:numPr>
              <w:spacing w:after="0" w:line="240" w:lineRule="auto"/>
              <w:ind w:left="960"/>
              <w:rPr>
                <w:ins w:id="11261" w:author="Windows User" w:date="2019-09-19T01:55:00Z"/>
                <w:rFonts w:cs="Times New Roman"/>
                <w:rPrChange w:id="11262" w:author="Windows User" w:date="2019-09-19T02:14:00Z">
                  <w:rPr>
                    <w:ins w:id="11263" w:author="Windows User" w:date="2019-09-19T01:55:00Z"/>
                    <w:rFonts w:cs="Times New Roman"/>
                    <w:sz w:val="22"/>
                  </w:rPr>
                </w:rPrChange>
              </w:rPr>
            </w:pPr>
            <w:ins w:id="11264" w:author="Windows User" w:date="2019-09-19T01:55:00Z">
              <w:r w:rsidRPr="0033182C">
                <w:rPr>
                  <w:rFonts w:cs="Times New Roman"/>
                  <w:rPrChange w:id="11265" w:author="Windows User" w:date="2019-09-19T02:14:00Z">
                    <w:rPr>
                      <w:rFonts w:cs="Times New Roman"/>
                      <w:sz w:val="22"/>
                    </w:rPr>
                  </w:rPrChange>
                </w:rPr>
                <w:t>Password (varchar 20)</w:t>
              </w:r>
            </w:ins>
          </w:p>
          <w:p w14:paraId="5491A401" w14:textId="77777777" w:rsidR="00755C33" w:rsidRPr="0033182C" w:rsidRDefault="00755C33" w:rsidP="00986BA5">
            <w:pPr>
              <w:pStyle w:val="ListParagraph"/>
              <w:spacing w:after="0" w:line="240" w:lineRule="auto"/>
              <w:ind w:left="535"/>
              <w:rPr>
                <w:ins w:id="11266" w:author="Windows User" w:date="2019-09-19T01:55:00Z"/>
                <w:rFonts w:cs="Times New Roman"/>
                <w:rPrChange w:id="11267" w:author="Windows User" w:date="2019-09-19T02:14:00Z">
                  <w:rPr>
                    <w:ins w:id="11268" w:author="Windows User" w:date="2019-09-19T01:55:00Z"/>
                    <w:rFonts w:cs="Times New Roman"/>
                    <w:sz w:val="22"/>
                  </w:rPr>
                </w:rPrChange>
              </w:rPr>
            </w:pPr>
          </w:p>
        </w:tc>
      </w:tr>
      <w:tr w:rsidR="00911FAA" w:rsidRPr="0033182C" w14:paraId="1DFF00C3" w14:textId="77777777" w:rsidTr="00910D53">
        <w:trPr>
          <w:trHeight w:val="370"/>
        </w:trPr>
        <w:tc>
          <w:tcPr>
            <w:tcW w:w="7933" w:type="dxa"/>
            <w:gridSpan w:val="3"/>
          </w:tcPr>
          <w:p w14:paraId="76C5D165" w14:textId="36703DD8" w:rsidR="00911FAA" w:rsidRPr="0033182C" w:rsidRDefault="00911FAA" w:rsidP="00911FAA">
            <w:pPr>
              <w:pStyle w:val="ListParagraph"/>
              <w:spacing w:after="0" w:line="240" w:lineRule="auto"/>
              <w:ind w:left="393"/>
              <w:jc w:val="center"/>
              <w:rPr>
                <w:rFonts w:cs="Times New Roman"/>
              </w:rPr>
            </w:pPr>
            <w:ins w:id="11269" w:author="Windows User" w:date="2019-09-19T01:55:00Z">
              <w:r w:rsidRPr="0033182C">
                <w:rPr>
                  <w:rFonts w:cs="Times New Roman"/>
                  <w:rPrChange w:id="11270" w:author="Windows User" w:date="2019-09-19T02:04:00Z">
                    <w:rPr>
                      <w:rFonts w:cs="Times New Roman"/>
                      <w:sz w:val="22"/>
                    </w:rPr>
                  </w:rPrChange>
                </w:rPr>
                <w:t xml:space="preserve">Alternatif Flow </w:t>
              </w:r>
              <w:r w:rsidRPr="0033182C">
                <w:rPr>
                  <w:rFonts w:cs="Times New Roman"/>
                </w:rPr>
                <w:t>:</w:t>
              </w:r>
            </w:ins>
            <w:r w:rsidRPr="0033182C">
              <w:rPr>
                <w:rFonts w:cs="Times New Roman"/>
              </w:rPr>
              <w:t xml:space="preserve"> Password Terlalu Pendek</w:t>
            </w:r>
          </w:p>
        </w:tc>
      </w:tr>
      <w:tr w:rsidR="00911FAA" w:rsidRPr="0033182C" w14:paraId="7FA08689" w14:textId="77777777" w:rsidTr="00986BA5">
        <w:trPr>
          <w:trHeight w:val="370"/>
        </w:trPr>
        <w:tc>
          <w:tcPr>
            <w:tcW w:w="4604" w:type="dxa"/>
            <w:gridSpan w:val="2"/>
          </w:tcPr>
          <w:p w14:paraId="4C8083F4" w14:textId="4C562749" w:rsidR="00911FAA" w:rsidRPr="0033182C" w:rsidRDefault="00911FAA" w:rsidP="00911FAA">
            <w:pPr>
              <w:spacing w:after="0" w:line="240" w:lineRule="auto"/>
              <w:jc w:val="center"/>
              <w:rPr>
                <w:rFonts w:cs="Times New Roman"/>
              </w:rPr>
            </w:pPr>
            <w:r w:rsidRPr="0033182C">
              <w:rPr>
                <w:rFonts w:cs="Times New Roman"/>
              </w:rPr>
              <w:t>4.</w:t>
            </w:r>
            <w:ins w:id="11271" w:author="Windows User" w:date="2019-09-19T01:55:00Z">
              <w:r w:rsidRPr="0033182C">
                <w:rPr>
                  <w:rFonts w:cs="Times New Roman"/>
                  <w:rPrChange w:id="11272" w:author="Windows User" w:date="2019-09-19T02:04:00Z">
                    <w:rPr>
                      <w:rFonts w:cs="Times New Roman"/>
                      <w:sz w:val="22"/>
                    </w:rPr>
                  </w:rPrChange>
                </w:rPr>
                <w:t>Klik Simpan</w:t>
              </w:r>
            </w:ins>
          </w:p>
        </w:tc>
        <w:tc>
          <w:tcPr>
            <w:tcW w:w="3329" w:type="dxa"/>
          </w:tcPr>
          <w:p w14:paraId="7952FC28" w14:textId="77777777" w:rsidR="00911FAA" w:rsidRPr="0033182C" w:rsidRDefault="00911FAA" w:rsidP="00911FAA">
            <w:pPr>
              <w:spacing w:after="0" w:line="240" w:lineRule="auto"/>
              <w:rPr>
                <w:rFonts w:cs="Times New Roman"/>
              </w:rPr>
            </w:pPr>
          </w:p>
        </w:tc>
      </w:tr>
      <w:tr w:rsidR="00911FAA" w:rsidRPr="0033182C" w14:paraId="5962663B" w14:textId="77777777" w:rsidTr="00986BA5">
        <w:trPr>
          <w:trHeight w:val="370"/>
        </w:trPr>
        <w:tc>
          <w:tcPr>
            <w:tcW w:w="4604" w:type="dxa"/>
            <w:gridSpan w:val="2"/>
          </w:tcPr>
          <w:p w14:paraId="3E1AD39D" w14:textId="77777777" w:rsidR="00911FAA" w:rsidRPr="0033182C" w:rsidRDefault="00911FAA" w:rsidP="00911FAA">
            <w:pPr>
              <w:spacing w:after="0" w:line="240" w:lineRule="auto"/>
              <w:jc w:val="center"/>
              <w:rPr>
                <w:rFonts w:cs="Times New Roman"/>
              </w:rPr>
            </w:pPr>
          </w:p>
        </w:tc>
        <w:tc>
          <w:tcPr>
            <w:tcW w:w="3329" w:type="dxa"/>
          </w:tcPr>
          <w:p w14:paraId="2634F9DD" w14:textId="2EF8C232" w:rsidR="00911FAA" w:rsidRPr="0033182C" w:rsidRDefault="00911FAA" w:rsidP="00911FAA">
            <w:pPr>
              <w:pStyle w:val="ListParagraph"/>
              <w:numPr>
                <w:ilvl w:val="0"/>
                <w:numId w:val="7"/>
              </w:numPr>
              <w:spacing w:after="0" w:line="240" w:lineRule="auto"/>
              <w:ind w:left="393" w:hanging="283"/>
              <w:rPr>
                <w:rFonts w:cs="Times New Roman"/>
              </w:rPr>
            </w:pPr>
            <w:ins w:id="11273" w:author="Windows User" w:date="2019-09-19T01:55:00Z">
              <w:r w:rsidRPr="0033182C">
                <w:rPr>
                  <w:rFonts w:cs="Times New Roman"/>
                  <w:rPrChange w:id="11274" w:author="Windows User" w:date="2019-09-19T02:04:00Z">
                    <w:rPr>
                      <w:rFonts w:cs="Times New Roman"/>
                      <w:sz w:val="22"/>
                    </w:rPr>
                  </w:rPrChange>
                </w:rPr>
                <w:t>Menampilkan pop-up “</w:t>
              </w:r>
            </w:ins>
            <w:r w:rsidRPr="0033182C">
              <w:rPr>
                <w:rFonts w:cs="Times New Roman"/>
              </w:rPr>
              <w:t>Password anda terlalu pendek</w:t>
            </w:r>
            <w:ins w:id="11275" w:author="Windows User" w:date="2019-09-19T01:55:00Z">
              <w:r w:rsidRPr="0033182C">
                <w:rPr>
                  <w:rFonts w:cs="Times New Roman"/>
                  <w:rPrChange w:id="11276" w:author="Windows User" w:date="2019-09-19T02:04:00Z">
                    <w:rPr>
                      <w:rFonts w:cs="Times New Roman"/>
                      <w:sz w:val="22"/>
                    </w:rPr>
                  </w:rPrChange>
                </w:rPr>
                <w:t>”</w:t>
              </w:r>
            </w:ins>
          </w:p>
        </w:tc>
      </w:tr>
      <w:tr w:rsidR="00911FAA" w:rsidRPr="0033182C" w14:paraId="5544A229" w14:textId="77777777" w:rsidTr="00986BA5">
        <w:trPr>
          <w:trHeight w:val="370"/>
        </w:trPr>
        <w:tc>
          <w:tcPr>
            <w:tcW w:w="4604" w:type="dxa"/>
            <w:gridSpan w:val="2"/>
          </w:tcPr>
          <w:p w14:paraId="05C9DFE1" w14:textId="5F090E62" w:rsidR="00911FAA" w:rsidRPr="0033182C" w:rsidRDefault="00911FAA" w:rsidP="00911FAA">
            <w:pPr>
              <w:pStyle w:val="ListParagraph"/>
              <w:numPr>
                <w:ilvl w:val="0"/>
                <w:numId w:val="7"/>
              </w:numPr>
              <w:spacing w:after="0" w:line="240" w:lineRule="auto"/>
              <w:ind w:left="313"/>
              <w:rPr>
                <w:rFonts w:cs="Times New Roman"/>
              </w:rPr>
            </w:pPr>
            <w:ins w:id="11277" w:author="Windows User" w:date="2019-09-19T01:55:00Z">
              <w:r w:rsidRPr="0033182C">
                <w:rPr>
                  <w:rFonts w:cs="Times New Roman"/>
                  <w:rPrChange w:id="11278" w:author="Windows User" w:date="2019-09-19T02:04:00Z">
                    <w:rPr>
                      <w:rFonts w:cs="Times New Roman"/>
                      <w:sz w:val="22"/>
                    </w:rPr>
                  </w:rPrChange>
                </w:rPr>
                <w:t>Klik ‘oke’</w:t>
              </w:r>
            </w:ins>
          </w:p>
        </w:tc>
        <w:tc>
          <w:tcPr>
            <w:tcW w:w="3329" w:type="dxa"/>
          </w:tcPr>
          <w:p w14:paraId="2C9E703D" w14:textId="77777777" w:rsidR="00911FAA" w:rsidRPr="0033182C" w:rsidRDefault="00911FAA" w:rsidP="00911FAA">
            <w:pPr>
              <w:spacing w:after="0" w:line="240" w:lineRule="auto"/>
              <w:rPr>
                <w:rFonts w:cs="Times New Roman"/>
              </w:rPr>
            </w:pPr>
          </w:p>
        </w:tc>
      </w:tr>
      <w:tr w:rsidR="00911FAA" w:rsidRPr="0033182C" w14:paraId="3C196DD8" w14:textId="77777777" w:rsidTr="00986BA5">
        <w:trPr>
          <w:trHeight w:val="370"/>
        </w:trPr>
        <w:tc>
          <w:tcPr>
            <w:tcW w:w="4604" w:type="dxa"/>
            <w:gridSpan w:val="2"/>
          </w:tcPr>
          <w:p w14:paraId="08237066" w14:textId="77777777" w:rsidR="00911FAA" w:rsidRPr="0033182C" w:rsidRDefault="00911FAA" w:rsidP="00911FAA">
            <w:pPr>
              <w:spacing w:after="0" w:line="240" w:lineRule="auto"/>
              <w:jc w:val="center"/>
              <w:rPr>
                <w:rFonts w:cs="Times New Roman"/>
              </w:rPr>
            </w:pPr>
          </w:p>
        </w:tc>
        <w:tc>
          <w:tcPr>
            <w:tcW w:w="3329" w:type="dxa"/>
          </w:tcPr>
          <w:p w14:paraId="6500CADE" w14:textId="77777777" w:rsidR="00911FAA" w:rsidRPr="0033182C" w:rsidRDefault="00911FAA" w:rsidP="00911FAA">
            <w:pPr>
              <w:pStyle w:val="ListParagraph"/>
              <w:numPr>
                <w:ilvl w:val="0"/>
                <w:numId w:val="7"/>
              </w:numPr>
              <w:spacing w:after="0" w:line="240" w:lineRule="auto"/>
              <w:ind w:left="379"/>
              <w:rPr>
                <w:rFonts w:cs="Times New Roman"/>
              </w:rPr>
            </w:pPr>
            <w:ins w:id="11279" w:author="Windows User" w:date="2019-09-19T01:55:00Z">
              <w:r w:rsidRPr="0033182C">
                <w:rPr>
                  <w:rFonts w:cs="Times New Roman"/>
                  <w:rPrChange w:id="11280" w:author="Windows User" w:date="2019-09-19T02:04:00Z">
                    <w:rPr>
                      <w:rFonts w:cs="Times New Roman"/>
                      <w:sz w:val="22"/>
                    </w:rPr>
                  </w:rPrChange>
                </w:rPr>
                <w:t>Sistem menampilkan halaman form tambah data user</w:t>
              </w:r>
            </w:ins>
          </w:p>
          <w:p w14:paraId="68B456ED" w14:textId="77777777" w:rsidR="00911FAA" w:rsidRPr="0033182C" w:rsidRDefault="00911FAA" w:rsidP="00911FAA">
            <w:pPr>
              <w:pStyle w:val="ListParagraph"/>
              <w:numPr>
                <w:ilvl w:val="0"/>
                <w:numId w:val="61"/>
              </w:numPr>
              <w:spacing w:after="0" w:line="240" w:lineRule="auto"/>
              <w:rPr>
                <w:rFonts w:cs="Times New Roman"/>
              </w:rPr>
            </w:pPr>
            <w:ins w:id="11281" w:author="Windows User" w:date="2019-09-19T01:55:00Z">
              <w:r w:rsidRPr="0033182C">
                <w:rPr>
                  <w:rFonts w:cs="Times New Roman"/>
                  <w:rPrChange w:id="11282" w:author="Windows User" w:date="2019-09-19T02:04:00Z">
                    <w:rPr>
                      <w:rFonts w:cs="Times New Roman"/>
                      <w:sz w:val="22"/>
                    </w:rPr>
                  </w:rPrChange>
                </w:rPr>
                <w:t>Nama (varchar 20)</w:t>
              </w:r>
            </w:ins>
          </w:p>
          <w:p w14:paraId="06C806DE" w14:textId="77777777" w:rsidR="00911FAA" w:rsidRPr="0033182C" w:rsidRDefault="00911FAA" w:rsidP="00911FAA">
            <w:pPr>
              <w:pStyle w:val="ListParagraph"/>
              <w:numPr>
                <w:ilvl w:val="0"/>
                <w:numId w:val="61"/>
              </w:numPr>
              <w:spacing w:after="0" w:line="240" w:lineRule="auto"/>
              <w:rPr>
                <w:rFonts w:cs="Times New Roman"/>
              </w:rPr>
            </w:pPr>
            <w:ins w:id="11283" w:author="Windows User" w:date="2019-09-19T01:55:00Z">
              <w:r w:rsidRPr="0033182C">
                <w:rPr>
                  <w:rFonts w:cs="Times New Roman"/>
                  <w:rPrChange w:id="11284" w:author="Windows User" w:date="2019-09-19T02:04:00Z">
                    <w:rPr>
                      <w:rFonts w:cs="Times New Roman"/>
                      <w:sz w:val="22"/>
                    </w:rPr>
                  </w:rPrChange>
                </w:rPr>
                <w:t>Username (varchar 20)</w:t>
              </w:r>
            </w:ins>
          </w:p>
          <w:p w14:paraId="529BBFC9" w14:textId="32D3EA15" w:rsidR="00911FAA" w:rsidRPr="0033182C" w:rsidRDefault="00911FAA" w:rsidP="00911FAA">
            <w:pPr>
              <w:pStyle w:val="ListParagraph"/>
              <w:numPr>
                <w:ilvl w:val="0"/>
                <w:numId w:val="61"/>
              </w:numPr>
              <w:spacing w:after="0" w:line="240" w:lineRule="auto"/>
              <w:rPr>
                <w:rFonts w:cs="Times New Roman"/>
              </w:rPr>
            </w:pPr>
            <w:ins w:id="11285" w:author="Windows User" w:date="2019-09-19T01:55:00Z">
              <w:r w:rsidRPr="0033182C">
                <w:rPr>
                  <w:rFonts w:cs="Times New Roman"/>
                  <w:rPrChange w:id="11286" w:author="Windows User" w:date="2019-09-19T02:04:00Z">
                    <w:rPr>
                      <w:rFonts w:cs="Times New Roman"/>
                      <w:sz w:val="22"/>
                    </w:rPr>
                  </w:rPrChange>
                </w:rPr>
                <w:t>Password (varchar 20)</w:t>
              </w:r>
            </w:ins>
          </w:p>
        </w:tc>
      </w:tr>
    </w:tbl>
    <w:p w14:paraId="60F59C03" w14:textId="51FD7A30" w:rsidR="007755A2" w:rsidRPr="0033182C" w:rsidRDefault="007755A2" w:rsidP="007755A2">
      <w:pPr>
        <w:pStyle w:val="Caption"/>
        <w:keepNext/>
        <w:spacing w:after="0"/>
        <w:rPr>
          <w:rFonts w:cs="Times New Roman"/>
          <w:color w:val="auto"/>
        </w:rPr>
      </w:pPr>
    </w:p>
    <w:p w14:paraId="3AD329F5" w14:textId="5B72CC26" w:rsidR="00755C33" w:rsidRPr="0033182C" w:rsidRDefault="007755A2" w:rsidP="007755A2">
      <w:pPr>
        <w:spacing w:after="160" w:line="259" w:lineRule="auto"/>
        <w:jc w:val="left"/>
        <w:rPr>
          <w:rFonts w:cs="Times New Roman"/>
          <w:i/>
          <w:iCs/>
          <w:sz w:val="18"/>
          <w:szCs w:val="18"/>
        </w:rPr>
      </w:pPr>
      <w:r w:rsidRPr="0033182C">
        <w:rPr>
          <w:rFonts w:cs="Times New Roman"/>
        </w:rPr>
        <w:br w:type="page"/>
      </w:r>
    </w:p>
    <w:p w14:paraId="43E119C4" w14:textId="346F5091" w:rsidR="007755A2" w:rsidRPr="0033182C" w:rsidRDefault="007755A2" w:rsidP="007755A2">
      <w:pPr>
        <w:pStyle w:val="Caption"/>
        <w:keepNext/>
        <w:spacing w:after="0" w:line="360" w:lineRule="auto"/>
        <w:jc w:val="center"/>
        <w:rPr>
          <w:rFonts w:cs="Times New Roman"/>
          <w:i w:val="0"/>
          <w:color w:val="auto"/>
          <w:sz w:val="24"/>
          <w:szCs w:val="24"/>
        </w:rPr>
      </w:pPr>
      <w:bookmarkStart w:id="11287" w:name="_Toc23881739"/>
      <w:r w:rsidRPr="0033182C">
        <w:rPr>
          <w:rFonts w:cs="Times New Roman"/>
          <w:i w:val="0"/>
          <w:color w:val="auto"/>
          <w:sz w:val="24"/>
          <w:szCs w:val="24"/>
        </w:rPr>
        <w:lastRenderedPageBreak/>
        <w:t xml:space="preserve">Tabel </w:t>
      </w:r>
      <w:r w:rsidR="000367FF">
        <w:rPr>
          <w:rFonts w:cs="Times New Roman"/>
          <w:i w:val="0"/>
          <w:color w:val="auto"/>
          <w:sz w:val="24"/>
          <w:szCs w:val="24"/>
        </w:rPr>
        <w:fldChar w:fldCharType="begin"/>
      </w:r>
      <w:r w:rsidR="000367FF">
        <w:rPr>
          <w:rFonts w:cs="Times New Roman"/>
          <w:i w:val="0"/>
          <w:color w:val="auto"/>
          <w:sz w:val="24"/>
          <w:szCs w:val="24"/>
        </w:rPr>
        <w:instrText xml:space="preserve"> STYLEREF 1 \s </w:instrText>
      </w:r>
      <w:r w:rsidR="000367FF">
        <w:rPr>
          <w:rFonts w:cs="Times New Roman"/>
          <w:i w:val="0"/>
          <w:color w:val="auto"/>
          <w:sz w:val="24"/>
          <w:szCs w:val="24"/>
        </w:rPr>
        <w:fldChar w:fldCharType="separate"/>
      </w:r>
      <w:r w:rsidR="000367FF">
        <w:rPr>
          <w:rFonts w:cs="Times New Roman"/>
          <w:i w:val="0"/>
          <w:noProof/>
          <w:color w:val="auto"/>
          <w:sz w:val="24"/>
          <w:szCs w:val="24"/>
        </w:rPr>
        <w:t>A</w:t>
      </w:r>
      <w:r w:rsidR="000367FF">
        <w:rPr>
          <w:rFonts w:cs="Times New Roman"/>
          <w:i w:val="0"/>
          <w:color w:val="auto"/>
          <w:sz w:val="24"/>
          <w:szCs w:val="24"/>
        </w:rPr>
        <w:fldChar w:fldCharType="end"/>
      </w:r>
      <w:r w:rsidR="000367FF">
        <w:rPr>
          <w:rFonts w:cs="Times New Roman"/>
          <w:i w:val="0"/>
          <w:color w:val="auto"/>
          <w:sz w:val="24"/>
          <w:szCs w:val="24"/>
        </w:rPr>
        <w:t>.</w:t>
      </w:r>
      <w:r w:rsidR="000367FF">
        <w:rPr>
          <w:rFonts w:cs="Times New Roman"/>
          <w:i w:val="0"/>
          <w:color w:val="auto"/>
          <w:sz w:val="24"/>
          <w:szCs w:val="24"/>
        </w:rPr>
        <w:fldChar w:fldCharType="begin"/>
      </w:r>
      <w:r w:rsidR="000367FF">
        <w:rPr>
          <w:rFonts w:cs="Times New Roman"/>
          <w:i w:val="0"/>
          <w:color w:val="auto"/>
          <w:sz w:val="24"/>
          <w:szCs w:val="24"/>
        </w:rPr>
        <w:instrText xml:space="preserve"> SEQ Tabel \* ARABIC \s 1 </w:instrText>
      </w:r>
      <w:r w:rsidR="000367FF">
        <w:rPr>
          <w:rFonts w:cs="Times New Roman"/>
          <w:i w:val="0"/>
          <w:color w:val="auto"/>
          <w:sz w:val="24"/>
          <w:szCs w:val="24"/>
        </w:rPr>
        <w:fldChar w:fldCharType="separate"/>
      </w:r>
      <w:r w:rsidR="000367FF">
        <w:rPr>
          <w:rFonts w:cs="Times New Roman"/>
          <w:i w:val="0"/>
          <w:noProof/>
          <w:color w:val="auto"/>
          <w:sz w:val="24"/>
          <w:szCs w:val="24"/>
        </w:rPr>
        <w:t>4</w:t>
      </w:r>
      <w:r w:rsidR="000367FF">
        <w:rPr>
          <w:rFonts w:cs="Times New Roman"/>
          <w:i w:val="0"/>
          <w:color w:val="auto"/>
          <w:sz w:val="24"/>
          <w:szCs w:val="24"/>
        </w:rPr>
        <w:fldChar w:fldCharType="end"/>
      </w:r>
      <w:r w:rsidRPr="0033182C">
        <w:rPr>
          <w:rFonts w:cs="Times New Roman"/>
          <w:i w:val="0"/>
          <w:color w:val="auto"/>
          <w:sz w:val="24"/>
          <w:szCs w:val="24"/>
        </w:rPr>
        <w:t xml:space="preserve">  Skenario Lihat History Log In</w:t>
      </w:r>
      <w:bookmarkEnd w:id="11287"/>
    </w:p>
    <w:tbl>
      <w:tblPr>
        <w:tblStyle w:val="TableGrid"/>
        <w:tblW w:w="7933" w:type="dxa"/>
        <w:tblLook w:val="04A0" w:firstRow="1" w:lastRow="0" w:firstColumn="1" w:lastColumn="0" w:noHBand="0" w:noVBand="1"/>
      </w:tblPr>
      <w:tblGrid>
        <w:gridCol w:w="4531"/>
        <w:gridCol w:w="73"/>
        <w:gridCol w:w="3329"/>
      </w:tblGrid>
      <w:tr w:rsidR="00755C33" w:rsidRPr="0033182C" w14:paraId="1483E564" w14:textId="77777777" w:rsidTr="00986BA5">
        <w:trPr>
          <w:ins w:id="11288" w:author="Windows User" w:date="2019-09-19T02:16:00Z"/>
        </w:trPr>
        <w:tc>
          <w:tcPr>
            <w:tcW w:w="4531" w:type="dxa"/>
          </w:tcPr>
          <w:p w14:paraId="0E552B88" w14:textId="77777777" w:rsidR="00755C33" w:rsidRPr="0033182C" w:rsidRDefault="00755C33" w:rsidP="007755A2">
            <w:pPr>
              <w:spacing w:after="0"/>
              <w:rPr>
                <w:ins w:id="11289" w:author="Windows User" w:date="2019-09-19T02:16:00Z"/>
                <w:rFonts w:cs="Times New Roman"/>
                <w:sz w:val="20"/>
                <w:szCs w:val="24"/>
                <w:lang w:val="en-ID"/>
              </w:rPr>
            </w:pPr>
            <w:ins w:id="11290" w:author="Windows User" w:date="2019-09-19T02:16:00Z">
              <w:r w:rsidRPr="0033182C">
                <w:rPr>
                  <w:rFonts w:cs="Times New Roman"/>
                  <w:b/>
                  <w:sz w:val="20"/>
                  <w:szCs w:val="24"/>
                </w:rPr>
                <w:t>Nama Usecase</w:t>
              </w:r>
            </w:ins>
          </w:p>
        </w:tc>
        <w:tc>
          <w:tcPr>
            <w:tcW w:w="3402" w:type="dxa"/>
            <w:gridSpan w:val="2"/>
          </w:tcPr>
          <w:p w14:paraId="7473AB6A" w14:textId="77777777" w:rsidR="00755C33" w:rsidRPr="0033182C" w:rsidRDefault="00755C33" w:rsidP="007755A2">
            <w:pPr>
              <w:spacing w:after="0"/>
              <w:rPr>
                <w:ins w:id="11291" w:author="Windows User" w:date="2019-09-19T02:16:00Z"/>
                <w:rFonts w:cs="Times New Roman"/>
                <w:sz w:val="20"/>
                <w:szCs w:val="24"/>
                <w:lang w:val="en-ID"/>
              </w:rPr>
            </w:pPr>
            <w:ins w:id="11292" w:author="Windows User" w:date="2019-09-19T02:16:00Z">
              <w:r w:rsidRPr="0033182C">
                <w:rPr>
                  <w:rFonts w:cs="Times New Roman"/>
                  <w:sz w:val="20"/>
                  <w:szCs w:val="24"/>
                </w:rPr>
                <w:t>History login</w:t>
              </w:r>
            </w:ins>
          </w:p>
        </w:tc>
      </w:tr>
      <w:tr w:rsidR="00755C33" w:rsidRPr="0033182C" w14:paraId="5EB17166" w14:textId="77777777" w:rsidTr="00986BA5">
        <w:trPr>
          <w:ins w:id="11293" w:author="Windows User" w:date="2019-09-19T02:16:00Z"/>
        </w:trPr>
        <w:tc>
          <w:tcPr>
            <w:tcW w:w="4531" w:type="dxa"/>
          </w:tcPr>
          <w:p w14:paraId="2303E5C0" w14:textId="77777777" w:rsidR="00755C33" w:rsidRPr="0033182C" w:rsidRDefault="00755C33" w:rsidP="00755C33">
            <w:pPr>
              <w:spacing w:after="0" w:line="240" w:lineRule="auto"/>
              <w:rPr>
                <w:ins w:id="11294" w:author="Windows User" w:date="2019-09-19T02:16:00Z"/>
                <w:rFonts w:cs="Times New Roman"/>
                <w:sz w:val="20"/>
                <w:szCs w:val="24"/>
                <w:lang w:val="en-ID"/>
              </w:rPr>
            </w:pPr>
            <w:ins w:id="11295" w:author="Windows User" w:date="2019-09-19T02:16:00Z">
              <w:r w:rsidRPr="0033182C">
                <w:rPr>
                  <w:rFonts w:cs="Times New Roman"/>
                  <w:b/>
                  <w:sz w:val="20"/>
                  <w:szCs w:val="24"/>
                </w:rPr>
                <w:t>Aktor</w:t>
              </w:r>
            </w:ins>
          </w:p>
        </w:tc>
        <w:tc>
          <w:tcPr>
            <w:tcW w:w="3402" w:type="dxa"/>
            <w:gridSpan w:val="2"/>
          </w:tcPr>
          <w:p w14:paraId="6791C7F8" w14:textId="77777777" w:rsidR="00755C33" w:rsidRPr="0033182C" w:rsidRDefault="00755C33" w:rsidP="00755C33">
            <w:pPr>
              <w:spacing w:after="0" w:line="240" w:lineRule="auto"/>
              <w:rPr>
                <w:ins w:id="11296" w:author="Windows User" w:date="2019-09-19T02:16:00Z"/>
                <w:rFonts w:cs="Times New Roman"/>
                <w:sz w:val="20"/>
                <w:szCs w:val="24"/>
                <w:lang w:val="en-ID"/>
              </w:rPr>
            </w:pPr>
            <w:ins w:id="11297" w:author="Windows User" w:date="2019-09-19T02:16:00Z">
              <w:r w:rsidRPr="0033182C">
                <w:rPr>
                  <w:rFonts w:cs="Times New Roman"/>
                  <w:sz w:val="20"/>
                  <w:szCs w:val="24"/>
                </w:rPr>
                <w:t xml:space="preserve">Admin </w:t>
              </w:r>
            </w:ins>
          </w:p>
        </w:tc>
      </w:tr>
      <w:tr w:rsidR="00755C33" w:rsidRPr="0033182C" w14:paraId="656B9B8A" w14:textId="77777777" w:rsidTr="00986BA5">
        <w:trPr>
          <w:ins w:id="11298" w:author="Windows User" w:date="2019-09-19T02:16:00Z"/>
        </w:trPr>
        <w:tc>
          <w:tcPr>
            <w:tcW w:w="4531" w:type="dxa"/>
          </w:tcPr>
          <w:p w14:paraId="58583D01" w14:textId="77777777" w:rsidR="00755C33" w:rsidRPr="0033182C" w:rsidRDefault="00755C33" w:rsidP="00755C33">
            <w:pPr>
              <w:spacing w:after="0" w:line="240" w:lineRule="auto"/>
              <w:rPr>
                <w:ins w:id="11299" w:author="Windows User" w:date="2019-09-19T02:16:00Z"/>
                <w:rFonts w:cs="Times New Roman"/>
                <w:sz w:val="20"/>
                <w:szCs w:val="24"/>
                <w:lang w:val="en-ID"/>
              </w:rPr>
            </w:pPr>
            <w:ins w:id="11300" w:author="Windows User" w:date="2019-09-19T02:16:00Z">
              <w:r w:rsidRPr="0033182C">
                <w:rPr>
                  <w:rFonts w:cs="Times New Roman"/>
                  <w:b/>
                  <w:sz w:val="20"/>
                  <w:szCs w:val="24"/>
                </w:rPr>
                <w:t>Deskripsi Singkat</w:t>
              </w:r>
            </w:ins>
          </w:p>
        </w:tc>
        <w:tc>
          <w:tcPr>
            <w:tcW w:w="3402" w:type="dxa"/>
            <w:gridSpan w:val="2"/>
          </w:tcPr>
          <w:p w14:paraId="4C293F3B" w14:textId="77777777" w:rsidR="00755C33" w:rsidRPr="0033182C" w:rsidRDefault="00755C33" w:rsidP="00755C33">
            <w:pPr>
              <w:spacing w:after="0" w:line="240" w:lineRule="auto"/>
              <w:rPr>
                <w:ins w:id="11301" w:author="Windows User" w:date="2019-09-19T02:16:00Z"/>
                <w:rFonts w:cs="Times New Roman"/>
                <w:sz w:val="20"/>
                <w:szCs w:val="24"/>
                <w:lang w:val="en-ID"/>
              </w:rPr>
            </w:pPr>
            <w:ins w:id="11302" w:author="Windows User" w:date="2019-09-19T02:16:00Z">
              <w:r w:rsidRPr="0033182C">
                <w:rPr>
                  <w:rFonts w:cs="Times New Roman"/>
                  <w:sz w:val="20"/>
                  <w:szCs w:val="24"/>
                </w:rPr>
                <w:t>Aktor melihat history login</w:t>
              </w:r>
            </w:ins>
          </w:p>
        </w:tc>
      </w:tr>
      <w:tr w:rsidR="00755C33" w:rsidRPr="0033182C" w14:paraId="1ABA34CA" w14:textId="77777777" w:rsidTr="00986BA5">
        <w:trPr>
          <w:ins w:id="11303" w:author="Windows User" w:date="2019-09-19T02:16:00Z"/>
        </w:trPr>
        <w:tc>
          <w:tcPr>
            <w:tcW w:w="4531" w:type="dxa"/>
          </w:tcPr>
          <w:p w14:paraId="6C3AE68E" w14:textId="77777777" w:rsidR="00755C33" w:rsidRPr="0033182C" w:rsidRDefault="00755C33" w:rsidP="00755C33">
            <w:pPr>
              <w:spacing w:after="0" w:line="240" w:lineRule="auto"/>
              <w:rPr>
                <w:ins w:id="11304" w:author="Windows User" w:date="2019-09-19T02:16:00Z"/>
                <w:rFonts w:cs="Times New Roman"/>
                <w:sz w:val="20"/>
                <w:szCs w:val="24"/>
                <w:lang w:val="en-ID"/>
              </w:rPr>
            </w:pPr>
            <w:ins w:id="11305" w:author="Windows User" w:date="2019-09-19T02:16:00Z">
              <w:r w:rsidRPr="0033182C">
                <w:rPr>
                  <w:rFonts w:cs="Times New Roman"/>
                  <w:b/>
                  <w:sz w:val="20"/>
                  <w:szCs w:val="24"/>
                </w:rPr>
                <w:t>Prekondisi</w:t>
              </w:r>
            </w:ins>
          </w:p>
        </w:tc>
        <w:tc>
          <w:tcPr>
            <w:tcW w:w="3402" w:type="dxa"/>
            <w:gridSpan w:val="2"/>
          </w:tcPr>
          <w:p w14:paraId="2AABC53B" w14:textId="77777777" w:rsidR="00755C33" w:rsidRPr="0033182C" w:rsidRDefault="00755C33" w:rsidP="00755C33">
            <w:pPr>
              <w:spacing w:after="0" w:line="240" w:lineRule="auto"/>
              <w:rPr>
                <w:ins w:id="11306" w:author="Windows User" w:date="2019-09-19T02:16:00Z"/>
                <w:rFonts w:cs="Times New Roman"/>
                <w:sz w:val="20"/>
                <w:szCs w:val="24"/>
                <w:lang w:val="en-ID"/>
              </w:rPr>
            </w:pPr>
            <w:ins w:id="11307" w:author="Windows User" w:date="2019-09-19T02:16:00Z">
              <w:r w:rsidRPr="0033182C">
                <w:rPr>
                  <w:rFonts w:cs="Times New Roman"/>
                  <w:sz w:val="20"/>
                  <w:szCs w:val="24"/>
                </w:rPr>
                <w:t>Aktor masuk halaman dashboard admin</w:t>
              </w:r>
            </w:ins>
          </w:p>
        </w:tc>
      </w:tr>
      <w:tr w:rsidR="00755C33" w:rsidRPr="0033182C" w14:paraId="75A0D28B" w14:textId="77777777" w:rsidTr="00986BA5">
        <w:trPr>
          <w:ins w:id="11308" w:author="Windows User" w:date="2019-09-19T02:16:00Z"/>
        </w:trPr>
        <w:tc>
          <w:tcPr>
            <w:tcW w:w="4531" w:type="dxa"/>
          </w:tcPr>
          <w:p w14:paraId="7487E061" w14:textId="77777777" w:rsidR="00755C33" w:rsidRPr="0033182C" w:rsidRDefault="00755C33" w:rsidP="00755C33">
            <w:pPr>
              <w:spacing w:after="0" w:line="240" w:lineRule="auto"/>
              <w:rPr>
                <w:ins w:id="11309" w:author="Windows User" w:date="2019-09-19T02:16:00Z"/>
                <w:rFonts w:cs="Times New Roman"/>
                <w:sz w:val="20"/>
                <w:szCs w:val="24"/>
                <w:lang w:val="en-ID"/>
              </w:rPr>
            </w:pPr>
            <w:ins w:id="11310" w:author="Windows User" w:date="2019-09-19T02:16:00Z">
              <w:r w:rsidRPr="0033182C">
                <w:rPr>
                  <w:rFonts w:cs="Times New Roman"/>
                  <w:b/>
                  <w:sz w:val="20"/>
                  <w:szCs w:val="24"/>
                </w:rPr>
                <w:t>Pascakondisi</w:t>
              </w:r>
            </w:ins>
          </w:p>
        </w:tc>
        <w:tc>
          <w:tcPr>
            <w:tcW w:w="3402" w:type="dxa"/>
            <w:gridSpan w:val="2"/>
          </w:tcPr>
          <w:p w14:paraId="1BB7CF85" w14:textId="77777777" w:rsidR="00755C33" w:rsidRPr="0033182C" w:rsidRDefault="00755C33" w:rsidP="00755C33">
            <w:pPr>
              <w:spacing w:after="0" w:line="240" w:lineRule="auto"/>
              <w:rPr>
                <w:ins w:id="11311" w:author="Windows User" w:date="2019-09-19T02:16:00Z"/>
                <w:rFonts w:cs="Times New Roman"/>
                <w:sz w:val="20"/>
                <w:szCs w:val="24"/>
                <w:lang w:val="en-ID"/>
              </w:rPr>
            </w:pPr>
            <w:ins w:id="11312" w:author="Windows User" w:date="2019-09-19T02:16:00Z">
              <w:r w:rsidRPr="0033182C">
                <w:rPr>
                  <w:rFonts w:cs="Times New Roman"/>
                  <w:sz w:val="20"/>
                  <w:szCs w:val="24"/>
                </w:rPr>
                <w:t>History login ditampilkan</w:t>
              </w:r>
            </w:ins>
          </w:p>
        </w:tc>
      </w:tr>
      <w:tr w:rsidR="00755C33" w:rsidRPr="0033182C" w14:paraId="3C6A168B" w14:textId="77777777" w:rsidTr="00986BA5">
        <w:trPr>
          <w:ins w:id="11313" w:author="Windows User" w:date="2019-09-19T02:16:00Z"/>
        </w:trPr>
        <w:tc>
          <w:tcPr>
            <w:tcW w:w="7933" w:type="dxa"/>
            <w:gridSpan w:val="3"/>
          </w:tcPr>
          <w:p w14:paraId="35BA054C" w14:textId="77777777" w:rsidR="00755C33" w:rsidRPr="0033182C" w:rsidRDefault="00755C33" w:rsidP="00755C33">
            <w:pPr>
              <w:spacing w:after="0" w:line="240" w:lineRule="auto"/>
              <w:jc w:val="center"/>
              <w:rPr>
                <w:ins w:id="11314" w:author="Windows User" w:date="2019-09-19T02:16:00Z"/>
                <w:rFonts w:cs="Times New Roman"/>
                <w:sz w:val="20"/>
                <w:szCs w:val="24"/>
              </w:rPr>
            </w:pPr>
            <w:ins w:id="11315" w:author="Windows User" w:date="2019-09-19T02:16:00Z">
              <w:r w:rsidRPr="0033182C">
                <w:rPr>
                  <w:rFonts w:cs="Times New Roman"/>
                  <w:b/>
                  <w:bCs/>
                  <w:sz w:val="20"/>
                  <w:szCs w:val="24"/>
                  <w:rPrChange w:id="11316" w:author="Windows User" w:date="2019-09-19T02:35:00Z">
                    <w:rPr>
                      <w:b/>
                      <w:bCs/>
                      <w:sz w:val="22"/>
                      <w:szCs w:val="24"/>
                    </w:rPr>
                  </w:rPrChange>
                </w:rPr>
                <w:t>Flow Event</w:t>
              </w:r>
            </w:ins>
          </w:p>
        </w:tc>
      </w:tr>
      <w:tr w:rsidR="00755C33" w:rsidRPr="0033182C" w14:paraId="1E46785C" w14:textId="77777777" w:rsidTr="00986BA5">
        <w:trPr>
          <w:ins w:id="11317" w:author="Windows User" w:date="2019-09-19T02:16:00Z"/>
        </w:trPr>
        <w:tc>
          <w:tcPr>
            <w:tcW w:w="7933" w:type="dxa"/>
            <w:gridSpan w:val="3"/>
          </w:tcPr>
          <w:p w14:paraId="4CEF957B" w14:textId="77777777" w:rsidR="00755C33" w:rsidRPr="0033182C" w:rsidRDefault="00755C33" w:rsidP="00755C33">
            <w:pPr>
              <w:spacing w:after="0" w:line="240" w:lineRule="auto"/>
              <w:jc w:val="center"/>
              <w:rPr>
                <w:ins w:id="11318" w:author="Windows User" w:date="2019-09-19T02:16:00Z"/>
                <w:rFonts w:cs="Times New Roman"/>
                <w:sz w:val="20"/>
                <w:szCs w:val="24"/>
              </w:rPr>
            </w:pPr>
            <w:ins w:id="11319" w:author="Windows User" w:date="2019-09-19T02:16:00Z">
              <w:r w:rsidRPr="0033182C">
                <w:rPr>
                  <w:rFonts w:cs="Times New Roman"/>
                  <w:b/>
                  <w:sz w:val="20"/>
                  <w:szCs w:val="24"/>
                  <w:rPrChange w:id="11320" w:author="Windows User" w:date="2019-09-19T02:35:00Z">
                    <w:rPr>
                      <w:b/>
                      <w:sz w:val="22"/>
                      <w:szCs w:val="24"/>
                    </w:rPr>
                  </w:rPrChange>
                </w:rPr>
                <w:t>Normal Flow : History login</w:t>
              </w:r>
            </w:ins>
          </w:p>
        </w:tc>
      </w:tr>
      <w:tr w:rsidR="00755C33" w:rsidRPr="0033182C" w14:paraId="3E76035E" w14:textId="77777777" w:rsidTr="00986BA5">
        <w:trPr>
          <w:trHeight w:val="371"/>
          <w:ins w:id="11321" w:author="Windows User" w:date="2019-09-19T02:16:00Z"/>
        </w:trPr>
        <w:tc>
          <w:tcPr>
            <w:tcW w:w="4604" w:type="dxa"/>
            <w:gridSpan w:val="2"/>
          </w:tcPr>
          <w:p w14:paraId="108431C0" w14:textId="77777777" w:rsidR="00755C33" w:rsidRPr="0033182C" w:rsidRDefault="00755C33" w:rsidP="00755C33">
            <w:pPr>
              <w:spacing w:after="0" w:line="240" w:lineRule="auto"/>
              <w:rPr>
                <w:ins w:id="11322" w:author="Windows User" w:date="2019-09-19T02:16:00Z"/>
                <w:rFonts w:cs="Times New Roman"/>
                <w:b/>
                <w:sz w:val="20"/>
                <w:szCs w:val="24"/>
                <w:rPrChange w:id="11323" w:author="Windows User" w:date="2019-09-19T02:32:00Z">
                  <w:rPr>
                    <w:ins w:id="11324" w:author="Windows User" w:date="2019-09-19T02:16:00Z"/>
                    <w:b/>
                    <w:sz w:val="22"/>
                    <w:szCs w:val="24"/>
                  </w:rPr>
                </w:rPrChange>
              </w:rPr>
            </w:pPr>
            <w:ins w:id="11325" w:author="Windows User" w:date="2019-09-19T02:16:00Z">
              <w:r w:rsidRPr="0033182C">
                <w:rPr>
                  <w:rFonts w:cs="Times New Roman"/>
                  <w:sz w:val="20"/>
                  <w:szCs w:val="24"/>
                  <w:rPrChange w:id="11326" w:author="Windows User" w:date="2019-09-19T02:32:00Z">
                    <w:rPr>
                      <w:sz w:val="22"/>
                      <w:szCs w:val="24"/>
                    </w:rPr>
                  </w:rPrChange>
                </w:rPr>
                <w:t>Aksi Aktor</w:t>
              </w:r>
            </w:ins>
          </w:p>
        </w:tc>
        <w:tc>
          <w:tcPr>
            <w:tcW w:w="3329" w:type="dxa"/>
          </w:tcPr>
          <w:p w14:paraId="3A753B70" w14:textId="77777777" w:rsidR="00755C33" w:rsidRPr="0033182C" w:rsidRDefault="00755C33" w:rsidP="00755C33">
            <w:pPr>
              <w:spacing w:after="0" w:line="240" w:lineRule="auto"/>
              <w:rPr>
                <w:ins w:id="11327" w:author="Windows User" w:date="2019-09-19T02:16:00Z"/>
                <w:rFonts w:cs="Times New Roman"/>
                <w:b/>
                <w:sz w:val="20"/>
                <w:szCs w:val="24"/>
                <w:rPrChange w:id="11328" w:author="Windows User" w:date="2019-09-19T02:32:00Z">
                  <w:rPr>
                    <w:ins w:id="11329" w:author="Windows User" w:date="2019-09-19T02:16:00Z"/>
                    <w:b/>
                    <w:sz w:val="22"/>
                    <w:szCs w:val="24"/>
                  </w:rPr>
                </w:rPrChange>
              </w:rPr>
            </w:pPr>
            <w:ins w:id="11330" w:author="Windows User" w:date="2019-09-19T02:16:00Z">
              <w:r w:rsidRPr="0033182C">
                <w:rPr>
                  <w:rFonts w:cs="Times New Roman"/>
                  <w:sz w:val="20"/>
                  <w:szCs w:val="24"/>
                  <w:rPrChange w:id="11331" w:author="Windows User" w:date="2019-09-19T02:32:00Z">
                    <w:rPr>
                      <w:sz w:val="22"/>
                      <w:szCs w:val="24"/>
                    </w:rPr>
                  </w:rPrChange>
                </w:rPr>
                <w:t>Reaksi Sistem</w:t>
              </w:r>
            </w:ins>
          </w:p>
        </w:tc>
      </w:tr>
      <w:tr w:rsidR="00755C33" w:rsidRPr="0033182C" w14:paraId="231AD4EB" w14:textId="77777777" w:rsidTr="00986BA5">
        <w:trPr>
          <w:trHeight w:val="371"/>
          <w:ins w:id="11332" w:author="Windows User" w:date="2019-09-19T02:16:00Z"/>
        </w:trPr>
        <w:tc>
          <w:tcPr>
            <w:tcW w:w="4604" w:type="dxa"/>
            <w:gridSpan w:val="2"/>
          </w:tcPr>
          <w:p w14:paraId="506BF228" w14:textId="77777777" w:rsidR="00755C33" w:rsidRPr="0033182C" w:rsidRDefault="00755C33" w:rsidP="00986BA5">
            <w:pPr>
              <w:pStyle w:val="ListParagraph"/>
              <w:numPr>
                <w:ilvl w:val="0"/>
                <w:numId w:val="11"/>
              </w:numPr>
              <w:spacing w:after="0" w:line="240" w:lineRule="auto"/>
              <w:jc w:val="left"/>
              <w:rPr>
                <w:ins w:id="11333" w:author="Windows User" w:date="2019-09-19T02:16:00Z"/>
                <w:rFonts w:cs="Times New Roman"/>
                <w:sz w:val="20"/>
                <w:szCs w:val="24"/>
                <w:rPrChange w:id="11334" w:author="Windows User" w:date="2019-09-19T02:32:00Z">
                  <w:rPr>
                    <w:ins w:id="11335" w:author="Windows User" w:date="2019-09-19T02:16:00Z"/>
                    <w:sz w:val="22"/>
                    <w:szCs w:val="24"/>
                  </w:rPr>
                </w:rPrChange>
              </w:rPr>
            </w:pPr>
            <w:ins w:id="11336" w:author="Windows User" w:date="2019-09-19T02:16:00Z">
              <w:r w:rsidRPr="0033182C">
                <w:rPr>
                  <w:rFonts w:cs="Times New Roman"/>
                  <w:sz w:val="20"/>
                  <w:szCs w:val="24"/>
                  <w:rPrChange w:id="11337" w:author="Windows User" w:date="2019-09-19T02:32:00Z">
                    <w:rPr>
                      <w:sz w:val="22"/>
                      <w:szCs w:val="24"/>
                    </w:rPr>
                  </w:rPrChange>
                </w:rPr>
                <w:t xml:space="preserve">Klik menu </w:t>
              </w:r>
            </w:ins>
            <w:r w:rsidRPr="0033182C">
              <w:rPr>
                <w:rFonts w:cs="Times New Roman"/>
                <w:sz w:val="20"/>
                <w:szCs w:val="24"/>
              </w:rPr>
              <w:t xml:space="preserve">user </w:t>
            </w:r>
            <w:ins w:id="11338" w:author="Windows User" w:date="2019-09-19T02:16:00Z">
              <w:r w:rsidRPr="0033182C">
                <w:rPr>
                  <w:rFonts w:cs="Times New Roman"/>
                  <w:sz w:val="20"/>
                  <w:szCs w:val="24"/>
                  <w:rPrChange w:id="11339" w:author="Windows User" w:date="2019-09-19T02:32:00Z">
                    <w:rPr>
                      <w:sz w:val="22"/>
                      <w:szCs w:val="24"/>
                    </w:rPr>
                  </w:rPrChange>
                </w:rPr>
                <w:t>pilih History login</w:t>
              </w:r>
            </w:ins>
          </w:p>
        </w:tc>
        <w:tc>
          <w:tcPr>
            <w:tcW w:w="3329" w:type="dxa"/>
          </w:tcPr>
          <w:p w14:paraId="5835CD89" w14:textId="77777777" w:rsidR="00755C33" w:rsidRPr="0033182C" w:rsidRDefault="00755C33" w:rsidP="00986BA5">
            <w:pPr>
              <w:spacing w:after="0" w:line="240" w:lineRule="auto"/>
              <w:jc w:val="left"/>
              <w:rPr>
                <w:ins w:id="11340" w:author="Windows User" w:date="2019-09-19T02:16:00Z"/>
                <w:rFonts w:cs="Times New Roman"/>
                <w:sz w:val="20"/>
                <w:szCs w:val="24"/>
                <w:rPrChange w:id="11341" w:author="Windows User" w:date="2019-09-19T02:32:00Z">
                  <w:rPr>
                    <w:ins w:id="11342" w:author="Windows User" w:date="2019-09-19T02:16:00Z"/>
                    <w:sz w:val="22"/>
                    <w:szCs w:val="24"/>
                  </w:rPr>
                </w:rPrChange>
              </w:rPr>
            </w:pPr>
          </w:p>
        </w:tc>
      </w:tr>
      <w:tr w:rsidR="00755C33" w:rsidRPr="0033182C" w14:paraId="0469913E" w14:textId="77777777" w:rsidTr="00986BA5">
        <w:trPr>
          <w:trHeight w:val="212"/>
        </w:trPr>
        <w:tc>
          <w:tcPr>
            <w:tcW w:w="4604" w:type="dxa"/>
            <w:gridSpan w:val="2"/>
          </w:tcPr>
          <w:p w14:paraId="5766EE2C" w14:textId="77777777" w:rsidR="00755C33" w:rsidRPr="0033182C" w:rsidRDefault="00755C33" w:rsidP="00986BA5">
            <w:pPr>
              <w:pStyle w:val="ListParagraph"/>
              <w:spacing w:after="0" w:line="240" w:lineRule="auto"/>
              <w:jc w:val="left"/>
              <w:rPr>
                <w:rFonts w:cs="Times New Roman"/>
                <w:sz w:val="20"/>
                <w:szCs w:val="24"/>
              </w:rPr>
            </w:pPr>
          </w:p>
        </w:tc>
        <w:tc>
          <w:tcPr>
            <w:tcW w:w="3329" w:type="dxa"/>
          </w:tcPr>
          <w:p w14:paraId="22CBEDAB" w14:textId="77777777" w:rsidR="00755C33" w:rsidRPr="0033182C" w:rsidRDefault="00755C33" w:rsidP="00986BA5">
            <w:pPr>
              <w:pStyle w:val="ListParagraph"/>
              <w:numPr>
                <w:ilvl w:val="0"/>
                <w:numId w:val="11"/>
              </w:numPr>
              <w:spacing w:after="0" w:line="240" w:lineRule="auto"/>
              <w:jc w:val="left"/>
              <w:rPr>
                <w:rFonts w:cs="Times New Roman"/>
                <w:sz w:val="20"/>
                <w:szCs w:val="24"/>
              </w:rPr>
            </w:pPr>
            <w:ins w:id="11343" w:author="Windows User" w:date="2019-09-19T02:16:00Z">
              <w:r w:rsidRPr="0033182C">
                <w:rPr>
                  <w:rFonts w:cs="Times New Roman"/>
                  <w:sz w:val="20"/>
                  <w:szCs w:val="24"/>
                  <w:rPrChange w:id="11344" w:author="Windows User" w:date="2019-09-19T02:32:00Z">
                    <w:rPr>
                      <w:sz w:val="22"/>
                      <w:szCs w:val="24"/>
                    </w:rPr>
                  </w:rPrChange>
                </w:rPr>
                <w:t>Menampilkan data history login</w:t>
              </w:r>
            </w:ins>
          </w:p>
        </w:tc>
      </w:tr>
    </w:tbl>
    <w:p w14:paraId="5AC2720F" w14:textId="107C0673" w:rsidR="00755C33" w:rsidRPr="0033182C" w:rsidRDefault="00755C33" w:rsidP="00755C33">
      <w:pPr>
        <w:pStyle w:val="Caption"/>
        <w:keepNext/>
        <w:rPr>
          <w:rFonts w:cs="Times New Roman"/>
          <w:color w:val="auto"/>
        </w:rPr>
      </w:pPr>
    </w:p>
    <w:p w14:paraId="1C39FE87" w14:textId="5AD9D9D2" w:rsidR="007755A2" w:rsidRPr="0033182C" w:rsidRDefault="007755A2" w:rsidP="007755A2">
      <w:pPr>
        <w:pStyle w:val="Caption"/>
        <w:keepNext/>
        <w:jc w:val="center"/>
        <w:rPr>
          <w:rFonts w:cs="Times New Roman"/>
          <w:i w:val="0"/>
          <w:color w:val="auto"/>
          <w:sz w:val="22"/>
        </w:rPr>
      </w:pPr>
      <w:bookmarkStart w:id="11345" w:name="_Toc23881740"/>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5</w:t>
      </w:r>
      <w:r w:rsidR="000367FF">
        <w:rPr>
          <w:rFonts w:cs="Times New Roman"/>
          <w:i w:val="0"/>
          <w:color w:val="auto"/>
          <w:sz w:val="22"/>
        </w:rPr>
        <w:fldChar w:fldCharType="end"/>
      </w:r>
      <w:r w:rsidRPr="0033182C">
        <w:rPr>
          <w:rFonts w:cs="Times New Roman"/>
          <w:i w:val="0"/>
          <w:color w:val="auto"/>
          <w:sz w:val="22"/>
        </w:rPr>
        <w:t xml:space="preserve"> Skenario Lihat </w:t>
      </w:r>
      <w:r w:rsidRPr="0033182C">
        <w:rPr>
          <w:rFonts w:cs="Times New Roman"/>
          <w:color w:val="auto"/>
          <w:sz w:val="22"/>
        </w:rPr>
        <w:t>History Tracker</w:t>
      </w:r>
      <w:bookmarkEnd w:id="11345"/>
    </w:p>
    <w:tbl>
      <w:tblPr>
        <w:tblStyle w:val="TableGrid"/>
        <w:tblW w:w="7933" w:type="dxa"/>
        <w:tblLook w:val="04A0" w:firstRow="1" w:lastRow="0" w:firstColumn="1" w:lastColumn="0" w:noHBand="0" w:noVBand="1"/>
      </w:tblPr>
      <w:tblGrid>
        <w:gridCol w:w="4531"/>
        <w:gridCol w:w="73"/>
        <w:gridCol w:w="3329"/>
      </w:tblGrid>
      <w:tr w:rsidR="00755C33" w:rsidRPr="0033182C" w14:paraId="75C0525F" w14:textId="77777777" w:rsidTr="00986BA5">
        <w:trPr>
          <w:ins w:id="11346" w:author="Windows User" w:date="2019-09-19T02:16:00Z"/>
        </w:trPr>
        <w:tc>
          <w:tcPr>
            <w:tcW w:w="4531" w:type="dxa"/>
          </w:tcPr>
          <w:p w14:paraId="2FC9A454" w14:textId="77777777" w:rsidR="00755C33" w:rsidRPr="0033182C" w:rsidRDefault="00755C33" w:rsidP="00755C33">
            <w:pPr>
              <w:spacing w:after="0" w:line="240" w:lineRule="auto"/>
              <w:rPr>
                <w:ins w:id="11347" w:author="Windows User" w:date="2019-09-19T02:16:00Z"/>
                <w:rFonts w:cs="Times New Roman"/>
                <w:sz w:val="18"/>
                <w:szCs w:val="24"/>
                <w:lang w:val="en-ID"/>
                <w:rPrChange w:id="11348" w:author="Windows User" w:date="2019-09-19T02:35:00Z">
                  <w:rPr>
                    <w:ins w:id="11349" w:author="Windows User" w:date="2019-09-19T02:16:00Z"/>
                    <w:rFonts w:cs="Times New Roman"/>
                    <w:sz w:val="22"/>
                    <w:szCs w:val="24"/>
                    <w:lang w:val="en-ID"/>
                  </w:rPr>
                </w:rPrChange>
              </w:rPr>
            </w:pPr>
            <w:ins w:id="11350" w:author="Windows User" w:date="2019-09-19T02:16:00Z">
              <w:r w:rsidRPr="0033182C">
                <w:rPr>
                  <w:rFonts w:cs="Times New Roman"/>
                  <w:b/>
                  <w:sz w:val="18"/>
                  <w:szCs w:val="24"/>
                  <w:rPrChange w:id="11351" w:author="Windows User" w:date="2019-09-19T02:35:00Z">
                    <w:rPr>
                      <w:rFonts w:cs="Times New Roman"/>
                      <w:b/>
                      <w:sz w:val="22"/>
                      <w:szCs w:val="24"/>
                    </w:rPr>
                  </w:rPrChange>
                </w:rPr>
                <w:t>Nama Usecase</w:t>
              </w:r>
            </w:ins>
          </w:p>
        </w:tc>
        <w:tc>
          <w:tcPr>
            <w:tcW w:w="3402" w:type="dxa"/>
            <w:gridSpan w:val="2"/>
          </w:tcPr>
          <w:p w14:paraId="65B1EC3A" w14:textId="77777777" w:rsidR="00755C33" w:rsidRPr="0033182C" w:rsidRDefault="00755C33" w:rsidP="001C04EB">
            <w:pPr>
              <w:rPr>
                <w:ins w:id="11352" w:author="Windows User" w:date="2019-09-19T02:16:00Z"/>
                <w:rFonts w:cs="Times New Roman"/>
                <w:sz w:val="18"/>
                <w:rPrChange w:id="11353" w:author="Windows User" w:date="2019-09-19T02:29:00Z">
                  <w:rPr>
                    <w:ins w:id="11354" w:author="Windows User" w:date="2019-09-19T02:16:00Z"/>
                    <w:rFonts w:cs="Times New Roman"/>
                    <w:sz w:val="22"/>
                    <w:lang w:val="en-ID"/>
                  </w:rPr>
                </w:rPrChange>
              </w:rPr>
            </w:pPr>
            <w:ins w:id="11355" w:author="Windows User" w:date="2019-09-19T02:16:00Z">
              <w:r w:rsidRPr="0033182C">
                <w:rPr>
                  <w:rFonts w:cs="Times New Roman"/>
                  <w:sz w:val="18"/>
                </w:rPr>
                <w:t xml:space="preserve">Lihat </w:t>
              </w:r>
            </w:ins>
            <w:r w:rsidRPr="0033182C">
              <w:rPr>
                <w:rFonts w:cs="Times New Roman"/>
                <w:sz w:val="18"/>
              </w:rPr>
              <w:t>data history tracker</w:t>
            </w:r>
          </w:p>
        </w:tc>
      </w:tr>
      <w:tr w:rsidR="00755C33" w:rsidRPr="0033182C" w14:paraId="30FE751F" w14:textId="77777777" w:rsidTr="00986BA5">
        <w:trPr>
          <w:ins w:id="11356" w:author="Windows User" w:date="2019-09-19T02:16:00Z"/>
        </w:trPr>
        <w:tc>
          <w:tcPr>
            <w:tcW w:w="4531" w:type="dxa"/>
          </w:tcPr>
          <w:p w14:paraId="6E24F687" w14:textId="77777777" w:rsidR="00755C33" w:rsidRPr="0033182C" w:rsidRDefault="00755C33" w:rsidP="00755C33">
            <w:pPr>
              <w:spacing w:after="0" w:line="240" w:lineRule="auto"/>
              <w:rPr>
                <w:ins w:id="11357" w:author="Windows User" w:date="2019-09-19T02:16:00Z"/>
                <w:rFonts w:cs="Times New Roman"/>
                <w:sz w:val="18"/>
                <w:szCs w:val="24"/>
                <w:lang w:val="en-ID"/>
                <w:rPrChange w:id="11358" w:author="Windows User" w:date="2019-09-19T02:35:00Z">
                  <w:rPr>
                    <w:ins w:id="11359" w:author="Windows User" w:date="2019-09-19T02:16:00Z"/>
                    <w:rFonts w:cs="Times New Roman"/>
                    <w:sz w:val="22"/>
                    <w:szCs w:val="24"/>
                    <w:lang w:val="en-ID"/>
                  </w:rPr>
                </w:rPrChange>
              </w:rPr>
            </w:pPr>
            <w:ins w:id="11360" w:author="Windows User" w:date="2019-09-19T02:16:00Z">
              <w:r w:rsidRPr="0033182C">
                <w:rPr>
                  <w:rFonts w:cs="Times New Roman"/>
                  <w:b/>
                  <w:sz w:val="18"/>
                  <w:szCs w:val="24"/>
                  <w:rPrChange w:id="11361" w:author="Windows User" w:date="2019-09-19T02:35:00Z">
                    <w:rPr>
                      <w:rFonts w:cs="Times New Roman"/>
                      <w:b/>
                      <w:sz w:val="22"/>
                      <w:szCs w:val="24"/>
                    </w:rPr>
                  </w:rPrChange>
                </w:rPr>
                <w:t>Aktor</w:t>
              </w:r>
            </w:ins>
          </w:p>
        </w:tc>
        <w:tc>
          <w:tcPr>
            <w:tcW w:w="3402" w:type="dxa"/>
            <w:gridSpan w:val="2"/>
          </w:tcPr>
          <w:p w14:paraId="1B12882A" w14:textId="77777777" w:rsidR="00755C33" w:rsidRPr="0033182C" w:rsidRDefault="00755C33" w:rsidP="00755C33">
            <w:pPr>
              <w:spacing w:after="0" w:line="240" w:lineRule="auto"/>
              <w:rPr>
                <w:ins w:id="11362" w:author="Windows User" w:date="2019-09-19T02:16:00Z"/>
                <w:rFonts w:cs="Times New Roman"/>
                <w:sz w:val="18"/>
                <w:szCs w:val="24"/>
                <w:lang w:val="en-ID"/>
                <w:rPrChange w:id="11363" w:author="Windows User" w:date="2019-09-19T02:29:00Z">
                  <w:rPr>
                    <w:ins w:id="11364" w:author="Windows User" w:date="2019-09-19T02:16:00Z"/>
                    <w:rFonts w:cs="Times New Roman"/>
                    <w:sz w:val="22"/>
                    <w:szCs w:val="24"/>
                    <w:lang w:val="en-ID"/>
                  </w:rPr>
                </w:rPrChange>
              </w:rPr>
            </w:pPr>
            <w:ins w:id="11365" w:author="Windows User" w:date="2019-09-19T02:16:00Z">
              <w:r w:rsidRPr="0033182C">
                <w:rPr>
                  <w:rFonts w:cs="Times New Roman"/>
                  <w:sz w:val="18"/>
                  <w:szCs w:val="24"/>
                  <w:rPrChange w:id="11366" w:author="Windows User" w:date="2019-09-19T02:29:00Z">
                    <w:rPr>
                      <w:rFonts w:cs="Times New Roman"/>
                      <w:sz w:val="22"/>
                      <w:szCs w:val="24"/>
                    </w:rPr>
                  </w:rPrChange>
                </w:rPr>
                <w:t>Senua aktor</w:t>
              </w:r>
            </w:ins>
          </w:p>
        </w:tc>
      </w:tr>
      <w:tr w:rsidR="00755C33" w:rsidRPr="0033182C" w14:paraId="01984435" w14:textId="77777777" w:rsidTr="00986BA5">
        <w:trPr>
          <w:ins w:id="11367" w:author="Windows User" w:date="2019-09-19T02:16:00Z"/>
        </w:trPr>
        <w:tc>
          <w:tcPr>
            <w:tcW w:w="4531" w:type="dxa"/>
          </w:tcPr>
          <w:p w14:paraId="2CDFF324" w14:textId="77777777" w:rsidR="00755C33" w:rsidRPr="0033182C" w:rsidRDefault="00755C33" w:rsidP="00755C33">
            <w:pPr>
              <w:spacing w:after="0" w:line="240" w:lineRule="auto"/>
              <w:rPr>
                <w:ins w:id="11368" w:author="Windows User" w:date="2019-09-19T02:16:00Z"/>
                <w:rFonts w:cs="Times New Roman"/>
                <w:sz w:val="18"/>
                <w:szCs w:val="24"/>
                <w:lang w:val="en-ID"/>
                <w:rPrChange w:id="11369" w:author="Windows User" w:date="2019-09-19T02:35:00Z">
                  <w:rPr>
                    <w:ins w:id="11370" w:author="Windows User" w:date="2019-09-19T02:16:00Z"/>
                    <w:rFonts w:cs="Times New Roman"/>
                    <w:sz w:val="22"/>
                    <w:szCs w:val="24"/>
                    <w:lang w:val="en-ID"/>
                  </w:rPr>
                </w:rPrChange>
              </w:rPr>
            </w:pPr>
            <w:ins w:id="11371" w:author="Windows User" w:date="2019-09-19T02:16:00Z">
              <w:r w:rsidRPr="0033182C">
                <w:rPr>
                  <w:rFonts w:cs="Times New Roman"/>
                  <w:b/>
                  <w:sz w:val="18"/>
                  <w:szCs w:val="24"/>
                  <w:rPrChange w:id="11372" w:author="Windows User" w:date="2019-09-19T02:35:00Z">
                    <w:rPr>
                      <w:rFonts w:cs="Times New Roman"/>
                      <w:b/>
                      <w:sz w:val="22"/>
                      <w:szCs w:val="24"/>
                    </w:rPr>
                  </w:rPrChange>
                </w:rPr>
                <w:t>Deskripsi Singkat</w:t>
              </w:r>
            </w:ins>
          </w:p>
        </w:tc>
        <w:tc>
          <w:tcPr>
            <w:tcW w:w="3402" w:type="dxa"/>
            <w:gridSpan w:val="2"/>
          </w:tcPr>
          <w:p w14:paraId="267F6D7E" w14:textId="77777777" w:rsidR="00755C33" w:rsidRPr="0033182C" w:rsidRDefault="00755C33" w:rsidP="00755C33">
            <w:pPr>
              <w:spacing w:after="0" w:line="240" w:lineRule="auto"/>
              <w:rPr>
                <w:ins w:id="11373" w:author="Windows User" w:date="2019-09-19T02:16:00Z"/>
                <w:rFonts w:cs="Times New Roman"/>
                <w:sz w:val="18"/>
                <w:szCs w:val="24"/>
                <w:lang w:val="en-ID"/>
                <w:rPrChange w:id="11374" w:author="Windows User" w:date="2019-09-19T02:29:00Z">
                  <w:rPr>
                    <w:ins w:id="11375" w:author="Windows User" w:date="2019-09-19T02:16:00Z"/>
                    <w:rFonts w:cs="Times New Roman"/>
                    <w:sz w:val="22"/>
                    <w:szCs w:val="24"/>
                    <w:lang w:val="en-ID"/>
                  </w:rPr>
                </w:rPrChange>
              </w:rPr>
            </w:pPr>
            <w:ins w:id="11376" w:author="Windows User" w:date="2019-09-19T02:16:00Z">
              <w:r w:rsidRPr="0033182C">
                <w:rPr>
                  <w:rFonts w:cs="Times New Roman"/>
                  <w:sz w:val="18"/>
                  <w:szCs w:val="24"/>
                  <w:rPrChange w:id="11377" w:author="Windows User" w:date="2019-09-19T02:29:00Z">
                    <w:rPr>
                      <w:rFonts w:cs="Times New Roman"/>
                      <w:sz w:val="22"/>
                      <w:szCs w:val="24"/>
                    </w:rPr>
                  </w:rPrChange>
                </w:rPr>
                <w:t xml:space="preserve">Aktor melihat </w:t>
              </w:r>
            </w:ins>
            <w:r w:rsidRPr="0033182C">
              <w:rPr>
                <w:rFonts w:cs="Times New Roman"/>
                <w:b/>
                <w:sz w:val="18"/>
              </w:rPr>
              <w:t>data</w:t>
            </w:r>
            <w:r w:rsidRPr="0033182C">
              <w:rPr>
                <w:rFonts w:cs="Times New Roman"/>
                <w:b/>
                <w:i/>
                <w:sz w:val="18"/>
              </w:rPr>
              <w:t xml:space="preserve"> history tracker</w:t>
            </w:r>
          </w:p>
        </w:tc>
      </w:tr>
      <w:tr w:rsidR="00755C33" w:rsidRPr="0033182C" w14:paraId="275FF9BA" w14:textId="77777777" w:rsidTr="00986BA5">
        <w:trPr>
          <w:ins w:id="11378" w:author="Windows User" w:date="2019-09-19T02:16:00Z"/>
        </w:trPr>
        <w:tc>
          <w:tcPr>
            <w:tcW w:w="4531" w:type="dxa"/>
          </w:tcPr>
          <w:p w14:paraId="497D5907" w14:textId="77777777" w:rsidR="00755C33" w:rsidRPr="0033182C" w:rsidRDefault="00755C33" w:rsidP="00755C33">
            <w:pPr>
              <w:spacing w:after="0" w:line="240" w:lineRule="auto"/>
              <w:rPr>
                <w:ins w:id="11379" w:author="Windows User" w:date="2019-09-19T02:16:00Z"/>
                <w:rFonts w:cs="Times New Roman"/>
                <w:sz w:val="18"/>
                <w:szCs w:val="24"/>
                <w:lang w:val="en-ID"/>
                <w:rPrChange w:id="11380" w:author="Windows User" w:date="2019-09-19T02:35:00Z">
                  <w:rPr>
                    <w:ins w:id="11381" w:author="Windows User" w:date="2019-09-19T02:16:00Z"/>
                    <w:rFonts w:cs="Times New Roman"/>
                    <w:sz w:val="22"/>
                    <w:szCs w:val="24"/>
                    <w:lang w:val="en-ID"/>
                  </w:rPr>
                </w:rPrChange>
              </w:rPr>
            </w:pPr>
            <w:ins w:id="11382" w:author="Windows User" w:date="2019-09-19T02:16:00Z">
              <w:r w:rsidRPr="0033182C">
                <w:rPr>
                  <w:rFonts w:cs="Times New Roman"/>
                  <w:b/>
                  <w:sz w:val="18"/>
                  <w:szCs w:val="24"/>
                  <w:rPrChange w:id="11383" w:author="Windows User" w:date="2019-09-19T02:35:00Z">
                    <w:rPr>
                      <w:rFonts w:cs="Times New Roman"/>
                      <w:b/>
                      <w:sz w:val="22"/>
                      <w:szCs w:val="24"/>
                    </w:rPr>
                  </w:rPrChange>
                </w:rPr>
                <w:t>Prekondisi</w:t>
              </w:r>
            </w:ins>
          </w:p>
        </w:tc>
        <w:tc>
          <w:tcPr>
            <w:tcW w:w="3402" w:type="dxa"/>
            <w:gridSpan w:val="2"/>
          </w:tcPr>
          <w:p w14:paraId="68CD4F16" w14:textId="77777777" w:rsidR="00755C33" w:rsidRPr="0033182C" w:rsidRDefault="00755C33" w:rsidP="00755C33">
            <w:pPr>
              <w:spacing w:after="0" w:line="240" w:lineRule="auto"/>
              <w:rPr>
                <w:ins w:id="11384" w:author="Windows User" w:date="2019-09-19T02:16:00Z"/>
                <w:rFonts w:cs="Times New Roman"/>
                <w:sz w:val="18"/>
                <w:szCs w:val="24"/>
                <w:lang w:val="en-ID"/>
                <w:rPrChange w:id="11385" w:author="Windows User" w:date="2019-09-19T02:29:00Z">
                  <w:rPr>
                    <w:ins w:id="11386" w:author="Windows User" w:date="2019-09-19T02:16:00Z"/>
                    <w:rFonts w:cs="Times New Roman"/>
                    <w:sz w:val="22"/>
                    <w:szCs w:val="24"/>
                    <w:lang w:val="en-ID"/>
                  </w:rPr>
                </w:rPrChange>
              </w:rPr>
            </w:pPr>
            <w:ins w:id="11387" w:author="Windows User" w:date="2019-09-19T02:16:00Z">
              <w:r w:rsidRPr="0033182C">
                <w:rPr>
                  <w:rFonts w:cs="Times New Roman"/>
                  <w:sz w:val="18"/>
                  <w:szCs w:val="24"/>
                  <w:rPrChange w:id="11388" w:author="Windows User" w:date="2019-09-19T02:29:00Z">
                    <w:rPr>
                      <w:rFonts w:cs="Times New Roman"/>
                      <w:sz w:val="22"/>
                      <w:szCs w:val="24"/>
                    </w:rPr>
                  </w:rPrChange>
                </w:rPr>
                <w:t>Aktor masuk halaman dashboard masing-masing</w:t>
              </w:r>
            </w:ins>
          </w:p>
        </w:tc>
      </w:tr>
      <w:tr w:rsidR="00755C33" w:rsidRPr="0033182C" w14:paraId="57DF68C6" w14:textId="77777777" w:rsidTr="00986BA5">
        <w:trPr>
          <w:ins w:id="11389" w:author="Windows User" w:date="2019-09-19T02:16:00Z"/>
        </w:trPr>
        <w:tc>
          <w:tcPr>
            <w:tcW w:w="4531" w:type="dxa"/>
          </w:tcPr>
          <w:p w14:paraId="27FC1C47" w14:textId="77777777" w:rsidR="00755C33" w:rsidRPr="0033182C" w:rsidRDefault="00755C33" w:rsidP="00755C33">
            <w:pPr>
              <w:spacing w:after="0" w:line="240" w:lineRule="auto"/>
              <w:rPr>
                <w:ins w:id="11390" w:author="Windows User" w:date="2019-09-19T02:16:00Z"/>
                <w:rFonts w:cs="Times New Roman"/>
                <w:sz w:val="18"/>
                <w:szCs w:val="24"/>
                <w:lang w:val="en-ID"/>
                <w:rPrChange w:id="11391" w:author="Windows User" w:date="2019-09-19T02:35:00Z">
                  <w:rPr>
                    <w:ins w:id="11392" w:author="Windows User" w:date="2019-09-19T02:16:00Z"/>
                    <w:rFonts w:cs="Times New Roman"/>
                    <w:sz w:val="22"/>
                    <w:szCs w:val="24"/>
                    <w:lang w:val="en-ID"/>
                  </w:rPr>
                </w:rPrChange>
              </w:rPr>
            </w:pPr>
            <w:ins w:id="11393" w:author="Windows User" w:date="2019-09-19T02:16:00Z">
              <w:r w:rsidRPr="0033182C">
                <w:rPr>
                  <w:rFonts w:cs="Times New Roman"/>
                  <w:b/>
                  <w:sz w:val="18"/>
                  <w:szCs w:val="24"/>
                  <w:rPrChange w:id="11394" w:author="Windows User" w:date="2019-09-19T02:35:00Z">
                    <w:rPr>
                      <w:rFonts w:cs="Times New Roman"/>
                      <w:b/>
                      <w:sz w:val="22"/>
                      <w:szCs w:val="24"/>
                    </w:rPr>
                  </w:rPrChange>
                </w:rPr>
                <w:t>Pascakondisi</w:t>
              </w:r>
            </w:ins>
          </w:p>
        </w:tc>
        <w:tc>
          <w:tcPr>
            <w:tcW w:w="3402" w:type="dxa"/>
            <w:gridSpan w:val="2"/>
          </w:tcPr>
          <w:p w14:paraId="0DD5A31E" w14:textId="77777777" w:rsidR="00755C33" w:rsidRPr="0033182C" w:rsidRDefault="00755C33" w:rsidP="00755C33">
            <w:pPr>
              <w:spacing w:after="0" w:line="240" w:lineRule="auto"/>
              <w:rPr>
                <w:ins w:id="11395" w:author="Windows User" w:date="2019-09-19T02:16:00Z"/>
                <w:rFonts w:cs="Times New Roman"/>
                <w:sz w:val="18"/>
                <w:szCs w:val="24"/>
                <w:lang w:val="en-ID"/>
                <w:rPrChange w:id="11396" w:author="Windows User" w:date="2019-09-19T02:29:00Z">
                  <w:rPr>
                    <w:ins w:id="11397" w:author="Windows User" w:date="2019-09-19T02:16:00Z"/>
                    <w:rFonts w:cs="Times New Roman"/>
                    <w:sz w:val="22"/>
                    <w:szCs w:val="24"/>
                    <w:lang w:val="en-ID"/>
                  </w:rPr>
                </w:rPrChange>
              </w:rPr>
            </w:pPr>
            <w:ins w:id="11398" w:author="Windows User" w:date="2019-09-19T02:16:00Z">
              <w:r w:rsidRPr="0033182C">
                <w:rPr>
                  <w:rFonts w:cs="Times New Roman"/>
                  <w:sz w:val="18"/>
                  <w:szCs w:val="24"/>
                  <w:rPrChange w:id="11399" w:author="Windows User" w:date="2019-09-19T02:29:00Z">
                    <w:rPr>
                      <w:rFonts w:cs="Times New Roman"/>
                      <w:sz w:val="22"/>
                      <w:szCs w:val="24"/>
                    </w:rPr>
                  </w:rPrChange>
                </w:rPr>
                <w:t xml:space="preserve">Aktor dapat melihat </w:t>
              </w:r>
            </w:ins>
            <w:r w:rsidRPr="0033182C">
              <w:rPr>
                <w:rFonts w:cs="Times New Roman"/>
                <w:b/>
                <w:sz w:val="18"/>
              </w:rPr>
              <w:t>data</w:t>
            </w:r>
            <w:r w:rsidRPr="0033182C">
              <w:rPr>
                <w:rFonts w:cs="Times New Roman"/>
                <w:b/>
                <w:i/>
                <w:sz w:val="18"/>
              </w:rPr>
              <w:t xml:space="preserve"> history tracker</w:t>
            </w:r>
          </w:p>
        </w:tc>
      </w:tr>
      <w:tr w:rsidR="00755C33" w:rsidRPr="0033182C" w14:paraId="5176DA1F" w14:textId="77777777" w:rsidTr="00986BA5">
        <w:trPr>
          <w:ins w:id="11400" w:author="Windows User" w:date="2019-09-19T02:16:00Z"/>
        </w:trPr>
        <w:tc>
          <w:tcPr>
            <w:tcW w:w="7933" w:type="dxa"/>
            <w:gridSpan w:val="3"/>
          </w:tcPr>
          <w:p w14:paraId="30C35A95" w14:textId="77777777" w:rsidR="00755C33" w:rsidRPr="0033182C" w:rsidRDefault="00755C33" w:rsidP="00755C33">
            <w:pPr>
              <w:spacing w:after="0" w:line="240" w:lineRule="auto"/>
              <w:jc w:val="center"/>
              <w:rPr>
                <w:ins w:id="11401" w:author="Windows User" w:date="2019-09-19T02:16:00Z"/>
                <w:rFonts w:cs="Times New Roman"/>
                <w:sz w:val="18"/>
                <w:szCs w:val="24"/>
                <w:rPrChange w:id="11402" w:author="Windows User" w:date="2019-09-19T02:35:00Z">
                  <w:rPr>
                    <w:ins w:id="11403" w:author="Windows User" w:date="2019-09-19T02:16:00Z"/>
                    <w:rFonts w:cs="Times New Roman"/>
                    <w:sz w:val="22"/>
                    <w:szCs w:val="24"/>
                  </w:rPr>
                </w:rPrChange>
              </w:rPr>
            </w:pPr>
            <w:ins w:id="11404" w:author="Windows User" w:date="2019-09-19T02:16:00Z">
              <w:r w:rsidRPr="0033182C">
                <w:rPr>
                  <w:rFonts w:cs="Times New Roman"/>
                  <w:b/>
                  <w:bCs/>
                  <w:sz w:val="18"/>
                  <w:szCs w:val="24"/>
                  <w:rPrChange w:id="11405" w:author="Windows User" w:date="2019-09-19T02:35:00Z">
                    <w:rPr>
                      <w:b/>
                      <w:bCs/>
                      <w:sz w:val="22"/>
                      <w:szCs w:val="24"/>
                    </w:rPr>
                  </w:rPrChange>
                </w:rPr>
                <w:t>Flow Event</w:t>
              </w:r>
            </w:ins>
          </w:p>
        </w:tc>
      </w:tr>
      <w:tr w:rsidR="00755C33" w:rsidRPr="0033182C" w14:paraId="68183B1E" w14:textId="77777777" w:rsidTr="00986BA5">
        <w:trPr>
          <w:ins w:id="11406" w:author="Windows User" w:date="2019-09-19T02:16:00Z"/>
        </w:trPr>
        <w:tc>
          <w:tcPr>
            <w:tcW w:w="7933" w:type="dxa"/>
            <w:gridSpan w:val="3"/>
          </w:tcPr>
          <w:p w14:paraId="579AC8DA" w14:textId="77777777" w:rsidR="00755C33" w:rsidRPr="0033182C" w:rsidRDefault="00755C33" w:rsidP="00755C33">
            <w:pPr>
              <w:spacing w:after="0" w:line="240" w:lineRule="auto"/>
              <w:jc w:val="center"/>
              <w:rPr>
                <w:ins w:id="11407" w:author="Windows User" w:date="2019-09-19T02:16:00Z"/>
                <w:rFonts w:cs="Times New Roman"/>
                <w:sz w:val="18"/>
                <w:szCs w:val="24"/>
                <w:rPrChange w:id="11408" w:author="Windows User" w:date="2019-09-19T02:35:00Z">
                  <w:rPr>
                    <w:ins w:id="11409" w:author="Windows User" w:date="2019-09-19T02:16:00Z"/>
                    <w:rFonts w:cs="Times New Roman"/>
                    <w:sz w:val="22"/>
                    <w:szCs w:val="24"/>
                  </w:rPr>
                </w:rPrChange>
              </w:rPr>
            </w:pPr>
            <w:ins w:id="11410" w:author="Windows User" w:date="2019-09-19T02:16:00Z">
              <w:r w:rsidRPr="0033182C">
                <w:rPr>
                  <w:rFonts w:cs="Times New Roman"/>
                  <w:b/>
                  <w:sz w:val="18"/>
                  <w:szCs w:val="24"/>
                  <w:rPrChange w:id="11411" w:author="Windows User" w:date="2019-09-19T02:35:00Z">
                    <w:rPr>
                      <w:b/>
                      <w:sz w:val="22"/>
                      <w:szCs w:val="24"/>
                    </w:rPr>
                  </w:rPrChange>
                </w:rPr>
                <w:t xml:space="preserve">Normal Flow : </w:t>
              </w:r>
            </w:ins>
            <w:r w:rsidRPr="0033182C">
              <w:rPr>
                <w:rFonts w:cs="Times New Roman"/>
                <w:b/>
                <w:sz w:val="18"/>
              </w:rPr>
              <w:t>data</w:t>
            </w:r>
            <w:r w:rsidRPr="0033182C">
              <w:rPr>
                <w:rFonts w:cs="Times New Roman"/>
                <w:b/>
                <w:i/>
                <w:sz w:val="18"/>
              </w:rPr>
              <w:t xml:space="preserve"> history</w:t>
            </w:r>
            <w:r w:rsidRPr="0033182C">
              <w:rPr>
                <w:rFonts w:cs="Times New Roman"/>
                <w:sz w:val="18"/>
              </w:rPr>
              <w:t xml:space="preserve"> </w:t>
            </w:r>
            <w:r w:rsidRPr="0033182C">
              <w:rPr>
                <w:rFonts w:cs="Times New Roman"/>
                <w:i/>
                <w:sz w:val="18"/>
              </w:rPr>
              <w:t>tracker</w:t>
            </w:r>
          </w:p>
        </w:tc>
      </w:tr>
      <w:tr w:rsidR="00755C33" w:rsidRPr="0033182C" w14:paraId="384B0AE6" w14:textId="77777777" w:rsidTr="00986BA5">
        <w:trPr>
          <w:trHeight w:val="371"/>
          <w:ins w:id="11412" w:author="Windows User" w:date="2019-09-19T02:16:00Z"/>
        </w:trPr>
        <w:tc>
          <w:tcPr>
            <w:tcW w:w="4604" w:type="dxa"/>
            <w:gridSpan w:val="2"/>
          </w:tcPr>
          <w:p w14:paraId="04A0EBA2" w14:textId="77777777" w:rsidR="00755C33" w:rsidRPr="0033182C" w:rsidRDefault="00755C33" w:rsidP="00755C33">
            <w:pPr>
              <w:spacing w:after="0" w:line="240" w:lineRule="auto"/>
              <w:rPr>
                <w:ins w:id="11413" w:author="Windows User" w:date="2019-09-19T02:16:00Z"/>
                <w:rFonts w:cs="Times New Roman"/>
                <w:b/>
                <w:sz w:val="18"/>
                <w:szCs w:val="24"/>
                <w:rPrChange w:id="11414" w:author="Windows User" w:date="2019-09-19T02:29:00Z">
                  <w:rPr>
                    <w:ins w:id="11415" w:author="Windows User" w:date="2019-09-19T02:16:00Z"/>
                    <w:b/>
                    <w:sz w:val="22"/>
                    <w:szCs w:val="24"/>
                  </w:rPr>
                </w:rPrChange>
              </w:rPr>
            </w:pPr>
            <w:ins w:id="11416" w:author="Windows User" w:date="2019-09-19T02:16:00Z">
              <w:r w:rsidRPr="0033182C">
                <w:rPr>
                  <w:rFonts w:cs="Times New Roman"/>
                  <w:sz w:val="18"/>
                  <w:szCs w:val="24"/>
                  <w:rPrChange w:id="11417" w:author="Windows User" w:date="2019-09-19T02:29:00Z">
                    <w:rPr>
                      <w:sz w:val="22"/>
                      <w:szCs w:val="24"/>
                    </w:rPr>
                  </w:rPrChange>
                </w:rPr>
                <w:t>Aksi Aktor</w:t>
              </w:r>
            </w:ins>
          </w:p>
        </w:tc>
        <w:tc>
          <w:tcPr>
            <w:tcW w:w="3329" w:type="dxa"/>
          </w:tcPr>
          <w:p w14:paraId="2C7C5163" w14:textId="77777777" w:rsidR="00755C33" w:rsidRPr="0033182C" w:rsidRDefault="00755C33" w:rsidP="00755C33">
            <w:pPr>
              <w:spacing w:after="0" w:line="240" w:lineRule="auto"/>
              <w:rPr>
                <w:ins w:id="11418" w:author="Windows User" w:date="2019-09-19T02:16:00Z"/>
                <w:rFonts w:cs="Times New Roman"/>
                <w:b/>
                <w:sz w:val="18"/>
                <w:szCs w:val="24"/>
                <w:rPrChange w:id="11419" w:author="Windows User" w:date="2019-09-19T02:29:00Z">
                  <w:rPr>
                    <w:ins w:id="11420" w:author="Windows User" w:date="2019-09-19T02:16:00Z"/>
                    <w:b/>
                    <w:sz w:val="22"/>
                    <w:szCs w:val="24"/>
                  </w:rPr>
                </w:rPrChange>
              </w:rPr>
            </w:pPr>
            <w:ins w:id="11421" w:author="Windows User" w:date="2019-09-19T02:16:00Z">
              <w:r w:rsidRPr="0033182C">
                <w:rPr>
                  <w:rFonts w:cs="Times New Roman"/>
                  <w:sz w:val="18"/>
                  <w:szCs w:val="24"/>
                  <w:rPrChange w:id="11422" w:author="Windows User" w:date="2019-09-19T02:29:00Z">
                    <w:rPr>
                      <w:sz w:val="22"/>
                      <w:szCs w:val="24"/>
                    </w:rPr>
                  </w:rPrChange>
                </w:rPr>
                <w:t>Reaksi Sistem</w:t>
              </w:r>
            </w:ins>
          </w:p>
        </w:tc>
      </w:tr>
      <w:tr w:rsidR="00755C33" w:rsidRPr="0033182C" w14:paraId="6FB0DB29" w14:textId="77777777" w:rsidTr="00986BA5">
        <w:trPr>
          <w:trHeight w:val="371"/>
          <w:ins w:id="11423" w:author="Windows User" w:date="2019-09-19T02:16:00Z"/>
        </w:trPr>
        <w:tc>
          <w:tcPr>
            <w:tcW w:w="4604" w:type="dxa"/>
            <w:gridSpan w:val="2"/>
          </w:tcPr>
          <w:p w14:paraId="31EDDB6B" w14:textId="77777777" w:rsidR="00755C33" w:rsidRPr="0033182C" w:rsidRDefault="00755C33" w:rsidP="00986BA5">
            <w:pPr>
              <w:pStyle w:val="ListParagraph"/>
              <w:numPr>
                <w:ilvl w:val="0"/>
                <w:numId w:val="12"/>
              </w:numPr>
              <w:spacing w:after="0" w:line="240" w:lineRule="auto"/>
              <w:rPr>
                <w:ins w:id="11424" w:author="Windows User" w:date="2019-09-19T02:16:00Z"/>
                <w:rFonts w:cs="Times New Roman"/>
                <w:sz w:val="18"/>
                <w:szCs w:val="24"/>
                <w:rPrChange w:id="11425" w:author="Windows User" w:date="2019-09-19T02:29:00Z">
                  <w:rPr>
                    <w:ins w:id="11426" w:author="Windows User" w:date="2019-09-19T02:16:00Z"/>
                    <w:sz w:val="22"/>
                    <w:szCs w:val="24"/>
                  </w:rPr>
                </w:rPrChange>
              </w:rPr>
            </w:pPr>
            <w:ins w:id="11427" w:author="Windows User" w:date="2019-09-19T02:16:00Z">
              <w:r w:rsidRPr="0033182C">
                <w:rPr>
                  <w:rFonts w:cs="Times New Roman"/>
                  <w:sz w:val="18"/>
                  <w:szCs w:val="24"/>
                  <w:rPrChange w:id="11428" w:author="Windows User" w:date="2019-09-19T02:29:00Z">
                    <w:rPr>
                      <w:sz w:val="22"/>
                      <w:szCs w:val="24"/>
                    </w:rPr>
                  </w:rPrChange>
                </w:rPr>
                <w:t xml:space="preserve">Klik </w:t>
              </w:r>
            </w:ins>
            <w:r w:rsidRPr="0033182C">
              <w:rPr>
                <w:rFonts w:cs="Times New Roman"/>
                <w:b/>
                <w:i/>
                <w:sz w:val="18"/>
              </w:rPr>
              <w:t>history tracker</w:t>
            </w:r>
          </w:p>
        </w:tc>
        <w:tc>
          <w:tcPr>
            <w:tcW w:w="3329" w:type="dxa"/>
          </w:tcPr>
          <w:p w14:paraId="0D0764C0" w14:textId="77777777" w:rsidR="00755C33" w:rsidRPr="0033182C" w:rsidRDefault="00755C33" w:rsidP="00986BA5">
            <w:pPr>
              <w:spacing w:after="0" w:line="240" w:lineRule="auto"/>
              <w:rPr>
                <w:ins w:id="11429" w:author="Windows User" w:date="2019-09-19T02:16:00Z"/>
                <w:rFonts w:cs="Times New Roman"/>
                <w:sz w:val="18"/>
                <w:szCs w:val="24"/>
                <w:rPrChange w:id="11430" w:author="Windows User" w:date="2019-09-19T02:29:00Z">
                  <w:rPr>
                    <w:ins w:id="11431" w:author="Windows User" w:date="2019-09-19T02:16:00Z"/>
                    <w:sz w:val="22"/>
                    <w:szCs w:val="24"/>
                  </w:rPr>
                </w:rPrChange>
              </w:rPr>
            </w:pPr>
          </w:p>
        </w:tc>
      </w:tr>
      <w:tr w:rsidR="00755C33" w:rsidRPr="0033182C" w14:paraId="775D8BA0" w14:textId="77777777" w:rsidTr="00101292">
        <w:trPr>
          <w:trHeight w:val="75"/>
          <w:ins w:id="11432" w:author="Windows User" w:date="2019-09-19T02:16:00Z"/>
        </w:trPr>
        <w:tc>
          <w:tcPr>
            <w:tcW w:w="4604" w:type="dxa"/>
            <w:gridSpan w:val="2"/>
          </w:tcPr>
          <w:p w14:paraId="6ED4A3AF" w14:textId="77777777" w:rsidR="00755C33" w:rsidRPr="0033182C" w:rsidRDefault="00755C33" w:rsidP="00986BA5">
            <w:pPr>
              <w:pStyle w:val="ListParagraph"/>
              <w:spacing w:after="0" w:line="240" w:lineRule="auto"/>
              <w:rPr>
                <w:ins w:id="11433" w:author="Windows User" w:date="2019-09-19T02:16:00Z"/>
                <w:rFonts w:cs="Times New Roman"/>
                <w:sz w:val="18"/>
                <w:szCs w:val="24"/>
                <w:rPrChange w:id="11434" w:author="Windows User" w:date="2019-09-19T02:29:00Z">
                  <w:rPr>
                    <w:ins w:id="11435" w:author="Windows User" w:date="2019-09-19T02:16:00Z"/>
                    <w:sz w:val="22"/>
                    <w:szCs w:val="24"/>
                  </w:rPr>
                </w:rPrChange>
              </w:rPr>
            </w:pPr>
          </w:p>
          <w:p w14:paraId="6E987113" w14:textId="77777777" w:rsidR="00755C33" w:rsidRPr="0033182C" w:rsidRDefault="00755C33" w:rsidP="00986BA5">
            <w:pPr>
              <w:spacing w:after="0" w:line="240" w:lineRule="auto"/>
              <w:rPr>
                <w:ins w:id="11436" w:author="Windows User" w:date="2019-09-19T02:16:00Z"/>
                <w:rFonts w:cs="Times New Roman"/>
                <w:b/>
                <w:sz w:val="18"/>
                <w:szCs w:val="24"/>
                <w:rPrChange w:id="11437" w:author="Windows User" w:date="2019-09-19T02:29:00Z">
                  <w:rPr>
                    <w:ins w:id="11438" w:author="Windows User" w:date="2019-09-19T02:16:00Z"/>
                    <w:b/>
                    <w:sz w:val="22"/>
                    <w:szCs w:val="24"/>
                  </w:rPr>
                </w:rPrChange>
              </w:rPr>
            </w:pPr>
          </w:p>
        </w:tc>
        <w:tc>
          <w:tcPr>
            <w:tcW w:w="3329" w:type="dxa"/>
          </w:tcPr>
          <w:p w14:paraId="6936D385" w14:textId="77777777" w:rsidR="00755C33" w:rsidRPr="0033182C" w:rsidRDefault="00755C33" w:rsidP="00986BA5">
            <w:pPr>
              <w:pStyle w:val="ListParagraph"/>
              <w:numPr>
                <w:ilvl w:val="0"/>
                <w:numId w:val="12"/>
              </w:numPr>
              <w:spacing w:after="0" w:line="240" w:lineRule="auto"/>
              <w:ind w:left="394"/>
              <w:rPr>
                <w:ins w:id="11439" w:author="Windows User" w:date="2019-09-19T02:16:00Z"/>
                <w:rFonts w:cs="Times New Roman"/>
                <w:sz w:val="18"/>
                <w:szCs w:val="24"/>
                <w:rPrChange w:id="11440" w:author="Windows User" w:date="2019-09-19T02:29:00Z">
                  <w:rPr>
                    <w:ins w:id="11441" w:author="Windows User" w:date="2019-09-19T02:16:00Z"/>
                    <w:sz w:val="22"/>
                    <w:szCs w:val="24"/>
                  </w:rPr>
                </w:rPrChange>
              </w:rPr>
            </w:pPr>
            <w:ins w:id="11442" w:author="Windows User" w:date="2019-09-19T02:16:00Z">
              <w:r w:rsidRPr="0033182C">
                <w:rPr>
                  <w:rFonts w:cs="Times New Roman"/>
                  <w:sz w:val="18"/>
                  <w:szCs w:val="24"/>
                  <w:rPrChange w:id="11443" w:author="Windows User" w:date="2019-09-19T02:29:00Z">
                    <w:rPr>
                      <w:sz w:val="22"/>
                      <w:szCs w:val="24"/>
                    </w:rPr>
                  </w:rPrChange>
                </w:rPr>
                <w:t xml:space="preserve">Menampilkan </w:t>
              </w:r>
            </w:ins>
            <w:r w:rsidRPr="0033182C">
              <w:rPr>
                <w:rFonts w:cs="Times New Roman"/>
                <w:b/>
                <w:sz w:val="18"/>
              </w:rPr>
              <w:t>data</w:t>
            </w:r>
            <w:r w:rsidRPr="0033182C">
              <w:rPr>
                <w:rFonts w:cs="Times New Roman"/>
                <w:b/>
                <w:i/>
                <w:sz w:val="18"/>
              </w:rPr>
              <w:t xml:space="preserve"> history tracker</w:t>
            </w:r>
          </w:p>
        </w:tc>
      </w:tr>
    </w:tbl>
    <w:p w14:paraId="0BFD7318" w14:textId="5D9A6D1F" w:rsidR="00755C33" w:rsidRPr="0033182C" w:rsidRDefault="00755C33" w:rsidP="00755C33">
      <w:pPr>
        <w:pStyle w:val="Caption"/>
        <w:keepNext/>
        <w:rPr>
          <w:rFonts w:cs="Times New Roman"/>
          <w:color w:val="auto"/>
        </w:rPr>
      </w:pPr>
    </w:p>
    <w:p w14:paraId="4B72269A" w14:textId="11668122" w:rsidR="007755A2" w:rsidRPr="0033182C" w:rsidRDefault="007755A2" w:rsidP="007755A2">
      <w:pPr>
        <w:pStyle w:val="Caption"/>
        <w:keepNext/>
        <w:jc w:val="center"/>
        <w:rPr>
          <w:rFonts w:cs="Times New Roman"/>
          <w:i w:val="0"/>
          <w:color w:val="auto"/>
          <w:sz w:val="22"/>
        </w:rPr>
      </w:pPr>
      <w:bookmarkStart w:id="11444" w:name="_Toc23881741"/>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6</w:t>
      </w:r>
      <w:r w:rsidR="000367FF">
        <w:rPr>
          <w:rFonts w:cs="Times New Roman"/>
          <w:i w:val="0"/>
          <w:color w:val="auto"/>
          <w:sz w:val="22"/>
        </w:rPr>
        <w:fldChar w:fldCharType="end"/>
      </w:r>
      <w:r w:rsidRPr="0033182C">
        <w:rPr>
          <w:rFonts w:cs="Times New Roman"/>
          <w:i w:val="0"/>
          <w:color w:val="auto"/>
          <w:sz w:val="22"/>
        </w:rPr>
        <w:t xml:space="preserve"> Skenario Lihat History Aktuator</w:t>
      </w:r>
      <w:bookmarkEnd w:id="11444"/>
    </w:p>
    <w:tbl>
      <w:tblPr>
        <w:tblStyle w:val="TableGrid"/>
        <w:tblW w:w="7933" w:type="dxa"/>
        <w:tblLook w:val="04A0" w:firstRow="1" w:lastRow="0" w:firstColumn="1" w:lastColumn="0" w:noHBand="0" w:noVBand="1"/>
      </w:tblPr>
      <w:tblGrid>
        <w:gridCol w:w="4531"/>
        <w:gridCol w:w="73"/>
        <w:gridCol w:w="3329"/>
      </w:tblGrid>
      <w:tr w:rsidR="00755C33" w:rsidRPr="0033182C" w14:paraId="41540BF9" w14:textId="77777777" w:rsidTr="00986BA5">
        <w:trPr>
          <w:ins w:id="11445" w:author="Windows User" w:date="2019-09-19T02:16:00Z"/>
        </w:trPr>
        <w:tc>
          <w:tcPr>
            <w:tcW w:w="4531" w:type="dxa"/>
          </w:tcPr>
          <w:p w14:paraId="67CD169F" w14:textId="77777777" w:rsidR="00755C33" w:rsidRPr="0033182C" w:rsidRDefault="00755C33" w:rsidP="00755C33">
            <w:pPr>
              <w:spacing w:after="0" w:line="240" w:lineRule="auto"/>
              <w:rPr>
                <w:ins w:id="11446" w:author="Windows User" w:date="2019-09-19T02:16:00Z"/>
                <w:rFonts w:cs="Times New Roman"/>
                <w:sz w:val="20"/>
                <w:szCs w:val="24"/>
                <w:lang w:val="en-ID"/>
                <w:rPrChange w:id="11447" w:author="Windows User" w:date="2019-09-19T02:58:00Z">
                  <w:rPr>
                    <w:ins w:id="11448" w:author="Windows User" w:date="2019-09-19T02:16:00Z"/>
                    <w:rFonts w:cs="Times New Roman"/>
                    <w:sz w:val="22"/>
                    <w:szCs w:val="24"/>
                    <w:lang w:val="en-ID"/>
                  </w:rPr>
                </w:rPrChange>
              </w:rPr>
            </w:pPr>
            <w:ins w:id="11449" w:author="Windows User" w:date="2019-09-19T02:16:00Z">
              <w:r w:rsidRPr="0033182C">
                <w:rPr>
                  <w:rFonts w:cs="Times New Roman"/>
                  <w:b/>
                  <w:sz w:val="20"/>
                  <w:szCs w:val="24"/>
                  <w:rPrChange w:id="11450" w:author="Windows User" w:date="2019-09-19T02:35:00Z">
                    <w:rPr>
                      <w:rFonts w:cs="Times New Roman"/>
                      <w:b/>
                      <w:sz w:val="22"/>
                      <w:szCs w:val="24"/>
                    </w:rPr>
                  </w:rPrChange>
                </w:rPr>
                <w:t>Nama Usecase</w:t>
              </w:r>
            </w:ins>
          </w:p>
        </w:tc>
        <w:tc>
          <w:tcPr>
            <w:tcW w:w="3402" w:type="dxa"/>
            <w:gridSpan w:val="2"/>
          </w:tcPr>
          <w:p w14:paraId="41E9CC6B" w14:textId="77777777" w:rsidR="00755C33" w:rsidRPr="0033182C" w:rsidRDefault="00755C33" w:rsidP="00755C33">
            <w:pPr>
              <w:spacing w:after="0" w:line="240" w:lineRule="auto"/>
              <w:rPr>
                <w:ins w:id="11451" w:author="Windows User" w:date="2019-09-19T02:16:00Z"/>
                <w:rFonts w:cs="Times New Roman"/>
                <w:sz w:val="20"/>
                <w:szCs w:val="24"/>
                <w:lang w:val="en-ID"/>
                <w:rPrChange w:id="11452" w:author="Windows User" w:date="2019-09-19T02:58:00Z">
                  <w:rPr>
                    <w:ins w:id="11453" w:author="Windows User" w:date="2019-09-19T02:16:00Z"/>
                    <w:rFonts w:cs="Times New Roman"/>
                    <w:sz w:val="22"/>
                    <w:szCs w:val="24"/>
                    <w:lang w:val="en-ID"/>
                  </w:rPr>
                </w:rPrChange>
              </w:rPr>
            </w:pPr>
            <w:ins w:id="11454" w:author="Windows User" w:date="2019-09-19T02:16:00Z">
              <w:r w:rsidRPr="0033182C">
                <w:rPr>
                  <w:rFonts w:cs="Times New Roman"/>
                  <w:b/>
                  <w:sz w:val="20"/>
                </w:rPr>
                <w:t xml:space="preserve">Lihat </w:t>
              </w:r>
            </w:ins>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7B94D90B" w14:textId="77777777" w:rsidTr="00986BA5">
        <w:trPr>
          <w:ins w:id="11455" w:author="Windows User" w:date="2019-09-19T02:16:00Z"/>
        </w:trPr>
        <w:tc>
          <w:tcPr>
            <w:tcW w:w="4531" w:type="dxa"/>
          </w:tcPr>
          <w:p w14:paraId="505C26E6" w14:textId="77777777" w:rsidR="00755C33" w:rsidRPr="0033182C" w:rsidRDefault="00755C33" w:rsidP="00755C33">
            <w:pPr>
              <w:spacing w:after="0" w:line="240" w:lineRule="auto"/>
              <w:rPr>
                <w:ins w:id="11456" w:author="Windows User" w:date="2019-09-19T02:16:00Z"/>
                <w:rFonts w:cs="Times New Roman"/>
                <w:sz w:val="20"/>
                <w:szCs w:val="24"/>
                <w:lang w:val="en-ID"/>
                <w:rPrChange w:id="11457" w:author="Windows User" w:date="2019-09-19T02:58:00Z">
                  <w:rPr>
                    <w:ins w:id="11458" w:author="Windows User" w:date="2019-09-19T02:16:00Z"/>
                    <w:rFonts w:cs="Times New Roman"/>
                    <w:sz w:val="22"/>
                    <w:szCs w:val="24"/>
                    <w:lang w:val="en-ID"/>
                  </w:rPr>
                </w:rPrChange>
              </w:rPr>
            </w:pPr>
            <w:ins w:id="11459" w:author="Windows User" w:date="2019-09-19T02:16:00Z">
              <w:r w:rsidRPr="0033182C">
                <w:rPr>
                  <w:rFonts w:cs="Times New Roman"/>
                  <w:b/>
                  <w:sz w:val="20"/>
                  <w:szCs w:val="24"/>
                  <w:rPrChange w:id="11460" w:author="Windows User" w:date="2019-09-19T02:35:00Z">
                    <w:rPr>
                      <w:rFonts w:cs="Times New Roman"/>
                      <w:b/>
                      <w:sz w:val="22"/>
                      <w:szCs w:val="24"/>
                    </w:rPr>
                  </w:rPrChange>
                </w:rPr>
                <w:t>Aktor</w:t>
              </w:r>
            </w:ins>
          </w:p>
        </w:tc>
        <w:tc>
          <w:tcPr>
            <w:tcW w:w="3402" w:type="dxa"/>
            <w:gridSpan w:val="2"/>
          </w:tcPr>
          <w:p w14:paraId="7A4D1E6B" w14:textId="77777777" w:rsidR="00755C33" w:rsidRPr="0033182C" w:rsidRDefault="00755C33" w:rsidP="00755C33">
            <w:pPr>
              <w:spacing w:after="0" w:line="240" w:lineRule="auto"/>
              <w:rPr>
                <w:ins w:id="11461" w:author="Windows User" w:date="2019-09-19T02:16:00Z"/>
                <w:rFonts w:cs="Times New Roman"/>
                <w:sz w:val="20"/>
                <w:szCs w:val="24"/>
                <w:lang w:val="en-ID"/>
                <w:rPrChange w:id="11462" w:author="Windows User" w:date="2019-09-19T02:58:00Z">
                  <w:rPr>
                    <w:ins w:id="11463" w:author="Windows User" w:date="2019-09-19T02:16:00Z"/>
                    <w:rFonts w:cs="Times New Roman"/>
                    <w:sz w:val="22"/>
                    <w:szCs w:val="24"/>
                    <w:lang w:val="en-ID"/>
                  </w:rPr>
                </w:rPrChange>
              </w:rPr>
            </w:pPr>
            <w:ins w:id="11464" w:author="Windows User" w:date="2019-09-19T02:16:00Z">
              <w:r w:rsidRPr="0033182C">
                <w:rPr>
                  <w:rFonts w:cs="Times New Roman"/>
                  <w:sz w:val="20"/>
                  <w:szCs w:val="24"/>
                  <w:rPrChange w:id="11465" w:author="Windows User" w:date="2019-09-19T02:29:00Z">
                    <w:rPr>
                      <w:rFonts w:cs="Times New Roman"/>
                      <w:sz w:val="22"/>
                      <w:szCs w:val="24"/>
                    </w:rPr>
                  </w:rPrChange>
                </w:rPr>
                <w:t>Senua aktor</w:t>
              </w:r>
            </w:ins>
          </w:p>
        </w:tc>
      </w:tr>
      <w:tr w:rsidR="00755C33" w:rsidRPr="0033182C" w14:paraId="302AED1F" w14:textId="77777777" w:rsidTr="00986BA5">
        <w:trPr>
          <w:ins w:id="11466" w:author="Windows User" w:date="2019-09-19T02:16:00Z"/>
        </w:trPr>
        <w:tc>
          <w:tcPr>
            <w:tcW w:w="4531" w:type="dxa"/>
          </w:tcPr>
          <w:p w14:paraId="185763AC" w14:textId="77777777" w:rsidR="00755C33" w:rsidRPr="0033182C" w:rsidRDefault="00755C33" w:rsidP="00755C33">
            <w:pPr>
              <w:spacing w:after="0" w:line="240" w:lineRule="auto"/>
              <w:rPr>
                <w:ins w:id="11467" w:author="Windows User" w:date="2019-09-19T02:16:00Z"/>
                <w:rFonts w:cs="Times New Roman"/>
                <w:sz w:val="20"/>
                <w:szCs w:val="24"/>
                <w:lang w:val="en-ID"/>
                <w:rPrChange w:id="11468" w:author="Windows User" w:date="2019-09-19T02:58:00Z">
                  <w:rPr>
                    <w:ins w:id="11469" w:author="Windows User" w:date="2019-09-19T02:16:00Z"/>
                    <w:rFonts w:cs="Times New Roman"/>
                    <w:sz w:val="22"/>
                    <w:szCs w:val="24"/>
                    <w:lang w:val="en-ID"/>
                  </w:rPr>
                </w:rPrChange>
              </w:rPr>
            </w:pPr>
            <w:ins w:id="11470" w:author="Windows User" w:date="2019-09-19T02:16:00Z">
              <w:r w:rsidRPr="0033182C">
                <w:rPr>
                  <w:rFonts w:cs="Times New Roman"/>
                  <w:b/>
                  <w:sz w:val="20"/>
                  <w:szCs w:val="24"/>
                  <w:rPrChange w:id="11471" w:author="Windows User" w:date="2019-09-19T02:35:00Z">
                    <w:rPr>
                      <w:rFonts w:cs="Times New Roman"/>
                      <w:b/>
                      <w:sz w:val="22"/>
                      <w:szCs w:val="24"/>
                    </w:rPr>
                  </w:rPrChange>
                </w:rPr>
                <w:t>Deskripsi Singkat</w:t>
              </w:r>
            </w:ins>
          </w:p>
        </w:tc>
        <w:tc>
          <w:tcPr>
            <w:tcW w:w="3402" w:type="dxa"/>
            <w:gridSpan w:val="2"/>
          </w:tcPr>
          <w:p w14:paraId="6B978DE1" w14:textId="77777777" w:rsidR="00755C33" w:rsidRPr="0033182C" w:rsidRDefault="00755C33" w:rsidP="00755C33">
            <w:pPr>
              <w:spacing w:after="0" w:line="240" w:lineRule="auto"/>
              <w:rPr>
                <w:ins w:id="11472" w:author="Windows User" w:date="2019-09-19T02:16:00Z"/>
                <w:rFonts w:cs="Times New Roman"/>
                <w:sz w:val="20"/>
                <w:szCs w:val="24"/>
                <w:lang w:val="en-ID"/>
                <w:rPrChange w:id="11473" w:author="Windows User" w:date="2019-09-19T02:58:00Z">
                  <w:rPr>
                    <w:ins w:id="11474" w:author="Windows User" w:date="2019-09-19T02:16:00Z"/>
                    <w:rFonts w:cs="Times New Roman"/>
                    <w:sz w:val="22"/>
                    <w:szCs w:val="24"/>
                    <w:lang w:val="en-ID"/>
                  </w:rPr>
                </w:rPrChange>
              </w:rPr>
            </w:pPr>
            <w:ins w:id="11475" w:author="Windows User" w:date="2019-09-19T02:16:00Z">
              <w:r w:rsidRPr="0033182C">
                <w:rPr>
                  <w:rFonts w:cs="Times New Roman"/>
                  <w:sz w:val="20"/>
                  <w:szCs w:val="24"/>
                  <w:rPrChange w:id="11476" w:author="Windows User" w:date="2019-09-19T02:29:00Z">
                    <w:rPr>
                      <w:rFonts w:cs="Times New Roman"/>
                      <w:sz w:val="22"/>
                      <w:szCs w:val="24"/>
                    </w:rPr>
                  </w:rPrChange>
                </w:rPr>
                <w:t xml:space="preserve">Aktor melihat </w:t>
              </w:r>
            </w:ins>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0DAF3E1F" w14:textId="77777777" w:rsidTr="00986BA5">
        <w:trPr>
          <w:ins w:id="11477" w:author="Windows User" w:date="2019-09-19T02:16:00Z"/>
        </w:trPr>
        <w:tc>
          <w:tcPr>
            <w:tcW w:w="4531" w:type="dxa"/>
          </w:tcPr>
          <w:p w14:paraId="79D785D1" w14:textId="77777777" w:rsidR="00755C33" w:rsidRPr="0033182C" w:rsidRDefault="00755C33" w:rsidP="00755C33">
            <w:pPr>
              <w:spacing w:after="0" w:line="240" w:lineRule="auto"/>
              <w:rPr>
                <w:ins w:id="11478" w:author="Windows User" w:date="2019-09-19T02:16:00Z"/>
                <w:rFonts w:cs="Times New Roman"/>
                <w:sz w:val="20"/>
                <w:szCs w:val="24"/>
                <w:lang w:val="en-ID"/>
                <w:rPrChange w:id="11479" w:author="Windows User" w:date="2019-09-19T02:58:00Z">
                  <w:rPr>
                    <w:ins w:id="11480" w:author="Windows User" w:date="2019-09-19T02:16:00Z"/>
                    <w:rFonts w:cs="Times New Roman"/>
                    <w:sz w:val="22"/>
                    <w:szCs w:val="24"/>
                    <w:lang w:val="en-ID"/>
                  </w:rPr>
                </w:rPrChange>
              </w:rPr>
            </w:pPr>
            <w:ins w:id="11481" w:author="Windows User" w:date="2019-09-19T02:16:00Z">
              <w:r w:rsidRPr="0033182C">
                <w:rPr>
                  <w:rFonts w:cs="Times New Roman"/>
                  <w:b/>
                  <w:sz w:val="20"/>
                  <w:szCs w:val="24"/>
                  <w:rPrChange w:id="11482" w:author="Windows User" w:date="2019-09-19T02:35:00Z">
                    <w:rPr>
                      <w:rFonts w:cs="Times New Roman"/>
                      <w:b/>
                      <w:sz w:val="22"/>
                      <w:szCs w:val="24"/>
                    </w:rPr>
                  </w:rPrChange>
                </w:rPr>
                <w:t>Prekondisi</w:t>
              </w:r>
            </w:ins>
          </w:p>
        </w:tc>
        <w:tc>
          <w:tcPr>
            <w:tcW w:w="3402" w:type="dxa"/>
            <w:gridSpan w:val="2"/>
          </w:tcPr>
          <w:p w14:paraId="5C358EAC" w14:textId="77777777" w:rsidR="00755C33" w:rsidRPr="0033182C" w:rsidRDefault="00755C33" w:rsidP="00755C33">
            <w:pPr>
              <w:spacing w:after="0" w:line="240" w:lineRule="auto"/>
              <w:rPr>
                <w:ins w:id="11483" w:author="Windows User" w:date="2019-09-19T02:16:00Z"/>
                <w:rFonts w:cs="Times New Roman"/>
                <w:sz w:val="20"/>
                <w:szCs w:val="24"/>
                <w:lang w:val="en-ID"/>
                <w:rPrChange w:id="11484" w:author="Windows User" w:date="2019-09-19T02:58:00Z">
                  <w:rPr>
                    <w:ins w:id="11485" w:author="Windows User" w:date="2019-09-19T02:16:00Z"/>
                    <w:rFonts w:cs="Times New Roman"/>
                    <w:sz w:val="22"/>
                    <w:szCs w:val="24"/>
                    <w:lang w:val="en-ID"/>
                  </w:rPr>
                </w:rPrChange>
              </w:rPr>
            </w:pPr>
            <w:ins w:id="11486" w:author="Windows User" w:date="2019-09-19T02:16:00Z">
              <w:r w:rsidRPr="0033182C">
                <w:rPr>
                  <w:rFonts w:cs="Times New Roman"/>
                  <w:sz w:val="20"/>
                  <w:szCs w:val="24"/>
                  <w:rPrChange w:id="11487" w:author="Windows User" w:date="2019-09-19T02:29:00Z">
                    <w:rPr>
                      <w:rFonts w:cs="Times New Roman"/>
                      <w:sz w:val="22"/>
                      <w:szCs w:val="24"/>
                    </w:rPr>
                  </w:rPrChange>
                </w:rPr>
                <w:t>Aktor masuk halaman dashboard masing-masing</w:t>
              </w:r>
            </w:ins>
          </w:p>
        </w:tc>
      </w:tr>
      <w:tr w:rsidR="00755C33" w:rsidRPr="0033182C" w14:paraId="7E73B84E" w14:textId="77777777" w:rsidTr="00986BA5">
        <w:trPr>
          <w:ins w:id="11488" w:author="Windows User" w:date="2019-09-19T02:16:00Z"/>
        </w:trPr>
        <w:tc>
          <w:tcPr>
            <w:tcW w:w="4531" w:type="dxa"/>
          </w:tcPr>
          <w:p w14:paraId="16EED261" w14:textId="77777777" w:rsidR="00755C33" w:rsidRPr="0033182C" w:rsidRDefault="00755C33" w:rsidP="00755C33">
            <w:pPr>
              <w:spacing w:after="0" w:line="240" w:lineRule="auto"/>
              <w:rPr>
                <w:ins w:id="11489" w:author="Windows User" w:date="2019-09-19T02:16:00Z"/>
                <w:rFonts w:cs="Times New Roman"/>
                <w:sz w:val="20"/>
                <w:szCs w:val="24"/>
                <w:lang w:val="en-ID"/>
                <w:rPrChange w:id="11490" w:author="Windows User" w:date="2019-09-19T02:58:00Z">
                  <w:rPr>
                    <w:ins w:id="11491" w:author="Windows User" w:date="2019-09-19T02:16:00Z"/>
                    <w:rFonts w:cs="Times New Roman"/>
                    <w:sz w:val="22"/>
                    <w:szCs w:val="24"/>
                    <w:lang w:val="en-ID"/>
                  </w:rPr>
                </w:rPrChange>
              </w:rPr>
            </w:pPr>
            <w:ins w:id="11492" w:author="Windows User" w:date="2019-09-19T02:16:00Z">
              <w:r w:rsidRPr="0033182C">
                <w:rPr>
                  <w:rFonts w:cs="Times New Roman"/>
                  <w:b/>
                  <w:sz w:val="20"/>
                  <w:szCs w:val="24"/>
                  <w:rPrChange w:id="11493" w:author="Windows User" w:date="2019-09-19T02:35:00Z">
                    <w:rPr>
                      <w:rFonts w:cs="Times New Roman"/>
                      <w:b/>
                      <w:sz w:val="22"/>
                      <w:szCs w:val="24"/>
                    </w:rPr>
                  </w:rPrChange>
                </w:rPr>
                <w:t>Pascakondisi</w:t>
              </w:r>
            </w:ins>
          </w:p>
        </w:tc>
        <w:tc>
          <w:tcPr>
            <w:tcW w:w="3402" w:type="dxa"/>
            <w:gridSpan w:val="2"/>
          </w:tcPr>
          <w:p w14:paraId="63097FAB" w14:textId="77777777" w:rsidR="00755C33" w:rsidRPr="0033182C" w:rsidRDefault="00755C33" w:rsidP="00755C33">
            <w:pPr>
              <w:spacing w:after="0" w:line="240" w:lineRule="auto"/>
              <w:rPr>
                <w:ins w:id="11494" w:author="Windows User" w:date="2019-09-19T02:16:00Z"/>
                <w:rFonts w:cs="Times New Roman"/>
                <w:sz w:val="20"/>
                <w:szCs w:val="24"/>
                <w:lang w:val="en-ID"/>
                <w:rPrChange w:id="11495" w:author="Windows User" w:date="2019-09-19T02:58:00Z">
                  <w:rPr>
                    <w:ins w:id="11496" w:author="Windows User" w:date="2019-09-19T02:16:00Z"/>
                    <w:rFonts w:cs="Times New Roman"/>
                    <w:sz w:val="22"/>
                    <w:szCs w:val="24"/>
                    <w:lang w:val="en-ID"/>
                  </w:rPr>
                </w:rPrChange>
              </w:rPr>
            </w:pPr>
            <w:ins w:id="11497" w:author="Windows User" w:date="2019-09-19T02:16:00Z">
              <w:r w:rsidRPr="0033182C">
                <w:rPr>
                  <w:rFonts w:cs="Times New Roman"/>
                  <w:sz w:val="20"/>
                  <w:szCs w:val="24"/>
                  <w:rPrChange w:id="11498" w:author="Windows User" w:date="2019-09-19T02:29:00Z">
                    <w:rPr>
                      <w:rFonts w:cs="Times New Roman"/>
                      <w:sz w:val="22"/>
                      <w:szCs w:val="24"/>
                    </w:rPr>
                  </w:rPrChange>
                </w:rPr>
                <w:t xml:space="preserve">Aktor dapat melihat </w:t>
              </w:r>
            </w:ins>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1D6B6231" w14:textId="77777777" w:rsidTr="00986BA5">
        <w:trPr>
          <w:ins w:id="11499" w:author="Windows User" w:date="2019-09-19T02:16:00Z"/>
        </w:trPr>
        <w:tc>
          <w:tcPr>
            <w:tcW w:w="7933" w:type="dxa"/>
            <w:gridSpan w:val="3"/>
          </w:tcPr>
          <w:p w14:paraId="38728BD6" w14:textId="77777777" w:rsidR="00755C33" w:rsidRPr="0033182C" w:rsidRDefault="00755C33" w:rsidP="00755C33">
            <w:pPr>
              <w:spacing w:after="0" w:line="240" w:lineRule="auto"/>
              <w:jc w:val="center"/>
              <w:rPr>
                <w:ins w:id="11500" w:author="Windows User" w:date="2019-09-19T02:16:00Z"/>
                <w:rFonts w:cs="Times New Roman"/>
                <w:sz w:val="20"/>
                <w:szCs w:val="24"/>
                <w:rPrChange w:id="11501" w:author="Windows User" w:date="2019-09-19T02:58:00Z">
                  <w:rPr>
                    <w:ins w:id="11502" w:author="Windows User" w:date="2019-09-19T02:16:00Z"/>
                    <w:rFonts w:cs="Times New Roman"/>
                    <w:sz w:val="22"/>
                    <w:szCs w:val="24"/>
                  </w:rPr>
                </w:rPrChange>
              </w:rPr>
            </w:pPr>
            <w:ins w:id="11503" w:author="Windows User" w:date="2019-09-19T02:16:00Z">
              <w:r w:rsidRPr="0033182C">
                <w:rPr>
                  <w:rFonts w:cs="Times New Roman"/>
                  <w:b/>
                  <w:bCs/>
                  <w:sz w:val="20"/>
                  <w:szCs w:val="24"/>
                  <w:rPrChange w:id="11504" w:author="Windows User" w:date="2019-09-19T02:35:00Z">
                    <w:rPr>
                      <w:b/>
                      <w:bCs/>
                      <w:sz w:val="22"/>
                      <w:szCs w:val="24"/>
                    </w:rPr>
                  </w:rPrChange>
                </w:rPr>
                <w:t>Flow Event</w:t>
              </w:r>
            </w:ins>
          </w:p>
        </w:tc>
      </w:tr>
      <w:tr w:rsidR="00755C33" w:rsidRPr="0033182C" w14:paraId="6C37E91B" w14:textId="77777777" w:rsidTr="00986BA5">
        <w:trPr>
          <w:ins w:id="11505" w:author="Windows User" w:date="2019-09-19T02:16:00Z"/>
        </w:trPr>
        <w:tc>
          <w:tcPr>
            <w:tcW w:w="7933" w:type="dxa"/>
            <w:gridSpan w:val="3"/>
          </w:tcPr>
          <w:p w14:paraId="3BA2B649" w14:textId="77777777" w:rsidR="00755C33" w:rsidRPr="0033182C" w:rsidRDefault="00755C33" w:rsidP="00755C33">
            <w:pPr>
              <w:spacing w:after="0" w:line="240" w:lineRule="auto"/>
              <w:jc w:val="center"/>
              <w:rPr>
                <w:ins w:id="11506" w:author="Windows User" w:date="2019-09-19T02:16:00Z"/>
                <w:rFonts w:cs="Times New Roman"/>
                <w:sz w:val="20"/>
                <w:szCs w:val="24"/>
                <w:rPrChange w:id="11507" w:author="Windows User" w:date="2019-09-19T02:58:00Z">
                  <w:rPr>
                    <w:ins w:id="11508" w:author="Windows User" w:date="2019-09-19T02:16:00Z"/>
                    <w:rFonts w:cs="Times New Roman"/>
                    <w:sz w:val="22"/>
                    <w:szCs w:val="24"/>
                  </w:rPr>
                </w:rPrChange>
              </w:rPr>
            </w:pPr>
            <w:ins w:id="11509" w:author="Windows User" w:date="2019-09-19T02:16:00Z">
              <w:r w:rsidRPr="0033182C">
                <w:rPr>
                  <w:rFonts w:cs="Times New Roman"/>
                  <w:b/>
                  <w:sz w:val="20"/>
                  <w:szCs w:val="24"/>
                  <w:rPrChange w:id="11510" w:author="Windows User" w:date="2019-09-19T02:35:00Z">
                    <w:rPr>
                      <w:b/>
                      <w:sz w:val="22"/>
                      <w:szCs w:val="24"/>
                    </w:rPr>
                  </w:rPrChange>
                </w:rPr>
                <w:t xml:space="preserve">Normal Flow : </w:t>
              </w:r>
            </w:ins>
            <w:r w:rsidRPr="0033182C">
              <w:rPr>
                <w:rFonts w:cs="Times New Roman"/>
                <w:b/>
                <w:sz w:val="20"/>
                <w:szCs w:val="24"/>
              </w:rPr>
              <w:t xml:space="preserve">Lihat </w:t>
            </w:r>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159BC76D" w14:textId="77777777" w:rsidTr="00986BA5">
        <w:trPr>
          <w:trHeight w:val="371"/>
          <w:ins w:id="11511" w:author="Windows User" w:date="2019-09-19T02:16:00Z"/>
        </w:trPr>
        <w:tc>
          <w:tcPr>
            <w:tcW w:w="4604" w:type="dxa"/>
            <w:gridSpan w:val="2"/>
          </w:tcPr>
          <w:p w14:paraId="37F6A1CD" w14:textId="77777777" w:rsidR="00755C33" w:rsidRPr="0033182C" w:rsidRDefault="00755C33" w:rsidP="00755C33">
            <w:pPr>
              <w:spacing w:after="0" w:line="240" w:lineRule="auto"/>
              <w:rPr>
                <w:ins w:id="11512" w:author="Windows User" w:date="2019-09-19T02:16:00Z"/>
                <w:rFonts w:cs="Times New Roman"/>
                <w:b/>
                <w:sz w:val="20"/>
                <w:szCs w:val="24"/>
                <w:rPrChange w:id="11513" w:author="Windows User" w:date="2019-09-19T02:58:00Z">
                  <w:rPr>
                    <w:ins w:id="11514" w:author="Windows User" w:date="2019-09-19T02:16:00Z"/>
                    <w:b/>
                    <w:sz w:val="22"/>
                    <w:szCs w:val="24"/>
                  </w:rPr>
                </w:rPrChange>
              </w:rPr>
            </w:pPr>
            <w:ins w:id="11515" w:author="Windows User" w:date="2019-09-19T02:16:00Z">
              <w:r w:rsidRPr="0033182C">
                <w:rPr>
                  <w:rFonts w:cs="Times New Roman"/>
                  <w:sz w:val="20"/>
                  <w:szCs w:val="24"/>
                  <w:rPrChange w:id="11516" w:author="Windows User" w:date="2019-09-19T02:29:00Z">
                    <w:rPr>
                      <w:sz w:val="22"/>
                      <w:szCs w:val="24"/>
                    </w:rPr>
                  </w:rPrChange>
                </w:rPr>
                <w:t>Aksi Aktor</w:t>
              </w:r>
            </w:ins>
          </w:p>
        </w:tc>
        <w:tc>
          <w:tcPr>
            <w:tcW w:w="3329" w:type="dxa"/>
          </w:tcPr>
          <w:p w14:paraId="0BAA0C05" w14:textId="77777777" w:rsidR="00755C33" w:rsidRPr="0033182C" w:rsidRDefault="00755C33" w:rsidP="00755C33">
            <w:pPr>
              <w:spacing w:after="0" w:line="240" w:lineRule="auto"/>
              <w:rPr>
                <w:ins w:id="11517" w:author="Windows User" w:date="2019-09-19T02:16:00Z"/>
                <w:rFonts w:cs="Times New Roman"/>
                <w:b/>
                <w:sz w:val="20"/>
                <w:szCs w:val="24"/>
                <w:rPrChange w:id="11518" w:author="Windows User" w:date="2019-09-19T02:58:00Z">
                  <w:rPr>
                    <w:ins w:id="11519" w:author="Windows User" w:date="2019-09-19T02:16:00Z"/>
                    <w:b/>
                    <w:sz w:val="22"/>
                    <w:szCs w:val="24"/>
                  </w:rPr>
                </w:rPrChange>
              </w:rPr>
            </w:pPr>
            <w:ins w:id="11520" w:author="Windows User" w:date="2019-09-19T02:16:00Z">
              <w:r w:rsidRPr="0033182C">
                <w:rPr>
                  <w:rFonts w:cs="Times New Roman"/>
                  <w:sz w:val="20"/>
                  <w:szCs w:val="24"/>
                  <w:rPrChange w:id="11521" w:author="Windows User" w:date="2019-09-19T02:29:00Z">
                    <w:rPr>
                      <w:sz w:val="22"/>
                      <w:szCs w:val="24"/>
                    </w:rPr>
                  </w:rPrChange>
                </w:rPr>
                <w:t>Reaksi Sistem</w:t>
              </w:r>
            </w:ins>
          </w:p>
        </w:tc>
      </w:tr>
      <w:tr w:rsidR="00755C33" w:rsidRPr="0033182C" w14:paraId="00AEFAC7" w14:textId="77777777" w:rsidTr="00986BA5">
        <w:trPr>
          <w:trHeight w:val="371"/>
          <w:ins w:id="11522" w:author="Windows User" w:date="2019-09-19T02:16:00Z"/>
        </w:trPr>
        <w:tc>
          <w:tcPr>
            <w:tcW w:w="4604" w:type="dxa"/>
            <w:gridSpan w:val="2"/>
          </w:tcPr>
          <w:p w14:paraId="143E6F80" w14:textId="4265A891" w:rsidR="00755C33" w:rsidRPr="0033182C" w:rsidRDefault="00755C33" w:rsidP="00101292">
            <w:pPr>
              <w:pStyle w:val="ListParagraph"/>
              <w:numPr>
                <w:ilvl w:val="0"/>
                <w:numId w:val="13"/>
              </w:numPr>
              <w:spacing w:after="0" w:line="240" w:lineRule="auto"/>
              <w:rPr>
                <w:ins w:id="11523" w:author="Windows User" w:date="2019-09-19T02:16:00Z"/>
                <w:rFonts w:cs="Times New Roman"/>
                <w:sz w:val="20"/>
                <w:szCs w:val="24"/>
                <w:rPrChange w:id="11524" w:author="Windows User" w:date="2019-09-19T02:58:00Z">
                  <w:rPr>
                    <w:ins w:id="11525" w:author="Windows User" w:date="2019-09-19T02:16:00Z"/>
                    <w:sz w:val="22"/>
                    <w:szCs w:val="24"/>
                  </w:rPr>
                </w:rPrChange>
              </w:rPr>
            </w:pPr>
            <w:ins w:id="11526" w:author="Windows User" w:date="2019-09-19T02:16:00Z">
              <w:r w:rsidRPr="0033182C">
                <w:rPr>
                  <w:rFonts w:cs="Times New Roman"/>
                  <w:sz w:val="20"/>
                  <w:szCs w:val="24"/>
                  <w:rPrChange w:id="11527" w:author="Windows User" w:date="2019-09-19T02:29:00Z">
                    <w:rPr>
                      <w:sz w:val="22"/>
                      <w:szCs w:val="24"/>
                    </w:rPr>
                  </w:rPrChange>
                </w:rPr>
                <w:t xml:space="preserve">Klik </w:t>
              </w:r>
            </w:ins>
            <w:r w:rsidRPr="0033182C">
              <w:rPr>
                <w:rFonts w:cs="Times New Roman"/>
                <w:i/>
                <w:sz w:val="20"/>
              </w:rPr>
              <w:t xml:space="preserve">history </w:t>
            </w:r>
            <w:r w:rsidRPr="0033182C">
              <w:rPr>
                <w:rFonts w:cs="Times New Roman"/>
                <w:sz w:val="20"/>
              </w:rPr>
              <w:t>aktuator</w:t>
            </w:r>
            <w:r w:rsidR="00101292" w:rsidRPr="0033182C">
              <w:rPr>
                <w:rFonts w:cs="Times New Roman"/>
                <w:sz w:val="20"/>
              </w:rPr>
              <w:t xml:space="preserve"> . </w:t>
            </w:r>
          </w:p>
        </w:tc>
        <w:tc>
          <w:tcPr>
            <w:tcW w:w="3329" w:type="dxa"/>
          </w:tcPr>
          <w:p w14:paraId="3A483F3E" w14:textId="77777777" w:rsidR="00755C33" w:rsidRPr="0033182C" w:rsidRDefault="00755C33" w:rsidP="00986BA5">
            <w:pPr>
              <w:spacing w:after="0" w:line="240" w:lineRule="auto"/>
              <w:rPr>
                <w:ins w:id="11528" w:author="Windows User" w:date="2019-09-19T02:16:00Z"/>
                <w:rFonts w:cs="Times New Roman"/>
                <w:sz w:val="20"/>
                <w:szCs w:val="24"/>
                <w:rPrChange w:id="11529" w:author="Windows User" w:date="2019-09-19T02:58:00Z">
                  <w:rPr>
                    <w:ins w:id="11530" w:author="Windows User" w:date="2019-09-19T02:16:00Z"/>
                    <w:sz w:val="22"/>
                    <w:szCs w:val="24"/>
                  </w:rPr>
                </w:rPrChange>
              </w:rPr>
            </w:pPr>
          </w:p>
        </w:tc>
      </w:tr>
      <w:tr w:rsidR="00755C33" w:rsidRPr="0033182C" w14:paraId="157A32D9" w14:textId="77777777" w:rsidTr="00986BA5">
        <w:trPr>
          <w:trHeight w:val="370"/>
          <w:ins w:id="11531" w:author="Windows User" w:date="2019-09-19T02:16:00Z"/>
        </w:trPr>
        <w:tc>
          <w:tcPr>
            <w:tcW w:w="4604" w:type="dxa"/>
            <w:gridSpan w:val="2"/>
          </w:tcPr>
          <w:p w14:paraId="53D7622F" w14:textId="7E078D48" w:rsidR="00755C33" w:rsidRPr="0033182C" w:rsidRDefault="00101292" w:rsidP="00101292">
            <w:pPr>
              <w:pStyle w:val="ListParagraph"/>
              <w:numPr>
                <w:ilvl w:val="0"/>
                <w:numId w:val="13"/>
              </w:numPr>
              <w:spacing w:after="0" w:line="240" w:lineRule="auto"/>
              <w:rPr>
                <w:ins w:id="11532" w:author="Windows User" w:date="2019-09-19T02:16:00Z"/>
                <w:rFonts w:cs="Times New Roman"/>
                <w:sz w:val="20"/>
                <w:szCs w:val="24"/>
                <w:rPrChange w:id="11533" w:author="Windows User" w:date="2019-09-19T02:29:00Z">
                  <w:rPr>
                    <w:ins w:id="11534" w:author="Windows User" w:date="2019-09-19T02:16:00Z"/>
                    <w:sz w:val="22"/>
                    <w:szCs w:val="24"/>
                  </w:rPr>
                </w:rPrChange>
              </w:rPr>
            </w:pPr>
            <w:r w:rsidRPr="0033182C">
              <w:rPr>
                <w:rFonts w:cs="Times New Roman"/>
                <w:sz w:val="20"/>
              </w:rPr>
              <w:t>Pilih no aktuator</w:t>
            </w:r>
          </w:p>
          <w:p w14:paraId="08DE8044" w14:textId="671A9277" w:rsidR="00755C33" w:rsidRPr="0033182C" w:rsidRDefault="00755C33" w:rsidP="00101292">
            <w:pPr>
              <w:pStyle w:val="ListParagraph"/>
              <w:spacing w:after="0" w:line="240" w:lineRule="auto"/>
              <w:rPr>
                <w:ins w:id="11535" w:author="Windows User" w:date="2019-09-19T02:16:00Z"/>
                <w:rFonts w:cs="Times New Roman"/>
                <w:sz w:val="20"/>
                <w:szCs w:val="24"/>
                <w:rPrChange w:id="11536" w:author="Windows User" w:date="2019-09-19T02:58:00Z">
                  <w:rPr>
                    <w:ins w:id="11537" w:author="Windows User" w:date="2019-09-19T02:16:00Z"/>
                    <w:b/>
                    <w:sz w:val="22"/>
                    <w:szCs w:val="24"/>
                  </w:rPr>
                </w:rPrChange>
              </w:rPr>
            </w:pPr>
          </w:p>
        </w:tc>
        <w:tc>
          <w:tcPr>
            <w:tcW w:w="3329" w:type="dxa"/>
          </w:tcPr>
          <w:p w14:paraId="5AEB71D1" w14:textId="7AA8FE59" w:rsidR="00755C33" w:rsidRPr="0033182C" w:rsidRDefault="00755C33" w:rsidP="00101292">
            <w:pPr>
              <w:pStyle w:val="ListParagraph"/>
              <w:spacing w:after="0" w:line="240" w:lineRule="auto"/>
              <w:rPr>
                <w:ins w:id="11538" w:author="Windows User" w:date="2019-09-19T02:16:00Z"/>
                <w:rFonts w:cs="Times New Roman"/>
                <w:sz w:val="20"/>
                <w:szCs w:val="24"/>
                <w:rPrChange w:id="11539" w:author="Windows User" w:date="2019-09-19T02:58:00Z">
                  <w:rPr>
                    <w:ins w:id="11540" w:author="Windows User" w:date="2019-09-19T02:16:00Z"/>
                    <w:sz w:val="22"/>
                    <w:szCs w:val="24"/>
                  </w:rPr>
                </w:rPrChange>
              </w:rPr>
            </w:pPr>
          </w:p>
        </w:tc>
      </w:tr>
      <w:tr w:rsidR="00101292" w:rsidRPr="0033182C" w14:paraId="07A49291" w14:textId="77777777" w:rsidTr="00986BA5">
        <w:trPr>
          <w:trHeight w:val="370"/>
        </w:trPr>
        <w:tc>
          <w:tcPr>
            <w:tcW w:w="4604" w:type="dxa"/>
            <w:gridSpan w:val="2"/>
          </w:tcPr>
          <w:p w14:paraId="6836EBB1" w14:textId="77777777" w:rsidR="00101292" w:rsidRPr="0033182C" w:rsidRDefault="00101292" w:rsidP="00986BA5">
            <w:pPr>
              <w:pStyle w:val="ListParagraph"/>
              <w:spacing w:after="0" w:line="240" w:lineRule="auto"/>
              <w:rPr>
                <w:rFonts w:cs="Times New Roman"/>
                <w:sz w:val="20"/>
                <w:szCs w:val="24"/>
              </w:rPr>
            </w:pPr>
          </w:p>
        </w:tc>
        <w:tc>
          <w:tcPr>
            <w:tcW w:w="3329" w:type="dxa"/>
          </w:tcPr>
          <w:p w14:paraId="1DFCD5D8" w14:textId="2FF36EFA" w:rsidR="00101292" w:rsidRPr="0033182C" w:rsidRDefault="00101292" w:rsidP="00101292">
            <w:pPr>
              <w:pStyle w:val="ListParagraph"/>
              <w:numPr>
                <w:ilvl w:val="0"/>
                <w:numId w:val="13"/>
              </w:numPr>
              <w:spacing w:after="0" w:line="240" w:lineRule="auto"/>
              <w:ind w:left="379"/>
              <w:rPr>
                <w:rFonts w:cs="Times New Roman"/>
                <w:sz w:val="20"/>
                <w:szCs w:val="24"/>
              </w:rPr>
            </w:pPr>
            <w:r w:rsidRPr="0033182C">
              <w:rPr>
                <w:rFonts w:cs="Times New Roman"/>
                <w:sz w:val="20"/>
                <w:szCs w:val="24"/>
              </w:rPr>
              <w:t xml:space="preserve">Menampilakan data </w:t>
            </w:r>
            <w:r w:rsidRPr="0033182C">
              <w:rPr>
                <w:rFonts w:cs="Times New Roman"/>
                <w:i/>
                <w:sz w:val="20"/>
                <w:szCs w:val="24"/>
              </w:rPr>
              <w:t>history</w:t>
            </w:r>
            <w:r w:rsidRPr="0033182C">
              <w:rPr>
                <w:rFonts w:cs="Times New Roman"/>
                <w:sz w:val="20"/>
                <w:szCs w:val="24"/>
              </w:rPr>
              <w:t xml:space="preserve"> aktuator</w:t>
            </w:r>
          </w:p>
        </w:tc>
      </w:tr>
    </w:tbl>
    <w:p w14:paraId="32909E96" w14:textId="6152A563" w:rsidR="00755C33" w:rsidRPr="0033182C" w:rsidRDefault="00755C33" w:rsidP="00755C33">
      <w:pPr>
        <w:pStyle w:val="Caption"/>
        <w:keepNext/>
        <w:rPr>
          <w:rFonts w:cs="Times New Roman"/>
          <w:color w:val="auto"/>
        </w:rPr>
      </w:pPr>
    </w:p>
    <w:p w14:paraId="287B64D6" w14:textId="13AE6122" w:rsidR="007755A2" w:rsidRPr="0033182C" w:rsidRDefault="007755A2" w:rsidP="007755A2">
      <w:pPr>
        <w:pStyle w:val="Caption"/>
        <w:keepNext/>
        <w:jc w:val="center"/>
        <w:rPr>
          <w:rFonts w:cs="Times New Roman"/>
          <w:i w:val="0"/>
          <w:color w:val="auto"/>
          <w:sz w:val="22"/>
          <w:szCs w:val="22"/>
        </w:rPr>
      </w:pPr>
      <w:bookmarkStart w:id="11541" w:name="_Toc23881742"/>
      <w:r w:rsidRPr="0033182C">
        <w:rPr>
          <w:rFonts w:cs="Times New Roman"/>
          <w:i w:val="0"/>
          <w:color w:val="auto"/>
          <w:sz w:val="22"/>
          <w:szCs w:val="22"/>
        </w:rPr>
        <w:t xml:space="preserve">Tabel </w:t>
      </w:r>
      <w:r w:rsidR="000367FF">
        <w:rPr>
          <w:rFonts w:cs="Times New Roman"/>
          <w:i w:val="0"/>
          <w:color w:val="auto"/>
          <w:sz w:val="22"/>
          <w:szCs w:val="22"/>
        </w:rPr>
        <w:fldChar w:fldCharType="begin"/>
      </w:r>
      <w:r w:rsidR="000367FF">
        <w:rPr>
          <w:rFonts w:cs="Times New Roman"/>
          <w:i w:val="0"/>
          <w:color w:val="auto"/>
          <w:sz w:val="22"/>
          <w:szCs w:val="22"/>
        </w:rPr>
        <w:instrText xml:space="preserve"> STYLEREF 1 \s </w:instrText>
      </w:r>
      <w:r w:rsidR="000367FF">
        <w:rPr>
          <w:rFonts w:cs="Times New Roman"/>
          <w:i w:val="0"/>
          <w:color w:val="auto"/>
          <w:sz w:val="22"/>
          <w:szCs w:val="22"/>
        </w:rPr>
        <w:fldChar w:fldCharType="separate"/>
      </w:r>
      <w:r w:rsidR="000367FF">
        <w:rPr>
          <w:rFonts w:cs="Times New Roman"/>
          <w:i w:val="0"/>
          <w:noProof/>
          <w:color w:val="auto"/>
          <w:sz w:val="22"/>
          <w:szCs w:val="22"/>
        </w:rPr>
        <w:t>A</w:t>
      </w:r>
      <w:r w:rsidR="000367FF">
        <w:rPr>
          <w:rFonts w:cs="Times New Roman"/>
          <w:i w:val="0"/>
          <w:color w:val="auto"/>
          <w:sz w:val="22"/>
          <w:szCs w:val="22"/>
        </w:rPr>
        <w:fldChar w:fldCharType="end"/>
      </w:r>
      <w:r w:rsidR="000367FF">
        <w:rPr>
          <w:rFonts w:cs="Times New Roman"/>
          <w:i w:val="0"/>
          <w:color w:val="auto"/>
          <w:sz w:val="22"/>
          <w:szCs w:val="22"/>
        </w:rPr>
        <w:t>.</w:t>
      </w:r>
      <w:r w:rsidR="000367FF">
        <w:rPr>
          <w:rFonts w:cs="Times New Roman"/>
          <w:i w:val="0"/>
          <w:color w:val="auto"/>
          <w:sz w:val="22"/>
          <w:szCs w:val="22"/>
        </w:rPr>
        <w:fldChar w:fldCharType="begin"/>
      </w:r>
      <w:r w:rsidR="000367FF">
        <w:rPr>
          <w:rFonts w:cs="Times New Roman"/>
          <w:i w:val="0"/>
          <w:color w:val="auto"/>
          <w:sz w:val="22"/>
          <w:szCs w:val="22"/>
        </w:rPr>
        <w:instrText xml:space="preserve"> SEQ Tabel \* ARABIC \s 1 </w:instrText>
      </w:r>
      <w:r w:rsidR="000367FF">
        <w:rPr>
          <w:rFonts w:cs="Times New Roman"/>
          <w:i w:val="0"/>
          <w:color w:val="auto"/>
          <w:sz w:val="22"/>
          <w:szCs w:val="22"/>
        </w:rPr>
        <w:fldChar w:fldCharType="separate"/>
      </w:r>
      <w:r w:rsidR="000367FF">
        <w:rPr>
          <w:rFonts w:cs="Times New Roman"/>
          <w:i w:val="0"/>
          <w:noProof/>
          <w:color w:val="auto"/>
          <w:sz w:val="22"/>
          <w:szCs w:val="22"/>
        </w:rPr>
        <w:t>7</w:t>
      </w:r>
      <w:r w:rsidR="000367FF">
        <w:rPr>
          <w:rFonts w:cs="Times New Roman"/>
          <w:i w:val="0"/>
          <w:color w:val="auto"/>
          <w:sz w:val="22"/>
          <w:szCs w:val="22"/>
        </w:rPr>
        <w:fldChar w:fldCharType="end"/>
      </w:r>
      <w:r w:rsidRPr="0033182C">
        <w:rPr>
          <w:rFonts w:cs="Times New Roman"/>
          <w:i w:val="0"/>
          <w:color w:val="auto"/>
          <w:sz w:val="22"/>
          <w:szCs w:val="22"/>
        </w:rPr>
        <w:t xml:space="preserve"> Skenario</w:t>
      </w:r>
      <w:r w:rsidRPr="0033182C">
        <w:rPr>
          <w:rFonts w:cs="Times New Roman"/>
          <w:i w:val="0"/>
          <w:noProof/>
          <w:color w:val="auto"/>
          <w:sz w:val="22"/>
          <w:szCs w:val="22"/>
        </w:rPr>
        <w:t xml:space="preserve"> Lihat Grafik Sensor</w:t>
      </w:r>
      <w:bookmarkEnd w:id="11541"/>
    </w:p>
    <w:tbl>
      <w:tblPr>
        <w:tblStyle w:val="TableGrid"/>
        <w:tblW w:w="8075" w:type="dxa"/>
        <w:tblLook w:val="04A0" w:firstRow="1" w:lastRow="0" w:firstColumn="1" w:lastColumn="0" w:noHBand="0" w:noVBand="1"/>
      </w:tblPr>
      <w:tblGrid>
        <w:gridCol w:w="4531"/>
        <w:gridCol w:w="73"/>
        <w:gridCol w:w="3471"/>
      </w:tblGrid>
      <w:tr w:rsidR="00755C33" w:rsidRPr="0033182C" w14:paraId="1B72C42F" w14:textId="77777777" w:rsidTr="00986BA5">
        <w:trPr>
          <w:ins w:id="11542" w:author="Windows User" w:date="2019-09-19T02:16:00Z"/>
        </w:trPr>
        <w:tc>
          <w:tcPr>
            <w:tcW w:w="4531" w:type="dxa"/>
          </w:tcPr>
          <w:p w14:paraId="563CA71E" w14:textId="77777777" w:rsidR="00755C33" w:rsidRPr="0033182C" w:rsidRDefault="00755C33" w:rsidP="00755C33">
            <w:pPr>
              <w:spacing w:after="0" w:line="240" w:lineRule="auto"/>
              <w:rPr>
                <w:ins w:id="11543" w:author="Windows User" w:date="2019-09-19T02:16:00Z"/>
                <w:rFonts w:cs="Times New Roman"/>
                <w:sz w:val="16"/>
                <w:szCs w:val="16"/>
                <w:lang w:val="en-ID"/>
                <w:rPrChange w:id="11544" w:author="Windows User" w:date="2019-09-19T03:09:00Z">
                  <w:rPr>
                    <w:ins w:id="11545" w:author="Windows User" w:date="2019-09-19T02:16:00Z"/>
                    <w:rFonts w:cs="Times New Roman"/>
                    <w:sz w:val="22"/>
                    <w:szCs w:val="24"/>
                    <w:lang w:val="en-ID"/>
                  </w:rPr>
                </w:rPrChange>
              </w:rPr>
            </w:pPr>
            <w:ins w:id="11546" w:author="Windows User" w:date="2019-09-19T02:16:00Z">
              <w:r w:rsidRPr="0033182C">
                <w:rPr>
                  <w:rFonts w:cs="Times New Roman"/>
                  <w:b/>
                  <w:sz w:val="16"/>
                  <w:szCs w:val="16"/>
                  <w:rPrChange w:id="11547" w:author="Windows User" w:date="2019-09-19T03:09:00Z">
                    <w:rPr>
                      <w:rFonts w:cs="Times New Roman"/>
                      <w:b/>
                      <w:sz w:val="22"/>
                      <w:szCs w:val="24"/>
                    </w:rPr>
                  </w:rPrChange>
                </w:rPr>
                <w:t>Nama Usecase</w:t>
              </w:r>
            </w:ins>
          </w:p>
        </w:tc>
        <w:tc>
          <w:tcPr>
            <w:tcW w:w="3544" w:type="dxa"/>
            <w:gridSpan w:val="2"/>
          </w:tcPr>
          <w:p w14:paraId="6FE41126" w14:textId="77777777" w:rsidR="00755C33" w:rsidRPr="0033182C" w:rsidRDefault="00755C33" w:rsidP="00755C33">
            <w:pPr>
              <w:spacing w:after="0" w:line="240" w:lineRule="auto"/>
              <w:rPr>
                <w:ins w:id="11548" w:author="Windows User" w:date="2019-09-19T02:16:00Z"/>
                <w:rFonts w:cs="Times New Roman"/>
                <w:sz w:val="16"/>
                <w:szCs w:val="16"/>
                <w:lang w:val="en-ID"/>
                <w:rPrChange w:id="11549" w:author="Windows User" w:date="2019-09-19T03:09:00Z">
                  <w:rPr>
                    <w:ins w:id="11550" w:author="Windows User" w:date="2019-09-19T02:16:00Z"/>
                    <w:rFonts w:cs="Times New Roman"/>
                    <w:sz w:val="22"/>
                    <w:szCs w:val="24"/>
                    <w:lang w:val="en-ID"/>
                  </w:rPr>
                </w:rPrChange>
              </w:rPr>
            </w:pPr>
            <w:ins w:id="11551" w:author="Windows User" w:date="2019-09-19T02:16:00Z">
              <w:r w:rsidRPr="0033182C">
                <w:rPr>
                  <w:rFonts w:cs="Times New Roman"/>
                  <w:sz w:val="16"/>
                  <w:szCs w:val="16"/>
                  <w:rPrChange w:id="11552" w:author="Windows User" w:date="2019-09-19T03:09:00Z">
                    <w:rPr>
                      <w:rFonts w:cs="Times New Roman"/>
                      <w:sz w:val="22"/>
                      <w:szCs w:val="24"/>
                    </w:rPr>
                  </w:rPrChange>
                </w:rPr>
                <w:t>Lihat</w:t>
              </w:r>
              <w:r w:rsidRPr="0033182C">
                <w:rPr>
                  <w:rFonts w:cs="Times New Roman"/>
                  <w:i/>
                  <w:sz w:val="16"/>
                  <w:szCs w:val="16"/>
                  <w:rPrChange w:id="11553" w:author="Windows User" w:date="2019-09-19T03:09:00Z">
                    <w:rPr>
                      <w:rFonts w:cs="Times New Roman"/>
                      <w:sz w:val="22"/>
                      <w:szCs w:val="24"/>
                    </w:rPr>
                  </w:rPrChange>
                </w:rPr>
                <w:t xml:space="preserve"> </w:t>
              </w:r>
            </w:ins>
            <w:r w:rsidRPr="0033182C">
              <w:rPr>
                <w:rFonts w:cs="Times New Roman"/>
                <w:i/>
                <w:sz w:val="16"/>
                <w:szCs w:val="16"/>
              </w:rPr>
              <w:t>Lihat Grafik Sensor</w:t>
            </w:r>
          </w:p>
        </w:tc>
      </w:tr>
      <w:tr w:rsidR="00755C33" w:rsidRPr="0033182C" w14:paraId="55D967F0" w14:textId="77777777" w:rsidTr="00986BA5">
        <w:trPr>
          <w:ins w:id="11554" w:author="Windows User" w:date="2019-09-19T02:16:00Z"/>
        </w:trPr>
        <w:tc>
          <w:tcPr>
            <w:tcW w:w="4531" w:type="dxa"/>
          </w:tcPr>
          <w:p w14:paraId="1CDD0FC6" w14:textId="77777777" w:rsidR="00755C33" w:rsidRPr="0033182C" w:rsidRDefault="00755C33" w:rsidP="00755C33">
            <w:pPr>
              <w:spacing w:after="0" w:line="240" w:lineRule="auto"/>
              <w:rPr>
                <w:ins w:id="11555" w:author="Windows User" w:date="2019-09-19T02:16:00Z"/>
                <w:rFonts w:cs="Times New Roman"/>
                <w:sz w:val="16"/>
                <w:szCs w:val="16"/>
                <w:lang w:val="en-ID"/>
                <w:rPrChange w:id="11556" w:author="Windows User" w:date="2019-09-19T03:09:00Z">
                  <w:rPr>
                    <w:ins w:id="11557" w:author="Windows User" w:date="2019-09-19T02:16:00Z"/>
                    <w:rFonts w:cs="Times New Roman"/>
                    <w:sz w:val="22"/>
                    <w:szCs w:val="24"/>
                    <w:lang w:val="en-ID"/>
                  </w:rPr>
                </w:rPrChange>
              </w:rPr>
            </w:pPr>
            <w:ins w:id="11558" w:author="Windows User" w:date="2019-09-19T02:16:00Z">
              <w:r w:rsidRPr="0033182C">
                <w:rPr>
                  <w:rFonts w:cs="Times New Roman"/>
                  <w:b/>
                  <w:sz w:val="16"/>
                  <w:szCs w:val="16"/>
                  <w:rPrChange w:id="11559" w:author="Windows User" w:date="2019-09-19T03:09:00Z">
                    <w:rPr>
                      <w:rFonts w:cs="Times New Roman"/>
                      <w:b/>
                      <w:sz w:val="22"/>
                      <w:szCs w:val="24"/>
                    </w:rPr>
                  </w:rPrChange>
                </w:rPr>
                <w:t>Aktor</w:t>
              </w:r>
            </w:ins>
          </w:p>
        </w:tc>
        <w:tc>
          <w:tcPr>
            <w:tcW w:w="3544" w:type="dxa"/>
            <w:gridSpan w:val="2"/>
          </w:tcPr>
          <w:p w14:paraId="67B2EA75" w14:textId="77777777" w:rsidR="00755C33" w:rsidRPr="0033182C" w:rsidRDefault="00755C33" w:rsidP="00755C33">
            <w:pPr>
              <w:spacing w:after="0" w:line="240" w:lineRule="auto"/>
              <w:rPr>
                <w:ins w:id="11560" w:author="Windows User" w:date="2019-09-19T02:16:00Z"/>
                <w:rFonts w:cs="Times New Roman"/>
                <w:sz w:val="16"/>
                <w:szCs w:val="16"/>
                <w:lang w:val="en-ID"/>
                <w:rPrChange w:id="11561" w:author="Windows User" w:date="2019-09-19T03:09:00Z">
                  <w:rPr>
                    <w:ins w:id="11562" w:author="Windows User" w:date="2019-09-19T02:16:00Z"/>
                    <w:rFonts w:cs="Times New Roman"/>
                    <w:sz w:val="22"/>
                    <w:szCs w:val="24"/>
                    <w:lang w:val="en-ID"/>
                  </w:rPr>
                </w:rPrChange>
              </w:rPr>
            </w:pPr>
            <w:ins w:id="11563" w:author="Windows User" w:date="2019-09-19T02:16:00Z">
              <w:r w:rsidRPr="0033182C">
                <w:rPr>
                  <w:rFonts w:cs="Times New Roman"/>
                  <w:sz w:val="16"/>
                  <w:szCs w:val="16"/>
                  <w:rPrChange w:id="11564" w:author="Windows User" w:date="2019-09-19T03:09:00Z">
                    <w:rPr>
                      <w:rFonts w:cs="Times New Roman"/>
                      <w:sz w:val="22"/>
                      <w:szCs w:val="24"/>
                    </w:rPr>
                  </w:rPrChange>
                </w:rPr>
                <w:t>Senua aktor</w:t>
              </w:r>
            </w:ins>
          </w:p>
        </w:tc>
      </w:tr>
      <w:tr w:rsidR="00755C33" w:rsidRPr="0033182C" w14:paraId="4CA7FB0D" w14:textId="77777777" w:rsidTr="00986BA5">
        <w:trPr>
          <w:ins w:id="11565" w:author="Windows User" w:date="2019-09-19T02:16:00Z"/>
        </w:trPr>
        <w:tc>
          <w:tcPr>
            <w:tcW w:w="4531" w:type="dxa"/>
          </w:tcPr>
          <w:p w14:paraId="10754F70" w14:textId="77777777" w:rsidR="00755C33" w:rsidRPr="0033182C" w:rsidRDefault="00755C33" w:rsidP="00755C33">
            <w:pPr>
              <w:spacing w:after="0" w:line="240" w:lineRule="auto"/>
              <w:rPr>
                <w:ins w:id="11566" w:author="Windows User" w:date="2019-09-19T02:16:00Z"/>
                <w:rFonts w:cs="Times New Roman"/>
                <w:sz w:val="16"/>
                <w:szCs w:val="16"/>
                <w:lang w:val="en-ID"/>
                <w:rPrChange w:id="11567" w:author="Windows User" w:date="2019-09-19T03:09:00Z">
                  <w:rPr>
                    <w:ins w:id="11568" w:author="Windows User" w:date="2019-09-19T02:16:00Z"/>
                    <w:rFonts w:cs="Times New Roman"/>
                    <w:sz w:val="22"/>
                    <w:szCs w:val="24"/>
                    <w:lang w:val="en-ID"/>
                  </w:rPr>
                </w:rPrChange>
              </w:rPr>
            </w:pPr>
            <w:ins w:id="11569" w:author="Windows User" w:date="2019-09-19T02:16:00Z">
              <w:r w:rsidRPr="0033182C">
                <w:rPr>
                  <w:rFonts w:cs="Times New Roman"/>
                  <w:b/>
                  <w:sz w:val="16"/>
                  <w:szCs w:val="16"/>
                  <w:rPrChange w:id="11570" w:author="Windows User" w:date="2019-09-19T03:09:00Z">
                    <w:rPr>
                      <w:rFonts w:cs="Times New Roman"/>
                      <w:b/>
                      <w:sz w:val="22"/>
                      <w:szCs w:val="24"/>
                    </w:rPr>
                  </w:rPrChange>
                </w:rPr>
                <w:t>Deskripsi Singkat</w:t>
              </w:r>
            </w:ins>
          </w:p>
        </w:tc>
        <w:tc>
          <w:tcPr>
            <w:tcW w:w="3544" w:type="dxa"/>
            <w:gridSpan w:val="2"/>
          </w:tcPr>
          <w:p w14:paraId="7F7528B7" w14:textId="77777777" w:rsidR="00755C33" w:rsidRPr="0033182C" w:rsidRDefault="00755C33" w:rsidP="00755C33">
            <w:pPr>
              <w:spacing w:after="0" w:line="240" w:lineRule="auto"/>
              <w:rPr>
                <w:ins w:id="11571" w:author="Windows User" w:date="2019-09-19T02:16:00Z"/>
                <w:rFonts w:cs="Times New Roman"/>
                <w:sz w:val="16"/>
                <w:szCs w:val="16"/>
                <w:lang w:val="en-ID"/>
                <w:rPrChange w:id="11572" w:author="Windows User" w:date="2019-09-19T03:09:00Z">
                  <w:rPr>
                    <w:ins w:id="11573" w:author="Windows User" w:date="2019-09-19T02:16:00Z"/>
                    <w:rFonts w:cs="Times New Roman"/>
                    <w:sz w:val="22"/>
                    <w:szCs w:val="24"/>
                    <w:lang w:val="en-ID"/>
                  </w:rPr>
                </w:rPrChange>
              </w:rPr>
            </w:pPr>
            <w:ins w:id="11574" w:author="Windows User" w:date="2019-09-19T02:16:00Z">
              <w:r w:rsidRPr="0033182C">
                <w:rPr>
                  <w:rFonts w:cs="Times New Roman"/>
                  <w:sz w:val="16"/>
                  <w:szCs w:val="16"/>
                  <w:rPrChange w:id="11575" w:author="Windows User" w:date="2019-09-19T03:09:00Z">
                    <w:rPr>
                      <w:rFonts w:cs="Times New Roman"/>
                      <w:sz w:val="22"/>
                      <w:szCs w:val="24"/>
                    </w:rPr>
                  </w:rPrChange>
                </w:rPr>
                <w:t xml:space="preserve">Aktor melihat </w:t>
              </w:r>
            </w:ins>
            <w:r w:rsidRPr="0033182C">
              <w:rPr>
                <w:rFonts w:cs="Times New Roman"/>
                <w:sz w:val="16"/>
                <w:szCs w:val="16"/>
              </w:rPr>
              <w:t>Lihat Grafik Sensor</w:t>
            </w:r>
          </w:p>
        </w:tc>
      </w:tr>
      <w:tr w:rsidR="00755C33" w:rsidRPr="0033182C" w14:paraId="05315C42" w14:textId="77777777" w:rsidTr="00986BA5">
        <w:trPr>
          <w:ins w:id="11576" w:author="Windows User" w:date="2019-09-19T02:16:00Z"/>
        </w:trPr>
        <w:tc>
          <w:tcPr>
            <w:tcW w:w="4531" w:type="dxa"/>
          </w:tcPr>
          <w:p w14:paraId="63570440" w14:textId="77777777" w:rsidR="00755C33" w:rsidRPr="0033182C" w:rsidRDefault="00755C33" w:rsidP="00755C33">
            <w:pPr>
              <w:spacing w:after="0" w:line="240" w:lineRule="auto"/>
              <w:rPr>
                <w:ins w:id="11577" w:author="Windows User" w:date="2019-09-19T02:16:00Z"/>
                <w:rFonts w:cs="Times New Roman"/>
                <w:sz w:val="16"/>
                <w:szCs w:val="16"/>
                <w:lang w:val="en-ID"/>
                <w:rPrChange w:id="11578" w:author="Windows User" w:date="2019-09-19T03:09:00Z">
                  <w:rPr>
                    <w:ins w:id="11579" w:author="Windows User" w:date="2019-09-19T02:16:00Z"/>
                    <w:rFonts w:cs="Times New Roman"/>
                    <w:sz w:val="22"/>
                    <w:szCs w:val="24"/>
                    <w:lang w:val="en-ID"/>
                  </w:rPr>
                </w:rPrChange>
              </w:rPr>
            </w:pPr>
            <w:ins w:id="11580" w:author="Windows User" w:date="2019-09-19T02:16:00Z">
              <w:r w:rsidRPr="0033182C">
                <w:rPr>
                  <w:rFonts w:cs="Times New Roman"/>
                  <w:b/>
                  <w:sz w:val="16"/>
                  <w:szCs w:val="16"/>
                  <w:rPrChange w:id="11581" w:author="Windows User" w:date="2019-09-19T03:09:00Z">
                    <w:rPr>
                      <w:rFonts w:cs="Times New Roman"/>
                      <w:b/>
                      <w:sz w:val="22"/>
                      <w:szCs w:val="24"/>
                    </w:rPr>
                  </w:rPrChange>
                </w:rPr>
                <w:t>Prekondisi</w:t>
              </w:r>
            </w:ins>
          </w:p>
        </w:tc>
        <w:tc>
          <w:tcPr>
            <w:tcW w:w="3544" w:type="dxa"/>
            <w:gridSpan w:val="2"/>
          </w:tcPr>
          <w:p w14:paraId="1C4B05FC" w14:textId="77777777" w:rsidR="00755C33" w:rsidRPr="0033182C" w:rsidRDefault="00755C33" w:rsidP="00755C33">
            <w:pPr>
              <w:spacing w:after="0" w:line="240" w:lineRule="auto"/>
              <w:rPr>
                <w:ins w:id="11582" w:author="Windows User" w:date="2019-09-19T02:16:00Z"/>
                <w:rFonts w:cs="Times New Roman"/>
                <w:sz w:val="16"/>
                <w:szCs w:val="16"/>
                <w:lang w:val="en-ID"/>
                <w:rPrChange w:id="11583" w:author="Windows User" w:date="2019-09-19T03:09:00Z">
                  <w:rPr>
                    <w:ins w:id="11584" w:author="Windows User" w:date="2019-09-19T02:16:00Z"/>
                    <w:rFonts w:cs="Times New Roman"/>
                    <w:sz w:val="22"/>
                    <w:szCs w:val="24"/>
                    <w:lang w:val="en-ID"/>
                  </w:rPr>
                </w:rPrChange>
              </w:rPr>
            </w:pPr>
            <w:ins w:id="11585" w:author="Windows User" w:date="2019-09-19T02:16:00Z">
              <w:r w:rsidRPr="0033182C">
                <w:rPr>
                  <w:rFonts w:cs="Times New Roman"/>
                  <w:sz w:val="16"/>
                  <w:szCs w:val="16"/>
                  <w:rPrChange w:id="11586" w:author="Windows User" w:date="2019-09-19T03:09:00Z">
                    <w:rPr>
                      <w:rFonts w:cs="Times New Roman"/>
                      <w:sz w:val="22"/>
                      <w:szCs w:val="24"/>
                    </w:rPr>
                  </w:rPrChange>
                </w:rPr>
                <w:t>Aktor masuk halaman dashboard masing-masing</w:t>
              </w:r>
            </w:ins>
          </w:p>
        </w:tc>
      </w:tr>
      <w:tr w:rsidR="00755C33" w:rsidRPr="0033182C" w14:paraId="0FD6EA78" w14:textId="77777777" w:rsidTr="00986BA5">
        <w:trPr>
          <w:ins w:id="11587" w:author="Windows User" w:date="2019-09-19T02:16:00Z"/>
        </w:trPr>
        <w:tc>
          <w:tcPr>
            <w:tcW w:w="4531" w:type="dxa"/>
          </w:tcPr>
          <w:p w14:paraId="51ACFCEF" w14:textId="77777777" w:rsidR="00755C33" w:rsidRPr="0033182C" w:rsidRDefault="00755C33" w:rsidP="00755C33">
            <w:pPr>
              <w:spacing w:after="0" w:line="240" w:lineRule="auto"/>
              <w:rPr>
                <w:ins w:id="11588" w:author="Windows User" w:date="2019-09-19T02:16:00Z"/>
                <w:rFonts w:cs="Times New Roman"/>
                <w:sz w:val="16"/>
                <w:szCs w:val="16"/>
                <w:lang w:val="en-ID"/>
                <w:rPrChange w:id="11589" w:author="Windows User" w:date="2019-09-19T03:09:00Z">
                  <w:rPr>
                    <w:ins w:id="11590" w:author="Windows User" w:date="2019-09-19T02:16:00Z"/>
                    <w:rFonts w:cs="Times New Roman"/>
                    <w:sz w:val="22"/>
                    <w:szCs w:val="24"/>
                    <w:lang w:val="en-ID"/>
                  </w:rPr>
                </w:rPrChange>
              </w:rPr>
            </w:pPr>
            <w:ins w:id="11591" w:author="Windows User" w:date="2019-09-19T02:16:00Z">
              <w:r w:rsidRPr="0033182C">
                <w:rPr>
                  <w:rFonts w:cs="Times New Roman"/>
                  <w:b/>
                  <w:sz w:val="16"/>
                  <w:szCs w:val="16"/>
                  <w:rPrChange w:id="11592" w:author="Windows User" w:date="2019-09-19T03:09:00Z">
                    <w:rPr>
                      <w:rFonts w:cs="Times New Roman"/>
                      <w:b/>
                      <w:sz w:val="22"/>
                      <w:szCs w:val="24"/>
                    </w:rPr>
                  </w:rPrChange>
                </w:rPr>
                <w:t>Pascakondisi</w:t>
              </w:r>
            </w:ins>
          </w:p>
        </w:tc>
        <w:tc>
          <w:tcPr>
            <w:tcW w:w="3544" w:type="dxa"/>
            <w:gridSpan w:val="2"/>
          </w:tcPr>
          <w:p w14:paraId="74703610" w14:textId="77777777" w:rsidR="00755C33" w:rsidRPr="0033182C" w:rsidRDefault="00755C33" w:rsidP="00755C33">
            <w:pPr>
              <w:spacing w:after="0" w:line="240" w:lineRule="auto"/>
              <w:rPr>
                <w:ins w:id="11593" w:author="Windows User" w:date="2019-09-19T02:16:00Z"/>
                <w:rFonts w:cs="Times New Roman"/>
                <w:sz w:val="16"/>
                <w:szCs w:val="16"/>
                <w:lang w:val="en-ID"/>
                <w:rPrChange w:id="11594" w:author="Windows User" w:date="2019-09-19T03:09:00Z">
                  <w:rPr>
                    <w:ins w:id="11595" w:author="Windows User" w:date="2019-09-19T02:16:00Z"/>
                    <w:rFonts w:cs="Times New Roman"/>
                    <w:sz w:val="22"/>
                    <w:szCs w:val="24"/>
                    <w:lang w:val="en-ID"/>
                  </w:rPr>
                </w:rPrChange>
              </w:rPr>
            </w:pPr>
            <w:ins w:id="11596" w:author="Windows User" w:date="2019-09-19T02:16:00Z">
              <w:r w:rsidRPr="0033182C">
                <w:rPr>
                  <w:rFonts w:cs="Times New Roman"/>
                  <w:sz w:val="16"/>
                  <w:szCs w:val="16"/>
                  <w:rPrChange w:id="11597" w:author="Windows User" w:date="2019-09-19T03:09:00Z">
                    <w:rPr>
                      <w:rFonts w:cs="Times New Roman"/>
                      <w:sz w:val="22"/>
                      <w:szCs w:val="24"/>
                    </w:rPr>
                  </w:rPrChange>
                </w:rPr>
                <w:t xml:space="preserve">Aktor dapat melihat </w:t>
              </w:r>
            </w:ins>
            <w:r w:rsidRPr="0033182C">
              <w:rPr>
                <w:rFonts w:cs="Times New Roman"/>
                <w:sz w:val="16"/>
                <w:szCs w:val="16"/>
              </w:rPr>
              <w:t>Lihat Grafik Sensor</w:t>
            </w:r>
            <w:ins w:id="11598" w:author="Windows User" w:date="2019-09-19T02:16:00Z">
              <w:r w:rsidRPr="0033182C">
                <w:rPr>
                  <w:rFonts w:cs="Times New Roman"/>
                  <w:sz w:val="16"/>
                  <w:szCs w:val="16"/>
                  <w:rPrChange w:id="11599" w:author="Windows User" w:date="2019-09-19T03:09:00Z">
                    <w:rPr>
                      <w:rFonts w:cs="Times New Roman"/>
                      <w:sz w:val="22"/>
                      <w:szCs w:val="24"/>
                    </w:rPr>
                  </w:rPrChange>
                </w:rPr>
                <w:t xml:space="preserve"> </w:t>
              </w:r>
            </w:ins>
          </w:p>
        </w:tc>
      </w:tr>
      <w:tr w:rsidR="00755C33" w:rsidRPr="0033182C" w14:paraId="32D45B0A" w14:textId="77777777" w:rsidTr="00986BA5">
        <w:trPr>
          <w:ins w:id="11600" w:author="Windows User" w:date="2019-09-19T02:16:00Z"/>
        </w:trPr>
        <w:tc>
          <w:tcPr>
            <w:tcW w:w="8075" w:type="dxa"/>
            <w:gridSpan w:val="3"/>
          </w:tcPr>
          <w:p w14:paraId="42EDAB60" w14:textId="77777777" w:rsidR="00755C33" w:rsidRPr="0033182C" w:rsidRDefault="00755C33" w:rsidP="00755C33">
            <w:pPr>
              <w:spacing w:after="0" w:line="240" w:lineRule="auto"/>
              <w:jc w:val="center"/>
              <w:rPr>
                <w:ins w:id="11601" w:author="Windows User" w:date="2019-09-19T02:16:00Z"/>
                <w:rFonts w:cs="Times New Roman"/>
                <w:sz w:val="16"/>
                <w:szCs w:val="16"/>
                <w:rPrChange w:id="11602" w:author="Windows User" w:date="2019-09-19T03:09:00Z">
                  <w:rPr>
                    <w:ins w:id="11603" w:author="Windows User" w:date="2019-09-19T02:16:00Z"/>
                    <w:rFonts w:cs="Times New Roman"/>
                    <w:sz w:val="22"/>
                    <w:szCs w:val="24"/>
                  </w:rPr>
                </w:rPrChange>
              </w:rPr>
            </w:pPr>
            <w:ins w:id="11604" w:author="Windows User" w:date="2019-09-19T02:16:00Z">
              <w:r w:rsidRPr="0033182C">
                <w:rPr>
                  <w:rFonts w:cs="Times New Roman"/>
                  <w:b/>
                  <w:bCs/>
                  <w:sz w:val="16"/>
                  <w:szCs w:val="16"/>
                  <w:rPrChange w:id="11605" w:author="Windows User" w:date="2019-09-19T03:09:00Z">
                    <w:rPr>
                      <w:b/>
                      <w:bCs/>
                      <w:sz w:val="22"/>
                      <w:szCs w:val="24"/>
                    </w:rPr>
                  </w:rPrChange>
                </w:rPr>
                <w:t>Flow Event</w:t>
              </w:r>
            </w:ins>
          </w:p>
        </w:tc>
      </w:tr>
      <w:tr w:rsidR="00755C33" w:rsidRPr="0033182C" w14:paraId="2655F18B" w14:textId="77777777" w:rsidTr="00986BA5">
        <w:trPr>
          <w:ins w:id="11606" w:author="Windows User" w:date="2019-09-19T02:16:00Z"/>
        </w:trPr>
        <w:tc>
          <w:tcPr>
            <w:tcW w:w="8075" w:type="dxa"/>
            <w:gridSpan w:val="3"/>
          </w:tcPr>
          <w:p w14:paraId="17B56E52" w14:textId="77777777" w:rsidR="00755C33" w:rsidRPr="0033182C" w:rsidRDefault="00755C33" w:rsidP="00755C33">
            <w:pPr>
              <w:spacing w:after="0" w:line="240" w:lineRule="auto"/>
              <w:jc w:val="center"/>
              <w:rPr>
                <w:ins w:id="11607" w:author="Windows User" w:date="2019-09-19T02:16:00Z"/>
                <w:rFonts w:cs="Times New Roman"/>
                <w:sz w:val="16"/>
                <w:szCs w:val="16"/>
                <w:rPrChange w:id="11608" w:author="Windows User" w:date="2019-09-19T03:09:00Z">
                  <w:rPr>
                    <w:ins w:id="11609" w:author="Windows User" w:date="2019-09-19T02:16:00Z"/>
                    <w:rFonts w:cs="Times New Roman"/>
                    <w:sz w:val="22"/>
                    <w:szCs w:val="24"/>
                  </w:rPr>
                </w:rPrChange>
              </w:rPr>
            </w:pPr>
            <w:ins w:id="11610" w:author="Windows User" w:date="2019-09-19T02:16:00Z">
              <w:r w:rsidRPr="0033182C">
                <w:rPr>
                  <w:rFonts w:cs="Times New Roman"/>
                  <w:b/>
                  <w:sz w:val="16"/>
                  <w:szCs w:val="16"/>
                  <w:rPrChange w:id="11611" w:author="Windows User" w:date="2019-09-19T03:09:00Z">
                    <w:rPr>
                      <w:b/>
                      <w:sz w:val="22"/>
                      <w:szCs w:val="24"/>
                    </w:rPr>
                  </w:rPrChange>
                </w:rPr>
                <w:t xml:space="preserve">Normal Flow : Lihat </w:t>
              </w:r>
            </w:ins>
            <w:r w:rsidRPr="0033182C">
              <w:rPr>
                <w:rFonts w:cs="Times New Roman"/>
                <w:b/>
                <w:sz w:val="16"/>
                <w:szCs w:val="16"/>
              </w:rPr>
              <w:t>Lihat Grafik Sensor</w:t>
            </w:r>
          </w:p>
        </w:tc>
      </w:tr>
      <w:tr w:rsidR="00755C33" w:rsidRPr="0033182C" w14:paraId="2118E744" w14:textId="77777777" w:rsidTr="00986BA5">
        <w:trPr>
          <w:trHeight w:val="517"/>
          <w:ins w:id="11612" w:author="Windows User" w:date="2019-09-19T02:16:00Z"/>
        </w:trPr>
        <w:tc>
          <w:tcPr>
            <w:tcW w:w="4604" w:type="dxa"/>
            <w:gridSpan w:val="2"/>
          </w:tcPr>
          <w:p w14:paraId="4A202C59" w14:textId="77777777" w:rsidR="00755C33" w:rsidRPr="0033182C" w:rsidRDefault="00755C33" w:rsidP="00755C33">
            <w:pPr>
              <w:spacing w:after="0" w:line="240" w:lineRule="auto"/>
              <w:rPr>
                <w:ins w:id="11613" w:author="Windows User" w:date="2019-09-19T02:16:00Z"/>
                <w:rFonts w:cs="Times New Roman"/>
                <w:b/>
                <w:sz w:val="16"/>
                <w:szCs w:val="16"/>
                <w:rPrChange w:id="11614" w:author="Windows User" w:date="2019-09-19T03:09:00Z">
                  <w:rPr>
                    <w:ins w:id="11615" w:author="Windows User" w:date="2019-09-19T02:16:00Z"/>
                    <w:b/>
                    <w:sz w:val="22"/>
                    <w:szCs w:val="24"/>
                  </w:rPr>
                </w:rPrChange>
              </w:rPr>
            </w:pPr>
            <w:ins w:id="11616" w:author="Windows User" w:date="2019-09-19T02:16:00Z">
              <w:r w:rsidRPr="0033182C">
                <w:rPr>
                  <w:rFonts w:cs="Times New Roman"/>
                  <w:sz w:val="16"/>
                  <w:szCs w:val="16"/>
                  <w:rPrChange w:id="11617" w:author="Windows User" w:date="2019-09-19T03:09:00Z">
                    <w:rPr>
                      <w:sz w:val="22"/>
                      <w:szCs w:val="24"/>
                    </w:rPr>
                  </w:rPrChange>
                </w:rPr>
                <w:t>Aksi Aktor</w:t>
              </w:r>
            </w:ins>
          </w:p>
        </w:tc>
        <w:tc>
          <w:tcPr>
            <w:tcW w:w="3471" w:type="dxa"/>
          </w:tcPr>
          <w:p w14:paraId="4F523DC7" w14:textId="77777777" w:rsidR="00755C33" w:rsidRPr="0033182C" w:rsidRDefault="00755C33" w:rsidP="00755C33">
            <w:pPr>
              <w:spacing w:after="0" w:line="240" w:lineRule="auto"/>
              <w:rPr>
                <w:ins w:id="11618" w:author="Windows User" w:date="2019-09-19T02:16:00Z"/>
                <w:rFonts w:cs="Times New Roman"/>
                <w:b/>
                <w:sz w:val="16"/>
                <w:szCs w:val="16"/>
                <w:rPrChange w:id="11619" w:author="Windows User" w:date="2019-09-19T03:09:00Z">
                  <w:rPr>
                    <w:ins w:id="11620" w:author="Windows User" w:date="2019-09-19T02:16:00Z"/>
                    <w:b/>
                    <w:sz w:val="22"/>
                    <w:szCs w:val="24"/>
                  </w:rPr>
                </w:rPrChange>
              </w:rPr>
            </w:pPr>
            <w:ins w:id="11621" w:author="Windows User" w:date="2019-09-19T02:16:00Z">
              <w:r w:rsidRPr="0033182C">
                <w:rPr>
                  <w:rFonts w:cs="Times New Roman"/>
                  <w:sz w:val="16"/>
                  <w:szCs w:val="16"/>
                  <w:rPrChange w:id="11622" w:author="Windows User" w:date="2019-09-19T03:09:00Z">
                    <w:rPr>
                      <w:sz w:val="22"/>
                      <w:szCs w:val="24"/>
                    </w:rPr>
                  </w:rPrChange>
                </w:rPr>
                <w:t>Reaksi Sistem</w:t>
              </w:r>
            </w:ins>
          </w:p>
        </w:tc>
      </w:tr>
      <w:tr w:rsidR="00755C33" w:rsidRPr="0033182C" w14:paraId="4355C655" w14:textId="77777777" w:rsidTr="00986BA5">
        <w:trPr>
          <w:trHeight w:val="371"/>
          <w:ins w:id="11623" w:author="Windows User" w:date="2019-09-19T02:16:00Z"/>
        </w:trPr>
        <w:tc>
          <w:tcPr>
            <w:tcW w:w="4604" w:type="dxa"/>
            <w:gridSpan w:val="2"/>
          </w:tcPr>
          <w:p w14:paraId="536CEBBA" w14:textId="77777777" w:rsidR="00755C33" w:rsidRPr="0033182C" w:rsidRDefault="00755C33" w:rsidP="00986BA5">
            <w:pPr>
              <w:pStyle w:val="ListParagraph"/>
              <w:numPr>
                <w:ilvl w:val="0"/>
                <w:numId w:val="18"/>
              </w:numPr>
              <w:spacing w:after="0" w:line="240" w:lineRule="auto"/>
              <w:rPr>
                <w:ins w:id="11624" w:author="Windows User" w:date="2019-09-19T02:16:00Z"/>
                <w:rFonts w:cs="Times New Roman"/>
                <w:sz w:val="18"/>
                <w:szCs w:val="18"/>
                <w:rPrChange w:id="11625" w:author="Windows User" w:date="2019-09-19T03:09:00Z">
                  <w:rPr>
                    <w:ins w:id="11626" w:author="Windows User" w:date="2019-09-19T02:16:00Z"/>
                    <w:sz w:val="22"/>
                    <w:szCs w:val="24"/>
                  </w:rPr>
                </w:rPrChange>
              </w:rPr>
            </w:pPr>
            <w:ins w:id="11627" w:author="Windows User" w:date="2019-09-19T02:16:00Z">
              <w:r w:rsidRPr="0033182C">
                <w:rPr>
                  <w:rFonts w:cs="Times New Roman"/>
                  <w:sz w:val="18"/>
                  <w:szCs w:val="18"/>
                  <w:rPrChange w:id="11628" w:author="Windows User" w:date="2019-09-19T03:09:00Z">
                    <w:rPr>
                      <w:sz w:val="22"/>
                      <w:szCs w:val="24"/>
                    </w:rPr>
                  </w:rPrChange>
                </w:rPr>
                <w:t>Klik menu</w:t>
              </w:r>
            </w:ins>
            <w:r w:rsidRPr="0033182C">
              <w:rPr>
                <w:rFonts w:cs="Times New Roman"/>
                <w:sz w:val="18"/>
                <w:szCs w:val="18"/>
              </w:rPr>
              <w:t xml:space="preserve"> Grafik pilih</w:t>
            </w:r>
            <w:ins w:id="11629" w:author="Windows User" w:date="2019-09-19T02:16:00Z">
              <w:r w:rsidRPr="0033182C">
                <w:rPr>
                  <w:rFonts w:cs="Times New Roman"/>
                  <w:sz w:val="18"/>
                  <w:szCs w:val="18"/>
                  <w:rPrChange w:id="11630" w:author="Windows User" w:date="2019-09-19T03:09:00Z">
                    <w:rPr>
                      <w:sz w:val="22"/>
                      <w:szCs w:val="24"/>
                    </w:rPr>
                  </w:rPrChange>
                </w:rPr>
                <w:t xml:space="preserve"> </w:t>
              </w:r>
            </w:ins>
            <w:r w:rsidRPr="0033182C">
              <w:rPr>
                <w:rFonts w:cs="Times New Roman"/>
                <w:sz w:val="18"/>
                <w:szCs w:val="18"/>
              </w:rPr>
              <w:t>menu grafik sensor</w:t>
            </w:r>
          </w:p>
        </w:tc>
        <w:tc>
          <w:tcPr>
            <w:tcW w:w="3471" w:type="dxa"/>
          </w:tcPr>
          <w:p w14:paraId="149C181D" w14:textId="77777777" w:rsidR="00755C33" w:rsidRPr="0033182C" w:rsidRDefault="00755C33" w:rsidP="00986BA5">
            <w:pPr>
              <w:spacing w:after="0" w:line="240" w:lineRule="auto"/>
              <w:rPr>
                <w:ins w:id="11631" w:author="Windows User" w:date="2019-09-19T02:16:00Z"/>
                <w:rFonts w:cs="Times New Roman"/>
                <w:sz w:val="16"/>
                <w:szCs w:val="16"/>
                <w:rPrChange w:id="11632" w:author="Windows User" w:date="2019-09-19T03:09:00Z">
                  <w:rPr>
                    <w:ins w:id="11633" w:author="Windows User" w:date="2019-09-19T02:16:00Z"/>
                    <w:sz w:val="22"/>
                    <w:szCs w:val="24"/>
                  </w:rPr>
                </w:rPrChange>
              </w:rPr>
            </w:pPr>
          </w:p>
        </w:tc>
      </w:tr>
      <w:tr w:rsidR="00755C33" w:rsidRPr="0033182C" w14:paraId="40B31DF2" w14:textId="77777777" w:rsidTr="00986BA5">
        <w:trPr>
          <w:trHeight w:val="370"/>
          <w:ins w:id="11634" w:author="Windows User" w:date="2019-09-19T02:16:00Z"/>
        </w:trPr>
        <w:tc>
          <w:tcPr>
            <w:tcW w:w="4604" w:type="dxa"/>
            <w:gridSpan w:val="2"/>
          </w:tcPr>
          <w:p w14:paraId="4CA694C1" w14:textId="77777777" w:rsidR="00755C33" w:rsidRPr="0033182C" w:rsidRDefault="00755C33" w:rsidP="00986BA5">
            <w:pPr>
              <w:spacing w:after="0" w:line="240" w:lineRule="auto"/>
              <w:rPr>
                <w:ins w:id="11635" w:author="Windows User" w:date="2019-09-19T02:16:00Z"/>
                <w:rFonts w:cs="Times New Roman"/>
                <w:b/>
                <w:sz w:val="16"/>
                <w:szCs w:val="16"/>
                <w:rPrChange w:id="11636" w:author="Windows User" w:date="2019-09-19T03:09:00Z">
                  <w:rPr>
                    <w:ins w:id="11637" w:author="Windows User" w:date="2019-09-19T02:16:00Z"/>
                    <w:b/>
                    <w:sz w:val="22"/>
                    <w:szCs w:val="24"/>
                  </w:rPr>
                </w:rPrChange>
              </w:rPr>
            </w:pPr>
          </w:p>
        </w:tc>
        <w:tc>
          <w:tcPr>
            <w:tcW w:w="3471" w:type="dxa"/>
          </w:tcPr>
          <w:p w14:paraId="2DA57CD7" w14:textId="77777777" w:rsidR="00755C33" w:rsidRPr="0033182C" w:rsidRDefault="00755C33" w:rsidP="00986BA5">
            <w:pPr>
              <w:pStyle w:val="ListParagraph"/>
              <w:numPr>
                <w:ilvl w:val="0"/>
                <w:numId w:val="18"/>
              </w:numPr>
              <w:spacing w:after="0" w:line="240" w:lineRule="auto"/>
              <w:ind w:left="524"/>
              <w:rPr>
                <w:ins w:id="11638" w:author="Windows User" w:date="2019-09-19T02:16:00Z"/>
                <w:rFonts w:cs="Times New Roman"/>
                <w:sz w:val="16"/>
                <w:szCs w:val="16"/>
                <w:rPrChange w:id="11639" w:author="Windows User" w:date="2019-09-19T03:09:00Z">
                  <w:rPr>
                    <w:ins w:id="11640" w:author="Windows User" w:date="2019-09-19T02:16:00Z"/>
                    <w:sz w:val="22"/>
                    <w:szCs w:val="24"/>
                  </w:rPr>
                </w:rPrChange>
              </w:rPr>
            </w:pPr>
            <w:ins w:id="11641" w:author="Windows User" w:date="2019-09-19T02:16:00Z">
              <w:r w:rsidRPr="0033182C">
                <w:rPr>
                  <w:rFonts w:cs="Times New Roman"/>
                  <w:sz w:val="16"/>
                  <w:szCs w:val="16"/>
                  <w:rPrChange w:id="11642" w:author="Windows User" w:date="2019-09-19T03:09:00Z">
                    <w:rPr>
                      <w:sz w:val="22"/>
                      <w:szCs w:val="24"/>
                    </w:rPr>
                  </w:rPrChange>
                </w:rPr>
                <w:t xml:space="preserve">Menampilkan </w:t>
              </w:r>
            </w:ins>
            <w:r w:rsidRPr="0033182C">
              <w:rPr>
                <w:rFonts w:cs="Times New Roman"/>
                <w:sz w:val="16"/>
                <w:szCs w:val="16"/>
              </w:rPr>
              <w:t>Lihat Grafik Sensor</w:t>
            </w:r>
          </w:p>
        </w:tc>
      </w:tr>
    </w:tbl>
    <w:p w14:paraId="2B57F3B5" w14:textId="1980588C" w:rsidR="00755C33" w:rsidRPr="0033182C" w:rsidRDefault="00755C33" w:rsidP="00755C33">
      <w:pPr>
        <w:pStyle w:val="Caption"/>
        <w:keepNext/>
        <w:rPr>
          <w:rFonts w:cs="Times New Roman"/>
          <w:color w:val="auto"/>
        </w:rPr>
      </w:pPr>
    </w:p>
    <w:p w14:paraId="7B270662" w14:textId="6151654A" w:rsidR="007755A2" w:rsidRPr="0033182C" w:rsidRDefault="007755A2" w:rsidP="007755A2">
      <w:pPr>
        <w:pStyle w:val="Caption"/>
        <w:keepNext/>
        <w:jc w:val="center"/>
        <w:rPr>
          <w:rFonts w:cs="Times New Roman"/>
          <w:i w:val="0"/>
          <w:color w:val="auto"/>
          <w:sz w:val="22"/>
        </w:rPr>
      </w:pPr>
      <w:bookmarkStart w:id="11643" w:name="_Toc23881743"/>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8</w:t>
      </w:r>
      <w:r w:rsidR="000367FF">
        <w:rPr>
          <w:rFonts w:cs="Times New Roman"/>
          <w:i w:val="0"/>
          <w:color w:val="auto"/>
          <w:sz w:val="22"/>
        </w:rPr>
        <w:fldChar w:fldCharType="end"/>
      </w:r>
      <w:r w:rsidRPr="0033182C">
        <w:rPr>
          <w:rFonts w:cs="Times New Roman"/>
          <w:i w:val="0"/>
          <w:color w:val="auto"/>
          <w:sz w:val="22"/>
        </w:rPr>
        <w:t xml:space="preserve"> Lihat Data Setpoint</w:t>
      </w:r>
      <w:bookmarkEnd w:id="11643"/>
    </w:p>
    <w:tbl>
      <w:tblPr>
        <w:tblStyle w:val="TableGrid"/>
        <w:tblW w:w="8075" w:type="dxa"/>
        <w:tblLook w:val="04A0" w:firstRow="1" w:lastRow="0" w:firstColumn="1" w:lastColumn="0" w:noHBand="0" w:noVBand="1"/>
      </w:tblPr>
      <w:tblGrid>
        <w:gridCol w:w="4531"/>
        <w:gridCol w:w="73"/>
        <w:gridCol w:w="3471"/>
      </w:tblGrid>
      <w:tr w:rsidR="00755C33" w:rsidRPr="0033182C" w14:paraId="1AFC3F07" w14:textId="77777777" w:rsidTr="00986BA5">
        <w:trPr>
          <w:ins w:id="11644" w:author="Windows User" w:date="2019-09-19T02:16:00Z"/>
        </w:trPr>
        <w:tc>
          <w:tcPr>
            <w:tcW w:w="4531" w:type="dxa"/>
          </w:tcPr>
          <w:p w14:paraId="7F83A2B6" w14:textId="77777777" w:rsidR="00755C33" w:rsidRPr="0033182C" w:rsidRDefault="00755C33" w:rsidP="00755C33">
            <w:pPr>
              <w:spacing w:after="0" w:line="240" w:lineRule="auto"/>
              <w:rPr>
                <w:ins w:id="11645" w:author="Windows User" w:date="2019-09-19T02:16:00Z"/>
                <w:rFonts w:cs="Times New Roman"/>
                <w:sz w:val="20"/>
                <w:szCs w:val="24"/>
                <w:lang w:val="en-ID"/>
                <w:rPrChange w:id="11646" w:author="Windows User" w:date="2019-09-19T03:15:00Z">
                  <w:rPr>
                    <w:ins w:id="11647" w:author="Windows User" w:date="2019-09-19T02:16:00Z"/>
                    <w:rFonts w:cs="Times New Roman"/>
                    <w:sz w:val="22"/>
                    <w:szCs w:val="24"/>
                    <w:lang w:val="en-ID"/>
                  </w:rPr>
                </w:rPrChange>
              </w:rPr>
            </w:pPr>
            <w:ins w:id="11648" w:author="Windows User" w:date="2019-09-19T02:16:00Z">
              <w:r w:rsidRPr="0033182C">
                <w:rPr>
                  <w:rFonts w:cs="Times New Roman"/>
                  <w:b/>
                  <w:sz w:val="20"/>
                  <w:szCs w:val="24"/>
                  <w:rPrChange w:id="11649" w:author="Windows User" w:date="2019-09-19T03:15:00Z">
                    <w:rPr>
                      <w:rFonts w:cs="Times New Roman"/>
                      <w:b/>
                      <w:sz w:val="22"/>
                      <w:szCs w:val="24"/>
                    </w:rPr>
                  </w:rPrChange>
                </w:rPr>
                <w:t>Nama Usecase</w:t>
              </w:r>
            </w:ins>
          </w:p>
        </w:tc>
        <w:tc>
          <w:tcPr>
            <w:tcW w:w="3544" w:type="dxa"/>
            <w:gridSpan w:val="2"/>
          </w:tcPr>
          <w:p w14:paraId="78060BB6" w14:textId="77777777" w:rsidR="00755C33" w:rsidRPr="0033182C" w:rsidRDefault="00755C33" w:rsidP="00755C33">
            <w:pPr>
              <w:spacing w:after="0" w:line="240" w:lineRule="auto"/>
              <w:rPr>
                <w:ins w:id="11650" w:author="Windows User" w:date="2019-09-19T02:16:00Z"/>
                <w:rFonts w:cs="Times New Roman"/>
                <w:sz w:val="20"/>
                <w:szCs w:val="24"/>
                <w:lang w:val="en-ID"/>
                <w:rPrChange w:id="11651" w:author="Windows User" w:date="2019-09-19T03:15:00Z">
                  <w:rPr>
                    <w:ins w:id="11652" w:author="Windows User" w:date="2019-09-19T02:16:00Z"/>
                    <w:rFonts w:cs="Times New Roman"/>
                    <w:sz w:val="22"/>
                    <w:szCs w:val="24"/>
                    <w:lang w:val="en-ID"/>
                  </w:rPr>
                </w:rPrChange>
              </w:rPr>
            </w:pPr>
            <w:ins w:id="11653" w:author="Windows User" w:date="2019-09-19T02:16:00Z">
              <w:r w:rsidRPr="0033182C">
                <w:rPr>
                  <w:rFonts w:cs="Times New Roman"/>
                  <w:sz w:val="20"/>
                  <w:szCs w:val="24"/>
                  <w:rPrChange w:id="11654" w:author="Windows User" w:date="2019-09-19T03:15:00Z">
                    <w:rPr>
                      <w:rFonts w:cs="Times New Roman"/>
                      <w:sz w:val="22"/>
                      <w:szCs w:val="24"/>
                    </w:rPr>
                  </w:rPrChange>
                </w:rPr>
                <w:t>Lihat</w:t>
              </w:r>
            </w:ins>
            <w:r w:rsidRPr="0033182C">
              <w:rPr>
                <w:rFonts w:cs="Times New Roman"/>
                <w:sz w:val="20"/>
                <w:szCs w:val="24"/>
              </w:rPr>
              <w:t xml:space="preserve"> Data Nilai</w:t>
            </w:r>
            <w:ins w:id="11655" w:author="Windows User" w:date="2019-09-19T02:16:00Z">
              <w:r w:rsidRPr="0033182C">
                <w:rPr>
                  <w:rFonts w:cs="Times New Roman"/>
                  <w:sz w:val="20"/>
                  <w:szCs w:val="24"/>
                  <w:rPrChange w:id="11656" w:author="Windows User" w:date="2019-09-19T03:15:00Z">
                    <w:rPr>
                      <w:rFonts w:cs="Times New Roman"/>
                      <w:sz w:val="22"/>
                      <w:szCs w:val="24"/>
                    </w:rPr>
                  </w:rPrChange>
                </w:rPr>
                <w:t xml:space="preserve"> </w:t>
              </w:r>
            </w:ins>
            <w:r w:rsidRPr="0033182C">
              <w:rPr>
                <w:rFonts w:cs="Times New Roman"/>
                <w:i/>
                <w:sz w:val="20"/>
                <w:szCs w:val="24"/>
              </w:rPr>
              <w:t>Setpoint</w:t>
            </w:r>
          </w:p>
        </w:tc>
      </w:tr>
      <w:tr w:rsidR="00755C33" w:rsidRPr="0033182C" w14:paraId="4714BF0F" w14:textId="77777777" w:rsidTr="00986BA5">
        <w:trPr>
          <w:ins w:id="11657" w:author="Windows User" w:date="2019-09-19T02:16:00Z"/>
        </w:trPr>
        <w:tc>
          <w:tcPr>
            <w:tcW w:w="4531" w:type="dxa"/>
          </w:tcPr>
          <w:p w14:paraId="5A0AB766" w14:textId="77777777" w:rsidR="00755C33" w:rsidRPr="0033182C" w:rsidRDefault="00755C33" w:rsidP="00755C33">
            <w:pPr>
              <w:spacing w:after="0" w:line="240" w:lineRule="auto"/>
              <w:rPr>
                <w:ins w:id="11658" w:author="Windows User" w:date="2019-09-19T02:16:00Z"/>
                <w:rFonts w:cs="Times New Roman"/>
                <w:sz w:val="20"/>
                <w:szCs w:val="24"/>
                <w:lang w:val="en-ID"/>
                <w:rPrChange w:id="11659" w:author="Windows User" w:date="2019-09-19T03:15:00Z">
                  <w:rPr>
                    <w:ins w:id="11660" w:author="Windows User" w:date="2019-09-19T02:16:00Z"/>
                    <w:rFonts w:cs="Times New Roman"/>
                    <w:sz w:val="22"/>
                    <w:szCs w:val="24"/>
                    <w:lang w:val="en-ID"/>
                  </w:rPr>
                </w:rPrChange>
              </w:rPr>
            </w:pPr>
            <w:ins w:id="11661" w:author="Windows User" w:date="2019-09-19T02:16:00Z">
              <w:r w:rsidRPr="0033182C">
                <w:rPr>
                  <w:rFonts w:cs="Times New Roman"/>
                  <w:b/>
                  <w:sz w:val="20"/>
                  <w:szCs w:val="24"/>
                  <w:rPrChange w:id="11662" w:author="Windows User" w:date="2019-09-19T03:15:00Z">
                    <w:rPr>
                      <w:rFonts w:cs="Times New Roman"/>
                      <w:b/>
                      <w:sz w:val="22"/>
                      <w:szCs w:val="24"/>
                    </w:rPr>
                  </w:rPrChange>
                </w:rPr>
                <w:t>Aktor</w:t>
              </w:r>
            </w:ins>
          </w:p>
        </w:tc>
        <w:tc>
          <w:tcPr>
            <w:tcW w:w="3544" w:type="dxa"/>
            <w:gridSpan w:val="2"/>
          </w:tcPr>
          <w:p w14:paraId="682AA54F" w14:textId="77777777" w:rsidR="00755C33" w:rsidRPr="0033182C" w:rsidRDefault="00755C33" w:rsidP="00755C33">
            <w:pPr>
              <w:spacing w:after="0" w:line="240" w:lineRule="auto"/>
              <w:rPr>
                <w:ins w:id="11663" w:author="Windows User" w:date="2019-09-19T02:16:00Z"/>
                <w:rFonts w:cs="Times New Roman"/>
                <w:sz w:val="20"/>
                <w:szCs w:val="24"/>
                <w:lang w:val="en-ID"/>
                <w:rPrChange w:id="11664" w:author="Windows User" w:date="2019-09-19T03:15:00Z">
                  <w:rPr>
                    <w:ins w:id="11665" w:author="Windows User" w:date="2019-09-19T02:16:00Z"/>
                    <w:rFonts w:cs="Times New Roman"/>
                    <w:sz w:val="22"/>
                    <w:szCs w:val="24"/>
                    <w:lang w:val="en-ID"/>
                  </w:rPr>
                </w:rPrChange>
              </w:rPr>
            </w:pPr>
            <w:ins w:id="11666" w:author="Windows User" w:date="2019-09-19T02:16:00Z">
              <w:r w:rsidRPr="0033182C">
                <w:rPr>
                  <w:rFonts w:cs="Times New Roman"/>
                  <w:sz w:val="20"/>
                  <w:szCs w:val="24"/>
                  <w:rPrChange w:id="11667" w:author="Windows User" w:date="2019-09-19T03:15:00Z">
                    <w:rPr>
                      <w:rFonts w:cs="Times New Roman"/>
                      <w:sz w:val="22"/>
                      <w:szCs w:val="24"/>
                    </w:rPr>
                  </w:rPrChange>
                </w:rPr>
                <w:t>Senua aktor</w:t>
              </w:r>
            </w:ins>
          </w:p>
        </w:tc>
      </w:tr>
      <w:tr w:rsidR="00755C33" w:rsidRPr="0033182C" w14:paraId="07F9A331" w14:textId="77777777" w:rsidTr="00986BA5">
        <w:trPr>
          <w:ins w:id="11668" w:author="Windows User" w:date="2019-09-19T02:16:00Z"/>
        </w:trPr>
        <w:tc>
          <w:tcPr>
            <w:tcW w:w="4531" w:type="dxa"/>
          </w:tcPr>
          <w:p w14:paraId="01F289DB" w14:textId="77777777" w:rsidR="00755C33" w:rsidRPr="0033182C" w:rsidRDefault="00755C33" w:rsidP="00755C33">
            <w:pPr>
              <w:spacing w:after="0" w:line="240" w:lineRule="auto"/>
              <w:rPr>
                <w:ins w:id="11669" w:author="Windows User" w:date="2019-09-19T02:16:00Z"/>
                <w:rFonts w:cs="Times New Roman"/>
                <w:sz w:val="20"/>
                <w:szCs w:val="24"/>
                <w:lang w:val="en-ID"/>
                <w:rPrChange w:id="11670" w:author="Windows User" w:date="2019-09-19T03:15:00Z">
                  <w:rPr>
                    <w:ins w:id="11671" w:author="Windows User" w:date="2019-09-19T02:16:00Z"/>
                    <w:rFonts w:cs="Times New Roman"/>
                    <w:sz w:val="22"/>
                    <w:szCs w:val="24"/>
                    <w:lang w:val="en-ID"/>
                  </w:rPr>
                </w:rPrChange>
              </w:rPr>
            </w:pPr>
            <w:ins w:id="11672" w:author="Windows User" w:date="2019-09-19T02:16:00Z">
              <w:r w:rsidRPr="0033182C">
                <w:rPr>
                  <w:rFonts w:cs="Times New Roman"/>
                  <w:b/>
                  <w:sz w:val="20"/>
                  <w:szCs w:val="24"/>
                  <w:rPrChange w:id="11673" w:author="Windows User" w:date="2019-09-19T03:15:00Z">
                    <w:rPr>
                      <w:rFonts w:cs="Times New Roman"/>
                      <w:b/>
                      <w:sz w:val="22"/>
                      <w:szCs w:val="24"/>
                    </w:rPr>
                  </w:rPrChange>
                </w:rPr>
                <w:t>Deskripsi Singkat</w:t>
              </w:r>
            </w:ins>
          </w:p>
        </w:tc>
        <w:tc>
          <w:tcPr>
            <w:tcW w:w="3544" w:type="dxa"/>
            <w:gridSpan w:val="2"/>
          </w:tcPr>
          <w:p w14:paraId="509F3D25" w14:textId="77777777" w:rsidR="00755C33" w:rsidRPr="0033182C" w:rsidRDefault="00755C33" w:rsidP="00755C33">
            <w:pPr>
              <w:spacing w:after="0" w:line="240" w:lineRule="auto"/>
              <w:rPr>
                <w:ins w:id="11674" w:author="Windows User" w:date="2019-09-19T02:16:00Z"/>
                <w:rFonts w:cs="Times New Roman"/>
                <w:sz w:val="20"/>
                <w:szCs w:val="24"/>
                <w:lang w:val="en-ID"/>
                <w:rPrChange w:id="11675" w:author="Windows User" w:date="2019-09-19T03:15:00Z">
                  <w:rPr>
                    <w:ins w:id="11676" w:author="Windows User" w:date="2019-09-19T02:16:00Z"/>
                    <w:rFonts w:cs="Times New Roman"/>
                    <w:sz w:val="22"/>
                    <w:szCs w:val="24"/>
                    <w:lang w:val="en-ID"/>
                  </w:rPr>
                </w:rPrChange>
              </w:rPr>
            </w:pPr>
            <w:ins w:id="11677" w:author="Windows User" w:date="2019-09-19T02:16:00Z">
              <w:r w:rsidRPr="0033182C">
                <w:rPr>
                  <w:rFonts w:cs="Times New Roman"/>
                  <w:sz w:val="20"/>
                  <w:szCs w:val="24"/>
                  <w:rPrChange w:id="11678" w:author="Windows User" w:date="2019-09-19T03:15:00Z">
                    <w:rPr>
                      <w:rFonts w:cs="Times New Roman"/>
                      <w:sz w:val="22"/>
                      <w:szCs w:val="24"/>
                    </w:rPr>
                  </w:rPrChange>
                </w:rPr>
                <w:t xml:space="preserve">Aktor melihat </w:t>
              </w:r>
            </w:ins>
            <w:r w:rsidRPr="0033182C">
              <w:rPr>
                <w:rFonts w:cs="Times New Roman"/>
                <w:sz w:val="20"/>
                <w:szCs w:val="24"/>
              </w:rPr>
              <w:t>nilai</w:t>
            </w:r>
            <w:r w:rsidRPr="0033182C">
              <w:rPr>
                <w:rFonts w:cs="Times New Roman"/>
                <w:i/>
                <w:sz w:val="20"/>
                <w:szCs w:val="24"/>
              </w:rPr>
              <w:t xml:space="preserve"> setpoint</w:t>
            </w:r>
          </w:p>
        </w:tc>
      </w:tr>
      <w:tr w:rsidR="00755C33" w:rsidRPr="0033182C" w14:paraId="7129A802" w14:textId="77777777" w:rsidTr="00986BA5">
        <w:trPr>
          <w:ins w:id="11679" w:author="Windows User" w:date="2019-09-19T02:16:00Z"/>
        </w:trPr>
        <w:tc>
          <w:tcPr>
            <w:tcW w:w="4531" w:type="dxa"/>
          </w:tcPr>
          <w:p w14:paraId="0EF644C1" w14:textId="77777777" w:rsidR="00755C33" w:rsidRPr="0033182C" w:rsidRDefault="00755C33" w:rsidP="00755C33">
            <w:pPr>
              <w:spacing w:after="0" w:line="240" w:lineRule="auto"/>
              <w:rPr>
                <w:ins w:id="11680" w:author="Windows User" w:date="2019-09-19T02:16:00Z"/>
                <w:rFonts w:cs="Times New Roman"/>
                <w:sz w:val="20"/>
                <w:szCs w:val="24"/>
                <w:lang w:val="en-ID"/>
                <w:rPrChange w:id="11681" w:author="Windows User" w:date="2019-09-19T03:15:00Z">
                  <w:rPr>
                    <w:ins w:id="11682" w:author="Windows User" w:date="2019-09-19T02:16:00Z"/>
                    <w:rFonts w:cs="Times New Roman"/>
                    <w:sz w:val="22"/>
                    <w:szCs w:val="24"/>
                    <w:lang w:val="en-ID"/>
                  </w:rPr>
                </w:rPrChange>
              </w:rPr>
            </w:pPr>
            <w:ins w:id="11683" w:author="Windows User" w:date="2019-09-19T02:16:00Z">
              <w:r w:rsidRPr="0033182C">
                <w:rPr>
                  <w:rFonts w:cs="Times New Roman"/>
                  <w:b/>
                  <w:sz w:val="20"/>
                  <w:szCs w:val="24"/>
                  <w:rPrChange w:id="11684" w:author="Windows User" w:date="2019-09-19T03:15:00Z">
                    <w:rPr>
                      <w:rFonts w:cs="Times New Roman"/>
                      <w:b/>
                      <w:sz w:val="22"/>
                      <w:szCs w:val="24"/>
                    </w:rPr>
                  </w:rPrChange>
                </w:rPr>
                <w:t>Prekondisi</w:t>
              </w:r>
            </w:ins>
          </w:p>
        </w:tc>
        <w:tc>
          <w:tcPr>
            <w:tcW w:w="3544" w:type="dxa"/>
            <w:gridSpan w:val="2"/>
          </w:tcPr>
          <w:p w14:paraId="18B84B33" w14:textId="77777777" w:rsidR="00755C33" w:rsidRPr="0033182C" w:rsidRDefault="00755C33" w:rsidP="00755C33">
            <w:pPr>
              <w:spacing w:after="0" w:line="240" w:lineRule="auto"/>
              <w:rPr>
                <w:ins w:id="11685" w:author="Windows User" w:date="2019-09-19T02:16:00Z"/>
                <w:rFonts w:cs="Times New Roman"/>
                <w:sz w:val="20"/>
                <w:szCs w:val="24"/>
                <w:lang w:val="en-ID"/>
                <w:rPrChange w:id="11686" w:author="Windows User" w:date="2019-09-19T03:15:00Z">
                  <w:rPr>
                    <w:ins w:id="11687" w:author="Windows User" w:date="2019-09-19T02:16:00Z"/>
                    <w:rFonts w:cs="Times New Roman"/>
                    <w:sz w:val="22"/>
                    <w:szCs w:val="24"/>
                    <w:lang w:val="en-ID"/>
                  </w:rPr>
                </w:rPrChange>
              </w:rPr>
            </w:pPr>
            <w:ins w:id="11688" w:author="Windows User" w:date="2019-09-19T02:16:00Z">
              <w:r w:rsidRPr="0033182C">
                <w:rPr>
                  <w:rFonts w:cs="Times New Roman"/>
                  <w:sz w:val="20"/>
                  <w:szCs w:val="24"/>
                  <w:rPrChange w:id="11689" w:author="Windows User" w:date="2019-09-19T03:15:00Z">
                    <w:rPr>
                      <w:rFonts w:cs="Times New Roman"/>
                      <w:sz w:val="22"/>
                      <w:szCs w:val="24"/>
                    </w:rPr>
                  </w:rPrChange>
                </w:rPr>
                <w:t>Aktor masuk halaman dashboard masing-masing</w:t>
              </w:r>
            </w:ins>
          </w:p>
        </w:tc>
      </w:tr>
      <w:tr w:rsidR="00755C33" w:rsidRPr="0033182C" w14:paraId="7876F484" w14:textId="77777777" w:rsidTr="00986BA5">
        <w:trPr>
          <w:ins w:id="11690" w:author="Windows User" w:date="2019-09-19T02:16:00Z"/>
        </w:trPr>
        <w:tc>
          <w:tcPr>
            <w:tcW w:w="4531" w:type="dxa"/>
          </w:tcPr>
          <w:p w14:paraId="661F55AD" w14:textId="77777777" w:rsidR="00755C33" w:rsidRPr="0033182C" w:rsidRDefault="00755C33" w:rsidP="00755C33">
            <w:pPr>
              <w:spacing w:after="0" w:line="240" w:lineRule="auto"/>
              <w:rPr>
                <w:ins w:id="11691" w:author="Windows User" w:date="2019-09-19T02:16:00Z"/>
                <w:rFonts w:cs="Times New Roman"/>
                <w:sz w:val="20"/>
                <w:szCs w:val="24"/>
                <w:lang w:val="en-ID"/>
                <w:rPrChange w:id="11692" w:author="Windows User" w:date="2019-09-19T03:15:00Z">
                  <w:rPr>
                    <w:ins w:id="11693" w:author="Windows User" w:date="2019-09-19T02:16:00Z"/>
                    <w:rFonts w:cs="Times New Roman"/>
                    <w:sz w:val="22"/>
                    <w:szCs w:val="24"/>
                    <w:lang w:val="en-ID"/>
                  </w:rPr>
                </w:rPrChange>
              </w:rPr>
            </w:pPr>
            <w:ins w:id="11694" w:author="Windows User" w:date="2019-09-19T02:16:00Z">
              <w:r w:rsidRPr="0033182C">
                <w:rPr>
                  <w:rFonts w:cs="Times New Roman"/>
                  <w:b/>
                  <w:sz w:val="20"/>
                  <w:szCs w:val="24"/>
                  <w:rPrChange w:id="11695" w:author="Windows User" w:date="2019-09-19T03:15:00Z">
                    <w:rPr>
                      <w:rFonts w:cs="Times New Roman"/>
                      <w:b/>
                      <w:sz w:val="22"/>
                      <w:szCs w:val="24"/>
                    </w:rPr>
                  </w:rPrChange>
                </w:rPr>
                <w:t>Pascakondisi</w:t>
              </w:r>
            </w:ins>
          </w:p>
        </w:tc>
        <w:tc>
          <w:tcPr>
            <w:tcW w:w="3544" w:type="dxa"/>
            <w:gridSpan w:val="2"/>
          </w:tcPr>
          <w:p w14:paraId="5B26BEEA" w14:textId="77777777" w:rsidR="00755C33" w:rsidRPr="0033182C" w:rsidRDefault="00755C33" w:rsidP="00755C33">
            <w:pPr>
              <w:spacing w:after="0" w:line="240" w:lineRule="auto"/>
              <w:rPr>
                <w:ins w:id="11696" w:author="Windows User" w:date="2019-09-19T02:16:00Z"/>
                <w:rFonts w:cs="Times New Roman"/>
                <w:sz w:val="20"/>
                <w:szCs w:val="24"/>
                <w:lang w:val="en-ID"/>
                <w:rPrChange w:id="11697" w:author="Windows User" w:date="2019-09-19T03:15:00Z">
                  <w:rPr>
                    <w:ins w:id="11698" w:author="Windows User" w:date="2019-09-19T02:16:00Z"/>
                    <w:rFonts w:cs="Times New Roman"/>
                    <w:sz w:val="22"/>
                    <w:szCs w:val="24"/>
                    <w:lang w:val="en-ID"/>
                  </w:rPr>
                </w:rPrChange>
              </w:rPr>
            </w:pPr>
            <w:ins w:id="11699" w:author="Windows User" w:date="2019-09-19T02:16:00Z">
              <w:r w:rsidRPr="0033182C">
                <w:rPr>
                  <w:rFonts w:cs="Times New Roman"/>
                  <w:sz w:val="20"/>
                  <w:szCs w:val="24"/>
                  <w:rPrChange w:id="11700" w:author="Windows User" w:date="2019-09-19T03:15:00Z">
                    <w:rPr>
                      <w:rFonts w:cs="Times New Roman"/>
                      <w:sz w:val="22"/>
                      <w:szCs w:val="24"/>
                    </w:rPr>
                  </w:rPrChange>
                </w:rPr>
                <w:t xml:space="preserve">Aktor dapat melihat </w:t>
              </w:r>
            </w:ins>
            <w:r w:rsidRPr="0033182C">
              <w:rPr>
                <w:rFonts w:cs="Times New Roman"/>
                <w:sz w:val="20"/>
                <w:szCs w:val="24"/>
              </w:rPr>
              <w:t>data nilai</w:t>
            </w:r>
            <w:r w:rsidRPr="0033182C">
              <w:rPr>
                <w:rFonts w:cs="Times New Roman"/>
                <w:i/>
                <w:sz w:val="20"/>
                <w:szCs w:val="24"/>
              </w:rPr>
              <w:t xml:space="preserve"> setpoint</w:t>
            </w:r>
          </w:p>
        </w:tc>
      </w:tr>
      <w:tr w:rsidR="00755C33" w:rsidRPr="0033182C" w14:paraId="456920F8" w14:textId="77777777" w:rsidTr="00986BA5">
        <w:trPr>
          <w:ins w:id="11701" w:author="Windows User" w:date="2019-09-19T02:16:00Z"/>
        </w:trPr>
        <w:tc>
          <w:tcPr>
            <w:tcW w:w="8075" w:type="dxa"/>
            <w:gridSpan w:val="3"/>
          </w:tcPr>
          <w:p w14:paraId="068F602C" w14:textId="77777777" w:rsidR="00755C33" w:rsidRPr="0033182C" w:rsidRDefault="00755C33" w:rsidP="00755C33">
            <w:pPr>
              <w:spacing w:after="0" w:line="240" w:lineRule="auto"/>
              <w:jc w:val="center"/>
              <w:rPr>
                <w:ins w:id="11702" w:author="Windows User" w:date="2019-09-19T02:16:00Z"/>
                <w:rFonts w:cs="Times New Roman"/>
                <w:sz w:val="20"/>
                <w:szCs w:val="24"/>
                <w:rPrChange w:id="11703" w:author="Windows User" w:date="2019-09-19T03:15:00Z">
                  <w:rPr>
                    <w:ins w:id="11704" w:author="Windows User" w:date="2019-09-19T02:16:00Z"/>
                    <w:rFonts w:cs="Times New Roman"/>
                    <w:sz w:val="22"/>
                    <w:szCs w:val="24"/>
                  </w:rPr>
                </w:rPrChange>
              </w:rPr>
            </w:pPr>
            <w:ins w:id="11705" w:author="Windows User" w:date="2019-09-19T02:16:00Z">
              <w:r w:rsidRPr="0033182C">
                <w:rPr>
                  <w:rFonts w:cs="Times New Roman"/>
                  <w:b/>
                  <w:bCs/>
                  <w:sz w:val="20"/>
                  <w:szCs w:val="24"/>
                  <w:rPrChange w:id="11706" w:author="Windows User" w:date="2019-09-19T03:15:00Z">
                    <w:rPr>
                      <w:b/>
                      <w:bCs/>
                      <w:sz w:val="22"/>
                      <w:szCs w:val="24"/>
                    </w:rPr>
                  </w:rPrChange>
                </w:rPr>
                <w:t>Flow Event</w:t>
              </w:r>
            </w:ins>
          </w:p>
        </w:tc>
      </w:tr>
      <w:tr w:rsidR="00755C33" w:rsidRPr="0033182C" w14:paraId="6705E1D4" w14:textId="77777777" w:rsidTr="00986BA5">
        <w:trPr>
          <w:ins w:id="11707" w:author="Windows User" w:date="2019-09-19T02:16:00Z"/>
        </w:trPr>
        <w:tc>
          <w:tcPr>
            <w:tcW w:w="8075" w:type="dxa"/>
            <w:gridSpan w:val="3"/>
          </w:tcPr>
          <w:p w14:paraId="6D22B1A4" w14:textId="77777777" w:rsidR="00755C33" w:rsidRPr="0033182C" w:rsidRDefault="00755C33" w:rsidP="00755C33">
            <w:pPr>
              <w:spacing w:after="0" w:line="240" w:lineRule="auto"/>
              <w:jc w:val="center"/>
              <w:rPr>
                <w:ins w:id="11708" w:author="Windows User" w:date="2019-09-19T02:16:00Z"/>
                <w:rFonts w:cs="Times New Roman"/>
                <w:sz w:val="20"/>
                <w:szCs w:val="24"/>
                <w:rPrChange w:id="11709" w:author="Windows User" w:date="2019-09-19T03:15:00Z">
                  <w:rPr>
                    <w:ins w:id="11710" w:author="Windows User" w:date="2019-09-19T02:16:00Z"/>
                    <w:rFonts w:cs="Times New Roman"/>
                    <w:sz w:val="22"/>
                    <w:szCs w:val="24"/>
                  </w:rPr>
                </w:rPrChange>
              </w:rPr>
            </w:pPr>
            <w:ins w:id="11711" w:author="Windows User" w:date="2019-09-19T02:16:00Z">
              <w:r w:rsidRPr="0033182C">
                <w:rPr>
                  <w:rFonts w:cs="Times New Roman"/>
                  <w:b/>
                  <w:sz w:val="20"/>
                  <w:szCs w:val="24"/>
                  <w:rPrChange w:id="11712" w:author="Windows User" w:date="2019-09-19T03:15:00Z">
                    <w:rPr>
                      <w:b/>
                      <w:sz w:val="22"/>
                      <w:szCs w:val="24"/>
                    </w:rPr>
                  </w:rPrChange>
                </w:rPr>
                <w:t>Normal Flow : Lihat history sudut y</w:t>
              </w:r>
            </w:ins>
          </w:p>
        </w:tc>
      </w:tr>
      <w:tr w:rsidR="00755C33" w:rsidRPr="0033182C" w14:paraId="3231AC3D" w14:textId="77777777" w:rsidTr="00986BA5">
        <w:trPr>
          <w:trHeight w:val="517"/>
          <w:ins w:id="11713" w:author="Windows User" w:date="2019-09-19T02:16:00Z"/>
        </w:trPr>
        <w:tc>
          <w:tcPr>
            <w:tcW w:w="4604" w:type="dxa"/>
            <w:gridSpan w:val="2"/>
          </w:tcPr>
          <w:p w14:paraId="67B56897" w14:textId="77777777" w:rsidR="00755C33" w:rsidRPr="0033182C" w:rsidRDefault="00755C33" w:rsidP="00755C33">
            <w:pPr>
              <w:spacing w:after="0" w:line="240" w:lineRule="auto"/>
              <w:rPr>
                <w:ins w:id="11714" w:author="Windows User" w:date="2019-09-19T02:16:00Z"/>
                <w:rFonts w:cs="Times New Roman"/>
                <w:b/>
                <w:sz w:val="20"/>
                <w:szCs w:val="24"/>
                <w:rPrChange w:id="11715" w:author="Windows User" w:date="2019-09-19T03:15:00Z">
                  <w:rPr>
                    <w:ins w:id="11716" w:author="Windows User" w:date="2019-09-19T02:16:00Z"/>
                    <w:b/>
                    <w:sz w:val="22"/>
                    <w:szCs w:val="24"/>
                  </w:rPr>
                </w:rPrChange>
              </w:rPr>
            </w:pPr>
            <w:ins w:id="11717" w:author="Windows User" w:date="2019-09-19T02:16:00Z">
              <w:r w:rsidRPr="0033182C">
                <w:rPr>
                  <w:rFonts w:cs="Times New Roman"/>
                  <w:sz w:val="20"/>
                  <w:szCs w:val="24"/>
                  <w:rPrChange w:id="11718" w:author="Windows User" w:date="2019-09-19T03:15:00Z">
                    <w:rPr>
                      <w:sz w:val="22"/>
                      <w:szCs w:val="24"/>
                    </w:rPr>
                  </w:rPrChange>
                </w:rPr>
                <w:t>Aksi Aktor</w:t>
              </w:r>
            </w:ins>
          </w:p>
        </w:tc>
        <w:tc>
          <w:tcPr>
            <w:tcW w:w="3471" w:type="dxa"/>
          </w:tcPr>
          <w:p w14:paraId="357A5C3F" w14:textId="77777777" w:rsidR="00755C33" w:rsidRPr="0033182C" w:rsidRDefault="00755C33" w:rsidP="00755C33">
            <w:pPr>
              <w:spacing w:after="0" w:line="240" w:lineRule="auto"/>
              <w:rPr>
                <w:ins w:id="11719" w:author="Windows User" w:date="2019-09-19T02:16:00Z"/>
                <w:rFonts w:cs="Times New Roman"/>
                <w:b/>
                <w:sz w:val="20"/>
                <w:szCs w:val="24"/>
                <w:rPrChange w:id="11720" w:author="Windows User" w:date="2019-09-19T03:15:00Z">
                  <w:rPr>
                    <w:ins w:id="11721" w:author="Windows User" w:date="2019-09-19T02:16:00Z"/>
                    <w:b/>
                    <w:sz w:val="22"/>
                    <w:szCs w:val="24"/>
                  </w:rPr>
                </w:rPrChange>
              </w:rPr>
            </w:pPr>
            <w:ins w:id="11722" w:author="Windows User" w:date="2019-09-19T02:16:00Z">
              <w:r w:rsidRPr="0033182C">
                <w:rPr>
                  <w:rFonts w:cs="Times New Roman"/>
                  <w:sz w:val="20"/>
                  <w:szCs w:val="24"/>
                  <w:rPrChange w:id="11723" w:author="Windows User" w:date="2019-09-19T03:15:00Z">
                    <w:rPr>
                      <w:sz w:val="22"/>
                      <w:szCs w:val="24"/>
                    </w:rPr>
                  </w:rPrChange>
                </w:rPr>
                <w:t>Reaksi Sistem</w:t>
              </w:r>
            </w:ins>
          </w:p>
        </w:tc>
      </w:tr>
      <w:tr w:rsidR="00755C33" w:rsidRPr="0033182C" w14:paraId="2D7940D9" w14:textId="77777777" w:rsidTr="00986BA5">
        <w:trPr>
          <w:trHeight w:val="371"/>
          <w:ins w:id="11724" w:author="Windows User" w:date="2019-09-19T02:16:00Z"/>
        </w:trPr>
        <w:tc>
          <w:tcPr>
            <w:tcW w:w="4604" w:type="dxa"/>
            <w:gridSpan w:val="2"/>
          </w:tcPr>
          <w:p w14:paraId="36A96159" w14:textId="77777777" w:rsidR="00755C33" w:rsidRPr="0033182C" w:rsidRDefault="00755C33" w:rsidP="00986BA5">
            <w:pPr>
              <w:pStyle w:val="ListParagraph"/>
              <w:numPr>
                <w:ilvl w:val="0"/>
                <w:numId w:val="19"/>
              </w:numPr>
              <w:spacing w:after="0" w:line="240" w:lineRule="auto"/>
              <w:rPr>
                <w:ins w:id="11725" w:author="Windows User" w:date="2019-09-19T02:16:00Z"/>
                <w:rFonts w:cs="Times New Roman"/>
                <w:sz w:val="20"/>
                <w:szCs w:val="24"/>
                <w:rPrChange w:id="11726" w:author="Windows User" w:date="2019-09-19T03:15:00Z">
                  <w:rPr>
                    <w:ins w:id="11727" w:author="Windows User" w:date="2019-09-19T02:16:00Z"/>
                    <w:sz w:val="22"/>
                    <w:szCs w:val="24"/>
                  </w:rPr>
                </w:rPrChange>
              </w:rPr>
            </w:pPr>
            <w:ins w:id="11728" w:author="Windows User" w:date="2019-09-19T02:16:00Z">
              <w:r w:rsidRPr="0033182C">
                <w:rPr>
                  <w:rFonts w:cs="Times New Roman"/>
                  <w:sz w:val="20"/>
                  <w:szCs w:val="24"/>
                  <w:rPrChange w:id="11729" w:author="Windows User" w:date="2019-09-19T03:15:00Z">
                    <w:rPr>
                      <w:sz w:val="22"/>
                      <w:szCs w:val="24"/>
                    </w:rPr>
                  </w:rPrChange>
                </w:rPr>
                <w:t xml:space="preserve">Klik menu </w:t>
              </w:r>
            </w:ins>
            <w:r w:rsidRPr="0033182C">
              <w:rPr>
                <w:rFonts w:cs="Times New Roman"/>
                <w:sz w:val="20"/>
                <w:szCs w:val="24"/>
              </w:rPr>
              <w:t xml:space="preserve">nilai </w:t>
            </w:r>
            <w:r w:rsidRPr="0033182C">
              <w:rPr>
                <w:rFonts w:cs="Times New Roman"/>
                <w:i/>
                <w:sz w:val="20"/>
                <w:szCs w:val="24"/>
              </w:rPr>
              <w:t>setpoint</w:t>
            </w:r>
          </w:p>
        </w:tc>
        <w:tc>
          <w:tcPr>
            <w:tcW w:w="3471" w:type="dxa"/>
          </w:tcPr>
          <w:p w14:paraId="1B086E39" w14:textId="77777777" w:rsidR="00755C33" w:rsidRPr="0033182C" w:rsidRDefault="00755C33" w:rsidP="00986BA5">
            <w:pPr>
              <w:spacing w:after="0" w:line="240" w:lineRule="auto"/>
              <w:rPr>
                <w:ins w:id="11730" w:author="Windows User" w:date="2019-09-19T02:16:00Z"/>
                <w:rFonts w:cs="Times New Roman"/>
                <w:sz w:val="20"/>
                <w:szCs w:val="24"/>
                <w:rPrChange w:id="11731" w:author="Windows User" w:date="2019-09-19T03:15:00Z">
                  <w:rPr>
                    <w:ins w:id="11732" w:author="Windows User" w:date="2019-09-19T02:16:00Z"/>
                    <w:sz w:val="22"/>
                    <w:szCs w:val="24"/>
                  </w:rPr>
                </w:rPrChange>
              </w:rPr>
            </w:pPr>
          </w:p>
        </w:tc>
      </w:tr>
      <w:tr w:rsidR="00755C33" w:rsidRPr="0033182C" w14:paraId="69D4FF6D" w14:textId="77777777" w:rsidTr="00986BA5">
        <w:trPr>
          <w:trHeight w:val="370"/>
          <w:ins w:id="11733" w:author="Windows User" w:date="2019-09-19T02:16:00Z"/>
        </w:trPr>
        <w:tc>
          <w:tcPr>
            <w:tcW w:w="4604" w:type="dxa"/>
            <w:gridSpan w:val="2"/>
          </w:tcPr>
          <w:p w14:paraId="1FB98AE4" w14:textId="77777777" w:rsidR="00755C33" w:rsidRPr="0033182C" w:rsidRDefault="00755C33" w:rsidP="007755A2">
            <w:pPr>
              <w:pStyle w:val="ListParagraph"/>
              <w:spacing w:after="0" w:line="240" w:lineRule="auto"/>
              <w:rPr>
                <w:ins w:id="11734" w:author="Windows User" w:date="2019-09-19T02:16:00Z"/>
                <w:rFonts w:cs="Times New Roman"/>
                <w:sz w:val="20"/>
                <w:szCs w:val="24"/>
                <w:rPrChange w:id="11735" w:author="Windows User" w:date="2019-09-19T03:15:00Z">
                  <w:rPr>
                    <w:ins w:id="11736" w:author="Windows User" w:date="2019-09-19T02:16:00Z"/>
                    <w:sz w:val="22"/>
                    <w:szCs w:val="24"/>
                  </w:rPr>
                </w:rPrChange>
              </w:rPr>
            </w:pPr>
          </w:p>
          <w:p w14:paraId="2C12204D" w14:textId="77777777" w:rsidR="00755C33" w:rsidRPr="0033182C" w:rsidRDefault="00755C33" w:rsidP="007755A2">
            <w:pPr>
              <w:spacing w:after="0" w:line="240" w:lineRule="auto"/>
              <w:rPr>
                <w:ins w:id="11737" w:author="Windows User" w:date="2019-09-19T02:16:00Z"/>
                <w:rFonts w:cs="Times New Roman"/>
                <w:b/>
                <w:sz w:val="20"/>
                <w:szCs w:val="24"/>
                <w:rPrChange w:id="11738" w:author="Windows User" w:date="2019-09-19T03:15:00Z">
                  <w:rPr>
                    <w:ins w:id="11739" w:author="Windows User" w:date="2019-09-19T02:16:00Z"/>
                    <w:b/>
                    <w:sz w:val="22"/>
                    <w:szCs w:val="24"/>
                  </w:rPr>
                </w:rPrChange>
              </w:rPr>
            </w:pPr>
          </w:p>
        </w:tc>
        <w:tc>
          <w:tcPr>
            <w:tcW w:w="3471" w:type="dxa"/>
          </w:tcPr>
          <w:p w14:paraId="4E6DEAC9" w14:textId="77777777" w:rsidR="00755C33" w:rsidRPr="0033182C" w:rsidRDefault="00755C33" w:rsidP="007755A2">
            <w:pPr>
              <w:pStyle w:val="ListParagraph"/>
              <w:numPr>
                <w:ilvl w:val="0"/>
                <w:numId w:val="19"/>
              </w:numPr>
              <w:spacing w:after="0" w:line="240" w:lineRule="auto"/>
              <w:rPr>
                <w:ins w:id="11740" w:author="Windows User" w:date="2019-09-19T02:16:00Z"/>
                <w:rFonts w:cs="Times New Roman"/>
                <w:sz w:val="20"/>
                <w:szCs w:val="24"/>
                <w:rPrChange w:id="11741" w:author="Windows User" w:date="2019-09-19T03:15:00Z">
                  <w:rPr>
                    <w:ins w:id="11742" w:author="Windows User" w:date="2019-09-19T02:16:00Z"/>
                    <w:sz w:val="22"/>
                    <w:szCs w:val="24"/>
                  </w:rPr>
                </w:rPrChange>
              </w:rPr>
            </w:pPr>
            <w:ins w:id="11743" w:author="Windows User" w:date="2019-09-19T02:16:00Z">
              <w:r w:rsidRPr="0033182C">
                <w:rPr>
                  <w:rFonts w:cs="Times New Roman"/>
                  <w:sz w:val="20"/>
                  <w:szCs w:val="24"/>
                  <w:rPrChange w:id="11744" w:author="Windows User" w:date="2019-09-19T03:15:00Z">
                    <w:rPr>
                      <w:sz w:val="22"/>
                      <w:szCs w:val="24"/>
                    </w:rPr>
                  </w:rPrChange>
                </w:rPr>
                <w:t xml:space="preserve">Menampilkan </w:t>
              </w:r>
            </w:ins>
            <w:r w:rsidRPr="0033182C">
              <w:rPr>
                <w:rFonts w:cs="Times New Roman"/>
                <w:sz w:val="20"/>
                <w:szCs w:val="24"/>
              </w:rPr>
              <w:t xml:space="preserve">data nilai </w:t>
            </w:r>
            <w:r w:rsidRPr="0033182C">
              <w:rPr>
                <w:rFonts w:cs="Times New Roman"/>
                <w:i/>
                <w:sz w:val="20"/>
                <w:szCs w:val="24"/>
              </w:rPr>
              <w:t>setpoint</w:t>
            </w:r>
          </w:p>
        </w:tc>
      </w:tr>
    </w:tbl>
    <w:p w14:paraId="34A124B0" w14:textId="0F5C8B93" w:rsidR="007755A2" w:rsidRPr="0033182C" w:rsidRDefault="007755A2" w:rsidP="007755A2">
      <w:pPr>
        <w:pStyle w:val="Caption"/>
        <w:keepNext/>
        <w:spacing w:before="240"/>
        <w:jc w:val="center"/>
        <w:rPr>
          <w:rFonts w:cs="Times New Roman"/>
          <w:color w:val="auto"/>
          <w:sz w:val="22"/>
        </w:rPr>
      </w:pPr>
      <w:bookmarkStart w:id="11745" w:name="_Toc23881744"/>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9</w:t>
      </w:r>
      <w:r w:rsidR="000367FF">
        <w:rPr>
          <w:rFonts w:cs="Times New Roman"/>
          <w:i w:val="0"/>
          <w:color w:val="auto"/>
          <w:sz w:val="22"/>
        </w:rPr>
        <w:fldChar w:fldCharType="end"/>
      </w:r>
      <w:r w:rsidRPr="0033182C">
        <w:rPr>
          <w:rFonts w:cs="Times New Roman"/>
          <w:i w:val="0"/>
          <w:color w:val="auto"/>
          <w:sz w:val="22"/>
        </w:rPr>
        <w:t xml:space="preserve"> Skenario Lihat Grafik</w:t>
      </w:r>
      <w:r w:rsidRPr="0033182C">
        <w:rPr>
          <w:rFonts w:cs="Times New Roman"/>
          <w:color w:val="auto"/>
          <w:sz w:val="22"/>
        </w:rPr>
        <w:t xml:space="preserve"> Tracker</w:t>
      </w:r>
      <w:bookmarkEnd w:id="11745"/>
    </w:p>
    <w:tbl>
      <w:tblPr>
        <w:tblStyle w:val="TableGrid"/>
        <w:tblW w:w="8075" w:type="dxa"/>
        <w:tblLook w:val="04A0" w:firstRow="1" w:lastRow="0" w:firstColumn="1" w:lastColumn="0" w:noHBand="0" w:noVBand="1"/>
      </w:tblPr>
      <w:tblGrid>
        <w:gridCol w:w="4531"/>
        <w:gridCol w:w="73"/>
        <w:gridCol w:w="3471"/>
      </w:tblGrid>
      <w:tr w:rsidR="00755C33" w:rsidRPr="0033182C" w14:paraId="29F54AC0" w14:textId="77777777" w:rsidTr="00986BA5">
        <w:trPr>
          <w:ins w:id="11746" w:author="Windows User" w:date="2019-09-19T02:16:00Z"/>
        </w:trPr>
        <w:tc>
          <w:tcPr>
            <w:tcW w:w="4531" w:type="dxa"/>
          </w:tcPr>
          <w:p w14:paraId="320AD0EF" w14:textId="77777777" w:rsidR="00755C33" w:rsidRPr="0033182C" w:rsidRDefault="00755C33" w:rsidP="00755C33">
            <w:pPr>
              <w:spacing w:after="0" w:line="240" w:lineRule="auto"/>
              <w:rPr>
                <w:ins w:id="11747" w:author="Windows User" w:date="2019-09-19T02:16:00Z"/>
                <w:rFonts w:cs="Times New Roman"/>
                <w:sz w:val="20"/>
                <w:szCs w:val="24"/>
                <w:lang w:val="en-ID"/>
                <w:rPrChange w:id="11748" w:author="Windows User" w:date="2019-09-19T03:16:00Z">
                  <w:rPr>
                    <w:ins w:id="11749" w:author="Windows User" w:date="2019-09-19T02:16:00Z"/>
                    <w:rFonts w:cs="Times New Roman"/>
                    <w:szCs w:val="24"/>
                    <w:lang w:val="en-ID"/>
                  </w:rPr>
                </w:rPrChange>
              </w:rPr>
            </w:pPr>
            <w:ins w:id="11750" w:author="Windows User" w:date="2019-09-19T02:16:00Z">
              <w:r w:rsidRPr="0033182C">
                <w:rPr>
                  <w:rFonts w:cs="Times New Roman"/>
                  <w:b/>
                  <w:sz w:val="20"/>
                  <w:szCs w:val="24"/>
                  <w:rPrChange w:id="11751" w:author="Windows User" w:date="2019-09-19T03:17:00Z">
                    <w:rPr>
                      <w:rFonts w:cs="Times New Roman"/>
                      <w:b/>
                      <w:sz w:val="22"/>
                      <w:szCs w:val="24"/>
                    </w:rPr>
                  </w:rPrChange>
                </w:rPr>
                <w:t>Nama Usecase</w:t>
              </w:r>
            </w:ins>
          </w:p>
        </w:tc>
        <w:tc>
          <w:tcPr>
            <w:tcW w:w="3544" w:type="dxa"/>
            <w:gridSpan w:val="2"/>
          </w:tcPr>
          <w:p w14:paraId="63FE32F2" w14:textId="77777777" w:rsidR="00755C33" w:rsidRPr="0033182C" w:rsidRDefault="00755C33" w:rsidP="00755C33">
            <w:pPr>
              <w:spacing w:after="0" w:line="240" w:lineRule="auto"/>
              <w:rPr>
                <w:ins w:id="11752" w:author="Windows User" w:date="2019-09-19T02:16:00Z"/>
                <w:rFonts w:cs="Times New Roman"/>
                <w:sz w:val="20"/>
                <w:szCs w:val="24"/>
                <w:lang w:val="en-ID"/>
                <w:rPrChange w:id="11753" w:author="Windows User" w:date="2019-09-19T03:16:00Z">
                  <w:rPr>
                    <w:ins w:id="11754" w:author="Windows User" w:date="2019-09-19T02:16:00Z"/>
                    <w:rFonts w:cs="Times New Roman"/>
                    <w:szCs w:val="24"/>
                    <w:lang w:val="en-ID"/>
                  </w:rPr>
                </w:rPrChange>
              </w:rPr>
            </w:pPr>
            <w:ins w:id="11755" w:author="Windows User" w:date="2019-09-19T02:16:00Z">
              <w:r w:rsidRPr="0033182C">
                <w:rPr>
                  <w:rFonts w:cs="Times New Roman"/>
                  <w:sz w:val="20"/>
                  <w:szCs w:val="24"/>
                  <w:rPrChange w:id="11756" w:author="Windows User" w:date="2019-09-19T03:17:00Z">
                    <w:rPr>
                      <w:rFonts w:cs="Times New Roman"/>
                      <w:sz w:val="22"/>
                      <w:szCs w:val="24"/>
                    </w:rPr>
                  </w:rPrChange>
                </w:rPr>
                <w:t>Lihat grafik</w:t>
              </w:r>
              <w:r w:rsidRPr="0033182C">
                <w:rPr>
                  <w:rFonts w:cs="Times New Roman"/>
                  <w:i/>
                  <w:sz w:val="20"/>
                  <w:szCs w:val="24"/>
                  <w:rPrChange w:id="11757" w:author="Windows User" w:date="2019-09-19T03:17:00Z">
                    <w:rPr>
                      <w:rFonts w:cs="Times New Roman"/>
                      <w:sz w:val="22"/>
                      <w:szCs w:val="24"/>
                    </w:rPr>
                  </w:rPrChange>
                </w:rPr>
                <w:t xml:space="preserve"> </w:t>
              </w:r>
            </w:ins>
            <w:r w:rsidRPr="0033182C">
              <w:rPr>
                <w:rFonts w:cs="Times New Roman"/>
                <w:i/>
                <w:sz w:val="20"/>
                <w:szCs w:val="24"/>
              </w:rPr>
              <w:t>tracker</w:t>
            </w:r>
          </w:p>
        </w:tc>
      </w:tr>
      <w:tr w:rsidR="00755C33" w:rsidRPr="0033182C" w14:paraId="7C05F27A" w14:textId="77777777" w:rsidTr="00986BA5">
        <w:trPr>
          <w:ins w:id="11758" w:author="Windows User" w:date="2019-09-19T02:16:00Z"/>
        </w:trPr>
        <w:tc>
          <w:tcPr>
            <w:tcW w:w="4531" w:type="dxa"/>
          </w:tcPr>
          <w:p w14:paraId="4241839D" w14:textId="77777777" w:rsidR="00755C33" w:rsidRPr="0033182C" w:rsidRDefault="00755C33" w:rsidP="00755C33">
            <w:pPr>
              <w:spacing w:after="0" w:line="240" w:lineRule="auto"/>
              <w:rPr>
                <w:ins w:id="11759" w:author="Windows User" w:date="2019-09-19T02:16:00Z"/>
                <w:rFonts w:cs="Times New Roman"/>
                <w:sz w:val="20"/>
                <w:szCs w:val="24"/>
                <w:lang w:val="en-ID"/>
                <w:rPrChange w:id="11760" w:author="Windows User" w:date="2019-09-19T03:16:00Z">
                  <w:rPr>
                    <w:ins w:id="11761" w:author="Windows User" w:date="2019-09-19T02:16:00Z"/>
                    <w:rFonts w:cs="Times New Roman"/>
                    <w:szCs w:val="24"/>
                    <w:lang w:val="en-ID"/>
                  </w:rPr>
                </w:rPrChange>
              </w:rPr>
            </w:pPr>
            <w:ins w:id="11762" w:author="Windows User" w:date="2019-09-19T02:16:00Z">
              <w:r w:rsidRPr="0033182C">
                <w:rPr>
                  <w:rFonts w:cs="Times New Roman"/>
                  <w:b/>
                  <w:sz w:val="20"/>
                  <w:szCs w:val="24"/>
                  <w:rPrChange w:id="11763" w:author="Windows User" w:date="2019-09-19T03:17:00Z">
                    <w:rPr>
                      <w:rFonts w:cs="Times New Roman"/>
                      <w:b/>
                      <w:sz w:val="22"/>
                      <w:szCs w:val="24"/>
                    </w:rPr>
                  </w:rPrChange>
                </w:rPr>
                <w:t>Aktor</w:t>
              </w:r>
            </w:ins>
          </w:p>
        </w:tc>
        <w:tc>
          <w:tcPr>
            <w:tcW w:w="3544" w:type="dxa"/>
            <w:gridSpan w:val="2"/>
          </w:tcPr>
          <w:p w14:paraId="6662EC09" w14:textId="77777777" w:rsidR="00755C33" w:rsidRPr="0033182C" w:rsidRDefault="00755C33" w:rsidP="00755C33">
            <w:pPr>
              <w:spacing w:after="0" w:line="240" w:lineRule="auto"/>
              <w:rPr>
                <w:ins w:id="11764" w:author="Windows User" w:date="2019-09-19T02:16:00Z"/>
                <w:rFonts w:cs="Times New Roman"/>
                <w:sz w:val="20"/>
                <w:szCs w:val="24"/>
                <w:lang w:val="en-ID"/>
                <w:rPrChange w:id="11765" w:author="Windows User" w:date="2019-09-19T03:16:00Z">
                  <w:rPr>
                    <w:ins w:id="11766" w:author="Windows User" w:date="2019-09-19T02:16:00Z"/>
                    <w:rFonts w:cs="Times New Roman"/>
                    <w:szCs w:val="24"/>
                    <w:lang w:val="en-ID"/>
                  </w:rPr>
                </w:rPrChange>
              </w:rPr>
            </w:pPr>
            <w:ins w:id="11767" w:author="Windows User" w:date="2019-09-19T02:16:00Z">
              <w:r w:rsidRPr="0033182C">
                <w:rPr>
                  <w:rFonts w:cs="Times New Roman"/>
                  <w:sz w:val="20"/>
                  <w:szCs w:val="24"/>
                  <w:rPrChange w:id="11768" w:author="Windows User" w:date="2019-09-19T03:17:00Z">
                    <w:rPr>
                      <w:rFonts w:cs="Times New Roman"/>
                      <w:sz w:val="22"/>
                      <w:szCs w:val="24"/>
                    </w:rPr>
                  </w:rPrChange>
                </w:rPr>
                <w:t>Senua aktor</w:t>
              </w:r>
            </w:ins>
          </w:p>
        </w:tc>
      </w:tr>
      <w:tr w:rsidR="00755C33" w:rsidRPr="0033182C" w14:paraId="5D99C024" w14:textId="77777777" w:rsidTr="00986BA5">
        <w:trPr>
          <w:ins w:id="11769" w:author="Windows User" w:date="2019-09-19T02:16:00Z"/>
        </w:trPr>
        <w:tc>
          <w:tcPr>
            <w:tcW w:w="4531" w:type="dxa"/>
          </w:tcPr>
          <w:p w14:paraId="0B343107" w14:textId="77777777" w:rsidR="00755C33" w:rsidRPr="0033182C" w:rsidRDefault="00755C33" w:rsidP="00755C33">
            <w:pPr>
              <w:spacing w:after="0" w:line="240" w:lineRule="auto"/>
              <w:rPr>
                <w:ins w:id="11770" w:author="Windows User" w:date="2019-09-19T02:16:00Z"/>
                <w:rFonts w:cs="Times New Roman"/>
                <w:sz w:val="20"/>
                <w:szCs w:val="24"/>
                <w:lang w:val="en-ID"/>
                <w:rPrChange w:id="11771" w:author="Windows User" w:date="2019-09-19T03:16:00Z">
                  <w:rPr>
                    <w:ins w:id="11772" w:author="Windows User" w:date="2019-09-19T02:16:00Z"/>
                    <w:rFonts w:cs="Times New Roman"/>
                    <w:szCs w:val="24"/>
                    <w:lang w:val="en-ID"/>
                  </w:rPr>
                </w:rPrChange>
              </w:rPr>
            </w:pPr>
            <w:ins w:id="11773" w:author="Windows User" w:date="2019-09-19T02:16:00Z">
              <w:r w:rsidRPr="0033182C">
                <w:rPr>
                  <w:rFonts w:cs="Times New Roman"/>
                  <w:b/>
                  <w:sz w:val="20"/>
                  <w:szCs w:val="24"/>
                  <w:rPrChange w:id="11774" w:author="Windows User" w:date="2019-09-19T03:17:00Z">
                    <w:rPr>
                      <w:rFonts w:cs="Times New Roman"/>
                      <w:b/>
                      <w:sz w:val="22"/>
                      <w:szCs w:val="24"/>
                    </w:rPr>
                  </w:rPrChange>
                </w:rPr>
                <w:t>Deskripsi Singkat</w:t>
              </w:r>
            </w:ins>
          </w:p>
        </w:tc>
        <w:tc>
          <w:tcPr>
            <w:tcW w:w="3544" w:type="dxa"/>
            <w:gridSpan w:val="2"/>
          </w:tcPr>
          <w:p w14:paraId="6C499303" w14:textId="77777777" w:rsidR="00755C33" w:rsidRPr="0033182C" w:rsidRDefault="00755C33" w:rsidP="00755C33">
            <w:pPr>
              <w:spacing w:after="0" w:line="240" w:lineRule="auto"/>
              <w:rPr>
                <w:ins w:id="11775" w:author="Windows User" w:date="2019-09-19T02:16:00Z"/>
                <w:rFonts w:cs="Times New Roman"/>
                <w:sz w:val="20"/>
                <w:szCs w:val="24"/>
                <w:lang w:val="en-ID"/>
                <w:rPrChange w:id="11776" w:author="Windows User" w:date="2019-09-19T03:16:00Z">
                  <w:rPr>
                    <w:ins w:id="11777" w:author="Windows User" w:date="2019-09-19T02:16:00Z"/>
                    <w:rFonts w:cs="Times New Roman"/>
                    <w:szCs w:val="24"/>
                    <w:lang w:val="en-ID"/>
                  </w:rPr>
                </w:rPrChange>
              </w:rPr>
            </w:pPr>
            <w:ins w:id="11778" w:author="Windows User" w:date="2019-09-19T02:16:00Z">
              <w:r w:rsidRPr="0033182C">
                <w:rPr>
                  <w:rFonts w:cs="Times New Roman"/>
                  <w:sz w:val="20"/>
                  <w:szCs w:val="24"/>
                  <w:rPrChange w:id="11779" w:author="Windows User" w:date="2019-09-19T03:17:00Z">
                    <w:rPr>
                      <w:rFonts w:cs="Times New Roman"/>
                      <w:sz w:val="22"/>
                      <w:szCs w:val="24"/>
                    </w:rPr>
                  </w:rPrChange>
                </w:rPr>
                <w:t xml:space="preserve">Aktor melihat grafik </w:t>
              </w:r>
            </w:ins>
            <w:r w:rsidRPr="0033182C">
              <w:rPr>
                <w:rFonts w:cs="Times New Roman"/>
                <w:i/>
                <w:sz w:val="20"/>
                <w:szCs w:val="24"/>
              </w:rPr>
              <w:t>tracker</w:t>
            </w:r>
          </w:p>
        </w:tc>
      </w:tr>
      <w:tr w:rsidR="00755C33" w:rsidRPr="0033182C" w14:paraId="2A0D943B" w14:textId="77777777" w:rsidTr="00986BA5">
        <w:trPr>
          <w:ins w:id="11780" w:author="Windows User" w:date="2019-09-19T02:16:00Z"/>
        </w:trPr>
        <w:tc>
          <w:tcPr>
            <w:tcW w:w="4531" w:type="dxa"/>
          </w:tcPr>
          <w:p w14:paraId="6E6D0E33" w14:textId="77777777" w:rsidR="00755C33" w:rsidRPr="0033182C" w:rsidRDefault="00755C33" w:rsidP="00755C33">
            <w:pPr>
              <w:spacing w:after="0" w:line="240" w:lineRule="auto"/>
              <w:rPr>
                <w:ins w:id="11781" w:author="Windows User" w:date="2019-09-19T02:16:00Z"/>
                <w:rFonts w:cs="Times New Roman"/>
                <w:sz w:val="20"/>
                <w:szCs w:val="24"/>
                <w:lang w:val="en-ID"/>
                <w:rPrChange w:id="11782" w:author="Windows User" w:date="2019-09-19T03:16:00Z">
                  <w:rPr>
                    <w:ins w:id="11783" w:author="Windows User" w:date="2019-09-19T02:16:00Z"/>
                    <w:rFonts w:cs="Times New Roman"/>
                    <w:szCs w:val="24"/>
                    <w:lang w:val="en-ID"/>
                  </w:rPr>
                </w:rPrChange>
              </w:rPr>
            </w:pPr>
            <w:ins w:id="11784" w:author="Windows User" w:date="2019-09-19T02:16:00Z">
              <w:r w:rsidRPr="0033182C">
                <w:rPr>
                  <w:rFonts w:cs="Times New Roman"/>
                  <w:b/>
                  <w:sz w:val="20"/>
                  <w:szCs w:val="24"/>
                  <w:rPrChange w:id="11785" w:author="Windows User" w:date="2019-09-19T03:17:00Z">
                    <w:rPr>
                      <w:rFonts w:cs="Times New Roman"/>
                      <w:b/>
                      <w:sz w:val="22"/>
                      <w:szCs w:val="24"/>
                    </w:rPr>
                  </w:rPrChange>
                </w:rPr>
                <w:t>Prekondisi</w:t>
              </w:r>
            </w:ins>
          </w:p>
        </w:tc>
        <w:tc>
          <w:tcPr>
            <w:tcW w:w="3544" w:type="dxa"/>
            <w:gridSpan w:val="2"/>
          </w:tcPr>
          <w:p w14:paraId="68C6B4A9" w14:textId="77777777" w:rsidR="00755C33" w:rsidRPr="0033182C" w:rsidRDefault="00755C33" w:rsidP="00755C33">
            <w:pPr>
              <w:spacing w:after="0" w:line="240" w:lineRule="auto"/>
              <w:rPr>
                <w:ins w:id="11786" w:author="Windows User" w:date="2019-09-19T02:16:00Z"/>
                <w:rFonts w:cs="Times New Roman"/>
                <w:sz w:val="20"/>
                <w:szCs w:val="24"/>
                <w:lang w:val="en-ID"/>
                <w:rPrChange w:id="11787" w:author="Windows User" w:date="2019-09-19T03:16:00Z">
                  <w:rPr>
                    <w:ins w:id="11788" w:author="Windows User" w:date="2019-09-19T02:16:00Z"/>
                    <w:rFonts w:cs="Times New Roman"/>
                    <w:szCs w:val="24"/>
                    <w:lang w:val="en-ID"/>
                  </w:rPr>
                </w:rPrChange>
              </w:rPr>
            </w:pPr>
            <w:ins w:id="11789" w:author="Windows User" w:date="2019-09-19T02:16:00Z">
              <w:r w:rsidRPr="0033182C">
                <w:rPr>
                  <w:rFonts w:cs="Times New Roman"/>
                  <w:sz w:val="20"/>
                  <w:szCs w:val="24"/>
                  <w:rPrChange w:id="11790" w:author="Windows User" w:date="2019-09-19T03:17:00Z">
                    <w:rPr>
                      <w:rFonts w:cs="Times New Roman"/>
                      <w:sz w:val="22"/>
                      <w:szCs w:val="24"/>
                    </w:rPr>
                  </w:rPrChange>
                </w:rPr>
                <w:t>Aktor masuk halaman dashboard masing-masing</w:t>
              </w:r>
            </w:ins>
          </w:p>
        </w:tc>
      </w:tr>
      <w:tr w:rsidR="00755C33" w:rsidRPr="0033182C" w14:paraId="4A4879E2" w14:textId="77777777" w:rsidTr="00986BA5">
        <w:trPr>
          <w:ins w:id="11791" w:author="Windows User" w:date="2019-09-19T02:16:00Z"/>
        </w:trPr>
        <w:tc>
          <w:tcPr>
            <w:tcW w:w="4531" w:type="dxa"/>
          </w:tcPr>
          <w:p w14:paraId="65FC774B" w14:textId="77777777" w:rsidR="00755C33" w:rsidRPr="0033182C" w:rsidRDefault="00755C33" w:rsidP="00755C33">
            <w:pPr>
              <w:spacing w:after="0" w:line="240" w:lineRule="auto"/>
              <w:rPr>
                <w:ins w:id="11792" w:author="Windows User" w:date="2019-09-19T02:16:00Z"/>
                <w:rFonts w:cs="Times New Roman"/>
                <w:sz w:val="20"/>
                <w:szCs w:val="24"/>
                <w:lang w:val="en-ID"/>
                <w:rPrChange w:id="11793" w:author="Windows User" w:date="2019-09-19T03:16:00Z">
                  <w:rPr>
                    <w:ins w:id="11794" w:author="Windows User" w:date="2019-09-19T02:16:00Z"/>
                    <w:rFonts w:cs="Times New Roman"/>
                    <w:szCs w:val="24"/>
                    <w:lang w:val="en-ID"/>
                  </w:rPr>
                </w:rPrChange>
              </w:rPr>
            </w:pPr>
            <w:ins w:id="11795" w:author="Windows User" w:date="2019-09-19T02:16:00Z">
              <w:r w:rsidRPr="0033182C">
                <w:rPr>
                  <w:rFonts w:cs="Times New Roman"/>
                  <w:b/>
                  <w:sz w:val="20"/>
                  <w:szCs w:val="24"/>
                  <w:rPrChange w:id="11796" w:author="Windows User" w:date="2019-09-19T03:17:00Z">
                    <w:rPr>
                      <w:rFonts w:cs="Times New Roman"/>
                      <w:b/>
                      <w:sz w:val="22"/>
                      <w:szCs w:val="24"/>
                    </w:rPr>
                  </w:rPrChange>
                </w:rPr>
                <w:t>Pascakondisi</w:t>
              </w:r>
            </w:ins>
          </w:p>
        </w:tc>
        <w:tc>
          <w:tcPr>
            <w:tcW w:w="3544" w:type="dxa"/>
            <w:gridSpan w:val="2"/>
          </w:tcPr>
          <w:p w14:paraId="21796C9D" w14:textId="77777777" w:rsidR="00755C33" w:rsidRPr="0033182C" w:rsidRDefault="00755C33" w:rsidP="00755C33">
            <w:pPr>
              <w:spacing w:after="0" w:line="240" w:lineRule="auto"/>
              <w:rPr>
                <w:ins w:id="11797" w:author="Windows User" w:date="2019-09-19T02:16:00Z"/>
                <w:rFonts w:cs="Times New Roman"/>
                <w:sz w:val="20"/>
                <w:szCs w:val="24"/>
                <w:lang w:val="en-ID"/>
                <w:rPrChange w:id="11798" w:author="Windows User" w:date="2019-09-19T03:16:00Z">
                  <w:rPr>
                    <w:ins w:id="11799" w:author="Windows User" w:date="2019-09-19T02:16:00Z"/>
                    <w:rFonts w:cs="Times New Roman"/>
                    <w:szCs w:val="24"/>
                    <w:lang w:val="en-ID"/>
                  </w:rPr>
                </w:rPrChange>
              </w:rPr>
            </w:pPr>
            <w:ins w:id="11800" w:author="Windows User" w:date="2019-09-19T02:16:00Z">
              <w:r w:rsidRPr="0033182C">
                <w:rPr>
                  <w:rFonts w:cs="Times New Roman"/>
                  <w:sz w:val="20"/>
                  <w:szCs w:val="24"/>
                  <w:rPrChange w:id="11801" w:author="Windows User" w:date="2019-09-19T03:17:00Z">
                    <w:rPr>
                      <w:rFonts w:cs="Times New Roman"/>
                      <w:sz w:val="22"/>
                      <w:szCs w:val="24"/>
                    </w:rPr>
                  </w:rPrChange>
                </w:rPr>
                <w:t>Aktor dapat melihat</w:t>
              </w:r>
            </w:ins>
            <w:r w:rsidRPr="0033182C">
              <w:rPr>
                <w:rFonts w:cs="Times New Roman"/>
                <w:sz w:val="20"/>
                <w:szCs w:val="24"/>
              </w:rPr>
              <w:t xml:space="preserve"> </w:t>
            </w:r>
            <w:ins w:id="11802" w:author="Windows User" w:date="2019-09-19T02:16:00Z">
              <w:r w:rsidRPr="0033182C">
                <w:rPr>
                  <w:rFonts w:cs="Times New Roman"/>
                  <w:sz w:val="20"/>
                  <w:szCs w:val="24"/>
                  <w:rPrChange w:id="11803" w:author="Windows User" w:date="2019-09-19T03:17:00Z">
                    <w:rPr>
                      <w:rFonts w:cs="Times New Roman"/>
                      <w:sz w:val="22"/>
                      <w:szCs w:val="24"/>
                    </w:rPr>
                  </w:rPrChange>
                </w:rPr>
                <w:t xml:space="preserve">grafik </w:t>
              </w:r>
            </w:ins>
            <w:r w:rsidRPr="0033182C">
              <w:rPr>
                <w:rFonts w:cs="Times New Roman"/>
                <w:i/>
                <w:sz w:val="20"/>
                <w:szCs w:val="24"/>
              </w:rPr>
              <w:t>tracker</w:t>
            </w:r>
          </w:p>
        </w:tc>
      </w:tr>
      <w:tr w:rsidR="00755C33" w:rsidRPr="0033182C" w14:paraId="0555EDD0" w14:textId="77777777" w:rsidTr="00986BA5">
        <w:trPr>
          <w:ins w:id="11804" w:author="Windows User" w:date="2019-09-19T02:16:00Z"/>
        </w:trPr>
        <w:tc>
          <w:tcPr>
            <w:tcW w:w="8075" w:type="dxa"/>
            <w:gridSpan w:val="3"/>
          </w:tcPr>
          <w:p w14:paraId="5978AB71" w14:textId="77777777" w:rsidR="00755C33" w:rsidRPr="0033182C" w:rsidRDefault="00755C33" w:rsidP="00755C33">
            <w:pPr>
              <w:spacing w:after="0" w:line="240" w:lineRule="auto"/>
              <w:jc w:val="center"/>
              <w:rPr>
                <w:ins w:id="11805" w:author="Windows User" w:date="2019-09-19T02:16:00Z"/>
                <w:rFonts w:cs="Times New Roman"/>
                <w:sz w:val="22"/>
                <w:szCs w:val="24"/>
                <w:rPrChange w:id="11806" w:author="Windows User" w:date="2019-09-19T03:16:00Z">
                  <w:rPr>
                    <w:ins w:id="11807" w:author="Windows User" w:date="2019-09-19T02:16:00Z"/>
                    <w:rFonts w:cs="Times New Roman"/>
                    <w:szCs w:val="24"/>
                  </w:rPr>
                </w:rPrChange>
              </w:rPr>
            </w:pPr>
            <w:ins w:id="11808" w:author="Windows User" w:date="2019-09-19T02:16:00Z">
              <w:r w:rsidRPr="0033182C">
                <w:rPr>
                  <w:rFonts w:cs="Times New Roman"/>
                  <w:b/>
                  <w:bCs/>
                  <w:sz w:val="20"/>
                  <w:szCs w:val="24"/>
                  <w:rPrChange w:id="11809" w:author="Windows User" w:date="2019-09-19T03:17:00Z">
                    <w:rPr>
                      <w:b/>
                      <w:bCs/>
                      <w:sz w:val="22"/>
                      <w:szCs w:val="24"/>
                    </w:rPr>
                  </w:rPrChange>
                </w:rPr>
                <w:t>Flow Event</w:t>
              </w:r>
            </w:ins>
          </w:p>
        </w:tc>
      </w:tr>
      <w:tr w:rsidR="00755C33" w:rsidRPr="0033182C" w14:paraId="7151A040" w14:textId="77777777" w:rsidTr="00986BA5">
        <w:trPr>
          <w:ins w:id="11810" w:author="Windows User" w:date="2019-09-19T02:16:00Z"/>
        </w:trPr>
        <w:tc>
          <w:tcPr>
            <w:tcW w:w="8075" w:type="dxa"/>
            <w:gridSpan w:val="3"/>
          </w:tcPr>
          <w:p w14:paraId="4C90FD48" w14:textId="77777777" w:rsidR="00755C33" w:rsidRPr="0033182C" w:rsidRDefault="00755C33" w:rsidP="00755C33">
            <w:pPr>
              <w:spacing w:after="0" w:line="240" w:lineRule="auto"/>
              <w:jc w:val="center"/>
              <w:rPr>
                <w:ins w:id="11811" w:author="Windows User" w:date="2019-09-19T02:16:00Z"/>
                <w:rFonts w:cs="Times New Roman"/>
                <w:sz w:val="22"/>
                <w:szCs w:val="24"/>
                <w:rPrChange w:id="11812" w:author="Windows User" w:date="2019-09-19T03:16:00Z">
                  <w:rPr>
                    <w:ins w:id="11813" w:author="Windows User" w:date="2019-09-19T02:16:00Z"/>
                    <w:rFonts w:cs="Times New Roman"/>
                    <w:szCs w:val="24"/>
                  </w:rPr>
                </w:rPrChange>
              </w:rPr>
            </w:pPr>
            <w:ins w:id="11814" w:author="Windows User" w:date="2019-09-19T02:16:00Z">
              <w:r w:rsidRPr="0033182C">
                <w:rPr>
                  <w:rFonts w:cs="Times New Roman"/>
                  <w:b/>
                  <w:sz w:val="20"/>
                  <w:szCs w:val="24"/>
                  <w:rPrChange w:id="11815" w:author="Windows User" w:date="2019-09-19T03:17:00Z">
                    <w:rPr>
                      <w:b/>
                      <w:sz w:val="22"/>
                      <w:szCs w:val="24"/>
                    </w:rPr>
                  </w:rPrChange>
                </w:rPr>
                <w:t>Normal Flow : Lihat grafik sudut y</w:t>
              </w:r>
            </w:ins>
          </w:p>
        </w:tc>
      </w:tr>
      <w:tr w:rsidR="00755C33" w:rsidRPr="0033182C" w14:paraId="3CB89890" w14:textId="77777777" w:rsidTr="00986BA5">
        <w:trPr>
          <w:trHeight w:val="517"/>
          <w:ins w:id="11816" w:author="Windows User" w:date="2019-09-19T02:16:00Z"/>
        </w:trPr>
        <w:tc>
          <w:tcPr>
            <w:tcW w:w="4604" w:type="dxa"/>
            <w:gridSpan w:val="2"/>
          </w:tcPr>
          <w:p w14:paraId="637DA312" w14:textId="77777777" w:rsidR="00755C33" w:rsidRPr="0033182C" w:rsidRDefault="00755C33" w:rsidP="00755C33">
            <w:pPr>
              <w:spacing w:after="0" w:line="240" w:lineRule="auto"/>
              <w:rPr>
                <w:ins w:id="11817" w:author="Windows User" w:date="2019-09-19T02:16:00Z"/>
                <w:rFonts w:cs="Times New Roman"/>
                <w:b/>
                <w:sz w:val="20"/>
                <w:szCs w:val="24"/>
                <w:rPrChange w:id="11818" w:author="Windows User" w:date="2019-09-19T03:16:00Z">
                  <w:rPr>
                    <w:ins w:id="11819" w:author="Windows User" w:date="2019-09-19T02:16:00Z"/>
                    <w:b/>
                    <w:szCs w:val="24"/>
                  </w:rPr>
                </w:rPrChange>
              </w:rPr>
            </w:pPr>
            <w:ins w:id="11820" w:author="Windows User" w:date="2019-09-19T02:16:00Z">
              <w:r w:rsidRPr="0033182C">
                <w:rPr>
                  <w:rFonts w:cs="Times New Roman"/>
                  <w:sz w:val="20"/>
                  <w:szCs w:val="24"/>
                  <w:rPrChange w:id="11821" w:author="Windows User" w:date="2019-09-19T03:17:00Z">
                    <w:rPr>
                      <w:sz w:val="22"/>
                      <w:szCs w:val="24"/>
                    </w:rPr>
                  </w:rPrChange>
                </w:rPr>
                <w:t>Aksi Aktor</w:t>
              </w:r>
            </w:ins>
          </w:p>
        </w:tc>
        <w:tc>
          <w:tcPr>
            <w:tcW w:w="3471" w:type="dxa"/>
          </w:tcPr>
          <w:p w14:paraId="65E5D210" w14:textId="77777777" w:rsidR="00755C33" w:rsidRPr="0033182C" w:rsidRDefault="00755C33" w:rsidP="00755C33">
            <w:pPr>
              <w:spacing w:after="0" w:line="240" w:lineRule="auto"/>
              <w:rPr>
                <w:ins w:id="11822" w:author="Windows User" w:date="2019-09-19T02:16:00Z"/>
                <w:rFonts w:cs="Times New Roman"/>
                <w:b/>
                <w:sz w:val="20"/>
                <w:szCs w:val="24"/>
                <w:rPrChange w:id="11823" w:author="Windows User" w:date="2019-09-19T03:16:00Z">
                  <w:rPr>
                    <w:ins w:id="11824" w:author="Windows User" w:date="2019-09-19T02:16:00Z"/>
                    <w:b/>
                    <w:szCs w:val="24"/>
                  </w:rPr>
                </w:rPrChange>
              </w:rPr>
            </w:pPr>
            <w:ins w:id="11825" w:author="Windows User" w:date="2019-09-19T02:16:00Z">
              <w:r w:rsidRPr="0033182C">
                <w:rPr>
                  <w:rFonts w:cs="Times New Roman"/>
                  <w:sz w:val="20"/>
                  <w:szCs w:val="24"/>
                  <w:rPrChange w:id="11826" w:author="Windows User" w:date="2019-09-19T03:17:00Z">
                    <w:rPr>
                      <w:sz w:val="22"/>
                      <w:szCs w:val="24"/>
                    </w:rPr>
                  </w:rPrChange>
                </w:rPr>
                <w:t>Reaksi Sistem</w:t>
              </w:r>
            </w:ins>
          </w:p>
        </w:tc>
      </w:tr>
      <w:tr w:rsidR="00755C33" w:rsidRPr="0033182C" w14:paraId="0A49BC37" w14:textId="77777777" w:rsidTr="00986BA5">
        <w:trPr>
          <w:trHeight w:val="371"/>
          <w:ins w:id="11827" w:author="Windows User" w:date="2019-09-19T02:16:00Z"/>
        </w:trPr>
        <w:tc>
          <w:tcPr>
            <w:tcW w:w="4604" w:type="dxa"/>
            <w:gridSpan w:val="2"/>
          </w:tcPr>
          <w:p w14:paraId="10C1A39B" w14:textId="77777777" w:rsidR="00755C33" w:rsidRPr="0033182C" w:rsidRDefault="00755C33" w:rsidP="00986BA5">
            <w:pPr>
              <w:pStyle w:val="ListParagraph"/>
              <w:numPr>
                <w:ilvl w:val="0"/>
                <w:numId w:val="20"/>
              </w:numPr>
              <w:spacing w:after="0" w:line="240" w:lineRule="auto"/>
              <w:rPr>
                <w:ins w:id="11828" w:author="Windows User" w:date="2019-09-19T02:16:00Z"/>
                <w:rFonts w:cs="Times New Roman"/>
                <w:sz w:val="20"/>
                <w:szCs w:val="24"/>
                <w:rPrChange w:id="11829" w:author="Windows User" w:date="2019-09-19T03:16:00Z">
                  <w:rPr>
                    <w:ins w:id="11830" w:author="Windows User" w:date="2019-09-19T02:16:00Z"/>
                    <w:szCs w:val="24"/>
                  </w:rPr>
                </w:rPrChange>
              </w:rPr>
            </w:pPr>
            <w:ins w:id="11831" w:author="Windows User" w:date="2019-09-19T02:16:00Z">
              <w:r w:rsidRPr="0033182C">
                <w:rPr>
                  <w:rFonts w:cs="Times New Roman"/>
                  <w:sz w:val="20"/>
                  <w:szCs w:val="24"/>
                  <w:rPrChange w:id="11832" w:author="Windows User" w:date="2019-09-19T03:17:00Z">
                    <w:rPr>
                      <w:sz w:val="22"/>
                      <w:szCs w:val="24"/>
                    </w:rPr>
                  </w:rPrChange>
                </w:rPr>
                <w:t xml:space="preserve">Klik menu </w:t>
              </w:r>
            </w:ins>
            <w:r w:rsidRPr="0033182C">
              <w:rPr>
                <w:rFonts w:cs="Times New Roman"/>
                <w:sz w:val="20"/>
                <w:szCs w:val="24"/>
              </w:rPr>
              <w:t xml:space="preserve">grafik pilih menu </w:t>
            </w:r>
            <w:ins w:id="11833" w:author="Windows User" w:date="2019-09-19T02:16:00Z">
              <w:r w:rsidRPr="0033182C">
                <w:rPr>
                  <w:rFonts w:cs="Times New Roman"/>
                  <w:sz w:val="20"/>
                  <w:szCs w:val="24"/>
                  <w:rPrChange w:id="11834" w:author="Windows User" w:date="2019-09-19T03:17:00Z">
                    <w:rPr>
                      <w:rFonts w:cs="Times New Roman"/>
                      <w:sz w:val="22"/>
                      <w:szCs w:val="24"/>
                    </w:rPr>
                  </w:rPrChange>
                </w:rPr>
                <w:t>grafik</w:t>
              </w:r>
              <w:r w:rsidRPr="0033182C">
                <w:rPr>
                  <w:rFonts w:cs="Times New Roman"/>
                  <w:i/>
                  <w:sz w:val="20"/>
                  <w:szCs w:val="24"/>
                  <w:rPrChange w:id="11835" w:author="Windows User" w:date="2019-09-19T03:17:00Z">
                    <w:rPr>
                      <w:rFonts w:cs="Times New Roman"/>
                      <w:sz w:val="22"/>
                      <w:szCs w:val="24"/>
                    </w:rPr>
                  </w:rPrChange>
                </w:rPr>
                <w:t xml:space="preserve"> </w:t>
              </w:r>
            </w:ins>
            <w:r w:rsidRPr="0033182C">
              <w:rPr>
                <w:rFonts w:cs="Times New Roman"/>
                <w:i/>
                <w:sz w:val="20"/>
                <w:szCs w:val="24"/>
              </w:rPr>
              <w:t>tracker</w:t>
            </w:r>
          </w:p>
        </w:tc>
        <w:tc>
          <w:tcPr>
            <w:tcW w:w="3471" w:type="dxa"/>
          </w:tcPr>
          <w:p w14:paraId="6FAE3C3C" w14:textId="77777777" w:rsidR="00755C33" w:rsidRPr="0033182C" w:rsidRDefault="00755C33" w:rsidP="00986BA5">
            <w:pPr>
              <w:spacing w:after="0" w:line="240" w:lineRule="auto"/>
              <w:rPr>
                <w:ins w:id="11836" w:author="Windows User" w:date="2019-09-19T02:16:00Z"/>
                <w:rFonts w:cs="Times New Roman"/>
                <w:sz w:val="20"/>
                <w:szCs w:val="24"/>
                <w:rPrChange w:id="11837" w:author="Windows User" w:date="2019-09-19T03:16:00Z">
                  <w:rPr>
                    <w:ins w:id="11838" w:author="Windows User" w:date="2019-09-19T02:16:00Z"/>
                    <w:szCs w:val="24"/>
                  </w:rPr>
                </w:rPrChange>
              </w:rPr>
            </w:pPr>
          </w:p>
        </w:tc>
      </w:tr>
      <w:tr w:rsidR="00755C33" w:rsidRPr="0033182C" w14:paraId="3689BD02" w14:textId="77777777" w:rsidTr="00986BA5">
        <w:trPr>
          <w:trHeight w:val="370"/>
          <w:ins w:id="11839" w:author="Windows User" w:date="2019-09-19T02:16:00Z"/>
        </w:trPr>
        <w:tc>
          <w:tcPr>
            <w:tcW w:w="4604" w:type="dxa"/>
            <w:gridSpan w:val="2"/>
          </w:tcPr>
          <w:p w14:paraId="49C64B8B" w14:textId="77777777" w:rsidR="00755C33" w:rsidRPr="0033182C" w:rsidRDefault="00755C33" w:rsidP="00986BA5">
            <w:pPr>
              <w:pStyle w:val="ListParagraph"/>
              <w:spacing w:after="0" w:line="240" w:lineRule="auto"/>
              <w:rPr>
                <w:ins w:id="11840" w:author="Windows User" w:date="2019-09-19T02:16:00Z"/>
                <w:rFonts w:cs="Times New Roman"/>
                <w:sz w:val="20"/>
                <w:szCs w:val="24"/>
                <w:rPrChange w:id="11841" w:author="Windows User" w:date="2019-09-19T03:17:00Z">
                  <w:rPr>
                    <w:ins w:id="11842" w:author="Windows User" w:date="2019-09-19T02:16:00Z"/>
                    <w:sz w:val="22"/>
                    <w:szCs w:val="24"/>
                  </w:rPr>
                </w:rPrChange>
              </w:rPr>
            </w:pPr>
          </w:p>
          <w:p w14:paraId="574CEADD" w14:textId="77777777" w:rsidR="00755C33" w:rsidRPr="0033182C" w:rsidRDefault="00755C33" w:rsidP="00986BA5">
            <w:pPr>
              <w:spacing w:after="0" w:line="240" w:lineRule="auto"/>
              <w:rPr>
                <w:ins w:id="11843" w:author="Windows User" w:date="2019-09-19T02:16:00Z"/>
                <w:rFonts w:cs="Times New Roman"/>
                <w:b/>
                <w:sz w:val="20"/>
                <w:szCs w:val="24"/>
                <w:rPrChange w:id="11844" w:author="Windows User" w:date="2019-09-19T03:16:00Z">
                  <w:rPr>
                    <w:ins w:id="11845" w:author="Windows User" w:date="2019-09-19T02:16:00Z"/>
                    <w:b/>
                    <w:szCs w:val="24"/>
                  </w:rPr>
                </w:rPrChange>
              </w:rPr>
            </w:pPr>
          </w:p>
        </w:tc>
        <w:tc>
          <w:tcPr>
            <w:tcW w:w="3471" w:type="dxa"/>
          </w:tcPr>
          <w:p w14:paraId="3CDAF22F" w14:textId="77777777" w:rsidR="00755C33" w:rsidRPr="0033182C" w:rsidRDefault="00755C33" w:rsidP="00986BA5">
            <w:pPr>
              <w:pStyle w:val="ListParagraph"/>
              <w:numPr>
                <w:ilvl w:val="0"/>
                <w:numId w:val="20"/>
              </w:numPr>
              <w:spacing w:after="0" w:line="240" w:lineRule="auto"/>
              <w:ind w:left="382"/>
              <w:rPr>
                <w:ins w:id="11846" w:author="Windows User" w:date="2019-09-19T02:16:00Z"/>
                <w:rFonts w:cs="Times New Roman"/>
                <w:sz w:val="20"/>
                <w:szCs w:val="24"/>
                <w:rPrChange w:id="11847" w:author="Windows User" w:date="2019-09-19T03:16:00Z">
                  <w:rPr>
                    <w:ins w:id="11848" w:author="Windows User" w:date="2019-09-19T02:16:00Z"/>
                    <w:szCs w:val="24"/>
                  </w:rPr>
                </w:rPrChange>
              </w:rPr>
            </w:pPr>
            <w:ins w:id="11849" w:author="Windows User" w:date="2019-09-19T02:16:00Z">
              <w:r w:rsidRPr="0033182C">
                <w:rPr>
                  <w:rFonts w:cs="Times New Roman"/>
                  <w:sz w:val="20"/>
                  <w:szCs w:val="24"/>
                  <w:rPrChange w:id="11850" w:author="Windows User" w:date="2019-09-19T03:17:00Z">
                    <w:rPr>
                      <w:sz w:val="22"/>
                      <w:szCs w:val="24"/>
                    </w:rPr>
                  </w:rPrChange>
                </w:rPr>
                <w:t xml:space="preserve">Menampilkan </w:t>
              </w:r>
              <w:r w:rsidRPr="0033182C">
                <w:rPr>
                  <w:rFonts w:cs="Times New Roman"/>
                  <w:sz w:val="20"/>
                  <w:szCs w:val="24"/>
                  <w:rPrChange w:id="11851" w:author="Windows User" w:date="2019-09-19T03:17:00Z">
                    <w:rPr>
                      <w:rFonts w:cs="Times New Roman"/>
                      <w:sz w:val="22"/>
                      <w:szCs w:val="24"/>
                    </w:rPr>
                  </w:rPrChange>
                </w:rPr>
                <w:t>grafik</w:t>
              </w:r>
              <w:r w:rsidRPr="0033182C">
                <w:rPr>
                  <w:rFonts w:cs="Times New Roman"/>
                  <w:i/>
                  <w:sz w:val="20"/>
                  <w:szCs w:val="24"/>
                  <w:rPrChange w:id="11852" w:author="Windows User" w:date="2019-09-19T03:17:00Z">
                    <w:rPr>
                      <w:rFonts w:cs="Times New Roman"/>
                      <w:sz w:val="22"/>
                      <w:szCs w:val="24"/>
                    </w:rPr>
                  </w:rPrChange>
                </w:rPr>
                <w:t xml:space="preserve"> </w:t>
              </w:r>
            </w:ins>
            <w:r w:rsidRPr="0033182C">
              <w:rPr>
                <w:rFonts w:cs="Times New Roman"/>
                <w:i/>
                <w:sz w:val="20"/>
                <w:szCs w:val="24"/>
              </w:rPr>
              <w:t>tracker</w:t>
            </w:r>
          </w:p>
        </w:tc>
      </w:tr>
    </w:tbl>
    <w:p w14:paraId="712F078B" w14:textId="26F16A72" w:rsidR="00813475" w:rsidRPr="0033182C" w:rsidRDefault="00813475" w:rsidP="00755C33">
      <w:pPr>
        <w:pStyle w:val="Caption"/>
        <w:keepNext/>
        <w:rPr>
          <w:rFonts w:cs="Times New Roman"/>
          <w:color w:val="auto"/>
        </w:rPr>
      </w:pPr>
    </w:p>
    <w:p w14:paraId="79A4161E" w14:textId="5CAE9210" w:rsidR="00755C33" w:rsidRPr="0033182C" w:rsidRDefault="00813475" w:rsidP="00813475">
      <w:pPr>
        <w:spacing w:after="160" w:line="259" w:lineRule="auto"/>
        <w:jc w:val="left"/>
        <w:rPr>
          <w:rFonts w:cs="Times New Roman"/>
          <w:i/>
          <w:iCs/>
          <w:sz w:val="18"/>
          <w:szCs w:val="18"/>
        </w:rPr>
      </w:pPr>
      <w:r w:rsidRPr="0033182C">
        <w:rPr>
          <w:rFonts w:cs="Times New Roman"/>
        </w:rPr>
        <w:br w:type="page"/>
      </w:r>
    </w:p>
    <w:p w14:paraId="46CDB809" w14:textId="6EA2B292" w:rsidR="007755A2" w:rsidRPr="0033182C" w:rsidRDefault="007755A2" w:rsidP="007755A2">
      <w:pPr>
        <w:pStyle w:val="Caption"/>
        <w:keepNext/>
        <w:jc w:val="center"/>
        <w:rPr>
          <w:rFonts w:cs="Times New Roman"/>
          <w:i w:val="0"/>
          <w:color w:val="auto"/>
          <w:sz w:val="22"/>
        </w:rPr>
      </w:pPr>
      <w:bookmarkStart w:id="11853" w:name="_Toc23881745"/>
      <w:r w:rsidRPr="0033182C">
        <w:rPr>
          <w:rFonts w:cs="Times New Roman"/>
          <w:i w:val="0"/>
          <w:color w:val="auto"/>
          <w:sz w:val="22"/>
        </w:rPr>
        <w:lastRenderedPageBreak/>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10</w:t>
      </w:r>
      <w:r w:rsidR="000367FF">
        <w:rPr>
          <w:rFonts w:cs="Times New Roman"/>
          <w:i w:val="0"/>
          <w:color w:val="auto"/>
          <w:sz w:val="22"/>
        </w:rPr>
        <w:fldChar w:fldCharType="end"/>
      </w:r>
      <w:r w:rsidRPr="0033182C">
        <w:rPr>
          <w:rFonts w:cs="Times New Roman"/>
          <w:i w:val="0"/>
          <w:color w:val="auto"/>
          <w:sz w:val="22"/>
        </w:rPr>
        <w:t xml:space="preserve"> Skenario Lihat Grafik Aktuator</w:t>
      </w:r>
      <w:bookmarkEnd w:id="11853"/>
    </w:p>
    <w:tbl>
      <w:tblPr>
        <w:tblStyle w:val="TableGrid"/>
        <w:tblW w:w="8075" w:type="dxa"/>
        <w:tblLook w:val="04A0" w:firstRow="1" w:lastRow="0" w:firstColumn="1" w:lastColumn="0" w:noHBand="0" w:noVBand="1"/>
      </w:tblPr>
      <w:tblGrid>
        <w:gridCol w:w="4531"/>
        <w:gridCol w:w="73"/>
        <w:gridCol w:w="3471"/>
      </w:tblGrid>
      <w:tr w:rsidR="00755C33" w:rsidRPr="0033182C" w14:paraId="553ACD6F" w14:textId="77777777" w:rsidTr="00986BA5">
        <w:trPr>
          <w:ins w:id="11854" w:author="Windows User" w:date="2019-09-19T02:16:00Z"/>
        </w:trPr>
        <w:tc>
          <w:tcPr>
            <w:tcW w:w="4531" w:type="dxa"/>
          </w:tcPr>
          <w:p w14:paraId="40F9E175" w14:textId="77777777" w:rsidR="00755C33" w:rsidRPr="0033182C" w:rsidRDefault="00755C33" w:rsidP="00755C33">
            <w:pPr>
              <w:spacing w:after="0" w:line="240" w:lineRule="auto"/>
              <w:rPr>
                <w:ins w:id="11855" w:author="Windows User" w:date="2019-09-19T02:16:00Z"/>
                <w:rFonts w:cs="Times New Roman"/>
                <w:sz w:val="20"/>
                <w:szCs w:val="24"/>
                <w:lang w:val="en-ID"/>
                <w:rPrChange w:id="11856" w:author="Windows User" w:date="2019-09-19T03:17:00Z">
                  <w:rPr>
                    <w:ins w:id="11857" w:author="Windows User" w:date="2019-09-19T02:16:00Z"/>
                    <w:rFonts w:cs="Times New Roman"/>
                    <w:sz w:val="22"/>
                    <w:szCs w:val="24"/>
                    <w:lang w:val="en-ID"/>
                  </w:rPr>
                </w:rPrChange>
              </w:rPr>
            </w:pPr>
            <w:ins w:id="11858" w:author="Windows User" w:date="2019-09-19T02:16:00Z">
              <w:r w:rsidRPr="0033182C">
                <w:rPr>
                  <w:rFonts w:cs="Times New Roman"/>
                  <w:b/>
                  <w:sz w:val="20"/>
                  <w:szCs w:val="24"/>
                  <w:rPrChange w:id="11859" w:author="Windows User" w:date="2019-09-19T03:17:00Z">
                    <w:rPr>
                      <w:rFonts w:cs="Times New Roman"/>
                      <w:b/>
                      <w:sz w:val="22"/>
                      <w:szCs w:val="24"/>
                    </w:rPr>
                  </w:rPrChange>
                </w:rPr>
                <w:t>Nama Usecase</w:t>
              </w:r>
            </w:ins>
          </w:p>
        </w:tc>
        <w:tc>
          <w:tcPr>
            <w:tcW w:w="3544" w:type="dxa"/>
            <w:gridSpan w:val="2"/>
          </w:tcPr>
          <w:p w14:paraId="4D4B1A3F" w14:textId="77777777" w:rsidR="00755C33" w:rsidRPr="0033182C" w:rsidRDefault="00755C33" w:rsidP="00755C33">
            <w:pPr>
              <w:spacing w:after="0" w:line="240" w:lineRule="auto"/>
              <w:rPr>
                <w:ins w:id="11860" w:author="Windows User" w:date="2019-09-19T02:16:00Z"/>
                <w:rFonts w:cs="Times New Roman"/>
                <w:sz w:val="20"/>
                <w:szCs w:val="24"/>
                <w:lang w:val="en-ID"/>
                <w:rPrChange w:id="11861" w:author="Windows User" w:date="2019-09-19T03:17:00Z">
                  <w:rPr>
                    <w:ins w:id="11862" w:author="Windows User" w:date="2019-09-19T02:16:00Z"/>
                    <w:rFonts w:cs="Times New Roman"/>
                    <w:sz w:val="22"/>
                    <w:szCs w:val="24"/>
                    <w:lang w:val="en-ID"/>
                  </w:rPr>
                </w:rPrChange>
              </w:rPr>
            </w:pPr>
            <w:ins w:id="11863" w:author="Windows User" w:date="2019-09-19T02:16:00Z">
              <w:r w:rsidRPr="0033182C">
                <w:rPr>
                  <w:rFonts w:cs="Times New Roman"/>
                  <w:sz w:val="20"/>
                  <w:szCs w:val="24"/>
                  <w:rPrChange w:id="11864" w:author="Windows User" w:date="2019-09-19T03:17:00Z">
                    <w:rPr>
                      <w:rFonts w:cs="Times New Roman"/>
                      <w:sz w:val="22"/>
                      <w:szCs w:val="24"/>
                    </w:rPr>
                  </w:rPrChange>
                </w:rPr>
                <w:t xml:space="preserve">Lihat grafik </w:t>
              </w:r>
            </w:ins>
            <w:r w:rsidRPr="0033182C">
              <w:rPr>
                <w:rFonts w:cs="Times New Roman"/>
                <w:sz w:val="20"/>
                <w:szCs w:val="24"/>
              </w:rPr>
              <w:t>aktuator</w:t>
            </w:r>
          </w:p>
        </w:tc>
      </w:tr>
      <w:tr w:rsidR="00755C33" w:rsidRPr="0033182C" w14:paraId="088C1874" w14:textId="77777777" w:rsidTr="00986BA5">
        <w:trPr>
          <w:ins w:id="11865" w:author="Windows User" w:date="2019-09-19T02:16:00Z"/>
        </w:trPr>
        <w:tc>
          <w:tcPr>
            <w:tcW w:w="4531" w:type="dxa"/>
          </w:tcPr>
          <w:p w14:paraId="4BE80067" w14:textId="77777777" w:rsidR="00755C33" w:rsidRPr="0033182C" w:rsidRDefault="00755C33" w:rsidP="00755C33">
            <w:pPr>
              <w:spacing w:after="0" w:line="240" w:lineRule="auto"/>
              <w:rPr>
                <w:ins w:id="11866" w:author="Windows User" w:date="2019-09-19T02:16:00Z"/>
                <w:rFonts w:cs="Times New Roman"/>
                <w:sz w:val="20"/>
                <w:szCs w:val="24"/>
                <w:lang w:val="en-ID"/>
                <w:rPrChange w:id="11867" w:author="Windows User" w:date="2019-09-19T03:17:00Z">
                  <w:rPr>
                    <w:ins w:id="11868" w:author="Windows User" w:date="2019-09-19T02:16:00Z"/>
                    <w:rFonts w:cs="Times New Roman"/>
                    <w:sz w:val="22"/>
                    <w:szCs w:val="24"/>
                    <w:lang w:val="en-ID"/>
                  </w:rPr>
                </w:rPrChange>
              </w:rPr>
            </w:pPr>
            <w:ins w:id="11869" w:author="Windows User" w:date="2019-09-19T02:16:00Z">
              <w:r w:rsidRPr="0033182C">
                <w:rPr>
                  <w:rFonts w:cs="Times New Roman"/>
                  <w:b/>
                  <w:sz w:val="20"/>
                  <w:szCs w:val="24"/>
                  <w:rPrChange w:id="11870" w:author="Windows User" w:date="2019-09-19T03:17:00Z">
                    <w:rPr>
                      <w:rFonts w:cs="Times New Roman"/>
                      <w:b/>
                      <w:sz w:val="22"/>
                      <w:szCs w:val="24"/>
                    </w:rPr>
                  </w:rPrChange>
                </w:rPr>
                <w:t>Aktor</w:t>
              </w:r>
            </w:ins>
          </w:p>
        </w:tc>
        <w:tc>
          <w:tcPr>
            <w:tcW w:w="3544" w:type="dxa"/>
            <w:gridSpan w:val="2"/>
          </w:tcPr>
          <w:p w14:paraId="1E644A88" w14:textId="77777777" w:rsidR="00755C33" w:rsidRPr="0033182C" w:rsidRDefault="00755C33" w:rsidP="00755C33">
            <w:pPr>
              <w:spacing w:after="0" w:line="240" w:lineRule="auto"/>
              <w:rPr>
                <w:ins w:id="11871" w:author="Windows User" w:date="2019-09-19T02:16:00Z"/>
                <w:rFonts w:cs="Times New Roman"/>
                <w:sz w:val="20"/>
                <w:szCs w:val="24"/>
                <w:lang w:val="en-ID"/>
                <w:rPrChange w:id="11872" w:author="Windows User" w:date="2019-09-19T03:17:00Z">
                  <w:rPr>
                    <w:ins w:id="11873" w:author="Windows User" w:date="2019-09-19T02:16:00Z"/>
                    <w:rFonts w:cs="Times New Roman"/>
                    <w:sz w:val="22"/>
                    <w:szCs w:val="24"/>
                    <w:lang w:val="en-ID"/>
                  </w:rPr>
                </w:rPrChange>
              </w:rPr>
            </w:pPr>
            <w:ins w:id="11874" w:author="Windows User" w:date="2019-09-19T02:16:00Z">
              <w:r w:rsidRPr="0033182C">
                <w:rPr>
                  <w:rFonts w:cs="Times New Roman"/>
                  <w:sz w:val="20"/>
                  <w:szCs w:val="24"/>
                  <w:rPrChange w:id="11875" w:author="Windows User" w:date="2019-09-19T03:17:00Z">
                    <w:rPr>
                      <w:rFonts w:cs="Times New Roman"/>
                      <w:sz w:val="22"/>
                      <w:szCs w:val="24"/>
                    </w:rPr>
                  </w:rPrChange>
                </w:rPr>
                <w:t>Senua aktor</w:t>
              </w:r>
            </w:ins>
          </w:p>
        </w:tc>
      </w:tr>
      <w:tr w:rsidR="00755C33" w:rsidRPr="0033182C" w14:paraId="339BF8DB" w14:textId="77777777" w:rsidTr="00986BA5">
        <w:trPr>
          <w:ins w:id="11876" w:author="Windows User" w:date="2019-09-19T02:16:00Z"/>
        </w:trPr>
        <w:tc>
          <w:tcPr>
            <w:tcW w:w="4531" w:type="dxa"/>
          </w:tcPr>
          <w:p w14:paraId="0192D3D7" w14:textId="77777777" w:rsidR="00755C33" w:rsidRPr="0033182C" w:rsidRDefault="00755C33" w:rsidP="00755C33">
            <w:pPr>
              <w:spacing w:after="0" w:line="240" w:lineRule="auto"/>
              <w:rPr>
                <w:ins w:id="11877" w:author="Windows User" w:date="2019-09-19T02:16:00Z"/>
                <w:rFonts w:cs="Times New Roman"/>
                <w:sz w:val="20"/>
                <w:szCs w:val="24"/>
                <w:lang w:val="en-ID"/>
                <w:rPrChange w:id="11878" w:author="Windows User" w:date="2019-09-19T03:17:00Z">
                  <w:rPr>
                    <w:ins w:id="11879" w:author="Windows User" w:date="2019-09-19T02:16:00Z"/>
                    <w:rFonts w:cs="Times New Roman"/>
                    <w:sz w:val="22"/>
                    <w:szCs w:val="24"/>
                    <w:lang w:val="en-ID"/>
                  </w:rPr>
                </w:rPrChange>
              </w:rPr>
            </w:pPr>
            <w:ins w:id="11880" w:author="Windows User" w:date="2019-09-19T02:16:00Z">
              <w:r w:rsidRPr="0033182C">
                <w:rPr>
                  <w:rFonts w:cs="Times New Roman"/>
                  <w:b/>
                  <w:sz w:val="20"/>
                  <w:szCs w:val="24"/>
                  <w:rPrChange w:id="11881" w:author="Windows User" w:date="2019-09-19T03:17:00Z">
                    <w:rPr>
                      <w:rFonts w:cs="Times New Roman"/>
                      <w:b/>
                      <w:sz w:val="22"/>
                      <w:szCs w:val="24"/>
                    </w:rPr>
                  </w:rPrChange>
                </w:rPr>
                <w:t>Deskripsi Singkat</w:t>
              </w:r>
            </w:ins>
          </w:p>
        </w:tc>
        <w:tc>
          <w:tcPr>
            <w:tcW w:w="3544" w:type="dxa"/>
            <w:gridSpan w:val="2"/>
          </w:tcPr>
          <w:p w14:paraId="78D58D55" w14:textId="77777777" w:rsidR="00755C33" w:rsidRPr="0033182C" w:rsidRDefault="00755C33" w:rsidP="00755C33">
            <w:pPr>
              <w:spacing w:after="0" w:line="240" w:lineRule="auto"/>
              <w:rPr>
                <w:ins w:id="11882" w:author="Windows User" w:date="2019-09-19T02:16:00Z"/>
                <w:rFonts w:cs="Times New Roman"/>
                <w:sz w:val="20"/>
                <w:szCs w:val="24"/>
                <w:lang w:val="en-ID"/>
                <w:rPrChange w:id="11883" w:author="Windows User" w:date="2019-09-19T03:17:00Z">
                  <w:rPr>
                    <w:ins w:id="11884" w:author="Windows User" w:date="2019-09-19T02:16:00Z"/>
                    <w:rFonts w:cs="Times New Roman"/>
                    <w:sz w:val="22"/>
                    <w:szCs w:val="24"/>
                    <w:lang w:val="en-ID"/>
                  </w:rPr>
                </w:rPrChange>
              </w:rPr>
            </w:pPr>
            <w:ins w:id="11885" w:author="Windows User" w:date="2019-09-19T02:16:00Z">
              <w:r w:rsidRPr="0033182C">
                <w:rPr>
                  <w:rFonts w:cs="Times New Roman"/>
                  <w:sz w:val="20"/>
                  <w:szCs w:val="24"/>
                  <w:rPrChange w:id="11886" w:author="Windows User" w:date="2019-09-19T03:17:00Z">
                    <w:rPr>
                      <w:rFonts w:cs="Times New Roman"/>
                      <w:sz w:val="22"/>
                      <w:szCs w:val="24"/>
                    </w:rPr>
                  </w:rPrChange>
                </w:rPr>
                <w:t xml:space="preserve">Aktor melihat grafik </w:t>
              </w:r>
            </w:ins>
            <w:r w:rsidRPr="0033182C">
              <w:rPr>
                <w:rFonts w:cs="Times New Roman"/>
                <w:sz w:val="20"/>
                <w:szCs w:val="24"/>
              </w:rPr>
              <w:t>aktuator</w:t>
            </w:r>
          </w:p>
        </w:tc>
      </w:tr>
      <w:tr w:rsidR="00755C33" w:rsidRPr="0033182C" w14:paraId="502BBCAD" w14:textId="77777777" w:rsidTr="00986BA5">
        <w:trPr>
          <w:ins w:id="11887" w:author="Windows User" w:date="2019-09-19T02:16:00Z"/>
        </w:trPr>
        <w:tc>
          <w:tcPr>
            <w:tcW w:w="4531" w:type="dxa"/>
          </w:tcPr>
          <w:p w14:paraId="01A6BC0F" w14:textId="77777777" w:rsidR="00755C33" w:rsidRPr="0033182C" w:rsidRDefault="00755C33" w:rsidP="00755C33">
            <w:pPr>
              <w:spacing w:after="0" w:line="240" w:lineRule="auto"/>
              <w:rPr>
                <w:ins w:id="11888" w:author="Windows User" w:date="2019-09-19T02:16:00Z"/>
                <w:rFonts w:cs="Times New Roman"/>
                <w:sz w:val="20"/>
                <w:szCs w:val="24"/>
                <w:lang w:val="en-ID"/>
                <w:rPrChange w:id="11889" w:author="Windows User" w:date="2019-09-19T03:17:00Z">
                  <w:rPr>
                    <w:ins w:id="11890" w:author="Windows User" w:date="2019-09-19T02:16:00Z"/>
                    <w:rFonts w:cs="Times New Roman"/>
                    <w:sz w:val="22"/>
                    <w:szCs w:val="24"/>
                    <w:lang w:val="en-ID"/>
                  </w:rPr>
                </w:rPrChange>
              </w:rPr>
            </w:pPr>
            <w:ins w:id="11891" w:author="Windows User" w:date="2019-09-19T02:16:00Z">
              <w:r w:rsidRPr="0033182C">
                <w:rPr>
                  <w:rFonts w:cs="Times New Roman"/>
                  <w:b/>
                  <w:sz w:val="20"/>
                  <w:szCs w:val="24"/>
                  <w:rPrChange w:id="11892" w:author="Windows User" w:date="2019-09-19T03:17:00Z">
                    <w:rPr>
                      <w:rFonts w:cs="Times New Roman"/>
                      <w:b/>
                      <w:sz w:val="22"/>
                      <w:szCs w:val="24"/>
                    </w:rPr>
                  </w:rPrChange>
                </w:rPr>
                <w:t>Prekondisi</w:t>
              </w:r>
            </w:ins>
          </w:p>
        </w:tc>
        <w:tc>
          <w:tcPr>
            <w:tcW w:w="3544" w:type="dxa"/>
            <w:gridSpan w:val="2"/>
          </w:tcPr>
          <w:p w14:paraId="74893E66" w14:textId="77777777" w:rsidR="00755C33" w:rsidRPr="0033182C" w:rsidRDefault="00755C33" w:rsidP="00755C33">
            <w:pPr>
              <w:spacing w:after="0" w:line="240" w:lineRule="auto"/>
              <w:rPr>
                <w:ins w:id="11893" w:author="Windows User" w:date="2019-09-19T02:16:00Z"/>
                <w:rFonts w:cs="Times New Roman"/>
                <w:sz w:val="20"/>
                <w:szCs w:val="24"/>
                <w:lang w:val="en-ID"/>
                <w:rPrChange w:id="11894" w:author="Windows User" w:date="2019-09-19T03:17:00Z">
                  <w:rPr>
                    <w:ins w:id="11895" w:author="Windows User" w:date="2019-09-19T02:16:00Z"/>
                    <w:rFonts w:cs="Times New Roman"/>
                    <w:sz w:val="22"/>
                    <w:szCs w:val="24"/>
                    <w:lang w:val="en-ID"/>
                  </w:rPr>
                </w:rPrChange>
              </w:rPr>
            </w:pPr>
            <w:ins w:id="11896" w:author="Windows User" w:date="2019-09-19T02:16:00Z">
              <w:r w:rsidRPr="0033182C">
                <w:rPr>
                  <w:rFonts w:cs="Times New Roman"/>
                  <w:sz w:val="20"/>
                  <w:szCs w:val="24"/>
                  <w:rPrChange w:id="11897" w:author="Windows User" w:date="2019-09-19T03:17:00Z">
                    <w:rPr>
                      <w:rFonts w:cs="Times New Roman"/>
                      <w:sz w:val="22"/>
                      <w:szCs w:val="24"/>
                    </w:rPr>
                  </w:rPrChange>
                </w:rPr>
                <w:t>Aktor masuk halaman dashboard masing-masing</w:t>
              </w:r>
            </w:ins>
          </w:p>
        </w:tc>
      </w:tr>
      <w:tr w:rsidR="00755C33" w:rsidRPr="0033182C" w14:paraId="1F0E42A9" w14:textId="77777777" w:rsidTr="00986BA5">
        <w:trPr>
          <w:ins w:id="11898" w:author="Windows User" w:date="2019-09-19T02:16:00Z"/>
        </w:trPr>
        <w:tc>
          <w:tcPr>
            <w:tcW w:w="4531" w:type="dxa"/>
          </w:tcPr>
          <w:p w14:paraId="38F21456" w14:textId="77777777" w:rsidR="00755C33" w:rsidRPr="0033182C" w:rsidRDefault="00755C33" w:rsidP="00755C33">
            <w:pPr>
              <w:spacing w:after="0" w:line="240" w:lineRule="auto"/>
              <w:rPr>
                <w:ins w:id="11899" w:author="Windows User" w:date="2019-09-19T02:16:00Z"/>
                <w:rFonts w:cs="Times New Roman"/>
                <w:sz w:val="20"/>
                <w:szCs w:val="24"/>
                <w:lang w:val="en-ID"/>
                <w:rPrChange w:id="11900" w:author="Windows User" w:date="2019-09-19T03:17:00Z">
                  <w:rPr>
                    <w:ins w:id="11901" w:author="Windows User" w:date="2019-09-19T02:16:00Z"/>
                    <w:rFonts w:cs="Times New Roman"/>
                    <w:sz w:val="22"/>
                    <w:szCs w:val="24"/>
                    <w:lang w:val="en-ID"/>
                  </w:rPr>
                </w:rPrChange>
              </w:rPr>
            </w:pPr>
            <w:ins w:id="11902" w:author="Windows User" w:date="2019-09-19T02:16:00Z">
              <w:r w:rsidRPr="0033182C">
                <w:rPr>
                  <w:rFonts w:cs="Times New Roman"/>
                  <w:b/>
                  <w:sz w:val="20"/>
                  <w:szCs w:val="24"/>
                  <w:rPrChange w:id="11903" w:author="Windows User" w:date="2019-09-19T03:17:00Z">
                    <w:rPr>
                      <w:rFonts w:cs="Times New Roman"/>
                      <w:b/>
                      <w:sz w:val="22"/>
                      <w:szCs w:val="24"/>
                    </w:rPr>
                  </w:rPrChange>
                </w:rPr>
                <w:t>Pascakondisi</w:t>
              </w:r>
            </w:ins>
          </w:p>
        </w:tc>
        <w:tc>
          <w:tcPr>
            <w:tcW w:w="3544" w:type="dxa"/>
            <w:gridSpan w:val="2"/>
          </w:tcPr>
          <w:p w14:paraId="3A02F8C4" w14:textId="77777777" w:rsidR="00755C33" w:rsidRPr="0033182C" w:rsidRDefault="00755C33" w:rsidP="00755C33">
            <w:pPr>
              <w:spacing w:after="0" w:line="240" w:lineRule="auto"/>
              <w:rPr>
                <w:ins w:id="11904" w:author="Windows User" w:date="2019-09-19T02:16:00Z"/>
                <w:rFonts w:cs="Times New Roman"/>
                <w:sz w:val="20"/>
                <w:szCs w:val="24"/>
                <w:lang w:val="en-ID"/>
                <w:rPrChange w:id="11905" w:author="Windows User" w:date="2019-09-19T03:17:00Z">
                  <w:rPr>
                    <w:ins w:id="11906" w:author="Windows User" w:date="2019-09-19T02:16:00Z"/>
                    <w:rFonts w:cs="Times New Roman"/>
                    <w:sz w:val="22"/>
                    <w:szCs w:val="24"/>
                    <w:lang w:val="en-ID"/>
                  </w:rPr>
                </w:rPrChange>
              </w:rPr>
            </w:pPr>
            <w:ins w:id="11907" w:author="Windows User" w:date="2019-09-19T02:16:00Z">
              <w:r w:rsidRPr="0033182C">
                <w:rPr>
                  <w:rFonts w:cs="Times New Roman"/>
                  <w:sz w:val="20"/>
                  <w:szCs w:val="24"/>
                  <w:rPrChange w:id="11908" w:author="Windows User" w:date="2019-09-19T03:17:00Z">
                    <w:rPr>
                      <w:rFonts w:cs="Times New Roman"/>
                      <w:sz w:val="22"/>
                      <w:szCs w:val="24"/>
                    </w:rPr>
                  </w:rPrChange>
                </w:rPr>
                <w:t>Aktor dapat melihat</w:t>
              </w:r>
            </w:ins>
            <w:r w:rsidRPr="0033182C">
              <w:rPr>
                <w:rFonts w:cs="Times New Roman"/>
                <w:sz w:val="20"/>
                <w:szCs w:val="24"/>
              </w:rPr>
              <w:t xml:space="preserve"> </w:t>
            </w:r>
            <w:ins w:id="11909" w:author="Windows User" w:date="2019-09-19T02:16:00Z">
              <w:r w:rsidRPr="0033182C">
                <w:rPr>
                  <w:rFonts w:cs="Times New Roman"/>
                  <w:sz w:val="20"/>
                  <w:szCs w:val="24"/>
                  <w:rPrChange w:id="11910" w:author="Windows User" w:date="2019-09-19T03:17:00Z">
                    <w:rPr>
                      <w:rFonts w:cs="Times New Roman"/>
                      <w:sz w:val="22"/>
                      <w:szCs w:val="24"/>
                    </w:rPr>
                  </w:rPrChange>
                </w:rPr>
                <w:t xml:space="preserve">grafik </w:t>
              </w:r>
            </w:ins>
            <w:r w:rsidRPr="0033182C">
              <w:rPr>
                <w:rFonts w:cs="Times New Roman"/>
                <w:sz w:val="20"/>
                <w:szCs w:val="24"/>
              </w:rPr>
              <w:t>aktuator</w:t>
            </w:r>
          </w:p>
        </w:tc>
      </w:tr>
      <w:tr w:rsidR="00755C33" w:rsidRPr="0033182C" w14:paraId="434CE281" w14:textId="77777777" w:rsidTr="00986BA5">
        <w:trPr>
          <w:ins w:id="11911" w:author="Windows User" w:date="2019-09-19T02:16:00Z"/>
        </w:trPr>
        <w:tc>
          <w:tcPr>
            <w:tcW w:w="8075" w:type="dxa"/>
            <w:gridSpan w:val="3"/>
          </w:tcPr>
          <w:p w14:paraId="011FFD81" w14:textId="77777777" w:rsidR="00755C33" w:rsidRPr="0033182C" w:rsidRDefault="00755C33" w:rsidP="00755C33">
            <w:pPr>
              <w:spacing w:after="0" w:line="240" w:lineRule="auto"/>
              <w:jc w:val="center"/>
              <w:rPr>
                <w:ins w:id="11912" w:author="Windows User" w:date="2019-09-19T02:16:00Z"/>
                <w:rFonts w:cs="Times New Roman"/>
                <w:sz w:val="20"/>
                <w:szCs w:val="24"/>
                <w:rPrChange w:id="11913" w:author="Windows User" w:date="2019-09-19T03:17:00Z">
                  <w:rPr>
                    <w:ins w:id="11914" w:author="Windows User" w:date="2019-09-19T02:16:00Z"/>
                    <w:rFonts w:cs="Times New Roman"/>
                    <w:sz w:val="22"/>
                    <w:szCs w:val="24"/>
                  </w:rPr>
                </w:rPrChange>
              </w:rPr>
            </w:pPr>
            <w:ins w:id="11915" w:author="Windows User" w:date="2019-09-19T02:16:00Z">
              <w:r w:rsidRPr="0033182C">
                <w:rPr>
                  <w:rFonts w:cs="Times New Roman"/>
                  <w:b/>
                  <w:bCs/>
                  <w:sz w:val="20"/>
                  <w:szCs w:val="24"/>
                  <w:rPrChange w:id="11916" w:author="Windows User" w:date="2019-09-19T03:17:00Z">
                    <w:rPr>
                      <w:b/>
                      <w:bCs/>
                      <w:sz w:val="22"/>
                      <w:szCs w:val="24"/>
                    </w:rPr>
                  </w:rPrChange>
                </w:rPr>
                <w:t>Flow Event</w:t>
              </w:r>
            </w:ins>
          </w:p>
        </w:tc>
      </w:tr>
      <w:tr w:rsidR="00755C33" w:rsidRPr="0033182C" w14:paraId="73DE6A4B" w14:textId="77777777" w:rsidTr="00986BA5">
        <w:trPr>
          <w:ins w:id="11917" w:author="Windows User" w:date="2019-09-19T02:16:00Z"/>
        </w:trPr>
        <w:tc>
          <w:tcPr>
            <w:tcW w:w="8075" w:type="dxa"/>
            <w:gridSpan w:val="3"/>
          </w:tcPr>
          <w:p w14:paraId="779A41E2" w14:textId="77777777" w:rsidR="00755C33" w:rsidRPr="0033182C" w:rsidRDefault="00755C33" w:rsidP="00755C33">
            <w:pPr>
              <w:spacing w:after="0" w:line="240" w:lineRule="auto"/>
              <w:jc w:val="center"/>
              <w:rPr>
                <w:ins w:id="11918" w:author="Windows User" w:date="2019-09-19T02:16:00Z"/>
                <w:rFonts w:cs="Times New Roman"/>
                <w:sz w:val="20"/>
                <w:szCs w:val="24"/>
                <w:rPrChange w:id="11919" w:author="Windows User" w:date="2019-09-19T03:17:00Z">
                  <w:rPr>
                    <w:ins w:id="11920" w:author="Windows User" w:date="2019-09-19T02:16:00Z"/>
                    <w:rFonts w:cs="Times New Roman"/>
                    <w:sz w:val="22"/>
                    <w:szCs w:val="24"/>
                  </w:rPr>
                </w:rPrChange>
              </w:rPr>
            </w:pPr>
            <w:ins w:id="11921" w:author="Windows User" w:date="2019-09-19T02:16:00Z">
              <w:r w:rsidRPr="0033182C">
                <w:rPr>
                  <w:rFonts w:cs="Times New Roman"/>
                  <w:b/>
                  <w:sz w:val="20"/>
                  <w:szCs w:val="24"/>
                  <w:rPrChange w:id="11922" w:author="Windows User" w:date="2019-09-19T03:17:00Z">
                    <w:rPr>
                      <w:b/>
                      <w:sz w:val="22"/>
                      <w:szCs w:val="24"/>
                    </w:rPr>
                  </w:rPrChange>
                </w:rPr>
                <w:t>Normal Flow : Lihat grafik sudut y</w:t>
              </w:r>
            </w:ins>
          </w:p>
        </w:tc>
      </w:tr>
      <w:tr w:rsidR="00755C33" w:rsidRPr="0033182C" w14:paraId="467C55F7" w14:textId="77777777" w:rsidTr="00986BA5">
        <w:trPr>
          <w:trHeight w:val="517"/>
          <w:ins w:id="11923" w:author="Windows User" w:date="2019-09-19T02:16:00Z"/>
        </w:trPr>
        <w:tc>
          <w:tcPr>
            <w:tcW w:w="4604" w:type="dxa"/>
            <w:gridSpan w:val="2"/>
          </w:tcPr>
          <w:p w14:paraId="36A0AE5E" w14:textId="77777777" w:rsidR="00755C33" w:rsidRPr="0033182C" w:rsidRDefault="00755C33" w:rsidP="00755C33">
            <w:pPr>
              <w:spacing w:after="0" w:line="240" w:lineRule="auto"/>
              <w:rPr>
                <w:ins w:id="11924" w:author="Windows User" w:date="2019-09-19T02:16:00Z"/>
                <w:rFonts w:cs="Times New Roman"/>
                <w:b/>
                <w:sz w:val="20"/>
                <w:szCs w:val="24"/>
                <w:rPrChange w:id="11925" w:author="Windows User" w:date="2019-09-19T03:17:00Z">
                  <w:rPr>
                    <w:ins w:id="11926" w:author="Windows User" w:date="2019-09-19T02:16:00Z"/>
                    <w:b/>
                    <w:sz w:val="22"/>
                    <w:szCs w:val="24"/>
                  </w:rPr>
                </w:rPrChange>
              </w:rPr>
            </w:pPr>
            <w:ins w:id="11927" w:author="Windows User" w:date="2019-09-19T02:16:00Z">
              <w:r w:rsidRPr="0033182C">
                <w:rPr>
                  <w:rFonts w:cs="Times New Roman"/>
                  <w:sz w:val="20"/>
                  <w:szCs w:val="24"/>
                  <w:rPrChange w:id="11928" w:author="Windows User" w:date="2019-09-19T03:17:00Z">
                    <w:rPr>
                      <w:sz w:val="22"/>
                      <w:szCs w:val="24"/>
                    </w:rPr>
                  </w:rPrChange>
                </w:rPr>
                <w:t>Aksi Aktor</w:t>
              </w:r>
            </w:ins>
          </w:p>
        </w:tc>
        <w:tc>
          <w:tcPr>
            <w:tcW w:w="3471" w:type="dxa"/>
          </w:tcPr>
          <w:p w14:paraId="4D4E0E03" w14:textId="77777777" w:rsidR="00755C33" w:rsidRPr="0033182C" w:rsidRDefault="00755C33" w:rsidP="00755C33">
            <w:pPr>
              <w:spacing w:after="0" w:line="240" w:lineRule="auto"/>
              <w:rPr>
                <w:ins w:id="11929" w:author="Windows User" w:date="2019-09-19T02:16:00Z"/>
                <w:rFonts w:cs="Times New Roman"/>
                <w:b/>
                <w:sz w:val="20"/>
                <w:szCs w:val="24"/>
                <w:rPrChange w:id="11930" w:author="Windows User" w:date="2019-09-19T03:17:00Z">
                  <w:rPr>
                    <w:ins w:id="11931" w:author="Windows User" w:date="2019-09-19T02:16:00Z"/>
                    <w:b/>
                    <w:sz w:val="22"/>
                    <w:szCs w:val="24"/>
                  </w:rPr>
                </w:rPrChange>
              </w:rPr>
            </w:pPr>
            <w:ins w:id="11932" w:author="Windows User" w:date="2019-09-19T02:16:00Z">
              <w:r w:rsidRPr="0033182C">
                <w:rPr>
                  <w:rFonts w:cs="Times New Roman"/>
                  <w:sz w:val="20"/>
                  <w:szCs w:val="24"/>
                  <w:rPrChange w:id="11933" w:author="Windows User" w:date="2019-09-19T03:17:00Z">
                    <w:rPr>
                      <w:sz w:val="22"/>
                      <w:szCs w:val="24"/>
                    </w:rPr>
                  </w:rPrChange>
                </w:rPr>
                <w:t>Reaksi Sistem</w:t>
              </w:r>
            </w:ins>
          </w:p>
        </w:tc>
      </w:tr>
      <w:tr w:rsidR="00755C33" w:rsidRPr="0033182C" w14:paraId="5B7CE72B" w14:textId="77777777" w:rsidTr="00986BA5">
        <w:trPr>
          <w:trHeight w:val="371"/>
          <w:ins w:id="11934" w:author="Windows User" w:date="2019-09-19T02:16:00Z"/>
        </w:trPr>
        <w:tc>
          <w:tcPr>
            <w:tcW w:w="4604" w:type="dxa"/>
            <w:gridSpan w:val="2"/>
          </w:tcPr>
          <w:p w14:paraId="2AFACC82" w14:textId="77777777" w:rsidR="00755C33" w:rsidRPr="0033182C" w:rsidRDefault="00755C33" w:rsidP="00986BA5">
            <w:pPr>
              <w:pStyle w:val="ListParagraph"/>
              <w:numPr>
                <w:ilvl w:val="0"/>
                <w:numId w:val="21"/>
              </w:numPr>
              <w:spacing w:after="0" w:line="240" w:lineRule="auto"/>
              <w:rPr>
                <w:ins w:id="11935" w:author="Windows User" w:date="2019-09-19T02:16:00Z"/>
                <w:rFonts w:cs="Times New Roman"/>
                <w:sz w:val="20"/>
                <w:szCs w:val="24"/>
                <w:rPrChange w:id="11936" w:author="Windows User" w:date="2019-09-19T03:17:00Z">
                  <w:rPr>
                    <w:ins w:id="11937" w:author="Windows User" w:date="2019-09-19T02:16:00Z"/>
                    <w:sz w:val="22"/>
                    <w:szCs w:val="24"/>
                  </w:rPr>
                </w:rPrChange>
              </w:rPr>
            </w:pPr>
            <w:ins w:id="11938" w:author="Windows User" w:date="2019-09-19T02:16:00Z">
              <w:r w:rsidRPr="0033182C">
                <w:rPr>
                  <w:rFonts w:cs="Times New Roman"/>
                  <w:sz w:val="20"/>
                  <w:szCs w:val="24"/>
                  <w:rPrChange w:id="11939" w:author="Windows User" w:date="2019-09-19T03:17:00Z">
                    <w:rPr>
                      <w:sz w:val="22"/>
                      <w:szCs w:val="24"/>
                    </w:rPr>
                  </w:rPrChange>
                </w:rPr>
                <w:t xml:space="preserve">Klik menu </w:t>
              </w:r>
              <w:r w:rsidRPr="0033182C">
                <w:rPr>
                  <w:rFonts w:cs="Times New Roman"/>
                  <w:sz w:val="20"/>
                  <w:szCs w:val="24"/>
                  <w:rPrChange w:id="11940" w:author="Windows User" w:date="2019-09-19T03:17:00Z">
                    <w:rPr>
                      <w:rFonts w:cs="Times New Roman"/>
                      <w:sz w:val="22"/>
                      <w:szCs w:val="24"/>
                    </w:rPr>
                  </w:rPrChange>
                </w:rPr>
                <w:t>grafik</w:t>
              </w:r>
            </w:ins>
            <w:r w:rsidRPr="0033182C">
              <w:rPr>
                <w:rFonts w:cs="Times New Roman"/>
                <w:sz w:val="20"/>
                <w:szCs w:val="24"/>
              </w:rPr>
              <w:t xml:space="preserve"> pilih menu grafik</w:t>
            </w:r>
            <w:ins w:id="11941" w:author="Windows User" w:date="2019-09-19T02:16:00Z">
              <w:r w:rsidRPr="0033182C">
                <w:rPr>
                  <w:rFonts w:cs="Times New Roman"/>
                  <w:sz w:val="20"/>
                  <w:szCs w:val="24"/>
                  <w:rPrChange w:id="11942" w:author="Windows User" w:date="2019-09-19T03:17:00Z">
                    <w:rPr>
                      <w:rFonts w:cs="Times New Roman"/>
                      <w:sz w:val="22"/>
                      <w:szCs w:val="24"/>
                    </w:rPr>
                  </w:rPrChange>
                </w:rPr>
                <w:t xml:space="preserve"> </w:t>
              </w:r>
            </w:ins>
            <w:r w:rsidRPr="0033182C">
              <w:rPr>
                <w:rFonts w:cs="Times New Roman"/>
                <w:sz w:val="20"/>
                <w:szCs w:val="24"/>
              </w:rPr>
              <w:t>aktuator</w:t>
            </w:r>
          </w:p>
        </w:tc>
        <w:tc>
          <w:tcPr>
            <w:tcW w:w="3471" w:type="dxa"/>
          </w:tcPr>
          <w:p w14:paraId="728460A7" w14:textId="77777777" w:rsidR="00755C33" w:rsidRPr="0033182C" w:rsidRDefault="00755C33" w:rsidP="00986BA5">
            <w:pPr>
              <w:spacing w:after="0" w:line="240" w:lineRule="auto"/>
              <w:rPr>
                <w:ins w:id="11943" w:author="Windows User" w:date="2019-09-19T02:16:00Z"/>
                <w:rFonts w:cs="Times New Roman"/>
                <w:sz w:val="20"/>
                <w:szCs w:val="24"/>
                <w:rPrChange w:id="11944" w:author="Windows User" w:date="2019-09-19T03:17:00Z">
                  <w:rPr>
                    <w:ins w:id="11945" w:author="Windows User" w:date="2019-09-19T02:16:00Z"/>
                    <w:sz w:val="22"/>
                    <w:szCs w:val="24"/>
                  </w:rPr>
                </w:rPrChange>
              </w:rPr>
            </w:pPr>
          </w:p>
        </w:tc>
      </w:tr>
      <w:tr w:rsidR="00755C33" w:rsidRPr="0033182C" w14:paraId="7C555872" w14:textId="77777777" w:rsidTr="00986BA5">
        <w:trPr>
          <w:trHeight w:val="370"/>
          <w:ins w:id="11946" w:author="Windows User" w:date="2019-09-19T02:16:00Z"/>
        </w:trPr>
        <w:tc>
          <w:tcPr>
            <w:tcW w:w="4604" w:type="dxa"/>
            <w:gridSpan w:val="2"/>
          </w:tcPr>
          <w:p w14:paraId="61BD4A3D" w14:textId="77777777" w:rsidR="00755C33" w:rsidRPr="0033182C" w:rsidRDefault="00755C33" w:rsidP="00986BA5">
            <w:pPr>
              <w:pStyle w:val="ListParagraph"/>
              <w:spacing w:after="0" w:line="240" w:lineRule="auto"/>
              <w:rPr>
                <w:ins w:id="11947" w:author="Windows User" w:date="2019-09-19T02:16:00Z"/>
                <w:rFonts w:cs="Times New Roman"/>
                <w:sz w:val="20"/>
                <w:szCs w:val="24"/>
                <w:rPrChange w:id="11948" w:author="Windows User" w:date="2019-09-19T03:17:00Z">
                  <w:rPr>
                    <w:ins w:id="11949" w:author="Windows User" w:date="2019-09-19T02:16:00Z"/>
                    <w:sz w:val="22"/>
                    <w:szCs w:val="24"/>
                  </w:rPr>
                </w:rPrChange>
              </w:rPr>
            </w:pPr>
          </w:p>
          <w:p w14:paraId="35D5FC66" w14:textId="77777777" w:rsidR="00755C33" w:rsidRPr="0033182C" w:rsidRDefault="00755C33" w:rsidP="00986BA5">
            <w:pPr>
              <w:pStyle w:val="ListParagraph"/>
              <w:spacing w:after="0" w:line="240" w:lineRule="auto"/>
              <w:rPr>
                <w:ins w:id="11950" w:author="Windows User" w:date="2019-09-19T02:16:00Z"/>
                <w:rFonts w:cs="Times New Roman"/>
                <w:sz w:val="20"/>
                <w:szCs w:val="24"/>
                <w:rPrChange w:id="11951" w:author="Windows User" w:date="2019-09-19T03:17:00Z">
                  <w:rPr>
                    <w:ins w:id="11952" w:author="Windows User" w:date="2019-09-19T02:16:00Z"/>
                    <w:sz w:val="22"/>
                    <w:szCs w:val="24"/>
                  </w:rPr>
                </w:rPrChange>
              </w:rPr>
            </w:pPr>
          </w:p>
          <w:p w14:paraId="6D40A0A8" w14:textId="77777777" w:rsidR="00755C33" w:rsidRPr="0033182C" w:rsidRDefault="00755C33" w:rsidP="00986BA5">
            <w:pPr>
              <w:spacing w:after="0" w:line="240" w:lineRule="auto"/>
              <w:rPr>
                <w:ins w:id="11953" w:author="Windows User" w:date="2019-09-19T02:16:00Z"/>
                <w:rFonts w:cs="Times New Roman"/>
                <w:b/>
                <w:sz w:val="20"/>
                <w:szCs w:val="24"/>
                <w:rPrChange w:id="11954" w:author="Windows User" w:date="2019-09-19T03:17:00Z">
                  <w:rPr>
                    <w:ins w:id="11955" w:author="Windows User" w:date="2019-09-19T02:16:00Z"/>
                    <w:b/>
                    <w:sz w:val="22"/>
                    <w:szCs w:val="24"/>
                  </w:rPr>
                </w:rPrChange>
              </w:rPr>
            </w:pPr>
          </w:p>
        </w:tc>
        <w:tc>
          <w:tcPr>
            <w:tcW w:w="3471" w:type="dxa"/>
          </w:tcPr>
          <w:p w14:paraId="6360316F" w14:textId="77777777" w:rsidR="00755C33" w:rsidRPr="0033182C" w:rsidRDefault="00755C33" w:rsidP="00986BA5">
            <w:pPr>
              <w:pStyle w:val="ListParagraph"/>
              <w:numPr>
                <w:ilvl w:val="0"/>
                <w:numId w:val="21"/>
              </w:numPr>
              <w:spacing w:after="0" w:line="240" w:lineRule="auto"/>
              <w:rPr>
                <w:ins w:id="11956" w:author="Windows User" w:date="2019-09-19T02:16:00Z"/>
                <w:rFonts w:cs="Times New Roman"/>
                <w:sz w:val="20"/>
                <w:szCs w:val="24"/>
                <w:rPrChange w:id="11957" w:author="Windows User" w:date="2019-09-19T03:17:00Z">
                  <w:rPr>
                    <w:ins w:id="11958" w:author="Windows User" w:date="2019-09-19T02:16:00Z"/>
                    <w:sz w:val="22"/>
                    <w:szCs w:val="24"/>
                  </w:rPr>
                </w:rPrChange>
              </w:rPr>
            </w:pPr>
            <w:ins w:id="11959" w:author="Windows User" w:date="2019-09-19T02:16:00Z">
              <w:r w:rsidRPr="0033182C">
                <w:rPr>
                  <w:rFonts w:cs="Times New Roman"/>
                  <w:sz w:val="20"/>
                  <w:szCs w:val="24"/>
                  <w:rPrChange w:id="11960" w:author="Windows User" w:date="2019-09-19T03:17:00Z">
                    <w:rPr>
                      <w:sz w:val="22"/>
                      <w:szCs w:val="24"/>
                    </w:rPr>
                  </w:rPrChange>
                </w:rPr>
                <w:t xml:space="preserve">Menampilkan </w:t>
              </w:r>
              <w:r w:rsidRPr="0033182C">
                <w:rPr>
                  <w:rFonts w:cs="Times New Roman"/>
                  <w:sz w:val="20"/>
                  <w:szCs w:val="24"/>
                  <w:rPrChange w:id="11961" w:author="Windows User" w:date="2019-09-19T03:17:00Z">
                    <w:rPr>
                      <w:rFonts w:cs="Times New Roman"/>
                      <w:sz w:val="22"/>
                      <w:szCs w:val="24"/>
                    </w:rPr>
                  </w:rPrChange>
                </w:rPr>
                <w:t xml:space="preserve">grafik </w:t>
              </w:r>
            </w:ins>
            <w:r w:rsidRPr="0033182C">
              <w:rPr>
                <w:rFonts w:cs="Times New Roman"/>
                <w:sz w:val="20"/>
                <w:szCs w:val="24"/>
              </w:rPr>
              <w:t>aktuator</w:t>
            </w:r>
          </w:p>
        </w:tc>
      </w:tr>
    </w:tbl>
    <w:p w14:paraId="4760F564" w14:textId="04BFA5E5" w:rsidR="00FD5629" w:rsidRPr="0033182C" w:rsidRDefault="00FD5629" w:rsidP="00FD5629">
      <w:pPr>
        <w:pStyle w:val="Caption"/>
        <w:keepNext/>
        <w:rPr>
          <w:rFonts w:cs="Times New Roman"/>
          <w:color w:val="auto"/>
        </w:rPr>
      </w:pPr>
    </w:p>
    <w:p w14:paraId="13104C3B" w14:textId="26A0AA31" w:rsidR="00813475" w:rsidRPr="0033182C" w:rsidRDefault="00813475" w:rsidP="00813475">
      <w:pPr>
        <w:pStyle w:val="Caption"/>
        <w:keepNext/>
        <w:jc w:val="center"/>
        <w:rPr>
          <w:rFonts w:cs="Times New Roman"/>
          <w:color w:val="auto"/>
          <w:sz w:val="22"/>
        </w:rPr>
      </w:pPr>
      <w:bookmarkStart w:id="11962" w:name="_Toc23881746"/>
      <w:r w:rsidRPr="0033182C">
        <w:rPr>
          <w:rFonts w:cs="Times New Roman"/>
          <w:color w:val="auto"/>
          <w:sz w:val="22"/>
        </w:rPr>
        <w:t xml:space="preserve">Tabel </w:t>
      </w:r>
      <w:r w:rsidR="000367FF">
        <w:rPr>
          <w:rFonts w:cs="Times New Roman"/>
          <w:color w:val="auto"/>
          <w:sz w:val="22"/>
        </w:rPr>
        <w:fldChar w:fldCharType="begin"/>
      </w:r>
      <w:r w:rsidR="000367FF">
        <w:rPr>
          <w:rFonts w:cs="Times New Roman"/>
          <w:color w:val="auto"/>
          <w:sz w:val="22"/>
        </w:rPr>
        <w:instrText xml:space="preserve"> STYLEREF 1 \s </w:instrText>
      </w:r>
      <w:r w:rsidR="000367FF">
        <w:rPr>
          <w:rFonts w:cs="Times New Roman"/>
          <w:color w:val="auto"/>
          <w:sz w:val="22"/>
        </w:rPr>
        <w:fldChar w:fldCharType="separate"/>
      </w:r>
      <w:r w:rsidR="000367FF">
        <w:rPr>
          <w:rFonts w:cs="Times New Roman"/>
          <w:noProof/>
          <w:color w:val="auto"/>
          <w:sz w:val="22"/>
        </w:rPr>
        <w:t>A</w:t>
      </w:r>
      <w:r w:rsidR="000367FF">
        <w:rPr>
          <w:rFonts w:cs="Times New Roman"/>
          <w:color w:val="auto"/>
          <w:sz w:val="22"/>
        </w:rPr>
        <w:fldChar w:fldCharType="end"/>
      </w:r>
      <w:r w:rsidR="000367FF">
        <w:rPr>
          <w:rFonts w:cs="Times New Roman"/>
          <w:color w:val="auto"/>
          <w:sz w:val="22"/>
        </w:rPr>
        <w:t>.</w:t>
      </w:r>
      <w:r w:rsidR="000367FF">
        <w:rPr>
          <w:rFonts w:cs="Times New Roman"/>
          <w:color w:val="auto"/>
          <w:sz w:val="22"/>
        </w:rPr>
        <w:fldChar w:fldCharType="begin"/>
      </w:r>
      <w:r w:rsidR="000367FF">
        <w:rPr>
          <w:rFonts w:cs="Times New Roman"/>
          <w:color w:val="auto"/>
          <w:sz w:val="22"/>
        </w:rPr>
        <w:instrText xml:space="preserve"> SEQ Tabel \* ARABIC \s 1 </w:instrText>
      </w:r>
      <w:r w:rsidR="000367FF">
        <w:rPr>
          <w:rFonts w:cs="Times New Roman"/>
          <w:color w:val="auto"/>
          <w:sz w:val="22"/>
        </w:rPr>
        <w:fldChar w:fldCharType="separate"/>
      </w:r>
      <w:r w:rsidR="000367FF">
        <w:rPr>
          <w:rFonts w:cs="Times New Roman"/>
          <w:noProof/>
          <w:color w:val="auto"/>
          <w:sz w:val="22"/>
        </w:rPr>
        <w:t>11</w:t>
      </w:r>
      <w:r w:rsidR="000367FF">
        <w:rPr>
          <w:rFonts w:cs="Times New Roman"/>
          <w:color w:val="auto"/>
          <w:sz w:val="22"/>
        </w:rPr>
        <w:fldChar w:fldCharType="end"/>
      </w:r>
      <w:r w:rsidRPr="0033182C">
        <w:rPr>
          <w:rFonts w:cs="Times New Roman"/>
          <w:color w:val="auto"/>
          <w:sz w:val="22"/>
        </w:rPr>
        <w:t xml:space="preserve"> Skenario Log Out</w:t>
      </w:r>
      <w:bookmarkEnd w:id="11962"/>
    </w:p>
    <w:tbl>
      <w:tblPr>
        <w:tblStyle w:val="TableGrid"/>
        <w:tblW w:w="8017" w:type="dxa"/>
        <w:tblLook w:val="04A0" w:firstRow="1" w:lastRow="0" w:firstColumn="1" w:lastColumn="0" w:noHBand="0" w:noVBand="1"/>
      </w:tblPr>
      <w:tblGrid>
        <w:gridCol w:w="4420"/>
        <w:gridCol w:w="71"/>
        <w:gridCol w:w="3526"/>
      </w:tblGrid>
      <w:tr w:rsidR="00FD5629" w:rsidRPr="0033182C" w14:paraId="6755889A" w14:textId="77777777" w:rsidTr="00813475">
        <w:trPr>
          <w:trHeight w:val="188"/>
          <w:ins w:id="11963" w:author="Windows User" w:date="2019-09-19T02:16:00Z"/>
        </w:trPr>
        <w:tc>
          <w:tcPr>
            <w:tcW w:w="4420" w:type="dxa"/>
          </w:tcPr>
          <w:p w14:paraId="5185E168" w14:textId="77777777" w:rsidR="00FD5629" w:rsidRPr="0033182C" w:rsidRDefault="00FD5629" w:rsidP="00FD5629">
            <w:pPr>
              <w:spacing w:after="0" w:line="240" w:lineRule="auto"/>
              <w:rPr>
                <w:ins w:id="11964" w:author="Windows User" w:date="2019-09-19T02:16:00Z"/>
                <w:rFonts w:cs="Times New Roman"/>
                <w:sz w:val="18"/>
                <w:szCs w:val="18"/>
                <w:lang w:val="en-ID"/>
                <w:rPrChange w:id="11965" w:author="Windows User" w:date="2019-09-19T03:31:00Z">
                  <w:rPr>
                    <w:ins w:id="11966" w:author="Windows User" w:date="2019-09-19T02:16:00Z"/>
                    <w:rFonts w:cs="Times New Roman"/>
                    <w:szCs w:val="24"/>
                    <w:lang w:val="en-ID"/>
                  </w:rPr>
                </w:rPrChange>
              </w:rPr>
            </w:pPr>
            <w:ins w:id="11967" w:author="Windows User" w:date="2019-09-19T02:16:00Z">
              <w:r w:rsidRPr="0033182C">
                <w:rPr>
                  <w:rFonts w:cs="Times New Roman"/>
                  <w:b/>
                  <w:sz w:val="18"/>
                  <w:szCs w:val="18"/>
                  <w:rPrChange w:id="11968" w:author="Windows User" w:date="2019-09-19T03:31:00Z">
                    <w:rPr>
                      <w:rFonts w:cs="Times New Roman"/>
                      <w:b/>
                      <w:szCs w:val="24"/>
                    </w:rPr>
                  </w:rPrChange>
                </w:rPr>
                <w:t>Nama Usecase</w:t>
              </w:r>
            </w:ins>
          </w:p>
        </w:tc>
        <w:tc>
          <w:tcPr>
            <w:tcW w:w="3597" w:type="dxa"/>
            <w:gridSpan w:val="2"/>
          </w:tcPr>
          <w:p w14:paraId="18253B02" w14:textId="77777777" w:rsidR="00FD5629" w:rsidRPr="0033182C" w:rsidRDefault="00FD5629" w:rsidP="00FD5629">
            <w:pPr>
              <w:spacing w:after="0" w:line="240" w:lineRule="auto"/>
              <w:rPr>
                <w:ins w:id="11969" w:author="Windows User" w:date="2019-09-19T02:16:00Z"/>
                <w:rFonts w:cs="Times New Roman"/>
                <w:i/>
                <w:sz w:val="18"/>
                <w:szCs w:val="18"/>
                <w:lang w:val="en-ID"/>
                <w:rPrChange w:id="11970" w:author="Windows User" w:date="2019-09-19T03:31:00Z">
                  <w:rPr>
                    <w:ins w:id="11971" w:author="Windows User" w:date="2019-09-19T02:16:00Z"/>
                    <w:rFonts w:cs="Times New Roman"/>
                    <w:szCs w:val="24"/>
                    <w:lang w:val="en-ID"/>
                  </w:rPr>
                </w:rPrChange>
              </w:rPr>
            </w:pPr>
            <w:ins w:id="11972" w:author="Windows User" w:date="2019-09-19T02:16:00Z">
              <w:r w:rsidRPr="0033182C">
                <w:rPr>
                  <w:rFonts w:cs="Times New Roman"/>
                  <w:i/>
                  <w:sz w:val="18"/>
                  <w:szCs w:val="18"/>
                  <w:rPrChange w:id="11973" w:author="Windows User" w:date="2019-09-19T03:31:00Z">
                    <w:rPr>
                      <w:rFonts w:cs="Times New Roman"/>
                      <w:szCs w:val="24"/>
                    </w:rPr>
                  </w:rPrChange>
                </w:rPr>
                <w:t>Log out</w:t>
              </w:r>
            </w:ins>
          </w:p>
        </w:tc>
      </w:tr>
      <w:tr w:rsidR="00FD5629" w:rsidRPr="0033182C" w14:paraId="0FA33C5B" w14:textId="77777777" w:rsidTr="00813475">
        <w:trPr>
          <w:trHeight w:val="188"/>
          <w:ins w:id="11974" w:author="Windows User" w:date="2019-09-19T02:16:00Z"/>
        </w:trPr>
        <w:tc>
          <w:tcPr>
            <w:tcW w:w="4420" w:type="dxa"/>
          </w:tcPr>
          <w:p w14:paraId="576663B8" w14:textId="77777777" w:rsidR="00FD5629" w:rsidRPr="0033182C" w:rsidRDefault="00FD5629" w:rsidP="00FD5629">
            <w:pPr>
              <w:spacing w:after="0" w:line="240" w:lineRule="auto"/>
              <w:rPr>
                <w:ins w:id="11975" w:author="Windows User" w:date="2019-09-19T02:16:00Z"/>
                <w:rFonts w:cs="Times New Roman"/>
                <w:sz w:val="18"/>
                <w:szCs w:val="18"/>
                <w:lang w:val="en-ID"/>
                <w:rPrChange w:id="11976" w:author="Windows User" w:date="2019-09-19T03:31:00Z">
                  <w:rPr>
                    <w:ins w:id="11977" w:author="Windows User" w:date="2019-09-19T02:16:00Z"/>
                    <w:rFonts w:cs="Times New Roman"/>
                    <w:szCs w:val="24"/>
                    <w:lang w:val="en-ID"/>
                  </w:rPr>
                </w:rPrChange>
              </w:rPr>
            </w:pPr>
            <w:ins w:id="11978" w:author="Windows User" w:date="2019-09-19T02:16:00Z">
              <w:r w:rsidRPr="0033182C">
                <w:rPr>
                  <w:rFonts w:cs="Times New Roman"/>
                  <w:b/>
                  <w:sz w:val="18"/>
                  <w:szCs w:val="18"/>
                  <w:rPrChange w:id="11979" w:author="Windows User" w:date="2019-09-19T03:31:00Z">
                    <w:rPr>
                      <w:rFonts w:cs="Times New Roman"/>
                      <w:b/>
                      <w:szCs w:val="24"/>
                    </w:rPr>
                  </w:rPrChange>
                </w:rPr>
                <w:t>Aktor</w:t>
              </w:r>
            </w:ins>
          </w:p>
        </w:tc>
        <w:tc>
          <w:tcPr>
            <w:tcW w:w="3597" w:type="dxa"/>
            <w:gridSpan w:val="2"/>
          </w:tcPr>
          <w:p w14:paraId="0E0C79A4" w14:textId="77777777" w:rsidR="00FD5629" w:rsidRPr="0033182C" w:rsidRDefault="00FD5629" w:rsidP="00FD5629">
            <w:pPr>
              <w:spacing w:after="0" w:line="240" w:lineRule="auto"/>
              <w:rPr>
                <w:ins w:id="11980" w:author="Windows User" w:date="2019-09-19T02:16:00Z"/>
                <w:rFonts w:cs="Times New Roman"/>
                <w:sz w:val="18"/>
                <w:szCs w:val="18"/>
                <w:lang w:val="en-ID"/>
                <w:rPrChange w:id="11981" w:author="Windows User" w:date="2019-09-19T03:31:00Z">
                  <w:rPr>
                    <w:ins w:id="11982" w:author="Windows User" w:date="2019-09-19T02:16:00Z"/>
                    <w:rFonts w:cs="Times New Roman"/>
                    <w:szCs w:val="24"/>
                    <w:lang w:val="en-ID"/>
                  </w:rPr>
                </w:rPrChange>
              </w:rPr>
            </w:pPr>
            <w:ins w:id="11983" w:author="Windows User" w:date="2019-09-19T02:16:00Z">
              <w:r w:rsidRPr="0033182C">
                <w:rPr>
                  <w:rFonts w:cs="Times New Roman"/>
                  <w:sz w:val="18"/>
                  <w:szCs w:val="18"/>
                  <w:rPrChange w:id="11984" w:author="Windows User" w:date="2019-09-19T03:31:00Z">
                    <w:rPr>
                      <w:rFonts w:cs="Times New Roman"/>
                      <w:szCs w:val="24"/>
                    </w:rPr>
                  </w:rPrChange>
                </w:rPr>
                <w:t>Senua aktor</w:t>
              </w:r>
            </w:ins>
          </w:p>
        </w:tc>
      </w:tr>
      <w:tr w:rsidR="00FD5629" w:rsidRPr="0033182C" w14:paraId="600398AF" w14:textId="77777777" w:rsidTr="00813475">
        <w:trPr>
          <w:trHeight w:val="188"/>
          <w:ins w:id="11985" w:author="Windows User" w:date="2019-09-19T02:16:00Z"/>
        </w:trPr>
        <w:tc>
          <w:tcPr>
            <w:tcW w:w="4420" w:type="dxa"/>
          </w:tcPr>
          <w:p w14:paraId="044F363F" w14:textId="77777777" w:rsidR="00FD5629" w:rsidRPr="0033182C" w:rsidRDefault="00FD5629" w:rsidP="00FD5629">
            <w:pPr>
              <w:spacing w:after="0" w:line="240" w:lineRule="auto"/>
              <w:rPr>
                <w:ins w:id="11986" w:author="Windows User" w:date="2019-09-19T02:16:00Z"/>
                <w:rFonts w:cs="Times New Roman"/>
                <w:sz w:val="18"/>
                <w:szCs w:val="18"/>
                <w:lang w:val="en-ID"/>
                <w:rPrChange w:id="11987" w:author="Windows User" w:date="2019-09-19T03:31:00Z">
                  <w:rPr>
                    <w:ins w:id="11988" w:author="Windows User" w:date="2019-09-19T02:16:00Z"/>
                    <w:rFonts w:cs="Times New Roman"/>
                    <w:szCs w:val="24"/>
                    <w:lang w:val="en-ID"/>
                  </w:rPr>
                </w:rPrChange>
              </w:rPr>
            </w:pPr>
            <w:ins w:id="11989" w:author="Windows User" w:date="2019-09-19T02:16:00Z">
              <w:r w:rsidRPr="0033182C">
                <w:rPr>
                  <w:rFonts w:cs="Times New Roman"/>
                  <w:b/>
                  <w:sz w:val="18"/>
                  <w:szCs w:val="18"/>
                  <w:rPrChange w:id="11990" w:author="Windows User" w:date="2019-09-19T03:31:00Z">
                    <w:rPr>
                      <w:rFonts w:cs="Times New Roman"/>
                      <w:b/>
                      <w:szCs w:val="24"/>
                    </w:rPr>
                  </w:rPrChange>
                </w:rPr>
                <w:t>Deskripsi Singkat</w:t>
              </w:r>
            </w:ins>
          </w:p>
        </w:tc>
        <w:tc>
          <w:tcPr>
            <w:tcW w:w="3597" w:type="dxa"/>
            <w:gridSpan w:val="2"/>
          </w:tcPr>
          <w:p w14:paraId="6DE0B16D" w14:textId="77777777" w:rsidR="00FD5629" w:rsidRPr="0033182C" w:rsidRDefault="00FD5629" w:rsidP="00FD5629">
            <w:pPr>
              <w:spacing w:after="0" w:line="240" w:lineRule="auto"/>
              <w:rPr>
                <w:ins w:id="11991" w:author="Windows User" w:date="2019-09-19T02:16:00Z"/>
                <w:rFonts w:cs="Times New Roman"/>
                <w:sz w:val="18"/>
                <w:szCs w:val="18"/>
                <w:lang w:val="en-ID"/>
                <w:rPrChange w:id="11992" w:author="Windows User" w:date="2019-09-19T03:31:00Z">
                  <w:rPr>
                    <w:ins w:id="11993" w:author="Windows User" w:date="2019-09-19T02:16:00Z"/>
                    <w:rFonts w:cs="Times New Roman"/>
                    <w:szCs w:val="24"/>
                    <w:lang w:val="en-ID"/>
                  </w:rPr>
                </w:rPrChange>
              </w:rPr>
            </w:pPr>
            <w:ins w:id="11994" w:author="Windows User" w:date="2019-09-19T02:16:00Z">
              <w:r w:rsidRPr="0033182C">
                <w:rPr>
                  <w:rFonts w:cs="Times New Roman"/>
                  <w:sz w:val="18"/>
                  <w:szCs w:val="18"/>
                  <w:rPrChange w:id="11995" w:author="Windows User" w:date="2019-09-19T03:31:00Z">
                    <w:rPr>
                      <w:rFonts w:cs="Times New Roman"/>
                      <w:szCs w:val="24"/>
                    </w:rPr>
                  </w:rPrChange>
                </w:rPr>
                <w:t>Aktor keluar dari sistem</w:t>
              </w:r>
            </w:ins>
          </w:p>
        </w:tc>
      </w:tr>
      <w:tr w:rsidR="00FD5629" w:rsidRPr="0033182C" w14:paraId="1B28463C" w14:textId="77777777" w:rsidTr="00813475">
        <w:trPr>
          <w:trHeight w:val="377"/>
          <w:ins w:id="11996" w:author="Windows User" w:date="2019-09-19T02:16:00Z"/>
        </w:trPr>
        <w:tc>
          <w:tcPr>
            <w:tcW w:w="4420" w:type="dxa"/>
          </w:tcPr>
          <w:p w14:paraId="0505559B" w14:textId="77777777" w:rsidR="00FD5629" w:rsidRPr="0033182C" w:rsidRDefault="00FD5629" w:rsidP="00FD5629">
            <w:pPr>
              <w:spacing w:after="0" w:line="240" w:lineRule="auto"/>
              <w:rPr>
                <w:ins w:id="11997" w:author="Windows User" w:date="2019-09-19T02:16:00Z"/>
                <w:rFonts w:cs="Times New Roman"/>
                <w:sz w:val="18"/>
                <w:szCs w:val="18"/>
                <w:lang w:val="en-ID"/>
                <w:rPrChange w:id="11998" w:author="Windows User" w:date="2019-09-19T03:31:00Z">
                  <w:rPr>
                    <w:ins w:id="11999" w:author="Windows User" w:date="2019-09-19T02:16:00Z"/>
                    <w:rFonts w:cs="Times New Roman"/>
                    <w:szCs w:val="24"/>
                    <w:lang w:val="en-ID"/>
                  </w:rPr>
                </w:rPrChange>
              </w:rPr>
            </w:pPr>
            <w:ins w:id="12000" w:author="Windows User" w:date="2019-09-19T02:16:00Z">
              <w:r w:rsidRPr="0033182C">
                <w:rPr>
                  <w:rFonts w:cs="Times New Roman"/>
                  <w:b/>
                  <w:sz w:val="18"/>
                  <w:szCs w:val="18"/>
                  <w:rPrChange w:id="12001" w:author="Windows User" w:date="2019-09-19T03:31:00Z">
                    <w:rPr>
                      <w:rFonts w:cs="Times New Roman"/>
                      <w:b/>
                      <w:szCs w:val="24"/>
                    </w:rPr>
                  </w:rPrChange>
                </w:rPr>
                <w:t>Prekondisi</w:t>
              </w:r>
            </w:ins>
          </w:p>
        </w:tc>
        <w:tc>
          <w:tcPr>
            <w:tcW w:w="3597" w:type="dxa"/>
            <w:gridSpan w:val="2"/>
          </w:tcPr>
          <w:p w14:paraId="38B1E198" w14:textId="77777777" w:rsidR="00FD5629" w:rsidRPr="0033182C" w:rsidRDefault="00FD5629" w:rsidP="00FD5629">
            <w:pPr>
              <w:spacing w:after="0" w:line="240" w:lineRule="auto"/>
              <w:rPr>
                <w:ins w:id="12002" w:author="Windows User" w:date="2019-09-19T02:16:00Z"/>
                <w:rFonts w:cs="Times New Roman"/>
                <w:sz w:val="18"/>
                <w:szCs w:val="18"/>
                <w:lang w:val="en-ID"/>
                <w:rPrChange w:id="12003" w:author="Windows User" w:date="2019-09-19T03:31:00Z">
                  <w:rPr>
                    <w:ins w:id="12004" w:author="Windows User" w:date="2019-09-19T02:16:00Z"/>
                    <w:rFonts w:cs="Times New Roman"/>
                    <w:szCs w:val="24"/>
                    <w:lang w:val="en-ID"/>
                  </w:rPr>
                </w:rPrChange>
              </w:rPr>
            </w:pPr>
            <w:ins w:id="12005" w:author="Windows User" w:date="2019-09-19T02:16:00Z">
              <w:r w:rsidRPr="0033182C">
                <w:rPr>
                  <w:rFonts w:cs="Times New Roman"/>
                  <w:sz w:val="18"/>
                  <w:szCs w:val="18"/>
                  <w:rPrChange w:id="12006" w:author="Windows User" w:date="2019-09-19T03:31:00Z">
                    <w:rPr>
                      <w:rFonts w:cs="Times New Roman"/>
                      <w:szCs w:val="24"/>
                    </w:rPr>
                  </w:rPrChange>
                </w:rPr>
                <w:t>Aktor masuk halaman dashboard masing-masing</w:t>
              </w:r>
            </w:ins>
          </w:p>
        </w:tc>
      </w:tr>
      <w:tr w:rsidR="00FD5629" w:rsidRPr="0033182C" w14:paraId="0904297E" w14:textId="77777777" w:rsidTr="00813475">
        <w:trPr>
          <w:trHeight w:val="188"/>
          <w:ins w:id="12007" w:author="Windows User" w:date="2019-09-19T02:16:00Z"/>
        </w:trPr>
        <w:tc>
          <w:tcPr>
            <w:tcW w:w="4420" w:type="dxa"/>
          </w:tcPr>
          <w:p w14:paraId="731B203E" w14:textId="77777777" w:rsidR="00FD5629" w:rsidRPr="0033182C" w:rsidRDefault="00FD5629" w:rsidP="00FD5629">
            <w:pPr>
              <w:spacing w:after="0" w:line="240" w:lineRule="auto"/>
              <w:rPr>
                <w:ins w:id="12008" w:author="Windows User" w:date="2019-09-19T02:16:00Z"/>
                <w:rFonts w:cs="Times New Roman"/>
                <w:sz w:val="18"/>
                <w:szCs w:val="18"/>
                <w:lang w:val="en-ID"/>
                <w:rPrChange w:id="12009" w:author="Windows User" w:date="2019-09-19T03:31:00Z">
                  <w:rPr>
                    <w:ins w:id="12010" w:author="Windows User" w:date="2019-09-19T02:16:00Z"/>
                    <w:rFonts w:cs="Times New Roman"/>
                    <w:szCs w:val="24"/>
                    <w:lang w:val="en-ID"/>
                  </w:rPr>
                </w:rPrChange>
              </w:rPr>
            </w:pPr>
            <w:ins w:id="12011" w:author="Windows User" w:date="2019-09-19T02:16:00Z">
              <w:r w:rsidRPr="0033182C">
                <w:rPr>
                  <w:rFonts w:cs="Times New Roman"/>
                  <w:b/>
                  <w:sz w:val="18"/>
                  <w:szCs w:val="18"/>
                  <w:rPrChange w:id="12012" w:author="Windows User" w:date="2019-09-19T03:31:00Z">
                    <w:rPr>
                      <w:rFonts w:cs="Times New Roman"/>
                      <w:b/>
                      <w:szCs w:val="24"/>
                    </w:rPr>
                  </w:rPrChange>
                </w:rPr>
                <w:t>Pascakondisi</w:t>
              </w:r>
            </w:ins>
          </w:p>
        </w:tc>
        <w:tc>
          <w:tcPr>
            <w:tcW w:w="3597" w:type="dxa"/>
            <w:gridSpan w:val="2"/>
          </w:tcPr>
          <w:p w14:paraId="72B0F06B" w14:textId="77777777" w:rsidR="00FD5629" w:rsidRPr="0033182C" w:rsidRDefault="00FD5629" w:rsidP="00FD5629">
            <w:pPr>
              <w:spacing w:after="0" w:line="240" w:lineRule="auto"/>
              <w:rPr>
                <w:ins w:id="12013" w:author="Windows User" w:date="2019-09-19T02:16:00Z"/>
                <w:rFonts w:cs="Times New Roman"/>
                <w:sz w:val="18"/>
                <w:szCs w:val="18"/>
                <w:lang w:val="en-ID"/>
                <w:rPrChange w:id="12014" w:author="Windows User" w:date="2019-09-19T03:31:00Z">
                  <w:rPr>
                    <w:ins w:id="12015" w:author="Windows User" w:date="2019-09-19T02:16:00Z"/>
                    <w:rFonts w:cs="Times New Roman"/>
                    <w:szCs w:val="24"/>
                    <w:lang w:val="en-ID"/>
                  </w:rPr>
                </w:rPrChange>
              </w:rPr>
            </w:pPr>
            <w:ins w:id="12016" w:author="Windows User" w:date="2019-09-19T02:16:00Z">
              <w:r w:rsidRPr="0033182C">
                <w:rPr>
                  <w:rFonts w:cs="Times New Roman"/>
                  <w:sz w:val="18"/>
                  <w:szCs w:val="18"/>
                  <w:rPrChange w:id="12017" w:author="Windows User" w:date="2019-09-19T03:31:00Z">
                    <w:rPr>
                      <w:rFonts w:cs="Times New Roman"/>
                      <w:szCs w:val="24"/>
                    </w:rPr>
                  </w:rPrChange>
                </w:rPr>
                <w:t>Aktor keluar dari sistem</w:t>
              </w:r>
            </w:ins>
          </w:p>
        </w:tc>
      </w:tr>
      <w:tr w:rsidR="00FD5629" w:rsidRPr="0033182C" w14:paraId="63423A67" w14:textId="77777777" w:rsidTr="00D46FD1">
        <w:trPr>
          <w:trHeight w:val="170"/>
          <w:ins w:id="12018" w:author="Windows User" w:date="2019-09-19T02:16:00Z"/>
        </w:trPr>
        <w:tc>
          <w:tcPr>
            <w:tcW w:w="8017" w:type="dxa"/>
            <w:gridSpan w:val="3"/>
          </w:tcPr>
          <w:p w14:paraId="7FB87A8C" w14:textId="77777777" w:rsidR="00FD5629" w:rsidRPr="0033182C" w:rsidRDefault="00FD5629" w:rsidP="00FD5629">
            <w:pPr>
              <w:spacing w:after="0" w:line="240" w:lineRule="auto"/>
              <w:jc w:val="center"/>
              <w:rPr>
                <w:ins w:id="12019" w:author="Windows User" w:date="2019-09-19T02:16:00Z"/>
                <w:rFonts w:cs="Times New Roman"/>
                <w:sz w:val="18"/>
                <w:szCs w:val="18"/>
                <w:rPrChange w:id="12020" w:author="Windows User" w:date="2019-09-19T03:31:00Z">
                  <w:rPr>
                    <w:ins w:id="12021" w:author="Windows User" w:date="2019-09-19T02:16:00Z"/>
                    <w:rFonts w:cs="Times New Roman"/>
                    <w:szCs w:val="24"/>
                  </w:rPr>
                </w:rPrChange>
              </w:rPr>
            </w:pPr>
            <w:ins w:id="12022" w:author="Windows User" w:date="2019-09-19T02:16:00Z">
              <w:r w:rsidRPr="0033182C">
                <w:rPr>
                  <w:rFonts w:cs="Times New Roman"/>
                  <w:b/>
                  <w:bCs/>
                  <w:sz w:val="18"/>
                  <w:szCs w:val="18"/>
                  <w:rPrChange w:id="12023" w:author="Windows User" w:date="2019-09-19T03:31:00Z">
                    <w:rPr>
                      <w:b/>
                      <w:bCs/>
                      <w:szCs w:val="24"/>
                    </w:rPr>
                  </w:rPrChange>
                </w:rPr>
                <w:t>Flow Event</w:t>
              </w:r>
            </w:ins>
          </w:p>
        </w:tc>
      </w:tr>
      <w:tr w:rsidR="00FD5629" w:rsidRPr="0033182C" w14:paraId="44409F67" w14:textId="77777777" w:rsidTr="00D46FD1">
        <w:trPr>
          <w:trHeight w:val="188"/>
          <w:ins w:id="12024" w:author="Windows User" w:date="2019-09-19T02:16:00Z"/>
        </w:trPr>
        <w:tc>
          <w:tcPr>
            <w:tcW w:w="8017" w:type="dxa"/>
            <w:gridSpan w:val="3"/>
          </w:tcPr>
          <w:p w14:paraId="7EC770D5" w14:textId="77777777" w:rsidR="00FD5629" w:rsidRPr="0033182C" w:rsidRDefault="00FD5629" w:rsidP="00FD5629">
            <w:pPr>
              <w:spacing w:after="0" w:line="240" w:lineRule="auto"/>
              <w:jc w:val="center"/>
              <w:rPr>
                <w:ins w:id="12025" w:author="Windows User" w:date="2019-09-19T02:16:00Z"/>
                <w:rFonts w:cs="Times New Roman"/>
                <w:sz w:val="18"/>
                <w:szCs w:val="18"/>
                <w:rPrChange w:id="12026" w:author="Windows User" w:date="2019-09-19T03:31:00Z">
                  <w:rPr>
                    <w:ins w:id="12027" w:author="Windows User" w:date="2019-09-19T02:16:00Z"/>
                    <w:rFonts w:cs="Times New Roman"/>
                    <w:szCs w:val="24"/>
                  </w:rPr>
                </w:rPrChange>
              </w:rPr>
            </w:pPr>
            <w:ins w:id="12028" w:author="Windows User" w:date="2019-09-19T02:16:00Z">
              <w:r w:rsidRPr="0033182C">
                <w:rPr>
                  <w:rFonts w:cs="Times New Roman"/>
                  <w:b/>
                  <w:sz w:val="18"/>
                  <w:szCs w:val="18"/>
                  <w:rPrChange w:id="12029" w:author="Windows User" w:date="2019-09-19T03:31:00Z">
                    <w:rPr>
                      <w:b/>
                      <w:szCs w:val="24"/>
                    </w:rPr>
                  </w:rPrChange>
                </w:rPr>
                <w:t>Normal Flow : Log out</w:t>
              </w:r>
            </w:ins>
          </w:p>
        </w:tc>
      </w:tr>
      <w:tr w:rsidR="00FD5629" w:rsidRPr="0033182C" w14:paraId="618C7BC8" w14:textId="77777777" w:rsidTr="00813475">
        <w:trPr>
          <w:trHeight w:val="488"/>
          <w:ins w:id="12030" w:author="Windows User" w:date="2019-09-19T02:16:00Z"/>
        </w:trPr>
        <w:tc>
          <w:tcPr>
            <w:tcW w:w="4491" w:type="dxa"/>
            <w:gridSpan w:val="2"/>
          </w:tcPr>
          <w:p w14:paraId="7E300E5A" w14:textId="77777777" w:rsidR="00FD5629" w:rsidRPr="0033182C" w:rsidRDefault="00FD5629" w:rsidP="00FD5629">
            <w:pPr>
              <w:spacing w:after="0" w:line="240" w:lineRule="auto"/>
              <w:rPr>
                <w:ins w:id="12031" w:author="Windows User" w:date="2019-09-19T02:16:00Z"/>
                <w:rFonts w:cs="Times New Roman"/>
                <w:b/>
                <w:sz w:val="18"/>
                <w:szCs w:val="18"/>
                <w:rPrChange w:id="12032" w:author="Windows User" w:date="2019-09-19T03:31:00Z">
                  <w:rPr>
                    <w:ins w:id="12033" w:author="Windows User" w:date="2019-09-19T02:16:00Z"/>
                    <w:b/>
                    <w:szCs w:val="24"/>
                  </w:rPr>
                </w:rPrChange>
              </w:rPr>
            </w:pPr>
            <w:ins w:id="12034" w:author="Windows User" w:date="2019-09-19T02:16:00Z">
              <w:r w:rsidRPr="0033182C">
                <w:rPr>
                  <w:rFonts w:cs="Times New Roman"/>
                  <w:sz w:val="18"/>
                  <w:szCs w:val="18"/>
                  <w:rPrChange w:id="12035" w:author="Windows User" w:date="2019-09-19T03:31:00Z">
                    <w:rPr>
                      <w:szCs w:val="24"/>
                    </w:rPr>
                  </w:rPrChange>
                </w:rPr>
                <w:t>Aksi Aktor</w:t>
              </w:r>
            </w:ins>
          </w:p>
        </w:tc>
        <w:tc>
          <w:tcPr>
            <w:tcW w:w="3526" w:type="dxa"/>
          </w:tcPr>
          <w:p w14:paraId="14A38E08" w14:textId="77777777" w:rsidR="00FD5629" w:rsidRPr="0033182C" w:rsidRDefault="00FD5629" w:rsidP="00FD5629">
            <w:pPr>
              <w:spacing w:after="0" w:line="240" w:lineRule="auto"/>
              <w:rPr>
                <w:ins w:id="12036" w:author="Windows User" w:date="2019-09-19T02:16:00Z"/>
                <w:rFonts w:cs="Times New Roman"/>
                <w:b/>
                <w:sz w:val="18"/>
                <w:szCs w:val="18"/>
                <w:rPrChange w:id="12037" w:author="Windows User" w:date="2019-09-19T03:31:00Z">
                  <w:rPr>
                    <w:ins w:id="12038" w:author="Windows User" w:date="2019-09-19T02:16:00Z"/>
                    <w:b/>
                    <w:szCs w:val="24"/>
                  </w:rPr>
                </w:rPrChange>
              </w:rPr>
            </w:pPr>
            <w:ins w:id="12039" w:author="Windows User" w:date="2019-09-19T02:16:00Z">
              <w:r w:rsidRPr="0033182C">
                <w:rPr>
                  <w:rFonts w:cs="Times New Roman"/>
                  <w:sz w:val="18"/>
                  <w:szCs w:val="18"/>
                  <w:rPrChange w:id="12040" w:author="Windows User" w:date="2019-09-19T03:31:00Z">
                    <w:rPr>
                      <w:szCs w:val="24"/>
                    </w:rPr>
                  </w:rPrChange>
                </w:rPr>
                <w:t>Reaksi Sistem</w:t>
              </w:r>
            </w:ins>
          </w:p>
        </w:tc>
      </w:tr>
      <w:tr w:rsidR="00FD5629" w:rsidRPr="0033182C" w14:paraId="017BB7E5" w14:textId="77777777" w:rsidTr="00813475">
        <w:trPr>
          <w:trHeight w:val="350"/>
          <w:ins w:id="12041" w:author="Windows User" w:date="2019-09-19T02:16:00Z"/>
        </w:trPr>
        <w:tc>
          <w:tcPr>
            <w:tcW w:w="4491" w:type="dxa"/>
            <w:gridSpan w:val="2"/>
          </w:tcPr>
          <w:p w14:paraId="65758E4E" w14:textId="77777777" w:rsidR="00FD5629" w:rsidRPr="0033182C" w:rsidRDefault="00FD5629" w:rsidP="00986BA5">
            <w:pPr>
              <w:pStyle w:val="ListParagraph"/>
              <w:numPr>
                <w:ilvl w:val="0"/>
                <w:numId w:val="28"/>
              </w:numPr>
              <w:spacing w:after="0" w:line="240" w:lineRule="auto"/>
              <w:rPr>
                <w:ins w:id="12042" w:author="Windows User" w:date="2019-09-19T02:16:00Z"/>
                <w:rFonts w:cs="Times New Roman"/>
                <w:sz w:val="18"/>
                <w:szCs w:val="18"/>
                <w:rPrChange w:id="12043" w:author="Windows User" w:date="2019-09-19T03:31:00Z">
                  <w:rPr>
                    <w:ins w:id="12044" w:author="Windows User" w:date="2019-09-19T02:16:00Z"/>
                    <w:szCs w:val="24"/>
                  </w:rPr>
                </w:rPrChange>
              </w:rPr>
            </w:pPr>
            <w:ins w:id="12045" w:author="Windows User" w:date="2019-09-19T02:16:00Z">
              <w:r w:rsidRPr="0033182C">
                <w:rPr>
                  <w:rFonts w:cs="Times New Roman"/>
                  <w:sz w:val="18"/>
                  <w:szCs w:val="18"/>
                  <w:rPrChange w:id="12046" w:author="Windows User" w:date="2019-09-19T03:31:00Z">
                    <w:rPr>
                      <w:szCs w:val="24"/>
                    </w:rPr>
                  </w:rPrChange>
                </w:rPr>
                <w:t>Klik menu logout</w:t>
              </w:r>
            </w:ins>
          </w:p>
        </w:tc>
        <w:tc>
          <w:tcPr>
            <w:tcW w:w="3526" w:type="dxa"/>
          </w:tcPr>
          <w:p w14:paraId="69E140B1" w14:textId="77777777" w:rsidR="00FD5629" w:rsidRPr="0033182C" w:rsidRDefault="00FD5629" w:rsidP="00986BA5">
            <w:pPr>
              <w:spacing w:after="0" w:line="240" w:lineRule="auto"/>
              <w:rPr>
                <w:ins w:id="12047" w:author="Windows User" w:date="2019-09-19T02:16:00Z"/>
                <w:rFonts w:cs="Times New Roman"/>
                <w:sz w:val="18"/>
                <w:szCs w:val="18"/>
                <w:rPrChange w:id="12048" w:author="Windows User" w:date="2019-09-19T03:31:00Z">
                  <w:rPr>
                    <w:ins w:id="12049" w:author="Windows User" w:date="2019-09-19T02:16:00Z"/>
                    <w:szCs w:val="24"/>
                  </w:rPr>
                </w:rPrChange>
              </w:rPr>
            </w:pPr>
          </w:p>
        </w:tc>
      </w:tr>
      <w:tr w:rsidR="00FD5629" w:rsidRPr="0033182C" w14:paraId="164A9C75" w14:textId="77777777" w:rsidTr="00813475">
        <w:trPr>
          <w:trHeight w:val="349"/>
          <w:ins w:id="12050" w:author="Windows User" w:date="2019-09-19T02:16:00Z"/>
        </w:trPr>
        <w:tc>
          <w:tcPr>
            <w:tcW w:w="4491" w:type="dxa"/>
            <w:gridSpan w:val="2"/>
          </w:tcPr>
          <w:p w14:paraId="024A8DC2" w14:textId="77777777" w:rsidR="00FD5629" w:rsidRPr="0033182C" w:rsidRDefault="00FD5629" w:rsidP="00986BA5">
            <w:pPr>
              <w:pStyle w:val="ListParagraph"/>
              <w:spacing w:after="0" w:line="240" w:lineRule="auto"/>
              <w:rPr>
                <w:ins w:id="12051" w:author="Windows User" w:date="2019-09-19T02:16:00Z"/>
                <w:rFonts w:cs="Times New Roman"/>
                <w:sz w:val="18"/>
                <w:szCs w:val="18"/>
                <w:rPrChange w:id="12052" w:author="Windows User" w:date="2019-09-19T03:31:00Z">
                  <w:rPr>
                    <w:ins w:id="12053" w:author="Windows User" w:date="2019-09-19T02:16:00Z"/>
                    <w:szCs w:val="24"/>
                  </w:rPr>
                </w:rPrChange>
              </w:rPr>
            </w:pPr>
          </w:p>
          <w:p w14:paraId="012CFC7C" w14:textId="77777777" w:rsidR="00FD5629" w:rsidRPr="0033182C" w:rsidRDefault="00FD5629" w:rsidP="00986BA5">
            <w:pPr>
              <w:pStyle w:val="ListParagraph"/>
              <w:spacing w:after="0" w:line="240" w:lineRule="auto"/>
              <w:rPr>
                <w:ins w:id="12054" w:author="Windows User" w:date="2019-09-19T02:16:00Z"/>
                <w:rFonts w:cs="Times New Roman"/>
                <w:sz w:val="18"/>
                <w:szCs w:val="18"/>
                <w:rPrChange w:id="12055" w:author="Windows User" w:date="2019-09-19T03:31:00Z">
                  <w:rPr>
                    <w:ins w:id="12056" w:author="Windows User" w:date="2019-09-19T02:16:00Z"/>
                    <w:szCs w:val="24"/>
                  </w:rPr>
                </w:rPrChange>
              </w:rPr>
            </w:pPr>
          </w:p>
          <w:p w14:paraId="35DED815" w14:textId="77777777" w:rsidR="00FD5629" w:rsidRPr="0033182C" w:rsidRDefault="00FD5629" w:rsidP="00986BA5">
            <w:pPr>
              <w:spacing w:after="0" w:line="240" w:lineRule="auto"/>
              <w:rPr>
                <w:ins w:id="12057" w:author="Windows User" w:date="2019-09-19T02:16:00Z"/>
                <w:rFonts w:cs="Times New Roman"/>
                <w:b/>
                <w:sz w:val="18"/>
                <w:szCs w:val="18"/>
                <w:rPrChange w:id="12058" w:author="Windows User" w:date="2019-09-19T03:31:00Z">
                  <w:rPr>
                    <w:ins w:id="12059" w:author="Windows User" w:date="2019-09-19T02:16:00Z"/>
                    <w:b/>
                    <w:szCs w:val="24"/>
                  </w:rPr>
                </w:rPrChange>
              </w:rPr>
            </w:pPr>
          </w:p>
        </w:tc>
        <w:tc>
          <w:tcPr>
            <w:tcW w:w="3526" w:type="dxa"/>
          </w:tcPr>
          <w:p w14:paraId="41145D37" w14:textId="77777777" w:rsidR="00FD5629" w:rsidRPr="0033182C" w:rsidRDefault="00FD5629" w:rsidP="00986BA5">
            <w:pPr>
              <w:pStyle w:val="ListParagraph"/>
              <w:numPr>
                <w:ilvl w:val="0"/>
                <w:numId w:val="28"/>
              </w:numPr>
              <w:spacing w:after="0" w:line="240" w:lineRule="auto"/>
              <w:ind w:left="382"/>
              <w:rPr>
                <w:rFonts w:cs="Times New Roman"/>
                <w:sz w:val="18"/>
                <w:szCs w:val="18"/>
              </w:rPr>
            </w:pPr>
            <w:ins w:id="12060" w:author="Windows User" w:date="2019-09-19T02:16:00Z">
              <w:r w:rsidRPr="0033182C">
                <w:rPr>
                  <w:rFonts w:cs="Times New Roman"/>
                  <w:sz w:val="18"/>
                  <w:szCs w:val="18"/>
                  <w:rPrChange w:id="12061" w:author="Windows User" w:date="2019-09-19T03:31:00Z">
                    <w:rPr>
                      <w:szCs w:val="24"/>
                    </w:rPr>
                  </w:rPrChange>
                </w:rPr>
                <w:t>Keluar sistem, Menampilkan halaman</w:t>
              </w:r>
              <w:r w:rsidRPr="0033182C">
                <w:rPr>
                  <w:rFonts w:cs="Times New Roman"/>
                  <w:i/>
                  <w:sz w:val="18"/>
                  <w:szCs w:val="18"/>
                  <w:rPrChange w:id="12062" w:author="Windows User" w:date="2019-09-19T03:31:00Z">
                    <w:rPr>
                      <w:szCs w:val="24"/>
                    </w:rPr>
                  </w:rPrChange>
                </w:rPr>
                <w:t xml:space="preserve"> log</w:t>
              </w:r>
            </w:ins>
            <w:ins w:id="12063" w:author="Windows User" w:date="2019-09-19T03:27:00Z">
              <w:r w:rsidRPr="0033182C">
                <w:rPr>
                  <w:rFonts w:cs="Times New Roman"/>
                  <w:i/>
                  <w:sz w:val="18"/>
                  <w:szCs w:val="18"/>
                  <w:rPrChange w:id="12064" w:author="Windows User" w:date="2019-09-19T03:31:00Z">
                    <w:rPr>
                      <w:szCs w:val="24"/>
                    </w:rPr>
                  </w:rPrChange>
                </w:rPr>
                <w:t xml:space="preserve"> </w:t>
              </w:r>
            </w:ins>
            <w:ins w:id="12065" w:author="Windows User" w:date="2019-09-19T02:16:00Z">
              <w:r w:rsidRPr="0033182C">
                <w:rPr>
                  <w:rFonts w:cs="Times New Roman"/>
                  <w:i/>
                  <w:sz w:val="18"/>
                  <w:szCs w:val="18"/>
                  <w:rPrChange w:id="12066" w:author="Windows User" w:date="2019-09-19T03:31:00Z">
                    <w:rPr>
                      <w:szCs w:val="24"/>
                    </w:rPr>
                  </w:rPrChange>
                </w:rPr>
                <w:t>in</w:t>
              </w:r>
            </w:ins>
          </w:p>
          <w:p w14:paraId="4548D61B" w14:textId="77777777" w:rsidR="00FD5629" w:rsidRPr="0033182C" w:rsidRDefault="00FD5629" w:rsidP="00986BA5">
            <w:pPr>
              <w:spacing w:after="0" w:line="240" w:lineRule="auto"/>
              <w:rPr>
                <w:ins w:id="12067" w:author="Windows User" w:date="2019-09-19T02:16:00Z"/>
                <w:rFonts w:cs="Times New Roman"/>
                <w:sz w:val="18"/>
                <w:szCs w:val="18"/>
                <w:rPrChange w:id="12068" w:author="Windows User" w:date="2019-09-19T03:31:00Z">
                  <w:rPr>
                    <w:ins w:id="12069" w:author="Windows User" w:date="2019-09-19T02:16:00Z"/>
                    <w:szCs w:val="24"/>
                  </w:rPr>
                </w:rPrChange>
              </w:rPr>
            </w:pPr>
          </w:p>
        </w:tc>
      </w:tr>
    </w:tbl>
    <w:p w14:paraId="27139829" w14:textId="3027950D" w:rsidR="00755C33" w:rsidRPr="0033182C" w:rsidRDefault="00755C33" w:rsidP="0018198B">
      <w:pPr>
        <w:rPr>
          <w:rFonts w:cs="Times New Roman"/>
          <w:lang w:val="en-ID" w:eastAsia="id-ID"/>
        </w:rPr>
      </w:pPr>
    </w:p>
    <w:p w14:paraId="1576A356" w14:textId="30478766" w:rsidR="00813475" w:rsidRPr="0033182C" w:rsidRDefault="00813475" w:rsidP="00101292">
      <w:pPr>
        <w:pStyle w:val="Heading1"/>
        <w:numPr>
          <w:ilvl w:val="0"/>
          <w:numId w:val="56"/>
        </w:numPr>
        <w:ind w:left="284"/>
        <w:jc w:val="both"/>
      </w:pPr>
      <w:bookmarkStart w:id="12070" w:name="_Toc23881723"/>
      <w:r w:rsidRPr="0033182C">
        <w:rPr>
          <w:i/>
        </w:rPr>
        <w:lastRenderedPageBreak/>
        <w:t>Activity Diagram</w:t>
      </w:r>
      <w:bookmarkEnd w:id="12070"/>
    </w:p>
    <w:p w14:paraId="7706590B" w14:textId="77777777" w:rsidR="00813475" w:rsidRPr="0033182C" w:rsidRDefault="00D46FD1" w:rsidP="00813475">
      <w:pPr>
        <w:keepNext/>
        <w:rPr>
          <w:rFonts w:cs="Times New Roman"/>
        </w:rPr>
      </w:pPr>
      <w:ins w:id="12071" w:author="Windows User" w:date="2019-09-19T03:30:00Z">
        <w:r w:rsidRPr="0033182C">
          <w:rPr>
            <w:rFonts w:cs="Times New Roman"/>
            <w:noProof/>
          </w:rPr>
          <w:drawing>
            <wp:inline distT="0" distB="0" distL="0" distR="0" wp14:anchorId="01DD29E4" wp14:editId="0AF7D71F">
              <wp:extent cx="4210039" cy="2969110"/>
              <wp:effectExtent l="0" t="0" r="63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63">
                        <a:extLst>
                          <a:ext uri="{28A0092B-C50C-407E-A947-70E740481C1C}">
                            <a14:useLocalDpi xmlns:a14="http://schemas.microsoft.com/office/drawing/2010/main" val="0"/>
                          </a:ext>
                        </a:extLst>
                      </a:blip>
                      <a:stretch>
                        <a:fillRect/>
                      </a:stretch>
                    </pic:blipFill>
                    <pic:spPr>
                      <a:xfrm>
                        <a:off x="0" y="0"/>
                        <a:ext cx="4275011" cy="3014931"/>
                      </a:xfrm>
                      <a:prstGeom prst="rect">
                        <a:avLst/>
                      </a:prstGeom>
                    </pic:spPr>
                  </pic:pic>
                </a:graphicData>
              </a:graphic>
            </wp:inline>
          </w:drawing>
        </w:r>
      </w:ins>
    </w:p>
    <w:p w14:paraId="798DEAB6" w14:textId="2E1EF6B8" w:rsidR="00D46FD1" w:rsidRPr="0033182C" w:rsidRDefault="00813475" w:rsidP="00813475">
      <w:pPr>
        <w:pStyle w:val="Caption"/>
        <w:jc w:val="center"/>
        <w:rPr>
          <w:rFonts w:cs="Times New Roman"/>
          <w:color w:val="auto"/>
          <w:sz w:val="22"/>
          <w:lang w:val="en-ID" w:eastAsia="id-ID"/>
        </w:rPr>
      </w:pPr>
      <w:bookmarkStart w:id="12072" w:name="_Toc23880279"/>
      <w:r w:rsidRPr="0033182C">
        <w:rPr>
          <w:rFonts w:cs="Times New Roman"/>
          <w:color w:val="auto"/>
          <w:sz w:val="22"/>
        </w:rPr>
        <w:t xml:space="preserve">Gambar </w:t>
      </w:r>
      <w:r w:rsidR="000B6C7D">
        <w:rPr>
          <w:rFonts w:cs="Times New Roman"/>
          <w:color w:val="auto"/>
          <w:sz w:val="22"/>
        </w:rPr>
        <w:fldChar w:fldCharType="begin"/>
      </w:r>
      <w:r w:rsidR="000B6C7D">
        <w:rPr>
          <w:rFonts w:cs="Times New Roman"/>
          <w:color w:val="auto"/>
          <w:sz w:val="22"/>
        </w:rPr>
        <w:instrText xml:space="preserve"> STYLEREF 1 \s </w:instrText>
      </w:r>
      <w:r w:rsidR="000B6C7D">
        <w:rPr>
          <w:rFonts w:cs="Times New Roman"/>
          <w:color w:val="auto"/>
          <w:sz w:val="22"/>
        </w:rPr>
        <w:fldChar w:fldCharType="separate"/>
      </w:r>
      <w:r w:rsidR="000B6C7D">
        <w:rPr>
          <w:rFonts w:cs="Times New Roman"/>
          <w:noProof/>
          <w:color w:val="auto"/>
          <w:sz w:val="22"/>
        </w:rPr>
        <w:t>B</w:t>
      </w:r>
      <w:r w:rsidR="000B6C7D">
        <w:rPr>
          <w:rFonts w:cs="Times New Roman"/>
          <w:color w:val="auto"/>
          <w:sz w:val="22"/>
        </w:rPr>
        <w:fldChar w:fldCharType="end"/>
      </w:r>
      <w:r w:rsidR="000B6C7D">
        <w:rPr>
          <w:rFonts w:cs="Times New Roman"/>
          <w:color w:val="auto"/>
          <w:sz w:val="22"/>
        </w:rPr>
        <w:t>.</w:t>
      </w:r>
      <w:r w:rsidR="000B6C7D">
        <w:rPr>
          <w:rFonts w:cs="Times New Roman"/>
          <w:color w:val="auto"/>
          <w:sz w:val="22"/>
        </w:rPr>
        <w:fldChar w:fldCharType="begin"/>
      </w:r>
      <w:r w:rsidR="000B6C7D">
        <w:rPr>
          <w:rFonts w:cs="Times New Roman"/>
          <w:color w:val="auto"/>
          <w:sz w:val="22"/>
        </w:rPr>
        <w:instrText xml:space="preserve"> SEQ Gambar \* ARABIC \s 1 </w:instrText>
      </w:r>
      <w:r w:rsidR="000B6C7D">
        <w:rPr>
          <w:rFonts w:cs="Times New Roman"/>
          <w:color w:val="auto"/>
          <w:sz w:val="22"/>
        </w:rPr>
        <w:fldChar w:fldCharType="separate"/>
      </w:r>
      <w:r w:rsidR="000B6C7D">
        <w:rPr>
          <w:rFonts w:cs="Times New Roman"/>
          <w:noProof/>
          <w:color w:val="auto"/>
          <w:sz w:val="22"/>
        </w:rPr>
        <w:t>1</w:t>
      </w:r>
      <w:r w:rsidR="000B6C7D">
        <w:rPr>
          <w:rFonts w:cs="Times New Roman"/>
          <w:color w:val="auto"/>
          <w:sz w:val="22"/>
        </w:rPr>
        <w:fldChar w:fldCharType="end"/>
      </w:r>
      <w:r w:rsidRPr="0033182C">
        <w:rPr>
          <w:rFonts w:cs="Times New Roman"/>
          <w:color w:val="auto"/>
          <w:sz w:val="22"/>
        </w:rPr>
        <w:t xml:space="preserve"> Activity Diagram Log In</w:t>
      </w:r>
      <w:bookmarkEnd w:id="12072"/>
    </w:p>
    <w:p w14:paraId="10BD858A" w14:textId="77777777" w:rsidR="00813475" w:rsidRPr="0033182C" w:rsidRDefault="00D46FD1" w:rsidP="00813475">
      <w:pPr>
        <w:keepNext/>
        <w:rPr>
          <w:rFonts w:cs="Times New Roman"/>
        </w:rPr>
      </w:pPr>
      <w:r w:rsidRPr="0033182C">
        <w:rPr>
          <w:rFonts w:cs="Times New Roman"/>
          <w:noProof/>
        </w:rPr>
        <w:drawing>
          <wp:inline distT="0" distB="0" distL="0" distR="0" wp14:anchorId="543AB41F" wp14:editId="43AA7D34">
            <wp:extent cx="4195482" cy="397188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 tambah user.jpg"/>
                    <pic:cNvPicPr/>
                  </pic:nvPicPr>
                  <pic:blipFill>
                    <a:blip r:embed="rId115">
                      <a:extLst>
                        <a:ext uri="{28A0092B-C50C-407E-A947-70E740481C1C}">
                          <a14:useLocalDpi xmlns:a14="http://schemas.microsoft.com/office/drawing/2010/main" val="0"/>
                        </a:ext>
                      </a:extLst>
                    </a:blip>
                    <a:stretch>
                      <a:fillRect/>
                    </a:stretch>
                  </pic:blipFill>
                  <pic:spPr>
                    <a:xfrm>
                      <a:off x="0" y="0"/>
                      <a:ext cx="4217113" cy="3992364"/>
                    </a:xfrm>
                    <a:prstGeom prst="rect">
                      <a:avLst/>
                    </a:prstGeom>
                  </pic:spPr>
                </pic:pic>
              </a:graphicData>
            </a:graphic>
          </wp:inline>
        </w:drawing>
      </w:r>
    </w:p>
    <w:p w14:paraId="0ED4461A" w14:textId="76217E7C" w:rsidR="00D46FD1" w:rsidRPr="0033182C" w:rsidRDefault="00813475" w:rsidP="00813475">
      <w:pPr>
        <w:pStyle w:val="Caption"/>
        <w:jc w:val="center"/>
        <w:rPr>
          <w:rFonts w:cs="Times New Roman"/>
          <w:i w:val="0"/>
          <w:color w:val="auto"/>
          <w:sz w:val="22"/>
          <w:lang w:val="en-ID" w:eastAsia="id-ID"/>
        </w:rPr>
      </w:pPr>
      <w:bookmarkStart w:id="12073" w:name="_Toc23880280"/>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2</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 xml:space="preserve">Activity Diagram </w:t>
      </w:r>
      <w:r w:rsidRPr="0033182C">
        <w:rPr>
          <w:rFonts w:cs="Times New Roman"/>
          <w:i w:val="0"/>
          <w:color w:val="auto"/>
          <w:sz w:val="22"/>
        </w:rPr>
        <w:t>Tambah User</w:t>
      </w:r>
      <w:bookmarkEnd w:id="12073"/>
    </w:p>
    <w:p w14:paraId="2EE7EF8F" w14:textId="77777777" w:rsidR="00813475" w:rsidRPr="0033182C" w:rsidRDefault="00D46FD1" w:rsidP="00813475">
      <w:pPr>
        <w:keepNext/>
        <w:rPr>
          <w:rFonts w:cs="Times New Roman"/>
        </w:rPr>
      </w:pPr>
      <w:r w:rsidRPr="0033182C">
        <w:rPr>
          <w:rFonts w:cs="Times New Roman"/>
          <w:noProof/>
        </w:rPr>
        <w:lastRenderedPageBreak/>
        <w:drawing>
          <wp:inline distT="0" distB="0" distL="0" distR="0" wp14:anchorId="2512E4BF" wp14:editId="76A8B772">
            <wp:extent cx="4954376" cy="469033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3. edit user.jpg"/>
                    <pic:cNvPicPr/>
                  </pic:nvPicPr>
                  <pic:blipFill>
                    <a:blip r:embed="rId116">
                      <a:extLst>
                        <a:ext uri="{28A0092B-C50C-407E-A947-70E740481C1C}">
                          <a14:useLocalDpi xmlns:a14="http://schemas.microsoft.com/office/drawing/2010/main" val="0"/>
                        </a:ext>
                      </a:extLst>
                    </a:blip>
                    <a:stretch>
                      <a:fillRect/>
                    </a:stretch>
                  </pic:blipFill>
                  <pic:spPr>
                    <a:xfrm>
                      <a:off x="0" y="0"/>
                      <a:ext cx="4969659" cy="4704803"/>
                    </a:xfrm>
                    <a:prstGeom prst="rect">
                      <a:avLst/>
                    </a:prstGeom>
                  </pic:spPr>
                </pic:pic>
              </a:graphicData>
            </a:graphic>
          </wp:inline>
        </w:drawing>
      </w:r>
    </w:p>
    <w:p w14:paraId="2E0A18AE" w14:textId="76660134" w:rsidR="00D46FD1" w:rsidRPr="0033182C" w:rsidRDefault="00813475" w:rsidP="00813475">
      <w:pPr>
        <w:pStyle w:val="Caption"/>
        <w:jc w:val="center"/>
        <w:rPr>
          <w:rFonts w:cs="Times New Roman"/>
          <w:color w:val="auto"/>
          <w:sz w:val="22"/>
          <w:lang w:val="en-ID" w:eastAsia="id-ID"/>
        </w:rPr>
      </w:pPr>
      <w:bookmarkStart w:id="12074" w:name="_Toc23880281"/>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3</w:t>
      </w:r>
      <w:r w:rsidR="000B6C7D">
        <w:rPr>
          <w:rFonts w:cs="Times New Roman"/>
          <w:i w:val="0"/>
          <w:color w:val="auto"/>
          <w:sz w:val="22"/>
        </w:rPr>
        <w:fldChar w:fldCharType="end"/>
      </w:r>
      <w:r w:rsidRPr="0033182C">
        <w:rPr>
          <w:rFonts w:cs="Times New Roman"/>
          <w:color w:val="auto"/>
          <w:sz w:val="22"/>
        </w:rPr>
        <w:t xml:space="preserve"> Activity Diagram </w:t>
      </w:r>
      <w:r w:rsidRPr="0033182C">
        <w:rPr>
          <w:rFonts w:cs="Times New Roman"/>
          <w:i w:val="0"/>
          <w:color w:val="auto"/>
          <w:sz w:val="22"/>
        </w:rPr>
        <w:t>Edit User</w:t>
      </w:r>
      <w:bookmarkEnd w:id="12074"/>
    </w:p>
    <w:p w14:paraId="1765152C" w14:textId="77777777" w:rsidR="00813475" w:rsidRPr="0033182C" w:rsidRDefault="00D46FD1" w:rsidP="00813475">
      <w:pPr>
        <w:keepNext/>
        <w:rPr>
          <w:rFonts w:cs="Times New Roman"/>
        </w:rPr>
      </w:pPr>
      <w:r w:rsidRPr="0033182C">
        <w:rPr>
          <w:rFonts w:cs="Times New Roman"/>
          <w:noProof/>
        </w:rPr>
        <w:drawing>
          <wp:inline distT="0" distB="0" distL="0" distR="0" wp14:anchorId="742C4DD5" wp14:editId="2142429F">
            <wp:extent cx="5039995" cy="2630805"/>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 history login.jpg"/>
                    <pic:cNvPicPr/>
                  </pic:nvPicPr>
                  <pic:blipFill>
                    <a:blip r:embed="rId117">
                      <a:extLst>
                        <a:ext uri="{28A0092B-C50C-407E-A947-70E740481C1C}">
                          <a14:useLocalDpi xmlns:a14="http://schemas.microsoft.com/office/drawing/2010/main" val="0"/>
                        </a:ext>
                      </a:extLst>
                    </a:blip>
                    <a:stretch>
                      <a:fillRect/>
                    </a:stretch>
                  </pic:blipFill>
                  <pic:spPr>
                    <a:xfrm>
                      <a:off x="0" y="0"/>
                      <a:ext cx="5039995" cy="2630805"/>
                    </a:xfrm>
                    <a:prstGeom prst="rect">
                      <a:avLst/>
                    </a:prstGeom>
                  </pic:spPr>
                </pic:pic>
              </a:graphicData>
            </a:graphic>
          </wp:inline>
        </w:drawing>
      </w:r>
    </w:p>
    <w:p w14:paraId="41C49F4E" w14:textId="55D58280" w:rsidR="00D46FD1" w:rsidRPr="0033182C" w:rsidRDefault="00813475" w:rsidP="00813475">
      <w:pPr>
        <w:pStyle w:val="Caption"/>
        <w:jc w:val="center"/>
        <w:rPr>
          <w:rFonts w:cs="Times New Roman"/>
          <w:i w:val="0"/>
          <w:color w:val="auto"/>
          <w:sz w:val="22"/>
          <w:lang w:val="en-ID" w:eastAsia="id-ID"/>
        </w:rPr>
      </w:pPr>
      <w:bookmarkStart w:id="12075" w:name="_Toc23880282"/>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4</w:t>
      </w:r>
      <w:r w:rsidR="000B6C7D">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 Log In</w:t>
      </w:r>
      <w:bookmarkEnd w:id="12075"/>
    </w:p>
    <w:p w14:paraId="4AD6586E" w14:textId="77777777" w:rsidR="00813475" w:rsidRPr="0033182C" w:rsidRDefault="00D46FD1" w:rsidP="00813475">
      <w:pPr>
        <w:keepNext/>
        <w:rPr>
          <w:rFonts w:cs="Times New Roman"/>
        </w:rPr>
      </w:pPr>
      <w:r w:rsidRPr="0033182C">
        <w:rPr>
          <w:rFonts w:cs="Times New Roman"/>
          <w:noProof/>
        </w:rPr>
        <w:lastRenderedPageBreak/>
        <w:drawing>
          <wp:inline distT="0" distB="0" distL="0" distR="0" wp14:anchorId="48B3DB7C" wp14:editId="36B8769B">
            <wp:extent cx="4422085" cy="2302136"/>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 Lihat Data History Tracker.jpg"/>
                    <pic:cNvPicPr/>
                  </pic:nvPicPr>
                  <pic:blipFill>
                    <a:blip r:embed="rId118">
                      <a:extLst>
                        <a:ext uri="{28A0092B-C50C-407E-A947-70E740481C1C}">
                          <a14:useLocalDpi xmlns:a14="http://schemas.microsoft.com/office/drawing/2010/main" val="0"/>
                        </a:ext>
                      </a:extLst>
                    </a:blip>
                    <a:stretch>
                      <a:fillRect/>
                    </a:stretch>
                  </pic:blipFill>
                  <pic:spPr>
                    <a:xfrm>
                      <a:off x="0" y="0"/>
                      <a:ext cx="4434181" cy="2308433"/>
                    </a:xfrm>
                    <a:prstGeom prst="rect">
                      <a:avLst/>
                    </a:prstGeom>
                  </pic:spPr>
                </pic:pic>
              </a:graphicData>
            </a:graphic>
          </wp:inline>
        </w:drawing>
      </w:r>
    </w:p>
    <w:p w14:paraId="72E89C62" w14:textId="5B859616" w:rsidR="00D46FD1" w:rsidRPr="0033182C" w:rsidRDefault="00813475" w:rsidP="00813475">
      <w:pPr>
        <w:pStyle w:val="Caption"/>
        <w:jc w:val="center"/>
        <w:rPr>
          <w:rFonts w:cs="Times New Roman"/>
          <w:i w:val="0"/>
          <w:color w:val="auto"/>
          <w:sz w:val="22"/>
          <w:lang w:val="en-ID" w:eastAsia="id-ID"/>
        </w:rPr>
      </w:pPr>
      <w:bookmarkStart w:id="12076" w:name="_Toc23880283"/>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5</w:t>
      </w:r>
      <w:r w:rsidR="000B6C7D">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 Tracker</w:t>
      </w:r>
      <w:bookmarkEnd w:id="12076"/>
    </w:p>
    <w:p w14:paraId="7613EF6C" w14:textId="27A85EE9" w:rsidR="00813475" w:rsidRPr="0033182C" w:rsidRDefault="008F5525" w:rsidP="00813475">
      <w:pPr>
        <w:keepNext/>
        <w:rPr>
          <w:rFonts w:cs="Times New Roman"/>
        </w:rPr>
      </w:pPr>
      <w:r w:rsidRPr="0033182C">
        <w:rPr>
          <w:rFonts w:cs="Times New Roman"/>
          <w:noProof/>
        </w:rPr>
        <w:drawing>
          <wp:inline distT="0" distB="0" distL="0" distR="0" wp14:anchorId="014DD92E" wp14:editId="50CC1111">
            <wp:extent cx="4500081" cy="237562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06911" cy="2379230"/>
                    </a:xfrm>
                    <a:prstGeom prst="rect">
                      <a:avLst/>
                    </a:prstGeom>
                  </pic:spPr>
                </pic:pic>
              </a:graphicData>
            </a:graphic>
          </wp:inline>
        </w:drawing>
      </w:r>
    </w:p>
    <w:p w14:paraId="75D4FBC4" w14:textId="33B41809" w:rsidR="00813475" w:rsidRPr="0033182C" w:rsidRDefault="00813475" w:rsidP="00813475">
      <w:pPr>
        <w:pStyle w:val="Caption"/>
        <w:jc w:val="center"/>
        <w:rPr>
          <w:rFonts w:cs="Times New Roman"/>
          <w:i w:val="0"/>
          <w:color w:val="auto"/>
          <w:sz w:val="22"/>
        </w:rPr>
      </w:pPr>
      <w:bookmarkStart w:id="12077" w:name="_Toc23880284"/>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6</w:t>
      </w:r>
      <w:r w:rsidR="000B6C7D">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w:t>
      </w:r>
      <w:r w:rsidRPr="0033182C">
        <w:rPr>
          <w:rFonts w:cs="Times New Roman"/>
          <w:i w:val="0"/>
          <w:color w:val="auto"/>
          <w:sz w:val="22"/>
        </w:rPr>
        <w:t xml:space="preserve"> Aktuator</w:t>
      </w:r>
      <w:bookmarkEnd w:id="12077"/>
    </w:p>
    <w:p w14:paraId="06C6752E" w14:textId="77777777" w:rsidR="003953F7" w:rsidRPr="0033182C" w:rsidRDefault="00D46FD1" w:rsidP="003953F7">
      <w:pPr>
        <w:keepNext/>
        <w:rPr>
          <w:rFonts w:cs="Times New Roman"/>
        </w:rPr>
      </w:pPr>
      <w:r w:rsidRPr="0033182C">
        <w:rPr>
          <w:rFonts w:cs="Times New Roman"/>
          <w:noProof/>
        </w:rPr>
        <w:drawing>
          <wp:inline distT="0" distB="0" distL="0" distR="0" wp14:anchorId="5C83E8EE" wp14:editId="4FDD3EF8">
            <wp:extent cx="4513391" cy="2355925"/>
            <wp:effectExtent l="0" t="0" r="190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 Lihat Grafik Sensor.jpg"/>
                    <pic:cNvPicPr/>
                  </pic:nvPicPr>
                  <pic:blipFill>
                    <a:blip r:embed="rId120">
                      <a:extLst>
                        <a:ext uri="{28A0092B-C50C-407E-A947-70E740481C1C}">
                          <a14:useLocalDpi xmlns:a14="http://schemas.microsoft.com/office/drawing/2010/main" val="0"/>
                        </a:ext>
                      </a:extLst>
                    </a:blip>
                    <a:stretch>
                      <a:fillRect/>
                    </a:stretch>
                  </pic:blipFill>
                  <pic:spPr>
                    <a:xfrm>
                      <a:off x="0" y="0"/>
                      <a:ext cx="4528848" cy="2363993"/>
                    </a:xfrm>
                    <a:prstGeom prst="rect">
                      <a:avLst/>
                    </a:prstGeom>
                  </pic:spPr>
                </pic:pic>
              </a:graphicData>
            </a:graphic>
          </wp:inline>
        </w:drawing>
      </w:r>
    </w:p>
    <w:p w14:paraId="6357F9A8" w14:textId="4302836A" w:rsidR="003953F7" w:rsidRPr="0033182C" w:rsidRDefault="003953F7" w:rsidP="003953F7">
      <w:pPr>
        <w:pStyle w:val="Caption"/>
        <w:jc w:val="center"/>
        <w:rPr>
          <w:rFonts w:cs="Times New Roman"/>
          <w:i w:val="0"/>
          <w:color w:val="auto"/>
          <w:sz w:val="22"/>
          <w:lang w:val="en-ID" w:eastAsia="id-ID"/>
        </w:rPr>
      </w:pPr>
      <w:bookmarkStart w:id="12078" w:name="_Toc23880285"/>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7</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Activity Diagram</w:t>
      </w:r>
      <w:r w:rsidRPr="0033182C">
        <w:rPr>
          <w:rFonts w:cs="Times New Roman"/>
          <w:i w:val="0"/>
          <w:color w:val="auto"/>
          <w:sz w:val="22"/>
        </w:rPr>
        <w:t xml:space="preserve"> Grafik Sensor</w:t>
      </w:r>
      <w:bookmarkEnd w:id="12078"/>
    </w:p>
    <w:p w14:paraId="705A9AB0" w14:textId="77777777" w:rsidR="003953F7" w:rsidRPr="0033182C" w:rsidRDefault="00D46FD1" w:rsidP="003953F7">
      <w:pPr>
        <w:keepNext/>
        <w:rPr>
          <w:rFonts w:cs="Times New Roman"/>
        </w:rPr>
      </w:pPr>
      <w:r w:rsidRPr="0033182C">
        <w:rPr>
          <w:rFonts w:cs="Times New Roman"/>
          <w:noProof/>
        </w:rPr>
        <w:lastRenderedPageBreak/>
        <w:drawing>
          <wp:inline distT="0" distB="0" distL="0" distR="0" wp14:anchorId="2CA46FD5" wp14:editId="56DF75E9">
            <wp:extent cx="4561242" cy="2374582"/>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 Lihat Data Nilai Setpoint.jpg"/>
                    <pic:cNvPicPr/>
                  </pic:nvPicPr>
                  <pic:blipFill>
                    <a:blip r:embed="rId121">
                      <a:extLst>
                        <a:ext uri="{28A0092B-C50C-407E-A947-70E740481C1C}">
                          <a14:useLocalDpi xmlns:a14="http://schemas.microsoft.com/office/drawing/2010/main" val="0"/>
                        </a:ext>
                      </a:extLst>
                    </a:blip>
                    <a:stretch>
                      <a:fillRect/>
                    </a:stretch>
                  </pic:blipFill>
                  <pic:spPr>
                    <a:xfrm>
                      <a:off x="0" y="0"/>
                      <a:ext cx="4567182" cy="2377674"/>
                    </a:xfrm>
                    <a:prstGeom prst="rect">
                      <a:avLst/>
                    </a:prstGeom>
                  </pic:spPr>
                </pic:pic>
              </a:graphicData>
            </a:graphic>
          </wp:inline>
        </w:drawing>
      </w:r>
    </w:p>
    <w:p w14:paraId="604D7F74" w14:textId="3BEEFCFD" w:rsidR="003953F7" w:rsidRPr="0033182C" w:rsidRDefault="003953F7" w:rsidP="003953F7">
      <w:pPr>
        <w:pStyle w:val="Caption"/>
        <w:jc w:val="center"/>
        <w:rPr>
          <w:rFonts w:cs="Times New Roman"/>
          <w:i w:val="0"/>
          <w:color w:val="auto"/>
          <w:sz w:val="22"/>
        </w:rPr>
      </w:pPr>
      <w:bookmarkStart w:id="12079" w:name="_Toc23880286"/>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8</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Activity Diagram</w:t>
      </w:r>
      <w:r w:rsidRPr="0033182C">
        <w:rPr>
          <w:rFonts w:cs="Times New Roman"/>
          <w:i w:val="0"/>
          <w:color w:val="auto"/>
          <w:sz w:val="22"/>
        </w:rPr>
        <w:t xml:space="preserve"> Lihat Nilai </w:t>
      </w:r>
      <w:r w:rsidRPr="0033182C">
        <w:rPr>
          <w:rFonts w:cs="Times New Roman"/>
          <w:color w:val="auto"/>
          <w:sz w:val="22"/>
        </w:rPr>
        <w:t>Setpoint</w:t>
      </w:r>
      <w:bookmarkEnd w:id="12079"/>
    </w:p>
    <w:p w14:paraId="1BDAD580"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drawing>
          <wp:inline distT="0" distB="0" distL="0" distR="0" wp14:anchorId="14E40680" wp14:editId="07282774">
            <wp:extent cx="4593515" cy="2367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 Lihat Grafik Tracker.jpg"/>
                    <pic:cNvPicPr/>
                  </pic:nvPicPr>
                  <pic:blipFill>
                    <a:blip r:embed="rId122">
                      <a:extLst>
                        <a:ext uri="{28A0092B-C50C-407E-A947-70E740481C1C}">
                          <a14:useLocalDpi xmlns:a14="http://schemas.microsoft.com/office/drawing/2010/main" val="0"/>
                        </a:ext>
                      </a:extLst>
                    </a:blip>
                    <a:stretch>
                      <a:fillRect/>
                    </a:stretch>
                  </pic:blipFill>
                  <pic:spPr>
                    <a:xfrm>
                      <a:off x="0" y="0"/>
                      <a:ext cx="4599177" cy="2369993"/>
                    </a:xfrm>
                    <a:prstGeom prst="rect">
                      <a:avLst/>
                    </a:prstGeom>
                  </pic:spPr>
                </pic:pic>
              </a:graphicData>
            </a:graphic>
          </wp:inline>
        </w:drawing>
      </w:r>
    </w:p>
    <w:p w14:paraId="24946CE0" w14:textId="0F867062" w:rsidR="003953F7" w:rsidRPr="0033182C" w:rsidRDefault="003953F7" w:rsidP="003953F7">
      <w:pPr>
        <w:pStyle w:val="Caption"/>
        <w:jc w:val="center"/>
        <w:rPr>
          <w:rFonts w:cs="Times New Roman"/>
          <w:color w:val="auto"/>
          <w:sz w:val="28"/>
        </w:rPr>
      </w:pPr>
      <w:bookmarkStart w:id="12080" w:name="_Toc23880287"/>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9</w:t>
      </w:r>
      <w:r w:rsidR="000B6C7D">
        <w:rPr>
          <w:rFonts w:cs="Times New Roman"/>
          <w:i w:val="0"/>
          <w:color w:val="auto"/>
          <w:sz w:val="22"/>
        </w:rPr>
        <w:fldChar w:fldCharType="end"/>
      </w:r>
      <w:r w:rsidRPr="0033182C">
        <w:rPr>
          <w:rFonts w:cs="Times New Roman"/>
          <w:color w:val="auto"/>
          <w:sz w:val="22"/>
        </w:rPr>
        <w:t xml:space="preserve"> Activity Diagram </w:t>
      </w:r>
      <w:r w:rsidRPr="0033182C">
        <w:rPr>
          <w:rFonts w:cs="Times New Roman"/>
          <w:i w:val="0"/>
          <w:color w:val="auto"/>
          <w:sz w:val="22"/>
        </w:rPr>
        <w:t xml:space="preserve">Grafik </w:t>
      </w:r>
      <w:r w:rsidRPr="0033182C">
        <w:rPr>
          <w:rFonts w:cs="Times New Roman"/>
          <w:color w:val="auto"/>
          <w:sz w:val="22"/>
        </w:rPr>
        <w:t>Tracker</w:t>
      </w:r>
      <w:bookmarkEnd w:id="12080"/>
    </w:p>
    <w:p w14:paraId="48F2960D"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drawing>
          <wp:inline distT="0" distB="0" distL="0" distR="0" wp14:anchorId="15DD8BBF" wp14:editId="6664A943">
            <wp:extent cx="4604273" cy="2452093"/>
            <wp:effectExtent l="0" t="0" r="635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0. Lihat Grafik Aktuator.jpg"/>
                    <pic:cNvPicPr/>
                  </pic:nvPicPr>
                  <pic:blipFill>
                    <a:blip r:embed="rId123">
                      <a:extLst>
                        <a:ext uri="{28A0092B-C50C-407E-A947-70E740481C1C}">
                          <a14:useLocalDpi xmlns:a14="http://schemas.microsoft.com/office/drawing/2010/main" val="0"/>
                        </a:ext>
                      </a:extLst>
                    </a:blip>
                    <a:stretch>
                      <a:fillRect/>
                    </a:stretch>
                  </pic:blipFill>
                  <pic:spPr>
                    <a:xfrm>
                      <a:off x="0" y="0"/>
                      <a:ext cx="4608207" cy="2454188"/>
                    </a:xfrm>
                    <a:prstGeom prst="rect">
                      <a:avLst/>
                    </a:prstGeom>
                  </pic:spPr>
                </pic:pic>
              </a:graphicData>
            </a:graphic>
          </wp:inline>
        </w:drawing>
      </w:r>
    </w:p>
    <w:p w14:paraId="0EE3630D" w14:textId="2933F4A7" w:rsidR="003953F7" w:rsidRPr="0033182C" w:rsidRDefault="003953F7" w:rsidP="003953F7">
      <w:pPr>
        <w:pStyle w:val="Caption"/>
        <w:jc w:val="center"/>
        <w:rPr>
          <w:rFonts w:cs="Times New Roman"/>
          <w:i w:val="0"/>
          <w:color w:val="auto"/>
          <w:sz w:val="28"/>
        </w:rPr>
      </w:pPr>
      <w:bookmarkStart w:id="12081" w:name="_Toc23880288"/>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10</w:t>
      </w:r>
      <w:r w:rsidR="000B6C7D">
        <w:rPr>
          <w:rFonts w:cs="Times New Roman"/>
          <w:i w:val="0"/>
          <w:color w:val="auto"/>
          <w:sz w:val="22"/>
        </w:rPr>
        <w:fldChar w:fldCharType="end"/>
      </w:r>
      <w:r w:rsidRPr="0033182C">
        <w:rPr>
          <w:rFonts w:cs="Times New Roman"/>
          <w:color w:val="auto"/>
          <w:sz w:val="22"/>
        </w:rPr>
        <w:t xml:space="preserve"> Activity Diagram</w:t>
      </w:r>
      <w:r w:rsidRPr="0033182C">
        <w:rPr>
          <w:rFonts w:cs="Times New Roman"/>
          <w:i w:val="0"/>
          <w:color w:val="auto"/>
          <w:sz w:val="22"/>
        </w:rPr>
        <w:t xml:space="preserve"> Grafik Aktuator</w:t>
      </w:r>
      <w:bookmarkEnd w:id="12081"/>
    </w:p>
    <w:p w14:paraId="6680E622"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lastRenderedPageBreak/>
        <w:drawing>
          <wp:inline distT="0" distB="0" distL="0" distR="0" wp14:anchorId="2A33ECC9" wp14:editId="5E3328C1">
            <wp:extent cx="4206240" cy="2195597"/>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1. Log out.jpg"/>
                    <pic:cNvPicPr/>
                  </pic:nvPicPr>
                  <pic:blipFill>
                    <a:blip r:embed="rId124">
                      <a:extLst>
                        <a:ext uri="{28A0092B-C50C-407E-A947-70E740481C1C}">
                          <a14:useLocalDpi xmlns:a14="http://schemas.microsoft.com/office/drawing/2010/main" val="0"/>
                        </a:ext>
                      </a:extLst>
                    </a:blip>
                    <a:stretch>
                      <a:fillRect/>
                    </a:stretch>
                  </pic:blipFill>
                  <pic:spPr>
                    <a:xfrm>
                      <a:off x="0" y="0"/>
                      <a:ext cx="4222370" cy="2204017"/>
                    </a:xfrm>
                    <a:prstGeom prst="rect">
                      <a:avLst/>
                    </a:prstGeom>
                  </pic:spPr>
                </pic:pic>
              </a:graphicData>
            </a:graphic>
          </wp:inline>
        </w:drawing>
      </w:r>
    </w:p>
    <w:p w14:paraId="5091B1B8" w14:textId="1EDBB6B5" w:rsidR="00D46FD1" w:rsidRPr="0033182C" w:rsidRDefault="003953F7" w:rsidP="003953F7">
      <w:pPr>
        <w:pStyle w:val="Caption"/>
        <w:jc w:val="center"/>
        <w:rPr>
          <w:rFonts w:cs="Times New Roman"/>
          <w:color w:val="auto"/>
          <w:sz w:val="28"/>
        </w:rPr>
      </w:pPr>
      <w:bookmarkStart w:id="12082" w:name="_Toc23880289"/>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11</w:t>
      </w:r>
      <w:r w:rsidR="000B6C7D">
        <w:rPr>
          <w:rFonts w:cs="Times New Roman"/>
          <w:i w:val="0"/>
          <w:color w:val="auto"/>
          <w:sz w:val="22"/>
        </w:rPr>
        <w:fldChar w:fldCharType="end"/>
      </w:r>
      <w:r w:rsidRPr="0033182C">
        <w:rPr>
          <w:rFonts w:cs="Times New Roman"/>
          <w:color w:val="auto"/>
          <w:sz w:val="22"/>
        </w:rPr>
        <w:t xml:space="preserve"> Activity Diagram Log Out</w:t>
      </w:r>
      <w:bookmarkEnd w:id="12082"/>
    </w:p>
    <w:p w14:paraId="29BEEC29" w14:textId="629372D1" w:rsidR="003953F7" w:rsidRPr="0033182C" w:rsidRDefault="003953F7" w:rsidP="003953F7">
      <w:pPr>
        <w:pStyle w:val="Heading1"/>
        <w:numPr>
          <w:ilvl w:val="0"/>
          <w:numId w:val="56"/>
        </w:numPr>
        <w:ind w:left="142"/>
        <w:jc w:val="both"/>
      </w:pPr>
      <w:bookmarkStart w:id="12083" w:name="_Toc23881724"/>
      <w:r w:rsidRPr="0033182C">
        <w:rPr>
          <w:i/>
        </w:rPr>
        <w:t>Sequence Diagram</w:t>
      </w:r>
      <w:bookmarkEnd w:id="12083"/>
    </w:p>
    <w:p w14:paraId="3A20FEC2" w14:textId="77777777" w:rsidR="00543BB8" w:rsidRPr="0033182C" w:rsidRDefault="00D46FD1" w:rsidP="00543BB8">
      <w:pPr>
        <w:keepNext/>
        <w:rPr>
          <w:rFonts w:cs="Times New Roman"/>
        </w:rPr>
      </w:pPr>
      <w:r w:rsidRPr="0033182C">
        <w:rPr>
          <w:rFonts w:cs="Times New Roman"/>
          <w:noProof/>
        </w:rPr>
        <w:drawing>
          <wp:inline distT="0" distB="0" distL="0" distR="0" wp14:anchorId="3E5030B0" wp14:editId="5EEB8FB3">
            <wp:extent cx="4389120" cy="2529951"/>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ogin.png"/>
                    <pic:cNvPicPr/>
                  </pic:nvPicPr>
                  <pic:blipFill>
                    <a:blip r:embed="rId125">
                      <a:extLst>
                        <a:ext uri="{28A0092B-C50C-407E-A947-70E740481C1C}">
                          <a14:useLocalDpi xmlns:a14="http://schemas.microsoft.com/office/drawing/2010/main" val="0"/>
                        </a:ext>
                      </a:extLst>
                    </a:blip>
                    <a:stretch>
                      <a:fillRect/>
                    </a:stretch>
                  </pic:blipFill>
                  <pic:spPr>
                    <a:xfrm>
                      <a:off x="0" y="0"/>
                      <a:ext cx="4404138" cy="2538607"/>
                    </a:xfrm>
                    <a:prstGeom prst="rect">
                      <a:avLst/>
                    </a:prstGeom>
                  </pic:spPr>
                </pic:pic>
              </a:graphicData>
            </a:graphic>
          </wp:inline>
        </w:drawing>
      </w:r>
    </w:p>
    <w:p w14:paraId="7F9C7361" w14:textId="1AAC6C20" w:rsidR="00D46FD1" w:rsidRPr="0033182C" w:rsidRDefault="00543BB8" w:rsidP="00543BB8">
      <w:pPr>
        <w:pStyle w:val="Caption"/>
        <w:jc w:val="center"/>
        <w:rPr>
          <w:rFonts w:cs="Times New Roman"/>
          <w:i w:val="0"/>
          <w:color w:val="auto"/>
          <w:sz w:val="22"/>
          <w:lang w:val="en-ID" w:eastAsia="id-ID"/>
        </w:rPr>
      </w:pPr>
      <w:bookmarkStart w:id="12084" w:name="_Toc23880290"/>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Log In</w:t>
      </w:r>
      <w:bookmarkEnd w:id="12084"/>
    </w:p>
    <w:p w14:paraId="7DE645AB" w14:textId="77777777" w:rsidR="00543BB8" w:rsidRPr="0033182C" w:rsidRDefault="00D46FD1" w:rsidP="00543BB8">
      <w:pPr>
        <w:keepNext/>
        <w:rPr>
          <w:rFonts w:cs="Times New Roman"/>
        </w:rPr>
      </w:pPr>
      <w:r w:rsidRPr="0033182C">
        <w:rPr>
          <w:rFonts w:cs="Times New Roman"/>
          <w:noProof/>
        </w:rPr>
        <w:drawing>
          <wp:inline distT="0" distB="0" distL="0" distR="0" wp14:anchorId="053E8CBE" wp14:editId="72EC2F35">
            <wp:extent cx="4305046" cy="2000922"/>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ambah user.png"/>
                    <pic:cNvPicPr/>
                  </pic:nvPicPr>
                  <pic:blipFill>
                    <a:blip r:embed="rId126">
                      <a:extLst>
                        <a:ext uri="{28A0092B-C50C-407E-A947-70E740481C1C}">
                          <a14:useLocalDpi xmlns:a14="http://schemas.microsoft.com/office/drawing/2010/main" val="0"/>
                        </a:ext>
                      </a:extLst>
                    </a:blip>
                    <a:stretch>
                      <a:fillRect/>
                    </a:stretch>
                  </pic:blipFill>
                  <pic:spPr>
                    <a:xfrm>
                      <a:off x="0" y="0"/>
                      <a:ext cx="4323127" cy="2009326"/>
                    </a:xfrm>
                    <a:prstGeom prst="rect">
                      <a:avLst/>
                    </a:prstGeom>
                  </pic:spPr>
                </pic:pic>
              </a:graphicData>
            </a:graphic>
          </wp:inline>
        </w:drawing>
      </w:r>
    </w:p>
    <w:p w14:paraId="171E7B2C" w14:textId="6068078F" w:rsidR="00D46FD1" w:rsidRPr="0033182C" w:rsidRDefault="00543BB8" w:rsidP="00543BB8">
      <w:pPr>
        <w:pStyle w:val="Caption"/>
        <w:jc w:val="center"/>
        <w:rPr>
          <w:rFonts w:cs="Times New Roman"/>
          <w:i w:val="0"/>
          <w:color w:val="auto"/>
          <w:sz w:val="22"/>
          <w:lang w:val="en-ID" w:eastAsia="id-ID"/>
        </w:rPr>
      </w:pPr>
      <w:bookmarkStart w:id="12085" w:name="_Toc23880291"/>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2</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Tambah User</w:t>
      </w:r>
      <w:bookmarkEnd w:id="12085"/>
    </w:p>
    <w:p w14:paraId="2D489588" w14:textId="77777777" w:rsidR="00543BB8" w:rsidRPr="0033182C" w:rsidRDefault="00D46FD1" w:rsidP="00543BB8">
      <w:pPr>
        <w:keepNext/>
        <w:rPr>
          <w:rFonts w:cs="Times New Roman"/>
        </w:rPr>
      </w:pPr>
      <w:r w:rsidRPr="0033182C">
        <w:rPr>
          <w:rFonts w:cs="Times New Roman"/>
          <w:noProof/>
        </w:rPr>
        <w:lastRenderedPageBreak/>
        <w:drawing>
          <wp:inline distT="0" distB="0" distL="0" distR="0" wp14:anchorId="08082C28" wp14:editId="1B7539B7">
            <wp:extent cx="5039995" cy="2342515"/>
            <wp:effectExtent l="0" t="0" r="825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dit user.png"/>
                    <pic:cNvPicPr/>
                  </pic:nvPicPr>
                  <pic:blipFill>
                    <a:blip r:embed="rId127">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107EC2BB" w14:textId="5E11D567" w:rsidR="00D46FD1" w:rsidRPr="0033182C" w:rsidRDefault="00543BB8" w:rsidP="00543BB8">
      <w:pPr>
        <w:pStyle w:val="Caption"/>
        <w:jc w:val="center"/>
        <w:rPr>
          <w:rFonts w:cs="Times New Roman"/>
          <w:i w:val="0"/>
          <w:color w:val="auto"/>
          <w:sz w:val="22"/>
          <w:lang w:val="en-ID" w:eastAsia="id-ID"/>
        </w:rPr>
      </w:pPr>
      <w:bookmarkStart w:id="12086" w:name="_Toc23880292"/>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3</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Edit User</w:t>
      </w:r>
      <w:bookmarkEnd w:id="12086"/>
    </w:p>
    <w:p w14:paraId="6ECA6958" w14:textId="77777777" w:rsidR="00543BB8" w:rsidRPr="0033182C" w:rsidRDefault="00D46FD1" w:rsidP="00543BB8">
      <w:pPr>
        <w:keepNext/>
        <w:rPr>
          <w:rFonts w:cs="Times New Roman"/>
        </w:rPr>
      </w:pPr>
      <w:r w:rsidRPr="0033182C">
        <w:rPr>
          <w:rFonts w:cs="Times New Roman"/>
          <w:noProof/>
        </w:rPr>
        <w:drawing>
          <wp:inline distT="0" distB="0" distL="0" distR="0" wp14:anchorId="5342353F" wp14:editId="3F7A7753">
            <wp:extent cx="5039995" cy="2342515"/>
            <wp:effectExtent l="0" t="0" r="8255"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history login.png"/>
                    <pic:cNvPicPr/>
                  </pic:nvPicPr>
                  <pic:blipFill>
                    <a:blip r:embed="rId128">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5A27A5CA" w14:textId="310066AD" w:rsidR="00D46FD1" w:rsidRPr="0033182C" w:rsidRDefault="00543BB8" w:rsidP="00543BB8">
      <w:pPr>
        <w:pStyle w:val="Caption"/>
        <w:jc w:val="center"/>
        <w:rPr>
          <w:rFonts w:cs="Times New Roman"/>
          <w:i w:val="0"/>
          <w:color w:val="auto"/>
          <w:sz w:val="22"/>
          <w:lang w:val="en-ID" w:eastAsia="id-ID"/>
        </w:rPr>
      </w:pPr>
      <w:bookmarkStart w:id="12087" w:name="_Toc23880293"/>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4</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Lihat </w:t>
      </w:r>
      <w:r w:rsidRPr="0033182C">
        <w:rPr>
          <w:rFonts w:cs="Times New Roman"/>
          <w:color w:val="auto"/>
          <w:sz w:val="22"/>
        </w:rPr>
        <w:t>History Log In</w:t>
      </w:r>
      <w:bookmarkEnd w:id="12087"/>
    </w:p>
    <w:p w14:paraId="135DC831" w14:textId="77777777" w:rsidR="00543BB8" w:rsidRPr="0033182C" w:rsidRDefault="00D46FD1" w:rsidP="00543BB8">
      <w:pPr>
        <w:keepNext/>
        <w:rPr>
          <w:rFonts w:cs="Times New Roman"/>
        </w:rPr>
      </w:pPr>
      <w:r w:rsidRPr="0033182C">
        <w:rPr>
          <w:rFonts w:cs="Times New Roman"/>
          <w:noProof/>
        </w:rPr>
        <w:drawing>
          <wp:inline distT="0" distB="0" distL="0" distR="0" wp14:anchorId="6720F7DB" wp14:editId="3207A9A7">
            <wp:extent cx="4227755" cy="1964998"/>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history tracker.png"/>
                    <pic:cNvPicPr/>
                  </pic:nvPicPr>
                  <pic:blipFill>
                    <a:blip r:embed="rId129">
                      <a:extLst>
                        <a:ext uri="{28A0092B-C50C-407E-A947-70E740481C1C}">
                          <a14:useLocalDpi xmlns:a14="http://schemas.microsoft.com/office/drawing/2010/main" val="0"/>
                        </a:ext>
                      </a:extLst>
                    </a:blip>
                    <a:stretch>
                      <a:fillRect/>
                    </a:stretch>
                  </pic:blipFill>
                  <pic:spPr>
                    <a:xfrm>
                      <a:off x="0" y="0"/>
                      <a:ext cx="4229201" cy="1965670"/>
                    </a:xfrm>
                    <a:prstGeom prst="rect">
                      <a:avLst/>
                    </a:prstGeom>
                  </pic:spPr>
                </pic:pic>
              </a:graphicData>
            </a:graphic>
          </wp:inline>
        </w:drawing>
      </w:r>
    </w:p>
    <w:p w14:paraId="28BCA705" w14:textId="65231A75" w:rsidR="00D46FD1" w:rsidRPr="0033182C" w:rsidRDefault="00543BB8" w:rsidP="00543BB8">
      <w:pPr>
        <w:pStyle w:val="Caption"/>
        <w:jc w:val="center"/>
        <w:rPr>
          <w:rFonts w:cs="Times New Roman"/>
          <w:color w:val="auto"/>
          <w:sz w:val="22"/>
          <w:lang w:val="en-ID" w:eastAsia="id-ID"/>
        </w:rPr>
      </w:pPr>
      <w:bookmarkStart w:id="12088" w:name="_Toc23880294"/>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5</w:t>
      </w:r>
      <w:r w:rsidR="000B6C7D">
        <w:rPr>
          <w:rFonts w:cs="Times New Roman"/>
          <w:i w:val="0"/>
          <w:color w:val="auto"/>
          <w:sz w:val="22"/>
        </w:rPr>
        <w:fldChar w:fldCharType="end"/>
      </w:r>
      <w:r w:rsidRPr="0033182C">
        <w:rPr>
          <w:rFonts w:cs="Times New Roman"/>
          <w:color w:val="auto"/>
          <w:sz w:val="22"/>
        </w:rPr>
        <w:t xml:space="preserve"> Sequence Diagram  </w:t>
      </w:r>
      <w:r w:rsidRPr="0033182C">
        <w:rPr>
          <w:rFonts w:cs="Times New Roman"/>
          <w:i w:val="0"/>
          <w:color w:val="auto"/>
          <w:sz w:val="22"/>
        </w:rPr>
        <w:t>Lihat</w:t>
      </w:r>
      <w:r w:rsidRPr="0033182C">
        <w:rPr>
          <w:rFonts w:cs="Times New Roman"/>
          <w:color w:val="auto"/>
          <w:sz w:val="22"/>
        </w:rPr>
        <w:t xml:space="preserve"> History Tracker</w:t>
      </w:r>
      <w:bookmarkEnd w:id="12088"/>
    </w:p>
    <w:p w14:paraId="64D84FA4" w14:textId="77777777" w:rsidR="00D46FD1" w:rsidRPr="0033182C" w:rsidRDefault="00D46FD1" w:rsidP="0018198B">
      <w:pPr>
        <w:rPr>
          <w:rFonts w:cs="Times New Roman"/>
          <w:lang w:val="en-ID" w:eastAsia="id-ID"/>
        </w:rPr>
      </w:pPr>
    </w:p>
    <w:p w14:paraId="533BB468" w14:textId="77777777" w:rsidR="00543BB8" w:rsidRPr="0033182C" w:rsidRDefault="00D46FD1" w:rsidP="00543BB8">
      <w:pPr>
        <w:keepNext/>
        <w:rPr>
          <w:rFonts w:cs="Times New Roman"/>
        </w:rPr>
      </w:pPr>
      <w:r w:rsidRPr="0033182C">
        <w:rPr>
          <w:rFonts w:cs="Times New Roman"/>
          <w:noProof/>
        </w:rPr>
        <w:lastRenderedPageBreak/>
        <w:drawing>
          <wp:inline distT="0" distB="0" distL="0" distR="0" wp14:anchorId="4C206B7F" wp14:editId="06500E6F">
            <wp:extent cx="4750022" cy="220774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history aktuator.png"/>
                    <pic:cNvPicPr/>
                  </pic:nvPicPr>
                  <pic:blipFill>
                    <a:blip r:embed="rId130">
                      <a:extLst>
                        <a:ext uri="{28A0092B-C50C-407E-A947-70E740481C1C}">
                          <a14:useLocalDpi xmlns:a14="http://schemas.microsoft.com/office/drawing/2010/main" val="0"/>
                        </a:ext>
                      </a:extLst>
                    </a:blip>
                    <a:stretch>
                      <a:fillRect/>
                    </a:stretch>
                  </pic:blipFill>
                  <pic:spPr>
                    <a:xfrm>
                      <a:off x="0" y="0"/>
                      <a:ext cx="4761987" cy="2213301"/>
                    </a:xfrm>
                    <a:prstGeom prst="rect">
                      <a:avLst/>
                    </a:prstGeom>
                  </pic:spPr>
                </pic:pic>
              </a:graphicData>
            </a:graphic>
          </wp:inline>
        </w:drawing>
      </w:r>
    </w:p>
    <w:p w14:paraId="5E3CB50E" w14:textId="2927C59B" w:rsidR="00D46FD1" w:rsidRPr="0033182C" w:rsidRDefault="00543BB8" w:rsidP="004B70E7">
      <w:pPr>
        <w:pStyle w:val="Caption"/>
        <w:jc w:val="center"/>
        <w:rPr>
          <w:rFonts w:cs="Times New Roman"/>
          <w:i w:val="0"/>
          <w:color w:val="auto"/>
          <w:sz w:val="22"/>
          <w:lang w:val="en-ID" w:eastAsia="id-ID"/>
        </w:rPr>
      </w:pPr>
      <w:bookmarkStart w:id="12089" w:name="_Toc23880295"/>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6</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Lihat History</w:t>
      </w:r>
      <w:r w:rsidRPr="0033182C">
        <w:rPr>
          <w:rFonts w:cs="Times New Roman"/>
          <w:i w:val="0"/>
          <w:color w:val="auto"/>
          <w:sz w:val="22"/>
        </w:rPr>
        <w:t xml:space="preserve"> Aktuator</w:t>
      </w:r>
      <w:bookmarkEnd w:id="12089"/>
    </w:p>
    <w:p w14:paraId="2524EC53" w14:textId="77777777" w:rsidR="004B70E7" w:rsidRPr="0033182C" w:rsidRDefault="004B70E7" w:rsidP="004B70E7">
      <w:pPr>
        <w:keepNext/>
        <w:rPr>
          <w:rFonts w:cs="Times New Roman"/>
        </w:rPr>
      </w:pPr>
      <w:r w:rsidRPr="0033182C">
        <w:rPr>
          <w:rFonts w:cs="Times New Roman"/>
          <w:noProof/>
        </w:rPr>
        <w:drawing>
          <wp:inline distT="0" distB="0" distL="0" distR="0" wp14:anchorId="6B60C76C" wp14:editId="20DBCE76">
            <wp:extent cx="4679129" cy="2174789"/>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sensor.png"/>
                    <pic:cNvPicPr/>
                  </pic:nvPicPr>
                  <pic:blipFill>
                    <a:blip r:embed="rId131">
                      <a:extLst>
                        <a:ext uri="{28A0092B-C50C-407E-A947-70E740481C1C}">
                          <a14:useLocalDpi xmlns:a14="http://schemas.microsoft.com/office/drawing/2010/main" val="0"/>
                        </a:ext>
                      </a:extLst>
                    </a:blip>
                    <a:stretch>
                      <a:fillRect/>
                    </a:stretch>
                  </pic:blipFill>
                  <pic:spPr>
                    <a:xfrm>
                      <a:off x="0" y="0"/>
                      <a:ext cx="4702886" cy="2185831"/>
                    </a:xfrm>
                    <a:prstGeom prst="rect">
                      <a:avLst/>
                    </a:prstGeom>
                  </pic:spPr>
                </pic:pic>
              </a:graphicData>
            </a:graphic>
          </wp:inline>
        </w:drawing>
      </w:r>
    </w:p>
    <w:p w14:paraId="76E0BF88" w14:textId="00103D19" w:rsidR="004B70E7" w:rsidRPr="0033182C" w:rsidRDefault="004B70E7" w:rsidP="004B70E7">
      <w:pPr>
        <w:pStyle w:val="Caption"/>
        <w:jc w:val="center"/>
        <w:rPr>
          <w:rFonts w:cs="Times New Roman"/>
          <w:i w:val="0"/>
          <w:color w:val="auto"/>
          <w:sz w:val="22"/>
        </w:rPr>
      </w:pPr>
      <w:bookmarkStart w:id="12090" w:name="_Toc23880296"/>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7</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Lihat Grafik Sensor</w:t>
      </w:r>
      <w:bookmarkEnd w:id="12090"/>
    </w:p>
    <w:p w14:paraId="3E46EF8A" w14:textId="77777777" w:rsidR="004B70E7" w:rsidRPr="0033182C" w:rsidRDefault="004B70E7" w:rsidP="004B70E7">
      <w:pPr>
        <w:keepNext/>
        <w:rPr>
          <w:rFonts w:cs="Times New Roman"/>
        </w:rPr>
      </w:pPr>
      <w:r w:rsidRPr="0033182C">
        <w:rPr>
          <w:rFonts w:cs="Times New Roman"/>
          <w:noProof/>
        </w:rPr>
        <w:drawing>
          <wp:inline distT="0" distB="0" distL="0" distR="0" wp14:anchorId="014DBBFC" wp14:editId="5831FFFE">
            <wp:extent cx="4537333" cy="2108886"/>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Lihat data nilai sepoint.png"/>
                    <pic:cNvPicPr/>
                  </pic:nvPicPr>
                  <pic:blipFill>
                    <a:blip r:embed="rId132">
                      <a:extLst>
                        <a:ext uri="{28A0092B-C50C-407E-A947-70E740481C1C}">
                          <a14:useLocalDpi xmlns:a14="http://schemas.microsoft.com/office/drawing/2010/main" val="0"/>
                        </a:ext>
                      </a:extLst>
                    </a:blip>
                    <a:stretch>
                      <a:fillRect/>
                    </a:stretch>
                  </pic:blipFill>
                  <pic:spPr>
                    <a:xfrm>
                      <a:off x="0" y="0"/>
                      <a:ext cx="4564815" cy="2121659"/>
                    </a:xfrm>
                    <a:prstGeom prst="rect">
                      <a:avLst/>
                    </a:prstGeom>
                  </pic:spPr>
                </pic:pic>
              </a:graphicData>
            </a:graphic>
          </wp:inline>
        </w:drawing>
      </w:r>
    </w:p>
    <w:p w14:paraId="71A6BAF6" w14:textId="38E892EE" w:rsidR="004B70E7" w:rsidRPr="0033182C" w:rsidRDefault="004B70E7" w:rsidP="004B70E7">
      <w:pPr>
        <w:pStyle w:val="Caption"/>
        <w:jc w:val="center"/>
        <w:rPr>
          <w:rFonts w:cs="Times New Roman"/>
          <w:i w:val="0"/>
          <w:color w:val="auto"/>
          <w:sz w:val="22"/>
        </w:rPr>
      </w:pPr>
      <w:bookmarkStart w:id="12091" w:name="_Toc23880297"/>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8</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Lihat Nilai </w:t>
      </w:r>
      <w:r w:rsidRPr="0033182C">
        <w:rPr>
          <w:rFonts w:cs="Times New Roman"/>
          <w:color w:val="auto"/>
          <w:sz w:val="22"/>
        </w:rPr>
        <w:t>Setpoint</w:t>
      </w:r>
      <w:bookmarkEnd w:id="12091"/>
    </w:p>
    <w:p w14:paraId="35D5B843" w14:textId="77777777" w:rsidR="004B70E7" w:rsidRPr="0033182C" w:rsidRDefault="004B70E7" w:rsidP="004B70E7">
      <w:pPr>
        <w:keepNext/>
        <w:rPr>
          <w:rFonts w:cs="Times New Roman"/>
        </w:rPr>
      </w:pPr>
      <w:r w:rsidRPr="0033182C">
        <w:rPr>
          <w:rFonts w:cs="Times New Roman"/>
          <w:noProof/>
        </w:rPr>
        <w:lastRenderedPageBreak/>
        <w:drawing>
          <wp:inline distT="0" distB="0" distL="0" distR="0" wp14:anchorId="60C8E49A" wp14:editId="1C757756">
            <wp:extent cx="4135394" cy="232847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56974" cy="2340622"/>
                    </a:xfrm>
                    <a:prstGeom prst="rect">
                      <a:avLst/>
                    </a:prstGeom>
                  </pic:spPr>
                </pic:pic>
              </a:graphicData>
            </a:graphic>
          </wp:inline>
        </w:drawing>
      </w:r>
    </w:p>
    <w:p w14:paraId="63F2121F" w14:textId="48DFA294" w:rsidR="004B70E7" w:rsidRPr="0033182C" w:rsidRDefault="004B70E7" w:rsidP="004B70E7">
      <w:pPr>
        <w:pStyle w:val="Caption"/>
        <w:jc w:val="center"/>
        <w:rPr>
          <w:rFonts w:cs="Times New Roman"/>
          <w:i w:val="0"/>
          <w:color w:val="auto"/>
          <w:sz w:val="22"/>
          <w:lang w:val="en-ID" w:eastAsia="id-ID"/>
        </w:rPr>
      </w:pPr>
      <w:bookmarkStart w:id="12092" w:name="_Toc23880298"/>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9</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Grafik </w:t>
      </w:r>
      <w:r w:rsidRPr="0033182C">
        <w:rPr>
          <w:rFonts w:cs="Times New Roman"/>
          <w:color w:val="auto"/>
          <w:sz w:val="22"/>
        </w:rPr>
        <w:t>Tracker</w:t>
      </w:r>
      <w:bookmarkEnd w:id="12092"/>
    </w:p>
    <w:p w14:paraId="0DEFE7A1" w14:textId="77777777" w:rsidR="004B70E7" w:rsidRPr="0033182C" w:rsidRDefault="004B70E7" w:rsidP="004B70E7">
      <w:pPr>
        <w:keepNext/>
        <w:rPr>
          <w:rFonts w:cs="Times New Roman"/>
        </w:rPr>
      </w:pPr>
      <w:r w:rsidRPr="0033182C">
        <w:rPr>
          <w:rFonts w:cs="Times New Roman"/>
          <w:noProof/>
        </w:rPr>
        <w:drawing>
          <wp:inline distT="0" distB="0" distL="0" distR="0" wp14:anchorId="4891C218" wp14:editId="038BCC02">
            <wp:extent cx="4003589" cy="2107975"/>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aktuator.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014840" cy="2113899"/>
                    </a:xfrm>
                    <a:prstGeom prst="rect">
                      <a:avLst/>
                    </a:prstGeom>
                  </pic:spPr>
                </pic:pic>
              </a:graphicData>
            </a:graphic>
          </wp:inline>
        </w:drawing>
      </w:r>
    </w:p>
    <w:p w14:paraId="36763D68" w14:textId="56A8D798" w:rsidR="004B70E7" w:rsidRPr="0033182C" w:rsidRDefault="004B70E7" w:rsidP="004B70E7">
      <w:pPr>
        <w:pStyle w:val="Caption"/>
        <w:jc w:val="center"/>
        <w:rPr>
          <w:rFonts w:cs="Times New Roman"/>
          <w:i w:val="0"/>
          <w:color w:val="auto"/>
          <w:sz w:val="22"/>
          <w:lang w:val="en-ID" w:eastAsia="id-ID"/>
        </w:rPr>
      </w:pPr>
      <w:bookmarkStart w:id="12093" w:name="_Toc23880299"/>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10</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 xml:space="preserve">Sequence Diagram </w:t>
      </w:r>
      <w:r w:rsidRPr="0033182C">
        <w:rPr>
          <w:rFonts w:cs="Times New Roman"/>
          <w:i w:val="0"/>
          <w:color w:val="auto"/>
          <w:sz w:val="22"/>
        </w:rPr>
        <w:t>Lihat Grafik Aktuator</w:t>
      </w:r>
      <w:bookmarkEnd w:id="12093"/>
    </w:p>
    <w:p w14:paraId="4AF7B522" w14:textId="77777777" w:rsidR="007451D3" w:rsidRPr="0033182C" w:rsidRDefault="00D46FD1" w:rsidP="007451D3">
      <w:pPr>
        <w:keepNext/>
        <w:rPr>
          <w:rFonts w:cs="Times New Roman"/>
        </w:rPr>
      </w:pPr>
      <w:r w:rsidRPr="0033182C">
        <w:rPr>
          <w:rFonts w:cs="Times New Roman"/>
          <w:noProof/>
        </w:rPr>
        <w:drawing>
          <wp:inline distT="0" distB="0" distL="0" distR="0" wp14:anchorId="42EC5F94" wp14:editId="32E3200B">
            <wp:extent cx="4216401" cy="2356022"/>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logout.png"/>
                    <pic:cNvPicPr/>
                  </pic:nvPicPr>
                  <pic:blipFill>
                    <a:blip r:embed="rId135">
                      <a:extLst>
                        <a:ext uri="{28A0092B-C50C-407E-A947-70E740481C1C}">
                          <a14:useLocalDpi xmlns:a14="http://schemas.microsoft.com/office/drawing/2010/main" val="0"/>
                        </a:ext>
                      </a:extLst>
                    </a:blip>
                    <a:stretch>
                      <a:fillRect/>
                    </a:stretch>
                  </pic:blipFill>
                  <pic:spPr>
                    <a:xfrm>
                      <a:off x="0" y="0"/>
                      <a:ext cx="4238295" cy="2368256"/>
                    </a:xfrm>
                    <a:prstGeom prst="rect">
                      <a:avLst/>
                    </a:prstGeom>
                  </pic:spPr>
                </pic:pic>
              </a:graphicData>
            </a:graphic>
          </wp:inline>
        </w:drawing>
      </w:r>
    </w:p>
    <w:p w14:paraId="3467AF81" w14:textId="366D5E63" w:rsidR="00D46FD1" w:rsidRPr="0033182C" w:rsidRDefault="007451D3" w:rsidP="007451D3">
      <w:pPr>
        <w:pStyle w:val="Caption"/>
        <w:jc w:val="center"/>
        <w:rPr>
          <w:rFonts w:cs="Times New Roman"/>
          <w:i w:val="0"/>
          <w:color w:val="auto"/>
          <w:sz w:val="22"/>
          <w:lang w:val="en-ID" w:eastAsia="id-ID"/>
        </w:rPr>
      </w:pPr>
      <w:bookmarkStart w:id="12094" w:name="_Toc23880300"/>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11</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Log Out</w:t>
      </w:r>
      <w:bookmarkEnd w:id="12094"/>
    </w:p>
    <w:p w14:paraId="45CDCA2E" w14:textId="0FDD0C23" w:rsidR="007451D3" w:rsidRPr="0033182C" w:rsidRDefault="007451D3" w:rsidP="007451D3">
      <w:pPr>
        <w:pStyle w:val="Heading1"/>
        <w:numPr>
          <w:ilvl w:val="0"/>
          <w:numId w:val="56"/>
        </w:numPr>
        <w:ind w:left="142"/>
        <w:jc w:val="both"/>
      </w:pPr>
      <w:bookmarkStart w:id="12095" w:name="_Toc23881725"/>
      <w:r w:rsidRPr="0033182C">
        <w:lastRenderedPageBreak/>
        <w:t>Desain</w:t>
      </w:r>
      <w:r w:rsidRPr="0033182C">
        <w:rPr>
          <w:i/>
        </w:rPr>
        <w:t xml:space="preserve"> User Interface</w:t>
      </w:r>
      <w:bookmarkEnd w:id="12095"/>
    </w:p>
    <w:p w14:paraId="58E9354C" w14:textId="77777777" w:rsidR="007451D3" w:rsidRPr="0033182C" w:rsidRDefault="0018198B" w:rsidP="007451D3">
      <w:pPr>
        <w:keepNext/>
        <w:rPr>
          <w:rFonts w:cs="Times New Roman"/>
        </w:rPr>
      </w:pPr>
      <w:r w:rsidRPr="0033182C">
        <w:rPr>
          <w:rFonts w:cs="Times New Roman"/>
          <w:noProof/>
        </w:rPr>
        <w:drawing>
          <wp:inline distT="0" distB="0" distL="0" distR="0" wp14:anchorId="18823D57" wp14:editId="00AA366C">
            <wp:extent cx="3678845" cy="210709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45988" cy="2145553"/>
                    </a:xfrm>
                    <a:prstGeom prst="rect">
                      <a:avLst/>
                    </a:prstGeom>
                  </pic:spPr>
                </pic:pic>
              </a:graphicData>
            </a:graphic>
          </wp:inline>
        </w:drawing>
      </w:r>
    </w:p>
    <w:p w14:paraId="4A81CA4B" w14:textId="0E898779" w:rsidR="0018198B" w:rsidRPr="0033182C" w:rsidRDefault="007451D3" w:rsidP="007451D3">
      <w:pPr>
        <w:pStyle w:val="Caption"/>
        <w:jc w:val="center"/>
        <w:rPr>
          <w:rFonts w:cs="Times New Roman"/>
          <w:i w:val="0"/>
          <w:color w:val="auto"/>
          <w:sz w:val="22"/>
          <w:lang w:val="en-ID" w:eastAsia="id-ID"/>
        </w:rPr>
      </w:pPr>
      <w:bookmarkStart w:id="12096" w:name="_Toc23880301"/>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w:t>
      </w:r>
      <w:r w:rsidR="000B6C7D">
        <w:rPr>
          <w:rFonts w:cs="Times New Roman"/>
          <w:i w:val="0"/>
          <w:color w:val="auto"/>
          <w:sz w:val="22"/>
        </w:rPr>
        <w:fldChar w:fldCharType="end"/>
      </w:r>
      <w:r w:rsidRPr="0033182C">
        <w:rPr>
          <w:rFonts w:cs="Times New Roman"/>
          <w:i w:val="0"/>
          <w:color w:val="auto"/>
          <w:sz w:val="22"/>
        </w:rPr>
        <w:t xml:space="preserve"> Desain</w:t>
      </w:r>
      <w:r w:rsidRPr="0033182C">
        <w:rPr>
          <w:rFonts w:cs="Times New Roman"/>
          <w:color w:val="auto"/>
          <w:sz w:val="22"/>
        </w:rPr>
        <w:t xml:space="preserve"> User Interface Log In</w:t>
      </w:r>
      <w:bookmarkEnd w:id="12096"/>
    </w:p>
    <w:p w14:paraId="19CAFFB4" w14:textId="77777777" w:rsidR="007451D3" w:rsidRPr="0033182C" w:rsidRDefault="0018198B" w:rsidP="007451D3">
      <w:pPr>
        <w:keepNext/>
        <w:rPr>
          <w:rFonts w:cs="Times New Roman"/>
        </w:rPr>
      </w:pPr>
      <w:r w:rsidRPr="0033182C">
        <w:rPr>
          <w:rFonts w:cs="Times New Roman"/>
          <w:noProof/>
        </w:rPr>
        <w:drawing>
          <wp:inline distT="0" distB="0" distL="0" distR="0" wp14:anchorId="5801CED3" wp14:editId="076DA5B8">
            <wp:extent cx="3663878" cy="2246243"/>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63694" cy="2307438"/>
                    </a:xfrm>
                    <a:prstGeom prst="rect">
                      <a:avLst/>
                    </a:prstGeom>
                  </pic:spPr>
                </pic:pic>
              </a:graphicData>
            </a:graphic>
          </wp:inline>
        </w:drawing>
      </w:r>
    </w:p>
    <w:p w14:paraId="00B12226" w14:textId="6E1A1210" w:rsidR="0018198B" w:rsidRPr="0033182C" w:rsidRDefault="007451D3" w:rsidP="007451D3">
      <w:pPr>
        <w:pStyle w:val="Caption"/>
        <w:jc w:val="center"/>
        <w:rPr>
          <w:rFonts w:cs="Times New Roman"/>
          <w:i w:val="0"/>
          <w:color w:val="auto"/>
          <w:sz w:val="22"/>
          <w:lang w:val="en-ID" w:eastAsia="id-ID"/>
        </w:rPr>
      </w:pPr>
      <w:bookmarkStart w:id="12097" w:name="_Toc23880302"/>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2</w:t>
      </w:r>
      <w:r w:rsidR="000B6C7D">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 xml:space="preserve">User Interface </w:t>
      </w:r>
      <w:r w:rsidRPr="0033182C">
        <w:rPr>
          <w:rFonts w:cs="Times New Roman"/>
          <w:i w:val="0"/>
          <w:color w:val="auto"/>
          <w:sz w:val="22"/>
        </w:rPr>
        <w:t>Tambah Data</w:t>
      </w:r>
      <w:bookmarkEnd w:id="12097"/>
    </w:p>
    <w:p w14:paraId="29489B83" w14:textId="77777777" w:rsidR="007451D3" w:rsidRPr="0033182C" w:rsidRDefault="0018198B" w:rsidP="007451D3">
      <w:pPr>
        <w:keepNext/>
        <w:rPr>
          <w:rFonts w:cs="Times New Roman"/>
        </w:rPr>
      </w:pPr>
      <w:r w:rsidRPr="0033182C">
        <w:rPr>
          <w:rFonts w:cs="Times New Roman"/>
          <w:noProof/>
        </w:rPr>
        <w:drawing>
          <wp:inline distT="0" distB="0" distL="0" distR="0" wp14:anchorId="492C14F4" wp14:editId="550D3063">
            <wp:extent cx="3653984" cy="2226366"/>
            <wp:effectExtent l="0" t="0" r="381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14333" cy="2263137"/>
                    </a:xfrm>
                    <a:prstGeom prst="rect">
                      <a:avLst/>
                    </a:prstGeom>
                  </pic:spPr>
                </pic:pic>
              </a:graphicData>
            </a:graphic>
          </wp:inline>
        </w:drawing>
      </w:r>
    </w:p>
    <w:p w14:paraId="446F4C40" w14:textId="3017E34C" w:rsidR="0018198B" w:rsidRPr="0033182C" w:rsidRDefault="007451D3" w:rsidP="007451D3">
      <w:pPr>
        <w:pStyle w:val="Caption"/>
        <w:jc w:val="center"/>
        <w:rPr>
          <w:rFonts w:cs="Times New Roman"/>
          <w:i w:val="0"/>
          <w:color w:val="auto"/>
          <w:sz w:val="22"/>
          <w:lang w:val="en-ID" w:eastAsia="id-ID"/>
        </w:rPr>
      </w:pPr>
      <w:bookmarkStart w:id="12098" w:name="_Toc23880303"/>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3</w:t>
      </w:r>
      <w:r w:rsidR="000B6C7D">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User Interface</w:t>
      </w:r>
      <w:r w:rsidRPr="0033182C">
        <w:rPr>
          <w:rFonts w:cs="Times New Roman"/>
          <w:i w:val="0"/>
          <w:color w:val="auto"/>
          <w:sz w:val="22"/>
        </w:rPr>
        <w:t xml:space="preserve"> Edit User</w:t>
      </w:r>
      <w:bookmarkEnd w:id="12098"/>
    </w:p>
    <w:p w14:paraId="40B58C58" w14:textId="77777777" w:rsidR="007451D3" w:rsidRPr="0033182C" w:rsidRDefault="0018198B" w:rsidP="007451D3">
      <w:pPr>
        <w:keepNext/>
        <w:rPr>
          <w:rFonts w:cs="Times New Roman"/>
        </w:rPr>
      </w:pPr>
      <w:r w:rsidRPr="0033182C">
        <w:rPr>
          <w:rFonts w:cs="Times New Roman"/>
          <w:noProof/>
        </w:rPr>
        <w:lastRenderedPageBreak/>
        <w:drawing>
          <wp:inline distT="0" distB="0" distL="0" distR="0" wp14:anchorId="496F0C2C" wp14:editId="3112ABCB">
            <wp:extent cx="3895725" cy="238200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26639" cy="2400905"/>
                    </a:xfrm>
                    <a:prstGeom prst="rect">
                      <a:avLst/>
                    </a:prstGeom>
                  </pic:spPr>
                </pic:pic>
              </a:graphicData>
            </a:graphic>
          </wp:inline>
        </w:drawing>
      </w:r>
    </w:p>
    <w:p w14:paraId="25618B86" w14:textId="438007F7" w:rsidR="0018198B" w:rsidRPr="0033182C" w:rsidRDefault="007451D3" w:rsidP="007451D3">
      <w:pPr>
        <w:pStyle w:val="Caption"/>
        <w:jc w:val="center"/>
        <w:rPr>
          <w:rFonts w:cs="Times New Roman"/>
          <w:color w:val="auto"/>
          <w:sz w:val="22"/>
          <w:lang w:val="en-ID" w:eastAsia="id-ID"/>
        </w:rPr>
      </w:pPr>
      <w:bookmarkStart w:id="12099" w:name="_Toc23880304"/>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4</w:t>
      </w:r>
      <w:r w:rsidR="000B6C7D">
        <w:rPr>
          <w:rFonts w:cs="Times New Roman"/>
          <w:i w:val="0"/>
          <w:color w:val="auto"/>
          <w:sz w:val="22"/>
        </w:rPr>
        <w:fldChar w:fldCharType="end"/>
      </w:r>
      <w:r w:rsidRPr="0033182C">
        <w:rPr>
          <w:rFonts w:cs="Times New Roman"/>
          <w:color w:val="auto"/>
          <w:sz w:val="22"/>
        </w:rPr>
        <w:t xml:space="preserve"> Desain User Interface History Log in</w:t>
      </w:r>
      <w:bookmarkEnd w:id="12099"/>
    </w:p>
    <w:p w14:paraId="72A8FBA2" w14:textId="77777777" w:rsidR="007451D3" w:rsidRPr="0033182C" w:rsidRDefault="00D263A1" w:rsidP="007451D3">
      <w:pPr>
        <w:keepNext/>
        <w:rPr>
          <w:rFonts w:cs="Times New Roman"/>
        </w:rPr>
      </w:pPr>
      <w:r w:rsidRPr="0033182C">
        <w:rPr>
          <w:rFonts w:cs="Times New Roman"/>
          <w:noProof/>
        </w:rPr>
        <w:drawing>
          <wp:inline distT="0" distB="0" distL="0" distR="0" wp14:anchorId="49C0D7A3" wp14:editId="6D8CEEBA">
            <wp:extent cx="3809691" cy="2305879"/>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48748" cy="2329519"/>
                    </a:xfrm>
                    <a:prstGeom prst="rect">
                      <a:avLst/>
                    </a:prstGeom>
                  </pic:spPr>
                </pic:pic>
              </a:graphicData>
            </a:graphic>
          </wp:inline>
        </w:drawing>
      </w:r>
    </w:p>
    <w:p w14:paraId="48714E2D" w14:textId="653DE0B6" w:rsidR="00D263A1" w:rsidRPr="0033182C" w:rsidRDefault="007451D3" w:rsidP="007451D3">
      <w:pPr>
        <w:pStyle w:val="Caption"/>
        <w:jc w:val="center"/>
        <w:rPr>
          <w:rFonts w:cs="Times New Roman"/>
          <w:i w:val="0"/>
          <w:color w:val="auto"/>
          <w:sz w:val="22"/>
          <w:lang w:val="en-ID" w:eastAsia="id-ID"/>
        </w:rPr>
      </w:pPr>
      <w:bookmarkStart w:id="12100" w:name="_Toc23880305"/>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5</w:t>
      </w:r>
      <w:r w:rsidR="000B6C7D">
        <w:rPr>
          <w:rFonts w:cs="Times New Roman"/>
          <w:i w:val="0"/>
          <w:color w:val="auto"/>
          <w:sz w:val="22"/>
        </w:rPr>
        <w:fldChar w:fldCharType="end"/>
      </w:r>
      <w:r w:rsidRPr="0033182C">
        <w:rPr>
          <w:rFonts w:cs="Times New Roman"/>
          <w:i w:val="0"/>
          <w:color w:val="auto"/>
          <w:sz w:val="22"/>
        </w:rPr>
        <w:t xml:space="preserve"> Desain</w:t>
      </w:r>
      <w:r w:rsidRPr="0033182C">
        <w:rPr>
          <w:rFonts w:cs="Times New Roman"/>
          <w:color w:val="auto"/>
          <w:sz w:val="22"/>
        </w:rPr>
        <w:t xml:space="preserve"> User Interface History </w:t>
      </w:r>
      <w:r w:rsidR="002B0652" w:rsidRPr="0033182C">
        <w:rPr>
          <w:rFonts w:cs="Times New Roman"/>
          <w:i w:val="0"/>
          <w:color w:val="auto"/>
          <w:sz w:val="22"/>
        </w:rPr>
        <w:t>Tracker</w:t>
      </w:r>
      <w:bookmarkEnd w:id="12100"/>
    </w:p>
    <w:p w14:paraId="6AD926F2" w14:textId="77777777" w:rsidR="002B0652" w:rsidRPr="0033182C" w:rsidRDefault="00D263A1" w:rsidP="002B0652">
      <w:pPr>
        <w:keepNext/>
        <w:rPr>
          <w:rFonts w:cs="Times New Roman"/>
        </w:rPr>
      </w:pPr>
      <w:r w:rsidRPr="0033182C">
        <w:rPr>
          <w:rFonts w:cs="Times New Roman"/>
          <w:noProof/>
        </w:rPr>
        <w:drawing>
          <wp:inline distT="0" distB="0" distL="0" distR="0" wp14:anchorId="09BCA54C" wp14:editId="4BC269C3">
            <wp:extent cx="3816626" cy="234710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55786" cy="2371183"/>
                    </a:xfrm>
                    <a:prstGeom prst="rect">
                      <a:avLst/>
                    </a:prstGeom>
                  </pic:spPr>
                </pic:pic>
              </a:graphicData>
            </a:graphic>
          </wp:inline>
        </w:drawing>
      </w:r>
    </w:p>
    <w:p w14:paraId="3CB7B732" w14:textId="7BFDB5AD" w:rsidR="00D263A1" w:rsidRPr="0033182C" w:rsidRDefault="002B0652" w:rsidP="002B0652">
      <w:pPr>
        <w:pStyle w:val="Caption"/>
        <w:jc w:val="center"/>
        <w:rPr>
          <w:rFonts w:cs="Times New Roman"/>
          <w:color w:val="auto"/>
          <w:sz w:val="22"/>
          <w:lang w:val="en-ID" w:eastAsia="id-ID"/>
        </w:rPr>
      </w:pPr>
      <w:bookmarkStart w:id="12101" w:name="_Toc23880306"/>
      <w:r w:rsidRPr="0033182C">
        <w:rPr>
          <w:rFonts w:cs="Times New Roman"/>
          <w:color w:val="auto"/>
          <w:sz w:val="22"/>
        </w:rPr>
        <w:t xml:space="preserve">Gambar </w:t>
      </w:r>
      <w:r w:rsidR="000B6C7D">
        <w:rPr>
          <w:rFonts w:cs="Times New Roman"/>
          <w:color w:val="auto"/>
          <w:sz w:val="22"/>
        </w:rPr>
        <w:fldChar w:fldCharType="begin"/>
      </w:r>
      <w:r w:rsidR="000B6C7D">
        <w:rPr>
          <w:rFonts w:cs="Times New Roman"/>
          <w:color w:val="auto"/>
          <w:sz w:val="22"/>
        </w:rPr>
        <w:instrText xml:space="preserve"> STYLEREF 1 \s </w:instrText>
      </w:r>
      <w:r w:rsidR="000B6C7D">
        <w:rPr>
          <w:rFonts w:cs="Times New Roman"/>
          <w:color w:val="auto"/>
          <w:sz w:val="22"/>
        </w:rPr>
        <w:fldChar w:fldCharType="separate"/>
      </w:r>
      <w:r w:rsidR="000B6C7D">
        <w:rPr>
          <w:rFonts w:cs="Times New Roman"/>
          <w:noProof/>
          <w:color w:val="auto"/>
          <w:sz w:val="22"/>
        </w:rPr>
        <w:t>D</w:t>
      </w:r>
      <w:r w:rsidR="000B6C7D">
        <w:rPr>
          <w:rFonts w:cs="Times New Roman"/>
          <w:color w:val="auto"/>
          <w:sz w:val="22"/>
        </w:rPr>
        <w:fldChar w:fldCharType="end"/>
      </w:r>
      <w:r w:rsidR="000B6C7D">
        <w:rPr>
          <w:rFonts w:cs="Times New Roman"/>
          <w:color w:val="auto"/>
          <w:sz w:val="22"/>
        </w:rPr>
        <w:t>.</w:t>
      </w:r>
      <w:r w:rsidR="000B6C7D">
        <w:rPr>
          <w:rFonts w:cs="Times New Roman"/>
          <w:color w:val="auto"/>
          <w:sz w:val="22"/>
        </w:rPr>
        <w:fldChar w:fldCharType="begin"/>
      </w:r>
      <w:r w:rsidR="000B6C7D">
        <w:rPr>
          <w:rFonts w:cs="Times New Roman"/>
          <w:color w:val="auto"/>
          <w:sz w:val="22"/>
        </w:rPr>
        <w:instrText xml:space="preserve"> SEQ Gambar \* ARABIC \s 1 </w:instrText>
      </w:r>
      <w:r w:rsidR="000B6C7D">
        <w:rPr>
          <w:rFonts w:cs="Times New Roman"/>
          <w:color w:val="auto"/>
          <w:sz w:val="22"/>
        </w:rPr>
        <w:fldChar w:fldCharType="separate"/>
      </w:r>
      <w:r w:rsidR="000B6C7D">
        <w:rPr>
          <w:rFonts w:cs="Times New Roman"/>
          <w:noProof/>
          <w:color w:val="auto"/>
          <w:sz w:val="22"/>
        </w:rPr>
        <w:t>6</w:t>
      </w:r>
      <w:r w:rsidR="000B6C7D">
        <w:rPr>
          <w:rFonts w:cs="Times New Roman"/>
          <w:color w:val="auto"/>
          <w:sz w:val="22"/>
        </w:rPr>
        <w:fldChar w:fldCharType="end"/>
      </w:r>
      <w:r w:rsidRPr="0033182C">
        <w:rPr>
          <w:rFonts w:cs="Times New Roman"/>
          <w:color w:val="auto"/>
          <w:sz w:val="22"/>
        </w:rPr>
        <w:t xml:space="preserve"> Desain User Interface History Aktuator</w:t>
      </w:r>
      <w:bookmarkEnd w:id="12101"/>
    </w:p>
    <w:p w14:paraId="2159113A" w14:textId="77777777" w:rsidR="002B0652" w:rsidRPr="0033182C" w:rsidRDefault="00D263A1" w:rsidP="002B0652">
      <w:pPr>
        <w:keepNext/>
        <w:rPr>
          <w:rFonts w:cs="Times New Roman"/>
        </w:rPr>
      </w:pPr>
      <w:r w:rsidRPr="0033182C">
        <w:rPr>
          <w:rFonts w:cs="Times New Roman"/>
          <w:noProof/>
        </w:rPr>
        <w:lastRenderedPageBreak/>
        <w:drawing>
          <wp:inline distT="0" distB="0" distL="0" distR="0" wp14:anchorId="5FFF7280" wp14:editId="043BA6C1">
            <wp:extent cx="3755240" cy="2280491"/>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74305" cy="2292069"/>
                    </a:xfrm>
                    <a:prstGeom prst="rect">
                      <a:avLst/>
                    </a:prstGeom>
                  </pic:spPr>
                </pic:pic>
              </a:graphicData>
            </a:graphic>
          </wp:inline>
        </w:drawing>
      </w:r>
    </w:p>
    <w:p w14:paraId="3E5EFF37" w14:textId="3A402748" w:rsidR="00D263A1" w:rsidRPr="0033182C" w:rsidRDefault="002B0652" w:rsidP="002B0652">
      <w:pPr>
        <w:pStyle w:val="Caption"/>
        <w:jc w:val="center"/>
        <w:rPr>
          <w:rFonts w:cs="Times New Roman"/>
          <w:i w:val="0"/>
          <w:color w:val="auto"/>
          <w:lang w:val="en-ID" w:eastAsia="id-ID"/>
        </w:rPr>
      </w:pPr>
      <w:bookmarkStart w:id="12102" w:name="_Toc23880307"/>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7</w:t>
      </w:r>
      <w:r w:rsidR="000B6C7D">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User Interface</w:t>
      </w:r>
      <w:r w:rsidRPr="0033182C">
        <w:rPr>
          <w:rFonts w:cs="Times New Roman"/>
          <w:i w:val="0"/>
          <w:color w:val="auto"/>
          <w:sz w:val="22"/>
        </w:rPr>
        <w:t xml:space="preserve"> Grafik Sensor</w:t>
      </w:r>
      <w:bookmarkEnd w:id="12102"/>
    </w:p>
    <w:p w14:paraId="1208E673" w14:textId="77777777" w:rsidR="002B0652" w:rsidRPr="0033182C" w:rsidRDefault="00D263A1" w:rsidP="002B0652">
      <w:pPr>
        <w:keepNext/>
        <w:rPr>
          <w:rFonts w:cs="Times New Roman"/>
        </w:rPr>
      </w:pPr>
      <w:r w:rsidRPr="0033182C">
        <w:rPr>
          <w:rFonts w:cs="Times New Roman"/>
          <w:noProof/>
        </w:rPr>
        <w:drawing>
          <wp:inline distT="0" distB="0" distL="0" distR="0" wp14:anchorId="3776315D" wp14:editId="281C47C9">
            <wp:extent cx="3742886" cy="231354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60100" cy="2324183"/>
                    </a:xfrm>
                    <a:prstGeom prst="rect">
                      <a:avLst/>
                    </a:prstGeom>
                  </pic:spPr>
                </pic:pic>
              </a:graphicData>
            </a:graphic>
          </wp:inline>
        </w:drawing>
      </w:r>
    </w:p>
    <w:p w14:paraId="50F796CB" w14:textId="1E7F6FAE" w:rsidR="00D263A1" w:rsidRPr="0033182C" w:rsidRDefault="002B0652" w:rsidP="002B0652">
      <w:pPr>
        <w:pStyle w:val="Caption"/>
        <w:jc w:val="center"/>
        <w:rPr>
          <w:rFonts w:cs="Times New Roman"/>
          <w:color w:val="auto"/>
          <w:sz w:val="22"/>
          <w:lang w:val="en-ID" w:eastAsia="id-ID"/>
        </w:rPr>
      </w:pPr>
      <w:bookmarkStart w:id="12103" w:name="_Toc23880308"/>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8</w:t>
      </w:r>
      <w:r w:rsidR="000B6C7D">
        <w:rPr>
          <w:rFonts w:cs="Times New Roman"/>
          <w:i w:val="0"/>
          <w:color w:val="auto"/>
          <w:sz w:val="22"/>
        </w:rPr>
        <w:fldChar w:fldCharType="end"/>
      </w:r>
      <w:r w:rsidRPr="0033182C">
        <w:rPr>
          <w:rFonts w:cs="Times New Roman"/>
          <w:color w:val="auto"/>
          <w:sz w:val="22"/>
        </w:rPr>
        <w:t xml:space="preserve"> Desain User Interface</w:t>
      </w:r>
      <w:r w:rsidRPr="0033182C">
        <w:rPr>
          <w:rFonts w:cs="Times New Roman"/>
          <w:i w:val="0"/>
          <w:color w:val="auto"/>
          <w:sz w:val="22"/>
        </w:rPr>
        <w:t xml:space="preserve"> Nilai</w:t>
      </w:r>
      <w:r w:rsidRPr="0033182C">
        <w:rPr>
          <w:rFonts w:cs="Times New Roman"/>
          <w:color w:val="auto"/>
          <w:sz w:val="22"/>
        </w:rPr>
        <w:t xml:space="preserve"> Setpoint</w:t>
      </w:r>
      <w:bookmarkEnd w:id="12103"/>
    </w:p>
    <w:p w14:paraId="30013BAB" w14:textId="77777777" w:rsidR="002B0652" w:rsidRPr="0033182C" w:rsidRDefault="00D263A1" w:rsidP="002B0652">
      <w:pPr>
        <w:keepNext/>
        <w:rPr>
          <w:rFonts w:cs="Times New Roman"/>
        </w:rPr>
      </w:pPr>
      <w:r w:rsidRPr="0033182C">
        <w:rPr>
          <w:rFonts w:cs="Times New Roman"/>
          <w:noProof/>
        </w:rPr>
        <w:drawing>
          <wp:inline distT="0" distB="0" distL="0" distR="0" wp14:anchorId="3C8DC39A" wp14:editId="6DB9D6B9">
            <wp:extent cx="3742690" cy="226768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54666" cy="2274939"/>
                    </a:xfrm>
                    <a:prstGeom prst="rect">
                      <a:avLst/>
                    </a:prstGeom>
                  </pic:spPr>
                </pic:pic>
              </a:graphicData>
            </a:graphic>
          </wp:inline>
        </w:drawing>
      </w:r>
    </w:p>
    <w:p w14:paraId="41DDAF4E" w14:textId="0AF36FC3" w:rsidR="00D263A1" w:rsidRPr="0033182C" w:rsidRDefault="002B0652" w:rsidP="002B0652">
      <w:pPr>
        <w:pStyle w:val="Caption"/>
        <w:jc w:val="center"/>
        <w:rPr>
          <w:rFonts w:cs="Times New Roman"/>
          <w:color w:val="auto"/>
          <w:sz w:val="22"/>
          <w:lang w:val="en-ID" w:eastAsia="id-ID"/>
        </w:rPr>
      </w:pPr>
      <w:bookmarkStart w:id="12104" w:name="_Toc23880309"/>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9</w:t>
      </w:r>
      <w:r w:rsidR="000B6C7D">
        <w:rPr>
          <w:rFonts w:cs="Times New Roman"/>
          <w:i w:val="0"/>
          <w:color w:val="auto"/>
          <w:sz w:val="22"/>
        </w:rPr>
        <w:fldChar w:fldCharType="end"/>
      </w:r>
      <w:r w:rsidRPr="0033182C">
        <w:rPr>
          <w:rFonts w:cs="Times New Roman"/>
          <w:color w:val="auto"/>
          <w:sz w:val="22"/>
        </w:rPr>
        <w:t xml:space="preserve"> Desain User Interface Grafik Tracker</w:t>
      </w:r>
      <w:bookmarkEnd w:id="12104"/>
    </w:p>
    <w:p w14:paraId="566F8ED9" w14:textId="77777777" w:rsidR="002B0652" w:rsidRPr="0033182C" w:rsidRDefault="00D263A1" w:rsidP="002B0652">
      <w:pPr>
        <w:keepNext/>
        <w:rPr>
          <w:rFonts w:cs="Times New Roman"/>
        </w:rPr>
      </w:pPr>
      <w:r w:rsidRPr="0033182C">
        <w:rPr>
          <w:rFonts w:cs="Times New Roman"/>
          <w:noProof/>
        </w:rPr>
        <w:lastRenderedPageBreak/>
        <w:drawing>
          <wp:inline distT="0" distB="0" distL="0" distR="0" wp14:anchorId="5D50F25D" wp14:editId="3503A626">
            <wp:extent cx="4254179" cy="2544896"/>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83712" cy="2562563"/>
                    </a:xfrm>
                    <a:prstGeom prst="rect">
                      <a:avLst/>
                    </a:prstGeom>
                  </pic:spPr>
                </pic:pic>
              </a:graphicData>
            </a:graphic>
          </wp:inline>
        </w:drawing>
      </w:r>
    </w:p>
    <w:p w14:paraId="05493E77" w14:textId="36E142F2" w:rsidR="00D263A1" w:rsidRPr="0033182C" w:rsidRDefault="002B0652" w:rsidP="002B0652">
      <w:pPr>
        <w:pStyle w:val="Caption"/>
        <w:jc w:val="center"/>
        <w:rPr>
          <w:rFonts w:cs="Times New Roman"/>
          <w:color w:val="auto"/>
          <w:sz w:val="22"/>
          <w:lang w:val="en-ID" w:eastAsia="id-ID"/>
        </w:rPr>
      </w:pPr>
      <w:bookmarkStart w:id="12105" w:name="_Toc23880310"/>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10</w:t>
      </w:r>
      <w:r w:rsidR="000B6C7D">
        <w:rPr>
          <w:rFonts w:cs="Times New Roman"/>
          <w:i w:val="0"/>
          <w:color w:val="auto"/>
          <w:sz w:val="22"/>
        </w:rPr>
        <w:fldChar w:fldCharType="end"/>
      </w:r>
      <w:r w:rsidRPr="0033182C">
        <w:rPr>
          <w:rFonts w:cs="Times New Roman"/>
          <w:color w:val="auto"/>
          <w:sz w:val="22"/>
        </w:rPr>
        <w:t xml:space="preserve"> Desain User Interface </w:t>
      </w:r>
      <w:r w:rsidRPr="0033182C">
        <w:rPr>
          <w:rFonts w:cs="Times New Roman"/>
          <w:i w:val="0"/>
          <w:color w:val="auto"/>
          <w:sz w:val="22"/>
        </w:rPr>
        <w:t>Grafik Aktuator</w:t>
      </w:r>
      <w:bookmarkEnd w:id="12105"/>
    </w:p>
    <w:p w14:paraId="5FDB1920" w14:textId="77777777" w:rsidR="002B0652" w:rsidRPr="0033182C" w:rsidRDefault="00257100" w:rsidP="002B0652">
      <w:pPr>
        <w:keepNext/>
        <w:rPr>
          <w:rFonts w:cs="Times New Roman"/>
        </w:rPr>
      </w:pPr>
      <w:r w:rsidRPr="0033182C">
        <w:rPr>
          <w:rFonts w:cs="Times New Roman"/>
          <w:noProof/>
        </w:rPr>
        <w:drawing>
          <wp:inline distT="0" distB="0" distL="0" distR="0" wp14:anchorId="134F153A" wp14:editId="0E786CD8">
            <wp:extent cx="4277394" cy="2588964"/>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05024" cy="2605687"/>
                    </a:xfrm>
                    <a:prstGeom prst="rect">
                      <a:avLst/>
                    </a:prstGeom>
                  </pic:spPr>
                </pic:pic>
              </a:graphicData>
            </a:graphic>
          </wp:inline>
        </w:drawing>
      </w:r>
    </w:p>
    <w:p w14:paraId="0B9B6619" w14:textId="7117C76C" w:rsidR="0018198B" w:rsidRPr="0033182C" w:rsidRDefault="002B0652" w:rsidP="00F30235">
      <w:pPr>
        <w:pStyle w:val="Caption"/>
        <w:jc w:val="center"/>
        <w:rPr>
          <w:rFonts w:cs="Times New Roman"/>
          <w:i w:val="0"/>
          <w:color w:val="auto"/>
          <w:sz w:val="22"/>
          <w:lang w:val="en-ID" w:eastAsia="id-ID"/>
        </w:rPr>
      </w:pPr>
      <w:bookmarkStart w:id="12106" w:name="_Toc23880311"/>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11</w:t>
      </w:r>
      <w:r w:rsidR="000B6C7D">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User Interface Log Out</w:t>
      </w:r>
      <w:bookmarkEnd w:id="12106"/>
    </w:p>
    <w:p w14:paraId="64D2F078" w14:textId="65965102" w:rsidR="00334A52" w:rsidRDefault="00334A52" w:rsidP="00334A52">
      <w:pPr>
        <w:pStyle w:val="Heading1"/>
        <w:numPr>
          <w:ilvl w:val="0"/>
          <w:numId w:val="56"/>
        </w:numPr>
        <w:ind w:left="142"/>
        <w:jc w:val="both"/>
      </w:pPr>
      <w:bookmarkStart w:id="12107" w:name="_Toc23881726"/>
      <w:r>
        <w:lastRenderedPageBreak/>
        <w:t>Hasil Pengkodean</w:t>
      </w:r>
      <w:bookmarkEnd w:id="12107"/>
    </w:p>
    <w:p w14:paraId="0C668B1C" w14:textId="77777777" w:rsidR="00334A52" w:rsidRDefault="00334A52" w:rsidP="00334A52">
      <w:pPr>
        <w:keepNext/>
      </w:pPr>
      <w:r>
        <w:object w:dxaOrig="9795" w:dyaOrig="7021" w14:anchorId="02443A39">
          <v:shape id="_x0000_i1042" type="#_x0000_t75" style="width:396.45pt;height:284.25pt" o:ole="">
            <v:imagedata r:id="rId147" o:title=""/>
          </v:shape>
          <o:OLEObject Type="Embed" ProgID="Visio.Drawing.15" ShapeID="_x0000_i1042" DrawAspect="Content" ObjectID="_1634493074" r:id="rId148"/>
        </w:object>
      </w:r>
    </w:p>
    <w:p w14:paraId="60E5186B" w14:textId="099FBD0D" w:rsidR="002F27DB" w:rsidRPr="005A46E0" w:rsidRDefault="00334A52" w:rsidP="005A46E0">
      <w:pPr>
        <w:pStyle w:val="Caption"/>
        <w:jc w:val="center"/>
        <w:rPr>
          <w:color w:val="auto"/>
          <w:sz w:val="22"/>
        </w:rPr>
      </w:pPr>
      <w:bookmarkStart w:id="12108" w:name="_Toc23880312"/>
      <w:r w:rsidRPr="002F27DB">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E</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1</w:t>
      </w:r>
      <w:r w:rsidR="000B6C7D">
        <w:rPr>
          <w:i w:val="0"/>
          <w:color w:val="auto"/>
          <w:sz w:val="22"/>
        </w:rPr>
        <w:fldChar w:fldCharType="end"/>
      </w:r>
      <w:r w:rsidRPr="002F27DB">
        <w:rPr>
          <w:i w:val="0"/>
          <w:color w:val="auto"/>
          <w:sz w:val="22"/>
        </w:rPr>
        <w:t xml:space="preserve"> Inisialisasi</w:t>
      </w:r>
      <w:r w:rsidRPr="00334A52">
        <w:rPr>
          <w:i w:val="0"/>
          <w:color w:val="auto"/>
          <w:sz w:val="22"/>
        </w:rPr>
        <w:t xml:space="preserve"> variabel</w:t>
      </w:r>
      <w:r w:rsidRPr="00334A52">
        <w:rPr>
          <w:color w:val="auto"/>
          <w:sz w:val="22"/>
        </w:rPr>
        <w:t xml:space="preserve"> Fuzzy</w:t>
      </w:r>
      <w:bookmarkEnd w:id="12108"/>
    </w:p>
    <w:p w14:paraId="637AB751" w14:textId="0F0FE385" w:rsidR="00334A52" w:rsidRPr="00334A52" w:rsidRDefault="00334A52" w:rsidP="00334A52">
      <w:pPr>
        <w:pStyle w:val="Heading1"/>
        <w:numPr>
          <w:ilvl w:val="0"/>
          <w:numId w:val="56"/>
        </w:numPr>
        <w:ind w:left="142"/>
        <w:jc w:val="both"/>
      </w:pPr>
      <w:bookmarkStart w:id="12109" w:name="_Toc23881727"/>
      <w:r w:rsidRPr="0033182C">
        <w:t>Hasil Pengujian</w:t>
      </w:r>
      <w:bookmarkEnd w:id="12109"/>
      <w:r w:rsidRPr="0033182C">
        <w:t xml:space="preserve"> </w:t>
      </w:r>
    </w:p>
    <w:p w14:paraId="3EC527BA" w14:textId="73EE1DB7" w:rsidR="000A0551" w:rsidRPr="0033182C" w:rsidRDefault="000A0551" w:rsidP="000A0551">
      <w:pPr>
        <w:rPr>
          <w:rFonts w:cs="Times New Roman"/>
        </w:rPr>
      </w:pPr>
      <w:r w:rsidRPr="0033182C">
        <w:rPr>
          <w:rFonts w:cs="Times New Roman"/>
        </w:rPr>
        <w:t>Keterangan :</w:t>
      </w:r>
    </w:p>
    <w:p w14:paraId="08BEA96F" w14:textId="4C06F873" w:rsidR="000A0551" w:rsidRPr="0033182C" w:rsidRDefault="000A0551" w:rsidP="000A0551">
      <w:pPr>
        <w:spacing w:after="0"/>
        <w:jc w:val="left"/>
        <w:rPr>
          <w:rFonts w:cs="Times New Roman"/>
          <w:b/>
        </w:rPr>
      </w:pPr>
      <w:r w:rsidRPr="0033182C">
        <w:rPr>
          <w:rFonts w:cs="Times New Roman"/>
        </w:rPr>
        <w:t xml:space="preserve">KA    </w:t>
      </w:r>
      <w:r w:rsidRPr="0033182C">
        <w:rPr>
          <w:rFonts w:cs="Times New Roman"/>
        </w:rPr>
        <w:tab/>
        <w:t>:     Kanan atas</w:t>
      </w:r>
    </w:p>
    <w:p w14:paraId="01B6BFA4" w14:textId="48631250" w:rsidR="000A0551" w:rsidRPr="0033182C" w:rsidRDefault="000A0551" w:rsidP="000A0551">
      <w:pPr>
        <w:spacing w:after="0"/>
        <w:jc w:val="left"/>
        <w:rPr>
          <w:rFonts w:cs="Times New Roman"/>
        </w:rPr>
      </w:pPr>
      <w:r w:rsidRPr="0033182C">
        <w:rPr>
          <w:rFonts w:cs="Times New Roman"/>
        </w:rPr>
        <w:t>KB</w:t>
      </w:r>
      <w:r w:rsidRPr="0033182C">
        <w:rPr>
          <w:rFonts w:cs="Times New Roman"/>
        </w:rPr>
        <w:tab/>
        <w:t>:     Kanan Bawah</w:t>
      </w:r>
    </w:p>
    <w:p w14:paraId="1BC26CAB" w14:textId="1A88FF28" w:rsidR="000A0551" w:rsidRPr="0033182C" w:rsidRDefault="000A0551" w:rsidP="000A0551">
      <w:pPr>
        <w:spacing w:after="0"/>
        <w:jc w:val="left"/>
        <w:rPr>
          <w:rFonts w:cs="Times New Roman"/>
          <w:b/>
        </w:rPr>
      </w:pPr>
      <w:r w:rsidRPr="0033182C">
        <w:rPr>
          <w:rFonts w:cs="Times New Roman"/>
        </w:rPr>
        <w:t>KiA</w:t>
      </w:r>
      <w:r w:rsidRPr="0033182C">
        <w:rPr>
          <w:rFonts w:cs="Times New Roman"/>
        </w:rPr>
        <w:tab/>
        <w:t>:     Kiri Atas</w:t>
      </w:r>
    </w:p>
    <w:p w14:paraId="2433F3D6" w14:textId="4812EA63" w:rsidR="000A0551" w:rsidRPr="0033182C" w:rsidRDefault="000A0551" w:rsidP="000A0551">
      <w:pPr>
        <w:spacing w:after="0"/>
        <w:jc w:val="left"/>
        <w:rPr>
          <w:rFonts w:cs="Times New Roman"/>
          <w:b/>
        </w:rPr>
      </w:pPr>
      <w:r w:rsidRPr="0033182C">
        <w:rPr>
          <w:rFonts w:cs="Times New Roman"/>
        </w:rPr>
        <w:t>KiB</w:t>
      </w:r>
      <w:r w:rsidRPr="0033182C">
        <w:rPr>
          <w:rFonts w:cs="Times New Roman"/>
        </w:rPr>
        <w:tab/>
        <w:t>:     Kiri Bawah</w:t>
      </w:r>
    </w:p>
    <w:p w14:paraId="1B65D266" w14:textId="1EB26A9D" w:rsidR="000A0551" w:rsidRPr="0033182C" w:rsidRDefault="000A0551" w:rsidP="000A0551">
      <w:pPr>
        <w:spacing w:after="0"/>
        <w:jc w:val="left"/>
        <w:rPr>
          <w:rFonts w:cs="Times New Roman"/>
          <w:b/>
        </w:rPr>
      </w:pPr>
      <w:r w:rsidRPr="0033182C">
        <w:rPr>
          <w:rFonts w:cs="Times New Roman"/>
        </w:rPr>
        <w:t>eH</w:t>
      </w:r>
      <w:r w:rsidRPr="0033182C">
        <w:rPr>
          <w:rFonts w:cs="Times New Roman"/>
        </w:rPr>
        <w:tab/>
        <w:t>:     Error Horizontal</w:t>
      </w:r>
    </w:p>
    <w:p w14:paraId="5015144F" w14:textId="267BD30E" w:rsidR="00F30235" w:rsidRPr="00334A52" w:rsidRDefault="000A0551" w:rsidP="00334A52">
      <w:pPr>
        <w:spacing w:after="0"/>
        <w:jc w:val="left"/>
        <w:rPr>
          <w:rFonts w:cs="Times New Roman"/>
          <w:b/>
        </w:rPr>
      </w:pPr>
      <w:r w:rsidRPr="0033182C">
        <w:rPr>
          <w:rFonts w:cs="Times New Roman"/>
        </w:rPr>
        <w:t>eV</w:t>
      </w:r>
      <w:r w:rsidRPr="0033182C">
        <w:rPr>
          <w:rFonts w:cs="Times New Roman"/>
        </w:rPr>
        <w:tab/>
        <w:t>:     Error Vertikal</w:t>
      </w:r>
    </w:p>
    <w:p w14:paraId="48A6A6BB" w14:textId="1FD30C83" w:rsidR="00334A52" w:rsidRPr="00334A52" w:rsidRDefault="00334A52" w:rsidP="00334A52">
      <w:pPr>
        <w:pStyle w:val="Caption"/>
        <w:keepNext/>
        <w:jc w:val="center"/>
        <w:divId w:val="48189264"/>
        <w:rPr>
          <w:i w:val="0"/>
          <w:color w:val="auto"/>
          <w:sz w:val="22"/>
        </w:rPr>
      </w:pPr>
      <w:bookmarkStart w:id="12110" w:name="_Toc23881747"/>
      <w:r w:rsidRPr="00334A52">
        <w:rPr>
          <w:i w:val="0"/>
          <w:color w:val="auto"/>
          <w:sz w:val="22"/>
        </w:rPr>
        <w:t xml:space="preserve">Tabel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0367FF">
        <w:rPr>
          <w:i w:val="0"/>
          <w:noProof/>
          <w:color w:val="auto"/>
          <w:sz w:val="22"/>
        </w:rPr>
        <w:t>F</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0367FF">
        <w:rPr>
          <w:i w:val="0"/>
          <w:noProof/>
          <w:color w:val="auto"/>
          <w:sz w:val="22"/>
        </w:rPr>
        <w:t>1</w:t>
      </w:r>
      <w:r w:rsidR="000367FF">
        <w:rPr>
          <w:i w:val="0"/>
          <w:color w:val="auto"/>
          <w:sz w:val="22"/>
        </w:rPr>
        <w:fldChar w:fldCharType="end"/>
      </w:r>
      <w:r w:rsidRPr="00334A52">
        <w:rPr>
          <w:i w:val="0"/>
          <w:color w:val="auto"/>
          <w:sz w:val="22"/>
        </w:rPr>
        <w:t xml:space="preserve"> Hasil Pengujian Tanpa Metode</w:t>
      </w:r>
      <w:r w:rsidRPr="00334A52">
        <w:rPr>
          <w:color w:val="auto"/>
          <w:sz w:val="22"/>
        </w:rPr>
        <w:t xml:space="preserve"> Fuzzy</w:t>
      </w:r>
      <w:bookmarkEnd w:id="12110"/>
    </w:p>
    <w:tbl>
      <w:tblPr>
        <w:tblStyle w:val="TableGrid"/>
        <w:tblW w:w="7837" w:type="dxa"/>
        <w:tblLook w:val="04A0" w:firstRow="1" w:lastRow="0" w:firstColumn="1" w:lastColumn="0" w:noHBand="0" w:noVBand="1"/>
      </w:tblPr>
      <w:tblGrid>
        <w:gridCol w:w="769"/>
        <w:gridCol w:w="1393"/>
        <w:gridCol w:w="805"/>
        <w:gridCol w:w="1005"/>
        <w:gridCol w:w="1016"/>
        <w:gridCol w:w="1216"/>
        <w:gridCol w:w="772"/>
        <w:gridCol w:w="861"/>
      </w:tblGrid>
      <w:tr w:rsidR="00334A52" w:rsidRPr="00334A52" w14:paraId="635E2624" w14:textId="77777777" w:rsidTr="000A0551">
        <w:trPr>
          <w:divId w:val="48189264"/>
          <w:trHeight w:val="300"/>
        </w:trPr>
        <w:tc>
          <w:tcPr>
            <w:tcW w:w="769" w:type="dxa"/>
            <w:noWrap/>
            <w:hideMark/>
          </w:tcPr>
          <w:p w14:paraId="2F37AE0F"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iterasi</w:t>
            </w:r>
          </w:p>
        </w:tc>
        <w:tc>
          <w:tcPr>
            <w:tcW w:w="1393" w:type="dxa"/>
            <w:noWrap/>
            <w:hideMark/>
          </w:tcPr>
          <w:p w14:paraId="061D4FF7"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waktu</w:t>
            </w:r>
          </w:p>
        </w:tc>
        <w:tc>
          <w:tcPr>
            <w:tcW w:w="805" w:type="dxa"/>
            <w:noWrap/>
            <w:hideMark/>
          </w:tcPr>
          <w:p w14:paraId="2D917A64" w14:textId="2124C59E"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KiA</w:t>
            </w:r>
          </w:p>
        </w:tc>
        <w:tc>
          <w:tcPr>
            <w:tcW w:w="1005" w:type="dxa"/>
            <w:noWrap/>
            <w:hideMark/>
          </w:tcPr>
          <w:p w14:paraId="411128FE" w14:textId="1ABDF70C"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KA</w:t>
            </w:r>
          </w:p>
        </w:tc>
        <w:tc>
          <w:tcPr>
            <w:tcW w:w="1016" w:type="dxa"/>
            <w:noWrap/>
            <w:hideMark/>
          </w:tcPr>
          <w:p w14:paraId="4A5E69DF" w14:textId="04BB4721"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KiB</w:t>
            </w:r>
          </w:p>
        </w:tc>
        <w:tc>
          <w:tcPr>
            <w:tcW w:w="1216" w:type="dxa"/>
            <w:noWrap/>
            <w:hideMark/>
          </w:tcPr>
          <w:p w14:paraId="2310626F" w14:textId="1FA46035"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KB</w:t>
            </w:r>
          </w:p>
        </w:tc>
        <w:tc>
          <w:tcPr>
            <w:tcW w:w="772" w:type="dxa"/>
            <w:noWrap/>
            <w:hideMark/>
          </w:tcPr>
          <w:p w14:paraId="1248A7DE"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elevasi</w:t>
            </w:r>
          </w:p>
        </w:tc>
        <w:tc>
          <w:tcPr>
            <w:tcW w:w="861" w:type="dxa"/>
            <w:noWrap/>
            <w:hideMark/>
          </w:tcPr>
          <w:p w14:paraId="085C98CA"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azimuth</w:t>
            </w:r>
          </w:p>
        </w:tc>
      </w:tr>
      <w:tr w:rsidR="00F30235" w:rsidRPr="00334A52" w14:paraId="67977131" w14:textId="77777777" w:rsidTr="000A0551">
        <w:trPr>
          <w:divId w:val="48189264"/>
          <w:trHeight w:val="300"/>
        </w:trPr>
        <w:tc>
          <w:tcPr>
            <w:tcW w:w="769" w:type="dxa"/>
            <w:noWrap/>
            <w:hideMark/>
          </w:tcPr>
          <w:p w14:paraId="2DEA2C1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w:t>
            </w:r>
          </w:p>
        </w:tc>
        <w:tc>
          <w:tcPr>
            <w:tcW w:w="1393" w:type="dxa"/>
            <w:noWrap/>
            <w:hideMark/>
          </w:tcPr>
          <w:p w14:paraId="0BAA2F3F" w14:textId="77777777" w:rsidR="00F30235" w:rsidRPr="00334A52" w:rsidRDefault="00F30235" w:rsidP="00F30235">
            <w:pPr>
              <w:spacing w:after="0" w:line="240" w:lineRule="auto"/>
              <w:jc w:val="left"/>
              <w:rPr>
                <w:rFonts w:eastAsia="Times New Roman" w:cs="Times New Roman"/>
                <w:color w:val="000000"/>
                <w:sz w:val="20"/>
                <w:szCs w:val="20"/>
              </w:rPr>
            </w:pPr>
            <w:bookmarkStart w:id="12111" w:name="RANGE!B2:F198"/>
            <w:r w:rsidRPr="00334A52">
              <w:rPr>
                <w:rFonts w:eastAsia="Times New Roman" w:cs="Times New Roman"/>
                <w:color w:val="000000"/>
                <w:sz w:val="20"/>
                <w:szCs w:val="20"/>
              </w:rPr>
              <w:t>05:07:06.555</w:t>
            </w:r>
            <w:bookmarkEnd w:id="12111"/>
          </w:p>
        </w:tc>
        <w:tc>
          <w:tcPr>
            <w:tcW w:w="805" w:type="dxa"/>
            <w:noWrap/>
            <w:hideMark/>
          </w:tcPr>
          <w:p w14:paraId="1AE342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510</w:t>
            </w:r>
          </w:p>
        </w:tc>
        <w:tc>
          <w:tcPr>
            <w:tcW w:w="1005" w:type="dxa"/>
            <w:noWrap/>
            <w:hideMark/>
          </w:tcPr>
          <w:p w14:paraId="1B8A68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348</w:t>
            </w:r>
          </w:p>
        </w:tc>
        <w:tc>
          <w:tcPr>
            <w:tcW w:w="1016" w:type="dxa"/>
            <w:noWrap/>
            <w:hideMark/>
          </w:tcPr>
          <w:p w14:paraId="27D961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710</w:t>
            </w:r>
          </w:p>
        </w:tc>
        <w:tc>
          <w:tcPr>
            <w:tcW w:w="1216" w:type="dxa"/>
            <w:noWrap/>
            <w:hideMark/>
          </w:tcPr>
          <w:p w14:paraId="596D37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753</w:t>
            </w:r>
          </w:p>
        </w:tc>
        <w:tc>
          <w:tcPr>
            <w:tcW w:w="772" w:type="dxa"/>
            <w:noWrap/>
            <w:hideMark/>
          </w:tcPr>
          <w:p w14:paraId="6A18C1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60</w:t>
            </w:r>
          </w:p>
        </w:tc>
        <w:tc>
          <w:tcPr>
            <w:tcW w:w="861" w:type="dxa"/>
            <w:noWrap/>
            <w:hideMark/>
          </w:tcPr>
          <w:p w14:paraId="52CB981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172</w:t>
            </w:r>
          </w:p>
        </w:tc>
      </w:tr>
      <w:tr w:rsidR="00F30235" w:rsidRPr="00334A52" w14:paraId="4F5A15F7" w14:textId="77777777" w:rsidTr="000A0551">
        <w:trPr>
          <w:divId w:val="48189264"/>
          <w:trHeight w:val="300"/>
        </w:trPr>
        <w:tc>
          <w:tcPr>
            <w:tcW w:w="769" w:type="dxa"/>
            <w:noWrap/>
            <w:hideMark/>
          </w:tcPr>
          <w:p w14:paraId="37DE4AC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w:t>
            </w:r>
          </w:p>
        </w:tc>
        <w:tc>
          <w:tcPr>
            <w:tcW w:w="1393" w:type="dxa"/>
            <w:noWrap/>
            <w:hideMark/>
          </w:tcPr>
          <w:p w14:paraId="65E7964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05:07:06.657</w:t>
            </w:r>
          </w:p>
        </w:tc>
        <w:tc>
          <w:tcPr>
            <w:tcW w:w="805" w:type="dxa"/>
            <w:noWrap/>
            <w:hideMark/>
          </w:tcPr>
          <w:p w14:paraId="007DD1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551</w:t>
            </w:r>
          </w:p>
        </w:tc>
        <w:tc>
          <w:tcPr>
            <w:tcW w:w="1005" w:type="dxa"/>
            <w:noWrap/>
            <w:hideMark/>
          </w:tcPr>
          <w:p w14:paraId="75EB55A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382</w:t>
            </w:r>
          </w:p>
        </w:tc>
        <w:tc>
          <w:tcPr>
            <w:tcW w:w="1016" w:type="dxa"/>
            <w:noWrap/>
            <w:hideMark/>
          </w:tcPr>
          <w:p w14:paraId="6041B8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774</w:t>
            </w:r>
          </w:p>
        </w:tc>
        <w:tc>
          <w:tcPr>
            <w:tcW w:w="1216" w:type="dxa"/>
            <w:noWrap/>
            <w:hideMark/>
          </w:tcPr>
          <w:p w14:paraId="544AC5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836</w:t>
            </w:r>
          </w:p>
        </w:tc>
        <w:tc>
          <w:tcPr>
            <w:tcW w:w="772" w:type="dxa"/>
            <w:noWrap/>
            <w:hideMark/>
          </w:tcPr>
          <w:p w14:paraId="5F0D77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2AC84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178</w:t>
            </w:r>
          </w:p>
        </w:tc>
      </w:tr>
      <w:tr w:rsidR="00F30235" w:rsidRPr="00334A52" w14:paraId="7B3C3BFF" w14:textId="77777777" w:rsidTr="000A0551">
        <w:trPr>
          <w:divId w:val="48189264"/>
          <w:trHeight w:val="300"/>
        </w:trPr>
        <w:tc>
          <w:tcPr>
            <w:tcW w:w="769" w:type="dxa"/>
            <w:noWrap/>
            <w:hideMark/>
          </w:tcPr>
          <w:p w14:paraId="4E097D9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w:t>
            </w:r>
          </w:p>
        </w:tc>
        <w:tc>
          <w:tcPr>
            <w:tcW w:w="1393" w:type="dxa"/>
            <w:noWrap/>
            <w:hideMark/>
          </w:tcPr>
          <w:p w14:paraId="5D241A6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05:07:06.759</w:t>
            </w:r>
          </w:p>
        </w:tc>
        <w:tc>
          <w:tcPr>
            <w:tcW w:w="805" w:type="dxa"/>
            <w:noWrap/>
            <w:hideMark/>
          </w:tcPr>
          <w:p w14:paraId="4D1556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458</w:t>
            </w:r>
          </w:p>
        </w:tc>
        <w:tc>
          <w:tcPr>
            <w:tcW w:w="1005" w:type="dxa"/>
            <w:noWrap/>
            <w:hideMark/>
          </w:tcPr>
          <w:p w14:paraId="46B4B1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323</w:t>
            </w:r>
          </w:p>
        </w:tc>
        <w:tc>
          <w:tcPr>
            <w:tcW w:w="1016" w:type="dxa"/>
            <w:noWrap/>
            <w:hideMark/>
          </w:tcPr>
          <w:p w14:paraId="1D1672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633</w:t>
            </w:r>
          </w:p>
        </w:tc>
        <w:tc>
          <w:tcPr>
            <w:tcW w:w="1216" w:type="dxa"/>
            <w:noWrap/>
            <w:hideMark/>
          </w:tcPr>
          <w:p w14:paraId="0123F46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673</w:t>
            </w:r>
          </w:p>
        </w:tc>
        <w:tc>
          <w:tcPr>
            <w:tcW w:w="772" w:type="dxa"/>
            <w:noWrap/>
            <w:hideMark/>
          </w:tcPr>
          <w:p w14:paraId="09FAD56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76D8EE5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177</w:t>
            </w:r>
          </w:p>
        </w:tc>
      </w:tr>
      <w:tr w:rsidR="00F30235" w:rsidRPr="00334A52" w14:paraId="00885C36" w14:textId="77777777" w:rsidTr="000A0551">
        <w:trPr>
          <w:divId w:val="48189264"/>
          <w:trHeight w:val="300"/>
        </w:trPr>
        <w:tc>
          <w:tcPr>
            <w:tcW w:w="769" w:type="dxa"/>
            <w:noWrap/>
            <w:hideMark/>
          </w:tcPr>
          <w:p w14:paraId="50D68F0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w:t>
            </w:r>
          </w:p>
        </w:tc>
        <w:tc>
          <w:tcPr>
            <w:tcW w:w="1393" w:type="dxa"/>
            <w:noWrap/>
            <w:hideMark/>
          </w:tcPr>
          <w:p w14:paraId="523B222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05:07:06.861</w:t>
            </w:r>
          </w:p>
        </w:tc>
        <w:tc>
          <w:tcPr>
            <w:tcW w:w="805" w:type="dxa"/>
            <w:noWrap/>
            <w:hideMark/>
          </w:tcPr>
          <w:p w14:paraId="419A9E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570</w:t>
            </w:r>
          </w:p>
        </w:tc>
        <w:tc>
          <w:tcPr>
            <w:tcW w:w="1005" w:type="dxa"/>
            <w:noWrap/>
            <w:hideMark/>
          </w:tcPr>
          <w:p w14:paraId="63CA9D0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402</w:t>
            </w:r>
          </w:p>
        </w:tc>
        <w:tc>
          <w:tcPr>
            <w:tcW w:w="1016" w:type="dxa"/>
            <w:noWrap/>
            <w:hideMark/>
          </w:tcPr>
          <w:p w14:paraId="6EF7C4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785</w:t>
            </w:r>
          </w:p>
        </w:tc>
        <w:tc>
          <w:tcPr>
            <w:tcW w:w="1216" w:type="dxa"/>
            <w:noWrap/>
            <w:hideMark/>
          </w:tcPr>
          <w:p w14:paraId="3230C4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491</w:t>
            </w:r>
          </w:p>
        </w:tc>
        <w:tc>
          <w:tcPr>
            <w:tcW w:w="772" w:type="dxa"/>
            <w:noWrap/>
            <w:hideMark/>
          </w:tcPr>
          <w:p w14:paraId="6BB3687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CBAACE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176</w:t>
            </w:r>
          </w:p>
        </w:tc>
      </w:tr>
      <w:tr w:rsidR="00F30235" w:rsidRPr="00334A52" w14:paraId="0A8685FF" w14:textId="77777777" w:rsidTr="000A0551">
        <w:trPr>
          <w:divId w:val="48189264"/>
          <w:trHeight w:val="300"/>
        </w:trPr>
        <w:tc>
          <w:tcPr>
            <w:tcW w:w="769" w:type="dxa"/>
            <w:noWrap/>
            <w:hideMark/>
          </w:tcPr>
          <w:p w14:paraId="0A4636D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w:t>
            </w:r>
          </w:p>
        </w:tc>
        <w:tc>
          <w:tcPr>
            <w:tcW w:w="1393" w:type="dxa"/>
            <w:noWrap/>
            <w:hideMark/>
          </w:tcPr>
          <w:p w14:paraId="42B3C5C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05:07:06.997</w:t>
            </w:r>
          </w:p>
        </w:tc>
        <w:tc>
          <w:tcPr>
            <w:tcW w:w="805" w:type="dxa"/>
            <w:noWrap/>
            <w:hideMark/>
          </w:tcPr>
          <w:p w14:paraId="05B754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595</w:t>
            </w:r>
          </w:p>
        </w:tc>
        <w:tc>
          <w:tcPr>
            <w:tcW w:w="1005" w:type="dxa"/>
            <w:noWrap/>
            <w:hideMark/>
          </w:tcPr>
          <w:p w14:paraId="65335A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402</w:t>
            </w:r>
          </w:p>
        </w:tc>
        <w:tc>
          <w:tcPr>
            <w:tcW w:w="1016" w:type="dxa"/>
            <w:noWrap/>
            <w:hideMark/>
          </w:tcPr>
          <w:p w14:paraId="7E2679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794</w:t>
            </w:r>
          </w:p>
        </w:tc>
        <w:tc>
          <w:tcPr>
            <w:tcW w:w="1216" w:type="dxa"/>
            <w:noWrap/>
            <w:hideMark/>
          </w:tcPr>
          <w:p w14:paraId="250EAF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451</w:t>
            </w:r>
          </w:p>
        </w:tc>
        <w:tc>
          <w:tcPr>
            <w:tcW w:w="772" w:type="dxa"/>
            <w:noWrap/>
            <w:hideMark/>
          </w:tcPr>
          <w:p w14:paraId="458A85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E3BE3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175</w:t>
            </w:r>
          </w:p>
        </w:tc>
      </w:tr>
      <w:tr w:rsidR="00F30235" w:rsidRPr="00334A52" w14:paraId="5C4A1BAF" w14:textId="77777777" w:rsidTr="000A0551">
        <w:trPr>
          <w:divId w:val="48189264"/>
          <w:trHeight w:val="300"/>
        </w:trPr>
        <w:tc>
          <w:tcPr>
            <w:tcW w:w="769" w:type="dxa"/>
            <w:noWrap/>
            <w:hideMark/>
          </w:tcPr>
          <w:p w14:paraId="65CF42E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w:t>
            </w:r>
          </w:p>
        </w:tc>
        <w:tc>
          <w:tcPr>
            <w:tcW w:w="1393" w:type="dxa"/>
            <w:noWrap/>
            <w:hideMark/>
          </w:tcPr>
          <w:p w14:paraId="5B468BC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05:07:07.100</w:t>
            </w:r>
          </w:p>
        </w:tc>
        <w:tc>
          <w:tcPr>
            <w:tcW w:w="805" w:type="dxa"/>
            <w:noWrap/>
            <w:hideMark/>
          </w:tcPr>
          <w:p w14:paraId="3C6C64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753</w:t>
            </w:r>
          </w:p>
        </w:tc>
        <w:tc>
          <w:tcPr>
            <w:tcW w:w="1005" w:type="dxa"/>
            <w:noWrap/>
            <w:hideMark/>
          </w:tcPr>
          <w:p w14:paraId="254FA0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722</w:t>
            </w:r>
          </w:p>
        </w:tc>
        <w:tc>
          <w:tcPr>
            <w:tcW w:w="1016" w:type="dxa"/>
            <w:noWrap/>
            <w:hideMark/>
          </w:tcPr>
          <w:p w14:paraId="7AC3BA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41E029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261</w:t>
            </w:r>
          </w:p>
        </w:tc>
        <w:tc>
          <w:tcPr>
            <w:tcW w:w="772" w:type="dxa"/>
            <w:noWrap/>
            <w:hideMark/>
          </w:tcPr>
          <w:p w14:paraId="5911F98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19E98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174</w:t>
            </w:r>
          </w:p>
        </w:tc>
      </w:tr>
      <w:tr w:rsidR="005A46E0" w:rsidRPr="00334A52" w14:paraId="188CEB46" w14:textId="77777777" w:rsidTr="005A46E0">
        <w:trPr>
          <w:divId w:val="48189264"/>
          <w:trHeight w:val="300"/>
        </w:trPr>
        <w:tc>
          <w:tcPr>
            <w:tcW w:w="769" w:type="dxa"/>
            <w:noWrap/>
            <w:hideMark/>
          </w:tcPr>
          <w:p w14:paraId="61F2F74F"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41067C8C"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30E4E17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57A9C36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26BA435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52B59920"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1BC02F87"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36EC0BC9"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020E8692" w14:textId="77777777" w:rsidTr="000A0551">
        <w:trPr>
          <w:divId w:val="48189264"/>
          <w:trHeight w:val="300"/>
        </w:trPr>
        <w:tc>
          <w:tcPr>
            <w:tcW w:w="769" w:type="dxa"/>
            <w:noWrap/>
            <w:hideMark/>
          </w:tcPr>
          <w:p w14:paraId="2214E81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w:t>
            </w:r>
          </w:p>
        </w:tc>
        <w:tc>
          <w:tcPr>
            <w:tcW w:w="1393" w:type="dxa"/>
            <w:noWrap/>
            <w:hideMark/>
          </w:tcPr>
          <w:p w14:paraId="1719445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05:07:07.201</w:t>
            </w:r>
          </w:p>
        </w:tc>
        <w:tc>
          <w:tcPr>
            <w:tcW w:w="805" w:type="dxa"/>
            <w:noWrap/>
            <w:hideMark/>
          </w:tcPr>
          <w:p w14:paraId="3F6003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752</w:t>
            </w:r>
          </w:p>
        </w:tc>
        <w:tc>
          <w:tcPr>
            <w:tcW w:w="1005" w:type="dxa"/>
            <w:noWrap/>
            <w:hideMark/>
          </w:tcPr>
          <w:p w14:paraId="617E47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722</w:t>
            </w:r>
          </w:p>
        </w:tc>
        <w:tc>
          <w:tcPr>
            <w:tcW w:w="1016" w:type="dxa"/>
            <w:noWrap/>
            <w:hideMark/>
          </w:tcPr>
          <w:p w14:paraId="4479BD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0D5F46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261</w:t>
            </w:r>
          </w:p>
        </w:tc>
        <w:tc>
          <w:tcPr>
            <w:tcW w:w="772" w:type="dxa"/>
            <w:noWrap/>
            <w:hideMark/>
          </w:tcPr>
          <w:p w14:paraId="0F2CCC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4A4D1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173</w:t>
            </w:r>
          </w:p>
        </w:tc>
      </w:tr>
      <w:tr w:rsidR="00F30235" w:rsidRPr="00334A52" w14:paraId="7E2236C0" w14:textId="77777777" w:rsidTr="000A0551">
        <w:trPr>
          <w:divId w:val="48189264"/>
          <w:trHeight w:val="300"/>
        </w:trPr>
        <w:tc>
          <w:tcPr>
            <w:tcW w:w="769" w:type="dxa"/>
            <w:noWrap/>
            <w:hideMark/>
          </w:tcPr>
          <w:p w14:paraId="024D32C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w:t>
            </w:r>
          </w:p>
        </w:tc>
        <w:tc>
          <w:tcPr>
            <w:tcW w:w="1393" w:type="dxa"/>
            <w:noWrap/>
            <w:hideMark/>
          </w:tcPr>
          <w:p w14:paraId="66A1EEC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05:07:07.303</w:t>
            </w:r>
          </w:p>
        </w:tc>
        <w:tc>
          <w:tcPr>
            <w:tcW w:w="805" w:type="dxa"/>
            <w:noWrap/>
            <w:hideMark/>
          </w:tcPr>
          <w:p w14:paraId="6D5274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752</w:t>
            </w:r>
          </w:p>
        </w:tc>
        <w:tc>
          <w:tcPr>
            <w:tcW w:w="1005" w:type="dxa"/>
            <w:noWrap/>
            <w:hideMark/>
          </w:tcPr>
          <w:p w14:paraId="0F4B27E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720</w:t>
            </w:r>
          </w:p>
        </w:tc>
        <w:tc>
          <w:tcPr>
            <w:tcW w:w="1016" w:type="dxa"/>
            <w:noWrap/>
            <w:hideMark/>
          </w:tcPr>
          <w:p w14:paraId="514618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0935AC1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264</w:t>
            </w:r>
          </w:p>
        </w:tc>
        <w:tc>
          <w:tcPr>
            <w:tcW w:w="772" w:type="dxa"/>
            <w:noWrap/>
            <w:hideMark/>
          </w:tcPr>
          <w:p w14:paraId="251B84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BAF46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172</w:t>
            </w:r>
          </w:p>
        </w:tc>
      </w:tr>
      <w:tr w:rsidR="00F30235" w:rsidRPr="00334A52" w14:paraId="464224DC" w14:textId="77777777" w:rsidTr="000A0551">
        <w:trPr>
          <w:divId w:val="48189264"/>
          <w:trHeight w:val="300"/>
        </w:trPr>
        <w:tc>
          <w:tcPr>
            <w:tcW w:w="769" w:type="dxa"/>
            <w:noWrap/>
            <w:hideMark/>
          </w:tcPr>
          <w:p w14:paraId="019B70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w:t>
            </w:r>
          </w:p>
        </w:tc>
        <w:tc>
          <w:tcPr>
            <w:tcW w:w="1393" w:type="dxa"/>
            <w:noWrap/>
            <w:hideMark/>
          </w:tcPr>
          <w:p w14:paraId="434A82E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05:07:07.405</w:t>
            </w:r>
          </w:p>
        </w:tc>
        <w:tc>
          <w:tcPr>
            <w:tcW w:w="805" w:type="dxa"/>
            <w:noWrap/>
            <w:hideMark/>
          </w:tcPr>
          <w:p w14:paraId="1C8C04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752</w:t>
            </w:r>
          </w:p>
        </w:tc>
        <w:tc>
          <w:tcPr>
            <w:tcW w:w="1005" w:type="dxa"/>
            <w:noWrap/>
            <w:hideMark/>
          </w:tcPr>
          <w:p w14:paraId="428DC8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543E93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7FAE48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263</w:t>
            </w:r>
          </w:p>
        </w:tc>
        <w:tc>
          <w:tcPr>
            <w:tcW w:w="772" w:type="dxa"/>
            <w:noWrap/>
            <w:hideMark/>
          </w:tcPr>
          <w:p w14:paraId="7364AC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78433B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171</w:t>
            </w:r>
          </w:p>
        </w:tc>
      </w:tr>
      <w:tr w:rsidR="00F30235" w:rsidRPr="00334A52" w14:paraId="5D402817" w14:textId="77777777" w:rsidTr="000A0551">
        <w:trPr>
          <w:divId w:val="48189264"/>
          <w:trHeight w:val="300"/>
        </w:trPr>
        <w:tc>
          <w:tcPr>
            <w:tcW w:w="769" w:type="dxa"/>
            <w:noWrap/>
            <w:hideMark/>
          </w:tcPr>
          <w:p w14:paraId="728CDAF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w:t>
            </w:r>
          </w:p>
        </w:tc>
        <w:tc>
          <w:tcPr>
            <w:tcW w:w="1393" w:type="dxa"/>
            <w:noWrap/>
            <w:hideMark/>
          </w:tcPr>
          <w:p w14:paraId="20B94E2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05:07:07.507</w:t>
            </w:r>
          </w:p>
        </w:tc>
        <w:tc>
          <w:tcPr>
            <w:tcW w:w="805" w:type="dxa"/>
            <w:noWrap/>
            <w:hideMark/>
          </w:tcPr>
          <w:p w14:paraId="7FF759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4F3FB2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721</w:t>
            </w:r>
          </w:p>
        </w:tc>
        <w:tc>
          <w:tcPr>
            <w:tcW w:w="1016" w:type="dxa"/>
            <w:noWrap/>
            <w:hideMark/>
          </w:tcPr>
          <w:p w14:paraId="59C106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5D2A9C2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265</w:t>
            </w:r>
          </w:p>
        </w:tc>
        <w:tc>
          <w:tcPr>
            <w:tcW w:w="772" w:type="dxa"/>
            <w:noWrap/>
            <w:hideMark/>
          </w:tcPr>
          <w:p w14:paraId="357A14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778B8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170</w:t>
            </w:r>
          </w:p>
        </w:tc>
      </w:tr>
      <w:tr w:rsidR="00F30235" w:rsidRPr="00334A52" w14:paraId="5778F804" w14:textId="77777777" w:rsidTr="000A0551">
        <w:trPr>
          <w:divId w:val="48189264"/>
          <w:trHeight w:val="300"/>
        </w:trPr>
        <w:tc>
          <w:tcPr>
            <w:tcW w:w="769" w:type="dxa"/>
            <w:noWrap/>
            <w:hideMark/>
          </w:tcPr>
          <w:p w14:paraId="014EDBD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w:t>
            </w:r>
          </w:p>
        </w:tc>
        <w:tc>
          <w:tcPr>
            <w:tcW w:w="1393" w:type="dxa"/>
            <w:noWrap/>
            <w:hideMark/>
          </w:tcPr>
          <w:p w14:paraId="495486A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05:07:07.609</w:t>
            </w:r>
          </w:p>
        </w:tc>
        <w:tc>
          <w:tcPr>
            <w:tcW w:w="805" w:type="dxa"/>
            <w:noWrap/>
            <w:hideMark/>
          </w:tcPr>
          <w:p w14:paraId="4ABE42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001C70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722</w:t>
            </w:r>
          </w:p>
        </w:tc>
        <w:tc>
          <w:tcPr>
            <w:tcW w:w="1016" w:type="dxa"/>
            <w:noWrap/>
            <w:hideMark/>
          </w:tcPr>
          <w:p w14:paraId="5E1D45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23FB11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265</w:t>
            </w:r>
          </w:p>
        </w:tc>
        <w:tc>
          <w:tcPr>
            <w:tcW w:w="772" w:type="dxa"/>
            <w:noWrap/>
            <w:hideMark/>
          </w:tcPr>
          <w:p w14:paraId="446A88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5FB5F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169</w:t>
            </w:r>
          </w:p>
        </w:tc>
      </w:tr>
      <w:tr w:rsidR="00F30235" w:rsidRPr="00334A52" w14:paraId="6943400B" w14:textId="77777777" w:rsidTr="000A0551">
        <w:trPr>
          <w:divId w:val="48189264"/>
          <w:trHeight w:val="300"/>
        </w:trPr>
        <w:tc>
          <w:tcPr>
            <w:tcW w:w="769" w:type="dxa"/>
            <w:noWrap/>
            <w:hideMark/>
          </w:tcPr>
          <w:p w14:paraId="56CF89F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w:t>
            </w:r>
          </w:p>
        </w:tc>
        <w:tc>
          <w:tcPr>
            <w:tcW w:w="1393" w:type="dxa"/>
            <w:noWrap/>
            <w:hideMark/>
          </w:tcPr>
          <w:p w14:paraId="72EBD03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05:07:07.711</w:t>
            </w:r>
          </w:p>
        </w:tc>
        <w:tc>
          <w:tcPr>
            <w:tcW w:w="805" w:type="dxa"/>
            <w:noWrap/>
            <w:hideMark/>
          </w:tcPr>
          <w:p w14:paraId="5BA0D7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4480E8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2063EF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34DAB3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267</w:t>
            </w:r>
          </w:p>
        </w:tc>
        <w:tc>
          <w:tcPr>
            <w:tcW w:w="772" w:type="dxa"/>
            <w:noWrap/>
            <w:hideMark/>
          </w:tcPr>
          <w:p w14:paraId="6CF96E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809C1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168</w:t>
            </w:r>
          </w:p>
        </w:tc>
      </w:tr>
      <w:tr w:rsidR="00F30235" w:rsidRPr="00334A52" w14:paraId="54437A7E" w14:textId="77777777" w:rsidTr="000A0551">
        <w:trPr>
          <w:divId w:val="48189264"/>
          <w:trHeight w:val="300"/>
        </w:trPr>
        <w:tc>
          <w:tcPr>
            <w:tcW w:w="769" w:type="dxa"/>
            <w:noWrap/>
            <w:hideMark/>
          </w:tcPr>
          <w:p w14:paraId="53FCC82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w:t>
            </w:r>
          </w:p>
        </w:tc>
        <w:tc>
          <w:tcPr>
            <w:tcW w:w="1393" w:type="dxa"/>
            <w:noWrap/>
            <w:hideMark/>
          </w:tcPr>
          <w:p w14:paraId="2397581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05:07:07.812</w:t>
            </w:r>
          </w:p>
        </w:tc>
        <w:tc>
          <w:tcPr>
            <w:tcW w:w="805" w:type="dxa"/>
            <w:noWrap/>
            <w:hideMark/>
          </w:tcPr>
          <w:p w14:paraId="001A13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750</w:t>
            </w:r>
          </w:p>
        </w:tc>
        <w:tc>
          <w:tcPr>
            <w:tcW w:w="1005" w:type="dxa"/>
            <w:noWrap/>
            <w:hideMark/>
          </w:tcPr>
          <w:p w14:paraId="0374F1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385968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5905C7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266</w:t>
            </w:r>
          </w:p>
        </w:tc>
        <w:tc>
          <w:tcPr>
            <w:tcW w:w="772" w:type="dxa"/>
            <w:noWrap/>
            <w:hideMark/>
          </w:tcPr>
          <w:p w14:paraId="19CE67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1E6643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167</w:t>
            </w:r>
          </w:p>
        </w:tc>
      </w:tr>
      <w:tr w:rsidR="00F30235" w:rsidRPr="00334A52" w14:paraId="0F141E76" w14:textId="77777777" w:rsidTr="000A0551">
        <w:trPr>
          <w:divId w:val="48189264"/>
          <w:trHeight w:val="300"/>
        </w:trPr>
        <w:tc>
          <w:tcPr>
            <w:tcW w:w="769" w:type="dxa"/>
            <w:noWrap/>
            <w:hideMark/>
          </w:tcPr>
          <w:p w14:paraId="3BBF130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w:t>
            </w:r>
          </w:p>
        </w:tc>
        <w:tc>
          <w:tcPr>
            <w:tcW w:w="1393" w:type="dxa"/>
            <w:noWrap/>
            <w:hideMark/>
          </w:tcPr>
          <w:p w14:paraId="2C49086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05:07:07.914</w:t>
            </w:r>
          </w:p>
        </w:tc>
        <w:tc>
          <w:tcPr>
            <w:tcW w:w="805" w:type="dxa"/>
            <w:noWrap/>
            <w:hideMark/>
          </w:tcPr>
          <w:p w14:paraId="08D3EE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4568B64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5D25297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75B3AC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270</w:t>
            </w:r>
          </w:p>
        </w:tc>
        <w:tc>
          <w:tcPr>
            <w:tcW w:w="772" w:type="dxa"/>
            <w:noWrap/>
            <w:hideMark/>
          </w:tcPr>
          <w:p w14:paraId="45B860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D674D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166</w:t>
            </w:r>
          </w:p>
        </w:tc>
      </w:tr>
      <w:tr w:rsidR="00F30235" w:rsidRPr="00334A52" w14:paraId="5B1754A9" w14:textId="77777777" w:rsidTr="000A0551">
        <w:trPr>
          <w:divId w:val="48189264"/>
          <w:trHeight w:val="300"/>
        </w:trPr>
        <w:tc>
          <w:tcPr>
            <w:tcW w:w="769" w:type="dxa"/>
            <w:noWrap/>
            <w:hideMark/>
          </w:tcPr>
          <w:p w14:paraId="11E13FE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w:t>
            </w:r>
          </w:p>
        </w:tc>
        <w:tc>
          <w:tcPr>
            <w:tcW w:w="1393" w:type="dxa"/>
            <w:noWrap/>
            <w:hideMark/>
          </w:tcPr>
          <w:p w14:paraId="095C584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05:07:08.050</w:t>
            </w:r>
          </w:p>
        </w:tc>
        <w:tc>
          <w:tcPr>
            <w:tcW w:w="805" w:type="dxa"/>
            <w:noWrap/>
            <w:hideMark/>
          </w:tcPr>
          <w:p w14:paraId="36B294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7BF0FE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675CB5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6AB9063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269</w:t>
            </w:r>
          </w:p>
        </w:tc>
        <w:tc>
          <w:tcPr>
            <w:tcW w:w="772" w:type="dxa"/>
            <w:noWrap/>
            <w:hideMark/>
          </w:tcPr>
          <w:p w14:paraId="555FC4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5F2B5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165</w:t>
            </w:r>
          </w:p>
        </w:tc>
      </w:tr>
      <w:tr w:rsidR="00F30235" w:rsidRPr="00334A52" w14:paraId="5EF80490" w14:textId="77777777" w:rsidTr="000A0551">
        <w:trPr>
          <w:divId w:val="48189264"/>
          <w:trHeight w:val="300"/>
        </w:trPr>
        <w:tc>
          <w:tcPr>
            <w:tcW w:w="769" w:type="dxa"/>
            <w:noWrap/>
            <w:hideMark/>
          </w:tcPr>
          <w:p w14:paraId="2917BB0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w:t>
            </w:r>
          </w:p>
        </w:tc>
        <w:tc>
          <w:tcPr>
            <w:tcW w:w="1393" w:type="dxa"/>
            <w:noWrap/>
            <w:hideMark/>
          </w:tcPr>
          <w:p w14:paraId="0E6FAB8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05:07:08.152</w:t>
            </w:r>
          </w:p>
        </w:tc>
        <w:tc>
          <w:tcPr>
            <w:tcW w:w="805" w:type="dxa"/>
            <w:noWrap/>
            <w:hideMark/>
          </w:tcPr>
          <w:p w14:paraId="6D1430A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750</w:t>
            </w:r>
          </w:p>
        </w:tc>
        <w:tc>
          <w:tcPr>
            <w:tcW w:w="1005" w:type="dxa"/>
            <w:noWrap/>
            <w:hideMark/>
          </w:tcPr>
          <w:p w14:paraId="3A9B9C5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7EC95A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0D9236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271</w:t>
            </w:r>
          </w:p>
        </w:tc>
        <w:tc>
          <w:tcPr>
            <w:tcW w:w="772" w:type="dxa"/>
            <w:noWrap/>
            <w:hideMark/>
          </w:tcPr>
          <w:p w14:paraId="2EEAC8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00F1D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164</w:t>
            </w:r>
          </w:p>
        </w:tc>
      </w:tr>
      <w:tr w:rsidR="00F30235" w:rsidRPr="00334A52" w14:paraId="47DB21F9" w14:textId="77777777" w:rsidTr="000A0551">
        <w:trPr>
          <w:divId w:val="48189264"/>
          <w:trHeight w:val="300"/>
        </w:trPr>
        <w:tc>
          <w:tcPr>
            <w:tcW w:w="769" w:type="dxa"/>
            <w:noWrap/>
            <w:hideMark/>
          </w:tcPr>
          <w:p w14:paraId="6BD3EB2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w:t>
            </w:r>
          </w:p>
        </w:tc>
        <w:tc>
          <w:tcPr>
            <w:tcW w:w="1393" w:type="dxa"/>
            <w:noWrap/>
            <w:hideMark/>
          </w:tcPr>
          <w:p w14:paraId="3BF0C1F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05:07:08.253</w:t>
            </w:r>
          </w:p>
        </w:tc>
        <w:tc>
          <w:tcPr>
            <w:tcW w:w="805" w:type="dxa"/>
            <w:noWrap/>
            <w:hideMark/>
          </w:tcPr>
          <w:p w14:paraId="1E4DB3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25F8FE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5C539A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0E63710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271</w:t>
            </w:r>
          </w:p>
        </w:tc>
        <w:tc>
          <w:tcPr>
            <w:tcW w:w="772" w:type="dxa"/>
            <w:noWrap/>
            <w:hideMark/>
          </w:tcPr>
          <w:p w14:paraId="17B56E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65C8EB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163</w:t>
            </w:r>
          </w:p>
        </w:tc>
      </w:tr>
      <w:tr w:rsidR="00F30235" w:rsidRPr="00334A52" w14:paraId="11133A17" w14:textId="77777777" w:rsidTr="000A0551">
        <w:trPr>
          <w:divId w:val="48189264"/>
          <w:trHeight w:val="300"/>
        </w:trPr>
        <w:tc>
          <w:tcPr>
            <w:tcW w:w="769" w:type="dxa"/>
            <w:noWrap/>
            <w:hideMark/>
          </w:tcPr>
          <w:p w14:paraId="3CB3291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w:t>
            </w:r>
          </w:p>
        </w:tc>
        <w:tc>
          <w:tcPr>
            <w:tcW w:w="1393" w:type="dxa"/>
            <w:noWrap/>
            <w:hideMark/>
          </w:tcPr>
          <w:p w14:paraId="403C5D2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05:07:08.355</w:t>
            </w:r>
          </w:p>
        </w:tc>
        <w:tc>
          <w:tcPr>
            <w:tcW w:w="805" w:type="dxa"/>
            <w:noWrap/>
            <w:hideMark/>
          </w:tcPr>
          <w:p w14:paraId="66CF70E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3F2BE4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718</w:t>
            </w:r>
          </w:p>
        </w:tc>
        <w:tc>
          <w:tcPr>
            <w:tcW w:w="1016" w:type="dxa"/>
            <w:noWrap/>
            <w:hideMark/>
          </w:tcPr>
          <w:p w14:paraId="11FB28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6B516C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274</w:t>
            </w:r>
          </w:p>
        </w:tc>
        <w:tc>
          <w:tcPr>
            <w:tcW w:w="772" w:type="dxa"/>
            <w:noWrap/>
            <w:hideMark/>
          </w:tcPr>
          <w:p w14:paraId="793B10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A03063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162</w:t>
            </w:r>
          </w:p>
        </w:tc>
      </w:tr>
      <w:tr w:rsidR="00F30235" w:rsidRPr="00334A52" w14:paraId="79F9B3FD" w14:textId="77777777" w:rsidTr="000A0551">
        <w:trPr>
          <w:divId w:val="48189264"/>
          <w:trHeight w:val="300"/>
        </w:trPr>
        <w:tc>
          <w:tcPr>
            <w:tcW w:w="769" w:type="dxa"/>
            <w:noWrap/>
            <w:hideMark/>
          </w:tcPr>
          <w:p w14:paraId="29A8355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w:t>
            </w:r>
          </w:p>
        </w:tc>
        <w:tc>
          <w:tcPr>
            <w:tcW w:w="1393" w:type="dxa"/>
            <w:noWrap/>
            <w:hideMark/>
          </w:tcPr>
          <w:p w14:paraId="3513DC5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05:07:08.457</w:t>
            </w:r>
          </w:p>
        </w:tc>
        <w:tc>
          <w:tcPr>
            <w:tcW w:w="805" w:type="dxa"/>
            <w:noWrap/>
            <w:hideMark/>
          </w:tcPr>
          <w:p w14:paraId="55F7FD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25CD64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718</w:t>
            </w:r>
          </w:p>
        </w:tc>
        <w:tc>
          <w:tcPr>
            <w:tcW w:w="1016" w:type="dxa"/>
            <w:noWrap/>
            <w:hideMark/>
          </w:tcPr>
          <w:p w14:paraId="5384D3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9AF71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274</w:t>
            </w:r>
          </w:p>
        </w:tc>
        <w:tc>
          <w:tcPr>
            <w:tcW w:w="772" w:type="dxa"/>
            <w:noWrap/>
            <w:hideMark/>
          </w:tcPr>
          <w:p w14:paraId="087232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004FA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161</w:t>
            </w:r>
          </w:p>
        </w:tc>
      </w:tr>
      <w:tr w:rsidR="00F30235" w:rsidRPr="00334A52" w14:paraId="01752095" w14:textId="77777777" w:rsidTr="000A0551">
        <w:trPr>
          <w:divId w:val="48189264"/>
          <w:trHeight w:val="300"/>
        </w:trPr>
        <w:tc>
          <w:tcPr>
            <w:tcW w:w="769" w:type="dxa"/>
            <w:noWrap/>
            <w:hideMark/>
          </w:tcPr>
          <w:p w14:paraId="7B7AE6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20</w:t>
            </w:r>
          </w:p>
        </w:tc>
        <w:tc>
          <w:tcPr>
            <w:tcW w:w="1393" w:type="dxa"/>
            <w:noWrap/>
            <w:hideMark/>
          </w:tcPr>
          <w:p w14:paraId="34FCA8A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05:07:08.559</w:t>
            </w:r>
          </w:p>
        </w:tc>
        <w:tc>
          <w:tcPr>
            <w:tcW w:w="805" w:type="dxa"/>
            <w:noWrap/>
            <w:hideMark/>
          </w:tcPr>
          <w:p w14:paraId="5BDF6E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259E2D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404AA97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0B5380B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275</w:t>
            </w:r>
          </w:p>
        </w:tc>
        <w:tc>
          <w:tcPr>
            <w:tcW w:w="772" w:type="dxa"/>
            <w:noWrap/>
            <w:hideMark/>
          </w:tcPr>
          <w:p w14:paraId="520FFA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9F971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160</w:t>
            </w:r>
          </w:p>
        </w:tc>
      </w:tr>
      <w:tr w:rsidR="00F30235" w:rsidRPr="00334A52" w14:paraId="09A261D6" w14:textId="77777777" w:rsidTr="000A0551">
        <w:trPr>
          <w:divId w:val="48189264"/>
          <w:trHeight w:val="300"/>
        </w:trPr>
        <w:tc>
          <w:tcPr>
            <w:tcW w:w="769" w:type="dxa"/>
            <w:noWrap/>
            <w:hideMark/>
          </w:tcPr>
          <w:p w14:paraId="056FACB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21</w:t>
            </w:r>
          </w:p>
        </w:tc>
        <w:tc>
          <w:tcPr>
            <w:tcW w:w="1393" w:type="dxa"/>
            <w:noWrap/>
            <w:hideMark/>
          </w:tcPr>
          <w:p w14:paraId="28412E3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05:07:08.661</w:t>
            </w:r>
          </w:p>
        </w:tc>
        <w:tc>
          <w:tcPr>
            <w:tcW w:w="805" w:type="dxa"/>
            <w:noWrap/>
            <w:hideMark/>
          </w:tcPr>
          <w:p w14:paraId="6795C0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770BF5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20D843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3B267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275</w:t>
            </w:r>
          </w:p>
        </w:tc>
        <w:tc>
          <w:tcPr>
            <w:tcW w:w="772" w:type="dxa"/>
            <w:noWrap/>
            <w:hideMark/>
          </w:tcPr>
          <w:p w14:paraId="6FEEEE2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C32F30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159</w:t>
            </w:r>
          </w:p>
        </w:tc>
      </w:tr>
      <w:tr w:rsidR="00F30235" w:rsidRPr="00334A52" w14:paraId="7F14FD11" w14:textId="77777777" w:rsidTr="000A0551">
        <w:trPr>
          <w:divId w:val="48189264"/>
          <w:trHeight w:val="300"/>
        </w:trPr>
        <w:tc>
          <w:tcPr>
            <w:tcW w:w="769" w:type="dxa"/>
            <w:noWrap/>
            <w:hideMark/>
          </w:tcPr>
          <w:p w14:paraId="358FFFB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22</w:t>
            </w:r>
          </w:p>
        </w:tc>
        <w:tc>
          <w:tcPr>
            <w:tcW w:w="1393" w:type="dxa"/>
            <w:noWrap/>
            <w:hideMark/>
          </w:tcPr>
          <w:p w14:paraId="7053144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05:07:08.762</w:t>
            </w:r>
          </w:p>
        </w:tc>
        <w:tc>
          <w:tcPr>
            <w:tcW w:w="805" w:type="dxa"/>
            <w:noWrap/>
            <w:hideMark/>
          </w:tcPr>
          <w:p w14:paraId="3E3DFC7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6B0AB0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140EE3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1A3083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277</w:t>
            </w:r>
          </w:p>
        </w:tc>
        <w:tc>
          <w:tcPr>
            <w:tcW w:w="772" w:type="dxa"/>
            <w:noWrap/>
            <w:hideMark/>
          </w:tcPr>
          <w:p w14:paraId="72F72D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F926A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158</w:t>
            </w:r>
          </w:p>
        </w:tc>
      </w:tr>
      <w:tr w:rsidR="00F30235" w:rsidRPr="00334A52" w14:paraId="42F0BA56" w14:textId="77777777" w:rsidTr="000A0551">
        <w:trPr>
          <w:divId w:val="48189264"/>
          <w:trHeight w:val="300"/>
        </w:trPr>
        <w:tc>
          <w:tcPr>
            <w:tcW w:w="769" w:type="dxa"/>
            <w:noWrap/>
            <w:hideMark/>
          </w:tcPr>
          <w:p w14:paraId="633D686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23</w:t>
            </w:r>
          </w:p>
        </w:tc>
        <w:tc>
          <w:tcPr>
            <w:tcW w:w="1393" w:type="dxa"/>
            <w:noWrap/>
            <w:hideMark/>
          </w:tcPr>
          <w:p w14:paraId="45DB926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05:07:08.864</w:t>
            </w:r>
          </w:p>
        </w:tc>
        <w:tc>
          <w:tcPr>
            <w:tcW w:w="805" w:type="dxa"/>
            <w:noWrap/>
            <w:hideMark/>
          </w:tcPr>
          <w:p w14:paraId="138D83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3701EF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60423F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688953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278</w:t>
            </w:r>
          </w:p>
        </w:tc>
        <w:tc>
          <w:tcPr>
            <w:tcW w:w="772" w:type="dxa"/>
            <w:noWrap/>
            <w:hideMark/>
          </w:tcPr>
          <w:p w14:paraId="6B4561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FCC7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157</w:t>
            </w:r>
          </w:p>
        </w:tc>
      </w:tr>
      <w:tr w:rsidR="00F30235" w:rsidRPr="00334A52" w14:paraId="290831E6" w14:textId="77777777" w:rsidTr="000A0551">
        <w:trPr>
          <w:divId w:val="48189264"/>
          <w:trHeight w:val="300"/>
        </w:trPr>
        <w:tc>
          <w:tcPr>
            <w:tcW w:w="769" w:type="dxa"/>
            <w:noWrap/>
            <w:hideMark/>
          </w:tcPr>
          <w:p w14:paraId="28293F4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24</w:t>
            </w:r>
          </w:p>
        </w:tc>
        <w:tc>
          <w:tcPr>
            <w:tcW w:w="1393" w:type="dxa"/>
            <w:noWrap/>
            <w:hideMark/>
          </w:tcPr>
          <w:p w14:paraId="516D259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05:07:08.966</w:t>
            </w:r>
          </w:p>
        </w:tc>
        <w:tc>
          <w:tcPr>
            <w:tcW w:w="805" w:type="dxa"/>
            <w:noWrap/>
            <w:hideMark/>
          </w:tcPr>
          <w:p w14:paraId="6347DE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747</w:t>
            </w:r>
          </w:p>
        </w:tc>
        <w:tc>
          <w:tcPr>
            <w:tcW w:w="1005" w:type="dxa"/>
            <w:noWrap/>
            <w:hideMark/>
          </w:tcPr>
          <w:p w14:paraId="572D14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776DCE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4AAA72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281</w:t>
            </w:r>
          </w:p>
        </w:tc>
        <w:tc>
          <w:tcPr>
            <w:tcW w:w="772" w:type="dxa"/>
            <w:noWrap/>
            <w:hideMark/>
          </w:tcPr>
          <w:p w14:paraId="6E527E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DC13B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156</w:t>
            </w:r>
          </w:p>
        </w:tc>
      </w:tr>
      <w:tr w:rsidR="00F30235" w:rsidRPr="00334A52" w14:paraId="5070C780" w14:textId="77777777" w:rsidTr="000A0551">
        <w:trPr>
          <w:divId w:val="48189264"/>
          <w:trHeight w:val="300"/>
        </w:trPr>
        <w:tc>
          <w:tcPr>
            <w:tcW w:w="769" w:type="dxa"/>
            <w:noWrap/>
            <w:hideMark/>
          </w:tcPr>
          <w:p w14:paraId="3A6F047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25</w:t>
            </w:r>
          </w:p>
        </w:tc>
        <w:tc>
          <w:tcPr>
            <w:tcW w:w="1393" w:type="dxa"/>
            <w:noWrap/>
            <w:hideMark/>
          </w:tcPr>
          <w:p w14:paraId="500B471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05:07:09.101</w:t>
            </w:r>
          </w:p>
        </w:tc>
        <w:tc>
          <w:tcPr>
            <w:tcW w:w="805" w:type="dxa"/>
            <w:noWrap/>
            <w:hideMark/>
          </w:tcPr>
          <w:p w14:paraId="5BB3DD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747</w:t>
            </w:r>
          </w:p>
        </w:tc>
        <w:tc>
          <w:tcPr>
            <w:tcW w:w="1005" w:type="dxa"/>
            <w:noWrap/>
            <w:hideMark/>
          </w:tcPr>
          <w:p w14:paraId="1E3255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0C03AC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03FCD6E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281</w:t>
            </w:r>
          </w:p>
        </w:tc>
        <w:tc>
          <w:tcPr>
            <w:tcW w:w="772" w:type="dxa"/>
            <w:noWrap/>
            <w:hideMark/>
          </w:tcPr>
          <w:p w14:paraId="5BBF1F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E2083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155</w:t>
            </w:r>
          </w:p>
        </w:tc>
      </w:tr>
      <w:tr w:rsidR="00F30235" w:rsidRPr="00334A52" w14:paraId="6BBE2353" w14:textId="77777777" w:rsidTr="000A0551">
        <w:trPr>
          <w:divId w:val="48189264"/>
          <w:trHeight w:val="300"/>
        </w:trPr>
        <w:tc>
          <w:tcPr>
            <w:tcW w:w="769" w:type="dxa"/>
            <w:noWrap/>
            <w:hideMark/>
          </w:tcPr>
          <w:p w14:paraId="11A2552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w:t>
            </w:r>
          </w:p>
        </w:tc>
        <w:tc>
          <w:tcPr>
            <w:tcW w:w="1393" w:type="dxa"/>
            <w:noWrap/>
            <w:hideMark/>
          </w:tcPr>
          <w:p w14:paraId="1BA8FF2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05:07:09.203</w:t>
            </w:r>
          </w:p>
        </w:tc>
        <w:tc>
          <w:tcPr>
            <w:tcW w:w="805" w:type="dxa"/>
            <w:noWrap/>
            <w:hideMark/>
          </w:tcPr>
          <w:p w14:paraId="3D52248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746</w:t>
            </w:r>
          </w:p>
        </w:tc>
        <w:tc>
          <w:tcPr>
            <w:tcW w:w="1005" w:type="dxa"/>
            <w:noWrap/>
            <w:hideMark/>
          </w:tcPr>
          <w:p w14:paraId="135159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32D68A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6B8F46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284</w:t>
            </w:r>
          </w:p>
        </w:tc>
        <w:tc>
          <w:tcPr>
            <w:tcW w:w="772" w:type="dxa"/>
            <w:noWrap/>
            <w:hideMark/>
          </w:tcPr>
          <w:p w14:paraId="07F112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66A01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154</w:t>
            </w:r>
          </w:p>
        </w:tc>
      </w:tr>
      <w:tr w:rsidR="00F30235" w:rsidRPr="00334A52" w14:paraId="51C34709" w14:textId="77777777" w:rsidTr="000A0551">
        <w:trPr>
          <w:divId w:val="48189264"/>
          <w:trHeight w:val="300"/>
        </w:trPr>
        <w:tc>
          <w:tcPr>
            <w:tcW w:w="769" w:type="dxa"/>
            <w:noWrap/>
            <w:hideMark/>
          </w:tcPr>
          <w:p w14:paraId="785E20C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w:t>
            </w:r>
          </w:p>
        </w:tc>
        <w:tc>
          <w:tcPr>
            <w:tcW w:w="1393" w:type="dxa"/>
            <w:noWrap/>
            <w:hideMark/>
          </w:tcPr>
          <w:p w14:paraId="4E1BAB2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05:07:09.305</w:t>
            </w:r>
          </w:p>
        </w:tc>
        <w:tc>
          <w:tcPr>
            <w:tcW w:w="805" w:type="dxa"/>
            <w:noWrap/>
            <w:hideMark/>
          </w:tcPr>
          <w:p w14:paraId="16831B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745</w:t>
            </w:r>
          </w:p>
        </w:tc>
        <w:tc>
          <w:tcPr>
            <w:tcW w:w="1005" w:type="dxa"/>
            <w:noWrap/>
            <w:hideMark/>
          </w:tcPr>
          <w:p w14:paraId="3ED1D0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1230BE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730D60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285</w:t>
            </w:r>
          </w:p>
        </w:tc>
        <w:tc>
          <w:tcPr>
            <w:tcW w:w="772" w:type="dxa"/>
            <w:noWrap/>
            <w:hideMark/>
          </w:tcPr>
          <w:p w14:paraId="7E660E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C519B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153</w:t>
            </w:r>
          </w:p>
        </w:tc>
      </w:tr>
      <w:tr w:rsidR="00F30235" w:rsidRPr="00334A52" w14:paraId="27268140" w14:textId="77777777" w:rsidTr="000A0551">
        <w:trPr>
          <w:divId w:val="48189264"/>
          <w:trHeight w:val="300"/>
        </w:trPr>
        <w:tc>
          <w:tcPr>
            <w:tcW w:w="769" w:type="dxa"/>
            <w:noWrap/>
            <w:hideMark/>
          </w:tcPr>
          <w:p w14:paraId="4B88F9D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w:t>
            </w:r>
          </w:p>
        </w:tc>
        <w:tc>
          <w:tcPr>
            <w:tcW w:w="1393" w:type="dxa"/>
            <w:noWrap/>
            <w:hideMark/>
          </w:tcPr>
          <w:p w14:paraId="60E5713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05:07:09.406</w:t>
            </w:r>
          </w:p>
        </w:tc>
        <w:tc>
          <w:tcPr>
            <w:tcW w:w="805" w:type="dxa"/>
            <w:noWrap/>
            <w:hideMark/>
          </w:tcPr>
          <w:p w14:paraId="5D3529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746</w:t>
            </w:r>
          </w:p>
        </w:tc>
        <w:tc>
          <w:tcPr>
            <w:tcW w:w="1005" w:type="dxa"/>
            <w:noWrap/>
            <w:hideMark/>
          </w:tcPr>
          <w:p w14:paraId="5B7636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712</w:t>
            </w:r>
          </w:p>
        </w:tc>
        <w:tc>
          <w:tcPr>
            <w:tcW w:w="1016" w:type="dxa"/>
            <w:noWrap/>
            <w:hideMark/>
          </w:tcPr>
          <w:p w14:paraId="611913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1A0EDF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288</w:t>
            </w:r>
          </w:p>
        </w:tc>
        <w:tc>
          <w:tcPr>
            <w:tcW w:w="772" w:type="dxa"/>
            <w:noWrap/>
            <w:hideMark/>
          </w:tcPr>
          <w:p w14:paraId="261A291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4A709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152</w:t>
            </w:r>
          </w:p>
        </w:tc>
      </w:tr>
      <w:tr w:rsidR="00F30235" w:rsidRPr="00334A52" w14:paraId="6C233CBD" w14:textId="77777777" w:rsidTr="000A0551">
        <w:trPr>
          <w:divId w:val="48189264"/>
          <w:trHeight w:val="300"/>
        </w:trPr>
        <w:tc>
          <w:tcPr>
            <w:tcW w:w="769" w:type="dxa"/>
            <w:noWrap/>
            <w:hideMark/>
          </w:tcPr>
          <w:p w14:paraId="0B3946F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w:t>
            </w:r>
          </w:p>
        </w:tc>
        <w:tc>
          <w:tcPr>
            <w:tcW w:w="1393" w:type="dxa"/>
            <w:noWrap/>
            <w:hideMark/>
          </w:tcPr>
          <w:p w14:paraId="2F64865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05:07:09.507</w:t>
            </w:r>
          </w:p>
        </w:tc>
        <w:tc>
          <w:tcPr>
            <w:tcW w:w="805" w:type="dxa"/>
            <w:noWrap/>
            <w:hideMark/>
          </w:tcPr>
          <w:p w14:paraId="3E818C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745</w:t>
            </w:r>
          </w:p>
        </w:tc>
        <w:tc>
          <w:tcPr>
            <w:tcW w:w="1005" w:type="dxa"/>
            <w:noWrap/>
            <w:hideMark/>
          </w:tcPr>
          <w:p w14:paraId="0AF0F6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593864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637150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292</w:t>
            </w:r>
          </w:p>
        </w:tc>
        <w:tc>
          <w:tcPr>
            <w:tcW w:w="772" w:type="dxa"/>
            <w:noWrap/>
            <w:hideMark/>
          </w:tcPr>
          <w:p w14:paraId="546B82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B7E02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151</w:t>
            </w:r>
          </w:p>
        </w:tc>
      </w:tr>
      <w:tr w:rsidR="00F30235" w:rsidRPr="00334A52" w14:paraId="0C51336A" w14:textId="77777777" w:rsidTr="000A0551">
        <w:trPr>
          <w:divId w:val="48189264"/>
          <w:trHeight w:val="300"/>
        </w:trPr>
        <w:tc>
          <w:tcPr>
            <w:tcW w:w="769" w:type="dxa"/>
            <w:noWrap/>
            <w:hideMark/>
          </w:tcPr>
          <w:p w14:paraId="1EDE1FB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30</w:t>
            </w:r>
          </w:p>
        </w:tc>
        <w:tc>
          <w:tcPr>
            <w:tcW w:w="1393" w:type="dxa"/>
            <w:noWrap/>
            <w:hideMark/>
          </w:tcPr>
          <w:p w14:paraId="4A7274A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05:07:09.609</w:t>
            </w:r>
          </w:p>
        </w:tc>
        <w:tc>
          <w:tcPr>
            <w:tcW w:w="805" w:type="dxa"/>
            <w:noWrap/>
            <w:hideMark/>
          </w:tcPr>
          <w:p w14:paraId="23F33DE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744</w:t>
            </w:r>
          </w:p>
        </w:tc>
        <w:tc>
          <w:tcPr>
            <w:tcW w:w="1005" w:type="dxa"/>
            <w:noWrap/>
            <w:hideMark/>
          </w:tcPr>
          <w:p w14:paraId="459BC3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03B84D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508562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294</w:t>
            </w:r>
          </w:p>
        </w:tc>
        <w:tc>
          <w:tcPr>
            <w:tcW w:w="772" w:type="dxa"/>
            <w:noWrap/>
            <w:hideMark/>
          </w:tcPr>
          <w:p w14:paraId="7104D6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1B8DF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150</w:t>
            </w:r>
          </w:p>
        </w:tc>
      </w:tr>
      <w:tr w:rsidR="00F30235" w:rsidRPr="00334A52" w14:paraId="586338E5" w14:textId="77777777" w:rsidTr="000A0551">
        <w:trPr>
          <w:divId w:val="48189264"/>
          <w:trHeight w:val="300"/>
        </w:trPr>
        <w:tc>
          <w:tcPr>
            <w:tcW w:w="769" w:type="dxa"/>
            <w:noWrap/>
            <w:hideMark/>
          </w:tcPr>
          <w:p w14:paraId="222E268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31</w:t>
            </w:r>
          </w:p>
        </w:tc>
        <w:tc>
          <w:tcPr>
            <w:tcW w:w="1393" w:type="dxa"/>
            <w:noWrap/>
            <w:hideMark/>
          </w:tcPr>
          <w:p w14:paraId="5F87D0C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05:07:09.712</w:t>
            </w:r>
          </w:p>
        </w:tc>
        <w:tc>
          <w:tcPr>
            <w:tcW w:w="805" w:type="dxa"/>
            <w:noWrap/>
            <w:hideMark/>
          </w:tcPr>
          <w:p w14:paraId="7861E2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744</w:t>
            </w:r>
          </w:p>
        </w:tc>
        <w:tc>
          <w:tcPr>
            <w:tcW w:w="1005" w:type="dxa"/>
            <w:noWrap/>
            <w:hideMark/>
          </w:tcPr>
          <w:p w14:paraId="5E4876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712</w:t>
            </w:r>
          </w:p>
        </w:tc>
        <w:tc>
          <w:tcPr>
            <w:tcW w:w="1016" w:type="dxa"/>
            <w:noWrap/>
            <w:hideMark/>
          </w:tcPr>
          <w:p w14:paraId="1CEE34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795BEB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299</w:t>
            </w:r>
          </w:p>
        </w:tc>
        <w:tc>
          <w:tcPr>
            <w:tcW w:w="772" w:type="dxa"/>
            <w:noWrap/>
            <w:hideMark/>
          </w:tcPr>
          <w:p w14:paraId="7CBD6B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9D556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149</w:t>
            </w:r>
          </w:p>
        </w:tc>
      </w:tr>
      <w:tr w:rsidR="00F30235" w:rsidRPr="00334A52" w14:paraId="620EE483" w14:textId="77777777" w:rsidTr="000A0551">
        <w:trPr>
          <w:divId w:val="48189264"/>
          <w:trHeight w:val="300"/>
        </w:trPr>
        <w:tc>
          <w:tcPr>
            <w:tcW w:w="769" w:type="dxa"/>
            <w:noWrap/>
            <w:hideMark/>
          </w:tcPr>
          <w:p w14:paraId="718A9A5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32</w:t>
            </w:r>
          </w:p>
        </w:tc>
        <w:tc>
          <w:tcPr>
            <w:tcW w:w="1393" w:type="dxa"/>
            <w:noWrap/>
            <w:hideMark/>
          </w:tcPr>
          <w:p w14:paraId="6D4F935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05:07:09.813</w:t>
            </w:r>
          </w:p>
        </w:tc>
        <w:tc>
          <w:tcPr>
            <w:tcW w:w="805" w:type="dxa"/>
            <w:noWrap/>
            <w:hideMark/>
          </w:tcPr>
          <w:p w14:paraId="20D4FA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743</w:t>
            </w:r>
          </w:p>
        </w:tc>
        <w:tc>
          <w:tcPr>
            <w:tcW w:w="1005" w:type="dxa"/>
            <w:noWrap/>
            <w:hideMark/>
          </w:tcPr>
          <w:p w14:paraId="259059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709</w:t>
            </w:r>
          </w:p>
        </w:tc>
        <w:tc>
          <w:tcPr>
            <w:tcW w:w="1016" w:type="dxa"/>
            <w:noWrap/>
            <w:hideMark/>
          </w:tcPr>
          <w:p w14:paraId="2DD06D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300F256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302</w:t>
            </w:r>
          </w:p>
        </w:tc>
        <w:tc>
          <w:tcPr>
            <w:tcW w:w="772" w:type="dxa"/>
            <w:noWrap/>
            <w:hideMark/>
          </w:tcPr>
          <w:p w14:paraId="33CE92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16D41A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148</w:t>
            </w:r>
          </w:p>
        </w:tc>
      </w:tr>
      <w:tr w:rsidR="00F30235" w:rsidRPr="00334A52" w14:paraId="0C0AD011" w14:textId="77777777" w:rsidTr="000A0551">
        <w:trPr>
          <w:divId w:val="48189264"/>
          <w:trHeight w:val="300"/>
        </w:trPr>
        <w:tc>
          <w:tcPr>
            <w:tcW w:w="769" w:type="dxa"/>
            <w:noWrap/>
            <w:hideMark/>
          </w:tcPr>
          <w:p w14:paraId="706154B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33</w:t>
            </w:r>
          </w:p>
        </w:tc>
        <w:tc>
          <w:tcPr>
            <w:tcW w:w="1393" w:type="dxa"/>
            <w:noWrap/>
            <w:hideMark/>
          </w:tcPr>
          <w:p w14:paraId="60FD177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05:07:09.915</w:t>
            </w:r>
          </w:p>
        </w:tc>
        <w:tc>
          <w:tcPr>
            <w:tcW w:w="805" w:type="dxa"/>
            <w:noWrap/>
            <w:hideMark/>
          </w:tcPr>
          <w:p w14:paraId="68797E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742</w:t>
            </w:r>
          </w:p>
        </w:tc>
        <w:tc>
          <w:tcPr>
            <w:tcW w:w="1005" w:type="dxa"/>
            <w:noWrap/>
            <w:hideMark/>
          </w:tcPr>
          <w:p w14:paraId="17F8D7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405D8E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603424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335</w:t>
            </w:r>
          </w:p>
        </w:tc>
        <w:tc>
          <w:tcPr>
            <w:tcW w:w="772" w:type="dxa"/>
            <w:noWrap/>
            <w:hideMark/>
          </w:tcPr>
          <w:p w14:paraId="082DDBE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25904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147</w:t>
            </w:r>
          </w:p>
        </w:tc>
      </w:tr>
      <w:tr w:rsidR="00F30235" w:rsidRPr="00334A52" w14:paraId="7B3E9530" w14:textId="77777777" w:rsidTr="000A0551">
        <w:trPr>
          <w:divId w:val="48189264"/>
          <w:trHeight w:val="300"/>
        </w:trPr>
        <w:tc>
          <w:tcPr>
            <w:tcW w:w="769" w:type="dxa"/>
            <w:noWrap/>
            <w:hideMark/>
          </w:tcPr>
          <w:p w14:paraId="15DCDE3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34</w:t>
            </w:r>
          </w:p>
        </w:tc>
        <w:tc>
          <w:tcPr>
            <w:tcW w:w="1393" w:type="dxa"/>
            <w:noWrap/>
            <w:hideMark/>
          </w:tcPr>
          <w:p w14:paraId="5544B24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05:07:10.051</w:t>
            </w:r>
          </w:p>
        </w:tc>
        <w:tc>
          <w:tcPr>
            <w:tcW w:w="805" w:type="dxa"/>
            <w:noWrap/>
            <w:hideMark/>
          </w:tcPr>
          <w:p w14:paraId="477720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741</w:t>
            </w:r>
          </w:p>
        </w:tc>
        <w:tc>
          <w:tcPr>
            <w:tcW w:w="1005" w:type="dxa"/>
            <w:noWrap/>
            <w:hideMark/>
          </w:tcPr>
          <w:p w14:paraId="403189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47693C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2B478A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341</w:t>
            </w:r>
          </w:p>
        </w:tc>
        <w:tc>
          <w:tcPr>
            <w:tcW w:w="772" w:type="dxa"/>
            <w:noWrap/>
            <w:hideMark/>
          </w:tcPr>
          <w:p w14:paraId="3D82CA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D9369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146</w:t>
            </w:r>
          </w:p>
        </w:tc>
      </w:tr>
      <w:tr w:rsidR="00F30235" w:rsidRPr="00334A52" w14:paraId="0FC9B83A" w14:textId="77777777" w:rsidTr="000A0551">
        <w:trPr>
          <w:divId w:val="48189264"/>
          <w:trHeight w:val="300"/>
        </w:trPr>
        <w:tc>
          <w:tcPr>
            <w:tcW w:w="769" w:type="dxa"/>
            <w:noWrap/>
            <w:hideMark/>
          </w:tcPr>
          <w:p w14:paraId="2AEE424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35</w:t>
            </w:r>
          </w:p>
        </w:tc>
        <w:tc>
          <w:tcPr>
            <w:tcW w:w="1393" w:type="dxa"/>
            <w:noWrap/>
            <w:hideMark/>
          </w:tcPr>
          <w:p w14:paraId="11728B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05:07:10.153</w:t>
            </w:r>
          </w:p>
        </w:tc>
        <w:tc>
          <w:tcPr>
            <w:tcW w:w="805" w:type="dxa"/>
            <w:noWrap/>
            <w:hideMark/>
          </w:tcPr>
          <w:p w14:paraId="725F37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741</w:t>
            </w:r>
          </w:p>
        </w:tc>
        <w:tc>
          <w:tcPr>
            <w:tcW w:w="1005" w:type="dxa"/>
            <w:noWrap/>
            <w:hideMark/>
          </w:tcPr>
          <w:p w14:paraId="49DB16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712</w:t>
            </w:r>
          </w:p>
        </w:tc>
        <w:tc>
          <w:tcPr>
            <w:tcW w:w="1016" w:type="dxa"/>
            <w:noWrap/>
            <w:hideMark/>
          </w:tcPr>
          <w:p w14:paraId="74FAAC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4FB5A4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414</w:t>
            </w:r>
          </w:p>
        </w:tc>
        <w:tc>
          <w:tcPr>
            <w:tcW w:w="772" w:type="dxa"/>
            <w:noWrap/>
            <w:hideMark/>
          </w:tcPr>
          <w:p w14:paraId="140B1F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9CCC5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145</w:t>
            </w:r>
          </w:p>
        </w:tc>
      </w:tr>
      <w:tr w:rsidR="00F30235" w:rsidRPr="00334A52" w14:paraId="16B32482" w14:textId="77777777" w:rsidTr="000A0551">
        <w:trPr>
          <w:divId w:val="48189264"/>
          <w:trHeight w:val="300"/>
        </w:trPr>
        <w:tc>
          <w:tcPr>
            <w:tcW w:w="769" w:type="dxa"/>
            <w:noWrap/>
            <w:hideMark/>
          </w:tcPr>
          <w:p w14:paraId="48AD4C2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36</w:t>
            </w:r>
          </w:p>
        </w:tc>
        <w:tc>
          <w:tcPr>
            <w:tcW w:w="1393" w:type="dxa"/>
            <w:noWrap/>
            <w:hideMark/>
          </w:tcPr>
          <w:p w14:paraId="3B4E7DA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05:07:10.255</w:t>
            </w:r>
          </w:p>
        </w:tc>
        <w:tc>
          <w:tcPr>
            <w:tcW w:w="805" w:type="dxa"/>
            <w:noWrap/>
            <w:hideMark/>
          </w:tcPr>
          <w:p w14:paraId="4D367C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740</w:t>
            </w:r>
          </w:p>
        </w:tc>
        <w:tc>
          <w:tcPr>
            <w:tcW w:w="1005" w:type="dxa"/>
            <w:noWrap/>
            <w:hideMark/>
          </w:tcPr>
          <w:p w14:paraId="3E41F4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709</w:t>
            </w:r>
          </w:p>
        </w:tc>
        <w:tc>
          <w:tcPr>
            <w:tcW w:w="1016" w:type="dxa"/>
            <w:noWrap/>
            <w:hideMark/>
          </w:tcPr>
          <w:p w14:paraId="034E0D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64722F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412</w:t>
            </w:r>
          </w:p>
        </w:tc>
        <w:tc>
          <w:tcPr>
            <w:tcW w:w="772" w:type="dxa"/>
            <w:noWrap/>
            <w:hideMark/>
          </w:tcPr>
          <w:p w14:paraId="7491EF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1DAD26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144</w:t>
            </w:r>
          </w:p>
        </w:tc>
      </w:tr>
      <w:tr w:rsidR="00F30235" w:rsidRPr="00334A52" w14:paraId="35733CB8" w14:textId="77777777" w:rsidTr="000A0551">
        <w:trPr>
          <w:divId w:val="48189264"/>
          <w:trHeight w:val="300"/>
        </w:trPr>
        <w:tc>
          <w:tcPr>
            <w:tcW w:w="769" w:type="dxa"/>
            <w:noWrap/>
            <w:hideMark/>
          </w:tcPr>
          <w:p w14:paraId="718C438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37</w:t>
            </w:r>
          </w:p>
        </w:tc>
        <w:tc>
          <w:tcPr>
            <w:tcW w:w="1393" w:type="dxa"/>
            <w:noWrap/>
            <w:hideMark/>
          </w:tcPr>
          <w:p w14:paraId="2D0763A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05:07:10.357</w:t>
            </w:r>
          </w:p>
        </w:tc>
        <w:tc>
          <w:tcPr>
            <w:tcW w:w="805" w:type="dxa"/>
            <w:noWrap/>
            <w:hideMark/>
          </w:tcPr>
          <w:p w14:paraId="0F865D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05" w:type="dxa"/>
            <w:noWrap/>
            <w:hideMark/>
          </w:tcPr>
          <w:p w14:paraId="30AD7B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0A5CDA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273B15D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508</w:t>
            </w:r>
          </w:p>
        </w:tc>
        <w:tc>
          <w:tcPr>
            <w:tcW w:w="772" w:type="dxa"/>
            <w:noWrap/>
            <w:hideMark/>
          </w:tcPr>
          <w:p w14:paraId="2319E3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32F378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143</w:t>
            </w:r>
          </w:p>
        </w:tc>
      </w:tr>
      <w:tr w:rsidR="00F30235" w:rsidRPr="00334A52" w14:paraId="58004431" w14:textId="77777777" w:rsidTr="000A0551">
        <w:trPr>
          <w:divId w:val="48189264"/>
          <w:trHeight w:val="300"/>
        </w:trPr>
        <w:tc>
          <w:tcPr>
            <w:tcW w:w="769" w:type="dxa"/>
            <w:noWrap/>
            <w:hideMark/>
          </w:tcPr>
          <w:p w14:paraId="20ED3B8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38</w:t>
            </w:r>
          </w:p>
        </w:tc>
        <w:tc>
          <w:tcPr>
            <w:tcW w:w="1393" w:type="dxa"/>
            <w:noWrap/>
            <w:hideMark/>
          </w:tcPr>
          <w:p w14:paraId="48119E5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05:07:10.459</w:t>
            </w:r>
          </w:p>
        </w:tc>
        <w:tc>
          <w:tcPr>
            <w:tcW w:w="805" w:type="dxa"/>
            <w:noWrap/>
            <w:hideMark/>
          </w:tcPr>
          <w:p w14:paraId="66F3F9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05" w:type="dxa"/>
            <w:noWrap/>
            <w:hideMark/>
          </w:tcPr>
          <w:p w14:paraId="38A8F6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450DF6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43B9E1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615</w:t>
            </w:r>
          </w:p>
        </w:tc>
        <w:tc>
          <w:tcPr>
            <w:tcW w:w="772" w:type="dxa"/>
            <w:noWrap/>
            <w:hideMark/>
          </w:tcPr>
          <w:p w14:paraId="44B77F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51</w:t>
            </w:r>
          </w:p>
        </w:tc>
        <w:tc>
          <w:tcPr>
            <w:tcW w:w="861" w:type="dxa"/>
            <w:noWrap/>
            <w:hideMark/>
          </w:tcPr>
          <w:p w14:paraId="4EB02E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142</w:t>
            </w:r>
          </w:p>
        </w:tc>
      </w:tr>
      <w:tr w:rsidR="00F30235" w:rsidRPr="00334A52" w14:paraId="305D871D" w14:textId="77777777" w:rsidTr="000A0551">
        <w:trPr>
          <w:divId w:val="48189264"/>
          <w:trHeight w:val="300"/>
        </w:trPr>
        <w:tc>
          <w:tcPr>
            <w:tcW w:w="769" w:type="dxa"/>
            <w:noWrap/>
            <w:hideMark/>
          </w:tcPr>
          <w:p w14:paraId="1D44DDD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39</w:t>
            </w:r>
          </w:p>
        </w:tc>
        <w:tc>
          <w:tcPr>
            <w:tcW w:w="1393" w:type="dxa"/>
            <w:noWrap/>
            <w:hideMark/>
          </w:tcPr>
          <w:p w14:paraId="75FFA3B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05:07:10.561</w:t>
            </w:r>
          </w:p>
        </w:tc>
        <w:tc>
          <w:tcPr>
            <w:tcW w:w="805" w:type="dxa"/>
            <w:noWrap/>
            <w:hideMark/>
          </w:tcPr>
          <w:p w14:paraId="6B37EA0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05" w:type="dxa"/>
            <w:noWrap/>
            <w:hideMark/>
          </w:tcPr>
          <w:p w14:paraId="5B1942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732427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4CFF19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685</w:t>
            </w:r>
          </w:p>
        </w:tc>
        <w:tc>
          <w:tcPr>
            <w:tcW w:w="772" w:type="dxa"/>
            <w:noWrap/>
            <w:hideMark/>
          </w:tcPr>
          <w:p w14:paraId="250387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52</w:t>
            </w:r>
          </w:p>
        </w:tc>
        <w:tc>
          <w:tcPr>
            <w:tcW w:w="861" w:type="dxa"/>
            <w:noWrap/>
            <w:hideMark/>
          </w:tcPr>
          <w:p w14:paraId="136F50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141</w:t>
            </w:r>
          </w:p>
        </w:tc>
      </w:tr>
      <w:tr w:rsidR="00F30235" w:rsidRPr="00334A52" w14:paraId="576110E9" w14:textId="77777777" w:rsidTr="000A0551">
        <w:trPr>
          <w:divId w:val="48189264"/>
          <w:trHeight w:val="300"/>
        </w:trPr>
        <w:tc>
          <w:tcPr>
            <w:tcW w:w="769" w:type="dxa"/>
            <w:noWrap/>
            <w:hideMark/>
          </w:tcPr>
          <w:p w14:paraId="0F153F5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40</w:t>
            </w:r>
          </w:p>
        </w:tc>
        <w:tc>
          <w:tcPr>
            <w:tcW w:w="1393" w:type="dxa"/>
            <w:noWrap/>
            <w:hideMark/>
          </w:tcPr>
          <w:p w14:paraId="3D2B1A2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05:07:10.663</w:t>
            </w:r>
          </w:p>
        </w:tc>
        <w:tc>
          <w:tcPr>
            <w:tcW w:w="805" w:type="dxa"/>
            <w:noWrap/>
            <w:hideMark/>
          </w:tcPr>
          <w:p w14:paraId="39985E6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740</w:t>
            </w:r>
          </w:p>
        </w:tc>
        <w:tc>
          <w:tcPr>
            <w:tcW w:w="1005" w:type="dxa"/>
            <w:noWrap/>
            <w:hideMark/>
          </w:tcPr>
          <w:p w14:paraId="256A93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718</w:t>
            </w:r>
          </w:p>
        </w:tc>
        <w:tc>
          <w:tcPr>
            <w:tcW w:w="1016" w:type="dxa"/>
            <w:noWrap/>
            <w:hideMark/>
          </w:tcPr>
          <w:p w14:paraId="04B2E9A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5EBB12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772" w:type="dxa"/>
            <w:noWrap/>
            <w:hideMark/>
          </w:tcPr>
          <w:p w14:paraId="543666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53</w:t>
            </w:r>
          </w:p>
        </w:tc>
        <w:tc>
          <w:tcPr>
            <w:tcW w:w="861" w:type="dxa"/>
            <w:noWrap/>
            <w:hideMark/>
          </w:tcPr>
          <w:p w14:paraId="45FEB4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140</w:t>
            </w:r>
          </w:p>
        </w:tc>
      </w:tr>
      <w:tr w:rsidR="00F30235" w:rsidRPr="00334A52" w14:paraId="40FAE14A" w14:textId="77777777" w:rsidTr="000A0551">
        <w:trPr>
          <w:divId w:val="48189264"/>
          <w:trHeight w:val="300"/>
        </w:trPr>
        <w:tc>
          <w:tcPr>
            <w:tcW w:w="769" w:type="dxa"/>
            <w:noWrap/>
            <w:hideMark/>
          </w:tcPr>
          <w:p w14:paraId="41D2A15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41</w:t>
            </w:r>
          </w:p>
        </w:tc>
        <w:tc>
          <w:tcPr>
            <w:tcW w:w="1393" w:type="dxa"/>
            <w:noWrap/>
            <w:hideMark/>
          </w:tcPr>
          <w:p w14:paraId="4885947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05:07:10.765</w:t>
            </w:r>
          </w:p>
        </w:tc>
        <w:tc>
          <w:tcPr>
            <w:tcW w:w="805" w:type="dxa"/>
            <w:noWrap/>
            <w:hideMark/>
          </w:tcPr>
          <w:p w14:paraId="479DD36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743</w:t>
            </w:r>
          </w:p>
        </w:tc>
        <w:tc>
          <w:tcPr>
            <w:tcW w:w="1005" w:type="dxa"/>
            <w:noWrap/>
            <w:hideMark/>
          </w:tcPr>
          <w:p w14:paraId="0CC4E4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723</w:t>
            </w:r>
          </w:p>
        </w:tc>
        <w:tc>
          <w:tcPr>
            <w:tcW w:w="1016" w:type="dxa"/>
            <w:noWrap/>
            <w:hideMark/>
          </w:tcPr>
          <w:p w14:paraId="788E1F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7F576FB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803</w:t>
            </w:r>
          </w:p>
        </w:tc>
        <w:tc>
          <w:tcPr>
            <w:tcW w:w="772" w:type="dxa"/>
            <w:noWrap/>
            <w:hideMark/>
          </w:tcPr>
          <w:p w14:paraId="44968E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54</w:t>
            </w:r>
          </w:p>
        </w:tc>
        <w:tc>
          <w:tcPr>
            <w:tcW w:w="861" w:type="dxa"/>
            <w:noWrap/>
            <w:hideMark/>
          </w:tcPr>
          <w:p w14:paraId="5ED8DF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139</w:t>
            </w:r>
          </w:p>
        </w:tc>
      </w:tr>
      <w:tr w:rsidR="00F30235" w:rsidRPr="00334A52" w14:paraId="541AF093" w14:textId="77777777" w:rsidTr="000A0551">
        <w:trPr>
          <w:divId w:val="48189264"/>
          <w:trHeight w:val="300"/>
        </w:trPr>
        <w:tc>
          <w:tcPr>
            <w:tcW w:w="769" w:type="dxa"/>
            <w:noWrap/>
            <w:hideMark/>
          </w:tcPr>
          <w:p w14:paraId="73A1B1B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42</w:t>
            </w:r>
          </w:p>
        </w:tc>
        <w:tc>
          <w:tcPr>
            <w:tcW w:w="1393" w:type="dxa"/>
            <w:noWrap/>
            <w:hideMark/>
          </w:tcPr>
          <w:p w14:paraId="1D2ABD0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05:07:10.867</w:t>
            </w:r>
          </w:p>
        </w:tc>
        <w:tc>
          <w:tcPr>
            <w:tcW w:w="805" w:type="dxa"/>
            <w:noWrap/>
            <w:hideMark/>
          </w:tcPr>
          <w:p w14:paraId="0BA2746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744</w:t>
            </w:r>
          </w:p>
        </w:tc>
        <w:tc>
          <w:tcPr>
            <w:tcW w:w="1005" w:type="dxa"/>
            <w:noWrap/>
            <w:hideMark/>
          </w:tcPr>
          <w:p w14:paraId="7258A2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726</w:t>
            </w:r>
          </w:p>
        </w:tc>
        <w:tc>
          <w:tcPr>
            <w:tcW w:w="1016" w:type="dxa"/>
            <w:noWrap/>
            <w:hideMark/>
          </w:tcPr>
          <w:p w14:paraId="4D6B92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32D3CF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834</w:t>
            </w:r>
          </w:p>
        </w:tc>
        <w:tc>
          <w:tcPr>
            <w:tcW w:w="772" w:type="dxa"/>
            <w:noWrap/>
            <w:hideMark/>
          </w:tcPr>
          <w:p w14:paraId="793AFE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55</w:t>
            </w:r>
          </w:p>
        </w:tc>
        <w:tc>
          <w:tcPr>
            <w:tcW w:w="861" w:type="dxa"/>
            <w:noWrap/>
            <w:hideMark/>
          </w:tcPr>
          <w:p w14:paraId="673AC1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138</w:t>
            </w:r>
          </w:p>
        </w:tc>
      </w:tr>
      <w:tr w:rsidR="00F30235" w:rsidRPr="00334A52" w14:paraId="7F480372" w14:textId="77777777" w:rsidTr="000A0551">
        <w:trPr>
          <w:divId w:val="48189264"/>
          <w:trHeight w:val="300"/>
        </w:trPr>
        <w:tc>
          <w:tcPr>
            <w:tcW w:w="769" w:type="dxa"/>
            <w:noWrap/>
            <w:hideMark/>
          </w:tcPr>
          <w:p w14:paraId="288C14E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43</w:t>
            </w:r>
          </w:p>
        </w:tc>
        <w:tc>
          <w:tcPr>
            <w:tcW w:w="1393" w:type="dxa"/>
            <w:noWrap/>
            <w:hideMark/>
          </w:tcPr>
          <w:p w14:paraId="210B22D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05:07:10.969</w:t>
            </w:r>
          </w:p>
        </w:tc>
        <w:tc>
          <w:tcPr>
            <w:tcW w:w="805" w:type="dxa"/>
            <w:noWrap/>
            <w:hideMark/>
          </w:tcPr>
          <w:p w14:paraId="4345213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746</w:t>
            </w:r>
          </w:p>
        </w:tc>
        <w:tc>
          <w:tcPr>
            <w:tcW w:w="1005" w:type="dxa"/>
            <w:noWrap/>
            <w:hideMark/>
          </w:tcPr>
          <w:p w14:paraId="4E175B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726</w:t>
            </w:r>
          </w:p>
        </w:tc>
        <w:tc>
          <w:tcPr>
            <w:tcW w:w="1016" w:type="dxa"/>
            <w:noWrap/>
            <w:hideMark/>
          </w:tcPr>
          <w:p w14:paraId="71278D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156841D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772" w:type="dxa"/>
            <w:noWrap/>
            <w:hideMark/>
          </w:tcPr>
          <w:p w14:paraId="51C2B2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56</w:t>
            </w:r>
          </w:p>
        </w:tc>
        <w:tc>
          <w:tcPr>
            <w:tcW w:w="861" w:type="dxa"/>
            <w:noWrap/>
            <w:hideMark/>
          </w:tcPr>
          <w:p w14:paraId="354A52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137</w:t>
            </w:r>
          </w:p>
        </w:tc>
      </w:tr>
      <w:tr w:rsidR="00F30235" w:rsidRPr="00334A52" w14:paraId="61B56068" w14:textId="77777777" w:rsidTr="000A0551">
        <w:trPr>
          <w:divId w:val="48189264"/>
          <w:trHeight w:val="300"/>
        </w:trPr>
        <w:tc>
          <w:tcPr>
            <w:tcW w:w="769" w:type="dxa"/>
            <w:noWrap/>
            <w:hideMark/>
          </w:tcPr>
          <w:p w14:paraId="08B917F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44</w:t>
            </w:r>
          </w:p>
        </w:tc>
        <w:tc>
          <w:tcPr>
            <w:tcW w:w="1393" w:type="dxa"/>
            <w:noWrap/>
            <w:hideMark/>
          </w:tcPr>
          <w:p w14:paraId="3FD81ED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05:07:11.106</w:t>
            </w:r>
          </w:p>
        </w:tc>
        <w:tc>
          <w:tcPr>
            <w:tcW w:w="805" w:type="dxa"/>
            <w:noWrap/>
            <w:hideMark/>
          </w:tcPr>
          <w:p w14:paraId="6123F0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747</w:t>
            </w:r>
          </w:p>
        </w:tc>
        <w:tc>
          <w:tcPr>
            <w:tcW w:w="1005" w:type="dxa"/>
            <w:noWrap/>
            <w:hideMark/>
          </w:tcPr>
          <w:p w14:paraId="3AE07C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727</w:t>
            </w:r>
          </w:p>
        </w:tc>
        <w:tc>
          <w:tcPr>
            <w:tcW w:w="1016" w:type="dxa"/>
            <w:noWrap/>
            <w:hideMark/>
          </w:tcPr>
          <w:p w14:paraId="51196C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216" w:type="dxa"/>
            <w:noWrap/>
            <w:hideMark/>
          </w:tcPr>
          <w:p w14:paraId="575300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772" w:type="dxa"/>
            <w:noWrap/>
            <w:hideMark/>
          </w:tcPr>
          <w:p w14:paraId="6113E9B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57</w:t>
            </w:r>
          </w:p>
        </w:tc>
        <w:tc>
          <w:tcPr>
            <w:tcW w:w="861" w:type="dxa"/>
            <w:noWrap/>
            <w:hideMark/>
          </w:tcPr>
          <w:p w14:paraId="53FB10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136</w:t>
            </w:r>
          </w:p>
        </w:tc>
      </w:tr>
      <w:tr w:rsidR="00F30235" w:rsidRPr="00334A52" w14:paraId="5211FEAC" w14:textId="77777777" w:rsidTr="000A0551">
        <w:trPr>
          <w:divId w:val="48189264"/>
          <w:trHeight w:val="300"/>
        </w:trPr>
        <w:tc>
          <w:tcPr>
            <w:tcW w:w="769" w:type="dxa"/>
            <w:noWrap/>
            <w:hideMark/>
          </w:tcPr>
          <w:p w14:paraId="0640686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45</w:t>
            </w:r>
          </w:p>
        </w:tc>
        <w:tc>
          <w:tcPr>
            <w:tcW w:w="1393" w:type="dxa"/>
            <w:noWrap/>
            <w:hideMark/>
          </w:tcPr>
          <w:p w14:paraId="6FF2CDA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05:07:11.207</w:t>
            </w:r>
          </w:p>
        </w:tc>
        <w:tc>
          <w:tcPr>
            <w:tcW w:w="805" w:type="dxa"/>
            <w:noWrap/>
            <w:hideMark/>
          </w:tcPr>
          <w:p w14:paraId="50C75D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0B5BB4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730</w:t>
            </w:r>
          </w:p>
        </w:tc>
        <w:tc>
          <w:tcPr>
            <w:tcW w:w="1016" w:type="dxa"/>
            <w:noWrap/>
            <w:hideMark/>
          </w:tcPr>
          <w:p w14:paraId="5834BF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216" w:type="dxa"/>
            <w:noWrap/>
            <w:hideMark/>
          </w:tcPr>
          <w:p w14:paraId="7AA8F1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888</w:t>
            </w:r>
          </w:p>
        </w:tc>
        <w:tc>
          <w:tcPr>
            <w:tcW w:w="772" w:type="dxa"/>
            <w:noWrap/>
            <w:hideMark/>
          </w:tcPr>
          <w:p w14:paraId="098D5C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58</w:t>
            </w:r>
          </w:p>
        </w:tc>
        <w:tc>
          <w:tcPr>
            <w:tcW w:w="861" w:type="dxa"/>
            <w:noWrap/>
            <w:hideMark/>
          </w:tcPr>
          <w:p w14:paraId="0F0F1E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F30235" w:rsidRPr="00334A52" w14:paraId="17C5ED2C" w14:textId="77777777" w:rsidTr="000A0551">
        <w:trPr>
          <w:divId w:val="48189264"/>
          <w:trHeight w:val="300"/>
        </w:trPr>
        <w:tc>
          <w:tcPr>
            <w:tcW w:w="769" w:type="dxa"/>
            <w:noWrap/>
            <w:hideMark/>
          </w:tcPr>
          <w:p w14:paraId="1763F51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46</w:t>
            </w:r>
          </w:p>
        </w:tc>
        <w:tc>
          <w:tcPr>
            <w:tcW w:w="1393" w:type="dxa"/>
            <w:noWrap/>
            <w:hideMark/>
          </w:tcPr>
          <w:p w14:paraId="70BE165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05:07:11.309</w:t>
            </w:r>
          </w:p>
        </w:tc>
        <w:tc>
          <w:tcPr>
            <w:tcW w:w="805" w:type="dxa"/>
            <w:noWrap/>
            <w:hideMark/>
          </w:tcPr>
          <w:p w14:paraId="476C27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1B344B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732</w:t>
            </w:r>
          </w:p>
        </w:tc>
        <w:tc>
          <w:tcPr>
            <w:tcW w:w="1016" w:type="dxa"/>
            <w:noWrap/>
            <w:hideMark/>
          </w:tcPr>
          <w:p w14:paraId="403A38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14A574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894</w:t>
            </w:r>
          </w:p>
        </w:tc>
        <w:tc>
          <w:tcPr>
            <w:tcW w:w="772" w:type="dxa"/>
            <w:noWrap/>
            <w:hideMark/>
          </w:tcPr>
          <w:p w14:paraId="5E076F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59</w:t>
            </w:r>
          </w:p>
        </w:tc>
        <w:tc>
          <w:tcPr>
            <w:tcW w:w="861" w:type="dxa"/>
            <w:noWrap/>
            <w:hideMark/>
          </w:tcPr>
          <w:p w14:paraId="5E5902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5A46E0" w:rsidRPr="00334A52" w14:paraId="731153C6" w14:textId="77777777" w:rsidTr="005A46E0">
        <w:trPr>
          <w:divId w:val="48189264"/>
          <w:trHeight w:val="300"/>
        </w:trPr>
        <w:tc>
          <w:tcPr>
            <w:tcW w:w="769" w:type="dxa"/>
            <w:noWrap/>
            <w:hideMark/>
          </w:tcPr>
          <w:p w14:paraId="734EE7B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351BF0B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0BEF180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6E792260"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38289D4F"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0927B0D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52B843CE"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020E20E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3CC9155F" w14:textId="77777777" w:rsidTr="000A0551">
        <w:trPr>
          <w:divId w:val="48189264"/>
          <w:trHeight w:val="300"/>
        </w:trPr>
        <w:tc>
          <w:tcPr>
            <w:tcW w:w="769" w:type="dxa"/>
            <w:noWrap/>
            <w:hideMark/>
          </w:tcPr>
          <w:p w14:paraId="1F2863F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47</w:t>
            </w:r>
          </w:p>
        </w:tc>
        <w:tc>
          <w:tcPr>
            <w:tcW w:w="1393" w:type="dxa"/>
            <w:noWrap/>
            <w:hideMark/>
          </w:tcPr>
          <w:p w14:paraId="6B8EB57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05:07:11.411</w:t>
            </w:r>
          </w:p>
        </w:tc>
        <w:tc>
          <w:tcPr>
            <w:tcW w:w="805" w:type="dxa"/>
            <w:noWrap/>
            <w:hideMark/>
          </w:tcPr>
          <w:p w14:paraId="5CD3A6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730</w:t>
            </w:r>
          </w:p>
        </w:tc>
        <w:tc>
          <w:tcPr>
            <w:tcW w:w="1005" w:type="dxa"/>
            <w:noWrap/>
            <w:hideMark/>
          </w:tcPr>
          <w:p w14:paraId="3E9F30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683</w:t>
            </w:r>
          </w:p>
        </w:tc>
        <w:tc>
          <w:tcPr>
            <w:tcW w:w="1016" w:type="dxa"/>
            <w:noWrap/>
            <w:hideMark/>
          </w:tcPr>
          <w:p w14:paraId="7C19A9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779</w:t>
            </w:r>
          </w:p>
        </w:tc>
        <w:tc>
          <w:tcPr>
            <w:tcW w:w="1216" w:type="dxa"/>
            <w:noWrap/>
            <w:hideMark/>
          </w:tcPr>
          <w:p w14:paraId="7F7C9DA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772" w:type="dxa"/>
            <w:noWrap/>
            <w:hideMark/>
          </w:tcPr>
          <w:p w14:paraId="0017A95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60</w:t>
            </w:r>
          </w:p>
        </w:tc>
        <w:tc>
          <w:tcPr>
            <w:tcW w:w="861" w:type="dxa"/>
            <w:noWrap/>
            <w:hideMark/>
          </w:tcPr>
          <w:p w14:paraId="26C709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r>
      <w:tr w:rsidR="00F30235" w:rsidRPr="00334A52" w14:paraId="361BAB60" w14:textId="77777777" w:rsidTr="000A0551">
        <w:trPr>
          <w:divId w:val="48189264"/>
          <w:trHeight w:val="300"/>
        </w:trPr>
        <w:tc>
          <w:tcPr>
            <w:tcW w:w="769" w:type="dxa"/>
            <w:noWrap/>
            <w:hideMark/>
          </w:tcPr>
          <w:p w14:paraId="0945A14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48</w:t>
            </w:r>
          </w:p>
        </w:tc>
        <w:tc>
          <w:tcPr>
            <w:tcW w:w="1393" w:type="dxa"/>
            <w:noWrap/>
            <w:hideMark/>
          </w:tcPr>
          <w:p w14:paraId="4F47CF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05:07:11.513</w:t>
            </w:r>
          </w:p>
        </w:tc>
        <w:tc>
          <w:tcPr>
            <w:tcW w:w="805" w:type="dxa"/>
            <w:noWrap/>
            <w:hideMark/>
          </w:tcPr>
          <w:p w14:paraId="10F0EE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753</w:t>
            </w:r>
          </w:p>
        </w:tc>
        <w:tc>
          <w:tcPr>
            <w:tcW w:w="1005" w:type="dxa"/>
            <w:noWrap/>
            <w:hideMark/>
          </w:tcPr>
          <w:p w14:paraId="0605B4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733</w:t>
            </w:r>
          </w:p>
        </w:tc>
        <w:tc>
          <w:tcPr>
            <w:tcW w:w="1016" w:type="dxa"/>
            <w:noWrap/>
            <w:hideMark/>
          </w:tcPr>
          <w:p w14:paraId="23EC07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30E1B1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901</w:t>
            </w:r>
          </w:p>
        </w:tc>
        <w:tc>
          <w:tcPr>
            <w:tcW w:w="772" w:type="dxa"/>
            <w:noWrap/>
            <w:hideMark/>
          </w:tcPr>
          <w:p w14:paraId="382CB9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61</w:t>
            </w:r>
          </w:p>
        </w:tc>
        <w:tc>
          <w:tcPr>
            <w:tcW w:w="861" w:type="dxa"/>
            <w:noWrap/>
            <w:hideMark/>
          </w:tcPr>
          <w:p w14:paraId="26D435A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r>
      <w:tr w:rsidR="00F30235" w:rsidRPr="00334A52" w14:paraId="5F93B948" w14:textId="77777777" w:rsidTr="000A0551">
        <w:trPr>
          <w:divId w:val="48189264"/>
          <w:trHeight w:val="300"/>
        </w:trPr>
        <w:tc>
          <w:tcPr>
            <w:tcW w:w="769" w:type="dxa"/>
            <w:noWrap/>
            <w:hideMark/>
          </w:tcPr>
          <w:p w14:paraId="5E8A5BF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49</w:t>
            </w:r>
          </w:p>
        </w:tc>
        <w:tc>
          <w:tcPr>
            <w:tcW w:w="1393" w:type="dxa"/>
            <w:noWrap/>
            <w:hideMark/>
          </w:tcPr>
          <w:p w14:paraId="7CF5ECC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05:07:11.615</w:t>
            </w:r>
          </w:p>
        </w:tc>
        <w:tc>
          <w:tcPr>
            <w:tcW w:w="805" w:type="dxa"/>
            <w:noWrap/>
            <w:hideMark/>
          </w:tcPr>
          <w:p w14:paraId="0188E8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755</w:t>
            </w:r>
          </w:p>
        </w:tc>
        <w:tc>
          <w:tcPr>
            <w:tcW w:w="1005" w:type="dxa"/>
            <w:noWrap/>
            <w:hideMark/>
          </w:tcPr>
          <w:p w14:paraId="7C41EEC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736</w:t>
            </w:r>
          </w:p>
        </w:tc>
        <w:tc>
          <w:tcPr>
            <w:tcW w:w="1016" w:type="dxa"/>
            <w:noWrap/>
            <w:hideMark/>
          </w:tcPr>
          <w:p w14:paraId="087256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256215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904</w:t>
            </w:r>
          </w:p>
        </w:tc>
        <w:tc>
          <w:tcPr>
            <w:tcW w:w="772" w:type="dxa"/>
            <w:noWrap/>
            <w:hideMark/>
          </w:tcPr>
          <w:p w14:paraId="2FA1E6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62</w:t>
            </w:r>
          </w:p>
        </w:tc>
        <w:tc>
          <w:tcPr>
            <w:tcW w:w="861" w:type="dxa"/>
            <w:noWrap/>
            <w:hideMark/>
          </w:tcPr>
          <w:p w14:paraId="710ECB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F30235" w:rsidRPr="00334A52" w14:paraId="2B05D413" w14:textId="77777777" w:rsidTr="000A0551">
        <w:trPr>
          <w:divId w:val="48189264"/>
          <w:trHeight w:val="300"/>
        </w:trPr>
        <w:tc>
          <w:tcPr>
            <w:tcW w:w="769" w:type="dxa"/>
            <w:noWrap/>
            <w:hideMark/>
          </w:tcPr>
          <w:p w14:paraId="4137E89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1393" w:type="dxa"/>
            <w:noWrap/>
            <w:hideMark/>
          </w:tcPr>
          <w:p w14:paraId="18E265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05:07:11.729</w:t>
            </w:r>
          </w:p>
        </w:tc>
        <w:tc>
          <w:tcPr>
            <w:tcW w:w="805" w:type="dxa"/>
            <w:noWrap/>
            <w:hideMark/>
          </w:tcPr>
          <w:p w14:paraId="405939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756</w:t>
            </w:r>
          </w:p>
        </w:tc>
        <w:tc>
          <w:tcPr>
            <w:tcW w:w="1005" w:type="dxa"/>
            <w:noWrap/>
            <w:hideMark/>
          </w:tcPr>
          <w:p w14:paraId="39F9DA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737</w:t>
            </w:r>
          </w:p>
        </w:tc>
        <w:tc>
          <w:tcPr>
            <w:tcW w:w="1016" w:type="dxa"/>
            <w:noWrap/>
            <w:hideMark/>
          </w:tcPr>
          <w:p w14:paraId="414A0C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50D379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905</w:t>
            </w:r>
          </w:p>
        </w:tc>
        <w:tc>
          <w:tcPr>
            <w:tcW w:w="772" w:type="dxa"/>
            <w:noWrap/>
            <w:hideMark/>
          </w:tcPr>
          <w:p w14:paraId="42B82B5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63</w:t>
            </w:r>
          </w:p>
        </w:tc>
        <w:tc>
          <w:tcPr>
            <w:tcW w:w="861" w:type="dxa"/>
            <w:noWrap/>
            <w:hideMark/>
          </w:tcPr>
          <w:p w14:paraId="2E631A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136</w:t>
            </w:r>
          </w:p>
        </w:tc>
      </w:tr>
      <w:tr w:rsidR="00F30235" w:rsidRPr="00334A52" w14:paraId="6FCE7BBA" w14:textId="77777777" w:rsidTr="000A0551">
        <w:trPr>
          <w:divId w:val="48189264"/>
          <w:trHeight w:val="300"/>
        </w:trPr>
        <w:tc>
          <w:tcPr>
            <w:tcW w:w="769" w:type="dxa"/>
            <w:noWrap/>
            <w:hideMark/>
          </w:tcPr>
          <w:p w14:paraId="19A5A9B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51</w:t>
            </w:r>
          </w:p>
        </w:tc>
        <w:tc>
          <w:tcPr>
            <w:tcW w:w="1393" w:type="dxa"/>
            <w:noWrap/>
            <w:hideMark/>
          </w:tcPr>
          <w:p w14:paraId="036C3F3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05:07:11.831</w:t>
            </w:r>
          </w:p>
        </w:tc>
        <w:tc>
          <w:tcPr>
            <w:tcW w:w="805" w:type="dxa"/>
            <w:noWrap/>
            <w:hideMark/>
          </w:tcPr>
          <w:p w14:paraId="6AC155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790</w:t>
            </w:r>
          </w:p>
        </w:tc>
        <w:tc>
          <w:tcPr>
            <w:tcW w:w="1005" w:type="dxa"/>
            <w:noWrap/>
            <w:hideMark/>
          </w:tcPr>
          <w:p w14:paraId="15E9BA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761</w:t>
            </w:r>
          </w:p>
        </w:tc>
        <w:tc>
          <w:tcPr>
            <w:tcW w:w="1016" w:type="dxa"/>
            <w:noWrap/>
            <w:hideMark/>
          </w:tcPr>
          <w:p w14:paraId="42928F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885</w:t>
            </w:r>
          </w:p>
        </w:tc>
        <w:tc>
          <w:tcPr>
            <w:tcW w:w="1216" w:type="dxa"/>
            <w:noWrap/>
            <w:hideMark/>
          </w:tcPr>
          <w:p w14:paraId="0B9C31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899</w:t>
            </w:r>
          </w:p>
        </w:tc>
        <w:tc>
          <w:tcPr>
            <w:tcW w:w="772" w:type="dxa"/>
            <w:noWrap/>
            <w:hideMark/>
          </w:tcPr>
          <w:p w14:paraId="604544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64</w:t>
            </w:r>
          </w:p>
        </w:tc>
        <w:tc>
          <w:tcPr>
            <w:tcW w:w="861" w:type="dxa"/>
            <w:noWrap/>
            <w:hideMark/>
          </w:tcPr>
          <w:p w14:paraId="5C5CD1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F30235" w:rsidRPr="00334A52" w14:paraId="5709BF65" w14:textId="77777777" w:rsidTr="000A0551">
        <w:trPr>
          <w:divId w:val="48189264"/>
          <w:trHeight w:val="300"/>
        </w:trPr>
        <w:tc>
          <w:tcPr>
            <w:tcW w:w="769" w:type="dxa"/>
            <w:noWrap/>
            <w:hideMark/>
          </w:tcPr>
          <w:p w14:paraId="5F6D91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52</w:t>
            </w:r>
          </w:p>
        </w:tc>
        <w:tc>
          <w:tcPr>
            <w:tcW w:w="1393" w:type="dxa"/>
            <w:noWrap/>
            <w:hideMark/>
          </w:tcPr>
          <w:p w14:paraId="0986AE3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05:07:11.933</w:t>
            </w:r>
          </w:p>
        </w:tc>
        <w:tc>
          <w:tcPr>
            <w:tcW w:w="805" w:type="dxa"/>
            <w:noWrap/>
            <w:hideMark/>
          </w:tcPr>
          <w:p w14:paraId="0ED55D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816</w:t>
            </w:r>
          </w:p>
        </w:tc>
        <w:tc>
          <w:tcPr>
            <w:tcW w:w="1005" w:type="dxa"/>
            <w:noWrap/>
            <w:hideMark/>
          </w:tcPr>
          <w:p w14:paraId="2A6C01F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782</w:t>
            </w:r>
          </w:p>
        </w:tc>
        <w:tc>
          <w:tcPr>
            <w:tcW w:w="1016" w:type="dxa"/>
            <w:noWrap/>
            <w:hideMark/>
          </w:tcPr>
          <w:p w14:paraId="0C9455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887</w:t>
            </w:r>
          </w:p>
        </w:tc>
        <w:tc>
          <w:tcPr>
            <w:tcW w:w="1216" w:type="dxa"/>
            <w:noWrap/>
            <w:hideMark/>
          </w:tcPr>
          <w:p w14:paraId="31A576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898</w:t>
            </w:r>
          </w:p>
        </w:tc>
        <w:tc>
          <w:tcPr>
            <w:tcW w:w="772" w:type="dxa"/>
            <w:noWrap/>
            <w:hideMark/>
          </w:tcPr>
          <w:p w14:paraId="27C789A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65</w:t>
            </w:r>
          </w:p>
        </w:tc>
        <w:tc>
          <w:tcPr>
            <w:tcW w:w="861" w:type="dxa"/>
            <w:noWrap/>
            <w:hideMark/>
          </w:tcPr>
          <w:p w14:paraId="2CF8921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r>
      <w:tr w:rsidR="00F30235" w:rsidRPr="00334A52" w14:paraId="55953FF7" w14:textId="77777777" w:rsidTr="000A0551">
        <w:trPr>
          <w:divId w:val="48189264"/>
          <w:trHeight w:val="300"/>
        </w:trPr>
        <w:tc>
          <w:tcPr>
            <w:tcW w:w="769" w:type="dxa"/>
            <w:noWrap/>
            <w:hideMark/>
          </w:tcPr>
          <w:p w14:paraId="2C00584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53</w:t>
            </w:r>
          </w:p>
        </w:tc>
        <w:tc>
          <w:tcPr>
            <w:tcW w:w="1393" w:type="dxa"/>
            <w:noWrap/>
            <w:hideMark/>
          </w:tcPr>
          <w:p w14:paraId="2446E2A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05:07:12.035</w:t>
            </w:r>
          </w:p>
        </w:tc>
        <w:tc>
          <w:tcPr>
            <w:tcW w:w="805" w:type="dxa"/>
            <w:noWrap/>
            <w:hideMark/>
          </w:tcPr>
          <w:p w14:paraId="4E70D7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838</w:t>
            </w:r>
          </w:p>
        </w:tc>
        <w:tc>
          <w:tcPr>
            <w:tcW w:w="1005" w:type="dxa"/>
            <w:noWrap/>
            <w:hideMark/>
          </w:tcPr>
          <w:p w14:paraId="59FEF5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801</w:t>
            </w:r>
          </w:p>
        </w:tc>
        <w:tc>
          <w:tcPr>
            <w:tcW w:w="1016" w:type="dxa"/>
            <w:noWrap/>
            <w:hideMark/>
          </w:tcPr>
          <w:p w14:paraId="252069F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887</w:t>
            </w:r>
          </w:p>
        </w:tc>
        <w:tc>
          <w:tcPr>
            <w:tcW w:w="1216" w:type="dxa"/>
            <w:noWrap/>
            <w:hideMark/>
          </w:tcPr>
          <w:p w14:paraId="678CEBF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908</w:t>
            </w:r>
          </w:p>
        </w:tc>
        <w:tc>
          <w:tcPr>
            <w:tcW w:w="772" w:type="dxa"/>
            <w:noWrap/>
            <w:hideMark/>
          </w:tcPr>
          <w:p w14:paraId="2E82760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66</w:t>
            </w:r>
          </w:p>
        </w:tc>
        <w:tc>
          <w:tcPr>
            <w:tcW w:w="861" w:type="dxa"/>
            <w:noWrap/>
            <w:hideMark/>
          </w:tcPr>
          <w:p w14:paraId="5DF6869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133</w:t>
            </w:r>
          </w:p>
        </w:tc>
      </w:tr>
      <w:tr w:rsidR="00F30235" w:rsidRPr="00334A52" w14:paraId="4A8D0CC5" w14:textId="77777777" w:rsidTr="000A0551">
        <w:trPr>
          <w:divId w:val="48189264"/>
          <w:trHeight w:val="300"/>
        </w:trPr>
        <w:tc>
          <w:tcPr>
            <w:tcW w:w="769" w:type="dxa"/>
            <w:noWrap/>
            <w:hideMark/>
          </w:tcPr>
          <w:p w14:paraId="59C3D80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54</w:t>
            </w:r>
          </w:p>
        </w:tc>
        <w:tc>
          <w:tcPr>
            <w:tcW w:w="1393" w:type="dxa"/>
            <w:noWrap/>
            <w:hideMark/>
          </w:tcPr>
          <w:p w14:paraId="49432A3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05:07:12.137</w:t>
            </w:r>
          </w:p>
        </w:tc>
        <w:tc>
          <w:tcPr>
            <w:tcW w:w="805" w:type="dxa"/>
            <w:noWrap/>
            <w:hideMark/>
          </w:tcPr>
          <w:p w14:paraId="30B801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852</w:t>
            </w:r>
          </w:p>
        </w:tc>
        <w:tc>
          <w:tcPr>
            <w:tcW w:w="1005" w:type="dxa"/>
            <w:noWrap/>
            <w:hideMark/>
          </w:tcPr>
          <w:p w14:paraId="1E161D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812</w:t>
            </w:r>
          </w:p>
        </w:tc>
        <w:tc>
          <w:tcPr>
            <w:tcW w:w="1016" w:type="dxa"/>
            <w:noWrap/>
            <w:hideMark/>
          </w:tcPr>
          <w:p w14:paraId="5186966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888</w:t>
            </w:r>
          </w:p>
        </w:tc>
        <w:tc>
          <w:tcPr>
            <w:tcW w:w="1216" w:type="dxa"/>
            <w:noWrap/>
            <w:hideMark/>
          </w:tcPr>
          <w:p w14:paraId="334441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913</w:t>
            </w:r>
          </w:p>
        </w:tc>
        <w:tc>
          <w:tcPr>
            <w:tcW w:w="772" w:type="dxa"/>
            <w:noWrap/>
            <w:hideMark/>
          </w:tcPr>
          <w:p w14:paraId="109674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67</w:t>
            </w:r>
          </w:p>
        </w:tc>
        <w:tc>
          <w:tcPr>
            <w:tcW w:w="861" w:type="dxa"/>
            <w:noWrap/>
            <w:hideMark/>
          </w:tcPr>
          <w:p w14:paraId="76F906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132</w:t>
            </w:r>
          </w:p>
        </w:tc>
      </w:tr>
      <w:tr w:rsidR="00F30235" w:rsidRPr="00334A52" w14:paraId="0152B1A1" w14:textId="77777777" w:rsidTr="000A0551">
        <w:trPr>
          <w:divId w:val="48189264"/>
          <w:trHeight w:val="300"/>
        </w:trPr>
        <w:tc>
          <w:tcPr>
            <w:tcW w:w="769" w:type="dxa"/>
            <w:noWrap/>
            <w:hideMark/>
          </w:tcPr>
          <w:p w14:paraId="202FAFB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55</w:t>
            </w:r>
          </w:p>
        </w:tc>
        <w:tc>
          <w:tcPr>
            <w:tcW w:w="1393" w:type="dxa"/>
            <w:noWrap/>
            <w:hideMark/>
          </w:tcPr>
          <w:p w14:paraId="6074EAA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05:07:12.239</w:t>
            </w:r>
          </w:p>
        </w:tc>
        <w:tc>
          <w:tcPr>
            <w:tcW w:w="805" w:type="dxa"/>
            <w:noWrap/>
            <w:hideMark/>
          </w:tcPr>
          <w:p w14:paraId="0059F2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05" w:type="dxa"/>
            <w:noWrap/>
            <w:hideMark/>
          </w:tcPr>
          <w:p w14:paraId="15BC45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826</w:t>
            </w:r>
          </w:p>
        </w:tc>
        <w:tc>
          <w:tcPr>
            <w:tcW w:w="1016" w:type="dxa"/>
            <w:noWrap/>
            <w:hideMark/>
          </w:tcPr>
          <w:p w14:paraId="72AFE9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618C1D3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915</w:t>
            </w:r>
          </w:p>
        </w:tc>
        <w:tc>
          <w:tcPr>
            <w:tcW w:w="772" w:type="dxa"/>
            <w:noWrap/>
            <w:hideMark/>
          </w:tcPr>
          <w:p w14:paraId="7063AD4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w:t>
            </w:r>
          </w:p>
        </w:tc>
        <w:tc>
          <w:tcPr>
            <w:tcW w:w="861" w:type="dxa"/>
            <w:noWrap/>
            <w:hideMark/>
          </w:tcPr>
          <w:p w14:paraId="3AFC6F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131</w:t>
            </w:r>
          </w:p>
        </w:tc>
      </w:tr>
      <w:tr w:rsidR="00F30235" w:rsidRPr="00334A52" w14:paraId="07EFE687" w14:textId="77777777" w:rsidTr="000A0551">
        <w:trPr>
          <w:divId w:val="48189264"/>
          <w:trHeight w:val="300"/>
        </w:trPr>
        <w:tc>
          <w:tcPr>
            <w:tcW w:w="769" w:type="dxa"/>
            <w:noWrap/>
            <w:hideMark/>
          </w:tcPr>
          <w:p w14:paraId="5C752DE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56</w:t>
            </w:r>
          </w:p>
        </w:tc>
        <w:tc>
          <w:tcPr>
            <w:tcW w:w="1393" w:type="dxa"/>
            <w:noWrap/>
            <w:hideMark/>
          </w:tcPr>
          <w:p w14:paraId="166FBF0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05:07:12.341</w:t>
            </w:r>
          </w:p>
        </w:tc>
        <w:tc>
          <w:tcPr>
            <w:tcW w:w="805" w:type="dxa"/>
            <w:noWrap/>
            <w:hideMark/>
          </w:tcPr>
          <w:p w14:paraId="580064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780</w:t>
            </w:r>
          </w:p>
        </w:tc>
        <w:tc>
          <w:tcPr>
            <w:tcW w:w="1005" w:type="dxa"/>
            <w:noWrap/>
            <w:hideMark/>
          </w:tcPr>
          <w:p w14:paraId="2216D7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729</w:t>
            </w:r>
          </w:p>
        </w:tc>
        <w:tc>
          <w:tcPr>
            <w:tcW w:w="1016" w:type="dxa"/>
            <w:noWrap/>
            <w:hideMark/>
          </w:tcPr>
          <w:p w14:paraId="615E6D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782</w:t>
            </w:r>
          </w:p>
        </w:tc>
        <w:tc>
          <w:tcPr>
            <w:tcW w:w="1216" w:type="dxa"/>
            <w:noWrap/>
            <w:hideMark/>
          </w:tcPr>
          <w:p w14:paraId="7E9A03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728</w:t>
            </w:r>
          </w:p>
        </w:tc>
        <w:tc>
          <w:tcPr>
            <w:tcW w:w="772" w:type="dxa"/>
            <w:noWrap/>
            <w:hideMark/>
          </w:tcPr>
          <w:p w14:paraId="1DEDF3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w:t>
            </w:r>
          </w:p>
        </w:tc>
        <w:tc>
          <w:tcPr>
            <w:tcW w:w="861" w:type="dxa"/>
            <w:noWrap/>
            <w:hideMark/>
          </w:tcPr>
          <w:p w14:paraId="4C94EA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130</w:t>
            </w:r>
          </w:p>
        </w:tc>
      </w:tr>
      <w:tr w:rsidR="00F30235" w:rsidRPr="00334A52" w14:paraId="7C4880AA" w14:textId="77777777" w:rsidTr="000A0551">
        <w:trPr>
          <w:divId w:val="48189264"/>
          <w:trHeight w:val="300"/>
        </w:trPr>
        <w:tc>
          <w:tcPr>
            <w:tcW w:w="769" w:type="dxa"/>
            <w:noWrap/>
            <w:hideMark/>
          </w:tcPr>
          <w:p w14:paraId="196B7C5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57</w:t>
            </w:r>
          </w:p>
        </w:tc>
        <w:tc>
          <w:tcPr>
            <w:tcW w:w="1393" w:type="dxa"/>
            <w:noWrap/>
            <w:hideMark/>
          </w:tcPr>
          <w:p w14:paraId="4B8F0C3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05:07:12.443</w:t>
            </w:r>
          </w:p>
        </w:tc>
        <w:tc>
          <w:tcPr>
            <w:tcW w:w="805" w:type="dxa"/>
            <w:noWrap/>
            <w:hideMark/>
          </w:tcPr>
          <w:p w14:paraId="49D5AE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893</w:t>
            </w:r>
          </w:p>
        </w:tc>
        <w:tc>
          <w:tcPr>
            <w:tcW w:w="1005" w:type="dxa"/>
            <w:noWrap/>
            <w:hideMark/>
          </w:tcPr>
          <w:p w14:paraId="2594F1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844</w:t>
            </w:r>
          </w:p>
        </w:tc>
        <w:tc>
          <w:tcPr>
            <w:tcW w:w="1016" w:type="dxa"/>
            <w:noWrap/>
            <w:hideMark/>
          </w:tcPr>
          <w:p w14:paraId="5E0CCB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2BE962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918</w:t>
            </w:r>
          </w:p>
        </w:tc>
        <w:tc>
          <w:tcPr>
            <w:tcW w:w="772" w:type="dxa"/>
            <w:noWrap/>
            <w:hideMark/>
          </w:tcPr>
          <w:p w14:paraId="148F15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69</w:t>
            </w:r>
          </w:p>
        </w:tc>
        <w:tc>
          <w:tcPr>
            <w:tcW w:w="861" w:type="dxa"/>
            <w:noWrap/>
            <w:hideMark/>
          </w:tcPr>
          <w:p w14:paraId="503780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129</w:t>
            </w:r>
          </w:p>
        </w:tc>
      </w:tr>
      <w:tr w:rsidR="00F30235" w:rsidRPr="00334A52" w14:paraId="08B384E9" w14:textId="77777777" w:rsidTr="000A0551">
        <w:trPr>
          <w:divId w:val="48189264"/>
          <w:trHeight w:val="300"/>
        </w:trPr>
        <w:tc>
          <w:tcPr>
            <w:tcW w:w="769" w:type="dxa"/>
            <w:noWrap/>
            <w:hideMark/>
          </w:tcPr>
          <w:p w14:paraId="047CEA6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58</w:t>
            </w:r>
          </w:p>
        </w:tc>
        <w:tc>
          <w:tcPr>
            <w:tcW w:w="1393" w:type="dxa"/>
            <w:noWrap/>
            <w:hideMark/>
          </w:tcPr>
          <w:p w14:paraId="47383F0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05:07:12.578</w:t>
            </w:r>
          </w:p>
        </w:tc>
        <w:tc>
          <w:tcPr>
            <w:tcW w:w="805" w:type="dxa"/>
            <w:noWrap/>
            <w:hideMark/>
          </w:tcPr>
          <w:p w14:paraId="53D643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899</w:t>
            </w:r>
          </w:p>
        </w:tc>
        <w:tc>
          <w:tcPr>
            <w:tcW w:w="1005" w:type="dxa"/>
            <w:noWrap/>
            <w:hideMark/>
          </w:tcPr>
          <w:p w14:paraId="5DED8D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016" w:type="dxa"/>
            <w:noWrap/>
            <w:hideMark/>
          </w:tcPr>
          <w:p w14:paraId="7D4BAD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5B5E809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922</w:t>
            </w:r>
          </w:p>
        </w:tc>
        <w:tc>
          <w:tcPr>
            <w:tcW w:w="772" w:type="dxa"/>
            <w:noWrap/>
            <w:hideMark/>
          </w:tcPr>
          <w:p w14:paraId="28AEB8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w:t>
            </w:r>
          </w:p>
        </w:tc>
        <w:tc>
          <w:tcPr>
            <w:tcW w:w="861" w:type="dxa"/>
            <w:noWrap/>
            <w:hideMark/>
          </w:tcPr>
          <w:p w14:paraId="51ECE9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128</w:t>
            </w:r>
          </w:p>
        </w:tc>
      </w:tr>
      <w:tr w:rsidR="00F30235" w:rsidRPr="00334A52" w14:paraId="417CB717" w14:textId="77777777" w:rsidTr="000A0551">
        <w:trPr>
          <w:divId w:val="48189264"/>
          <w:trHeight w:val="300"/>
        </w:trPr>
        <w:tc>
          <w:tcPr>
            <w:tcW w:w="769" w:type="dxa"/>
            <w:noWrap/>
            <w:hideMark/>
          </w:tcPr>
          <w:p w14:paraId="69FEA54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59</w:t>
            </w:r>
          </w:p>
        </w:tc>
        <w:tc>
          <w:tcPr>
            <w:tcW w:w="1393" w:type="dxa"/>
            <w:noWrap/>
            <w:hideMark/>
          </w:tcPr>
          <w:p w14:paraId="69185FD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05:07:12.679</w:t>
            </w:r>
          </w:p>
        </w:tc>
        <w:tc>
          <w:tcPr>
            <w:tcW w:w="805" w:type="dxa"/>
            <w:noWrap/>
            <w:hideMark/>
          </w:tcPr>
          <w:p w14:paraId="67210E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913</w:t>
            </w:r>
          </w:p>
        </w:tc>
        <w:tc>
          <w:tcPr>
            <w:tcW w:w="1005" w:type="dxa"/>
            <w:noWrap/>
            <w:hideMark/>
          </w:tcPr>
          <w:p w14:paraId="7A2B82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855</w:t>
            </w:r>
          </w:p>
        </w:tc>
        <w:tc>
          <w:tcPr>
            <w:tcW w:w="1016" w:type="dxa"/>
            <w:noWrap/>
            <w:hideMark/>
          </w:tcPr>
          <w:p w14:paraId="722B717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07ACE7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925</w:t>
            </w:r>
          </w:p>
        </w:tc>
        <w:tc>
          <w:tcPr>
            <w:tcW w:w="772" w:type="dxa"/>
            <w:noWrap/>
            <w:hideMark/>
          </w:tcPr>
          <w:p w14:paraId="1F5FF1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w:t>
            </w:r>
          </w:p>
        </w:tc>
        <w:tc>
          <w:tcPr>
            <w:tcW w:w="861" w:type="dxa"/>
            <w:noWrap/>
            <w:hideMark/>
          </w:tcPr>
          <w:p w14:paraId="3EAE58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127</w:t>
            </w:r>
          </w:p>
        </w:tc>
      </w:tr>
      <w:tr w:rsidR="00F30235" w:rsidRPr="00334A52" w14:paraId="15810109" w14:textId="77777777" w:rsidTr="000A0551">
        <w:trPr>
          <w:divId w:val="48189264"/>
          <w:trHeight w:val="300"/>
        </w:trPr>
        <w:tc>
          <w:tcPr>
            <w:tcW w:w="769" w:type="dxa"/>
            <w:noWrap/>
            <w:hideMark/>
          </w:tcPr>
          <w:p w14:paraId="6888C26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60</w:t>
            </w:r>
          </w:p>
        </w:tc>
        <w:tc>
          <w:tcPr>
            <w:tcW w:w="1393" w:type="dxa"/>
            <w:noWrap/>
            <w:hideMark/>
          </w:tcPr>
          <w:p w14:paraId="6196A31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05:07:12.781</w:t>
            </w:r>
          </w:p>
        </w:tc>
        <w:tc>
          <w:tcPr>
            <w:tcW w:w="805" w:type="dxa"/>
            <w:noWrap/>
            <w:hideMark/>
          </w:tcPr>
          <w:p w14:paraId="6AFC64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1005" w:type="dxa"/>
            <w:noWrap/>
            <w:hideMark/>
          </w:tcPr>
          <w:p w14:paraId="6F9A22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072E34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12B05C5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926</w:t>
            </w:r>
          </w:p>
        </w:tc>
        <w:tc>
          <w:tcPr>
            <w:tcW w:w="772" w:type="dxa"/>
            <w:noWrap/>
            <w:hideMark/>
          </w:tcPr>
          <w:p w14:paraId="67FC21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w:t>
            </w:r>
          </w:p>
        </w:tc>
        <w:tc>
          <w:tcPr>
            <w:tcW w:w="861" w:type="dxa"/>
            <w:noWrap/>
            <w:hideMark/>
          </w:tcPr>
          <w:p w14:paraId="4E9718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126</w:t>
            </w:r>
          </w:p>
        </w:tc>
      </w:tr>
      <w:tr w:rsidR="00F30235" w:rsidRPr="00334A52" w14:paraId="3F1E2622" w14:textId="77777777" w:rsidTr="000A0551">
        <w:trPr>
          <w:divId w:val="48189264"/>
          <w:trHeight w:val="300"/>
        </w:trPr>
        <w:tc>
          <w:tcPr>
            <w:tcW w:w="769" w:type="dxa"/>
            <w:noWrap/>
            <w:hideMark/>
          </w:tcPr>
          <w:p w14:paraId="111176D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61</w:t>
            </w:r>
          </w:p>
        </w:tc>
        <w:tc>
          <w:tcPr>
            <w:tcW w:w="1393" w:type="dxa"/>
            <w:noWrap/>
            <w:hideMark/>
          </w:tcPr>
          <w:p w14:paraId="66099F6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05:07:12.883</w:t>
            </w:r>
          </w:p>
        </w:tc>
        <w:tc>
          <w:tcPr>
            <w:tcW w:w="805" w:type="dxa"/>
            <w:noWrap/>
            <w:hideMark/>
          </w:tcPr>
          <w:p w14:paraId="1A35F9B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3B957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16" w:type="dxa"/>
            <w:noWrap/>
            <w:hideMark/>
          </w:tcPr>
          <w:p w14:paraId="186AB6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893</w:t>
            </w:r>
          </w:p>
        </w:tc>
        <w:tc>
          <w:tcPr>
            <w:tcW w:w="1216" w:type="dxa"/>
            <w:noWrap/>
            <w:hideMark/>
          </w:tcPr>
          <w:p w14:paraId="50DCDB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772" w:type="dxa"/>
            <w:noWrap/>
            <w:hideMark/>
          </w:tcPr>
          <w:p w14:paraId="663700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w:t>
            </w:r>
          </w:p>
        </w:tc>
        <w:tc>
          <w:tcPr>
            <w:tcW w:w="861" w:type="dxa"/>
            <w:noWrap/>
            <w:hideMark/>
          </w:tcPr>
          <w:p w14:paraId="671F842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125</w:t>
            </w:r>
          </w:p>
        </w:tc>
      </w:tr>
      <w:tr w:rsidR="00F30235" w:rsidRPr="00334A52" w14:paraId="566F3F94" w14:textId="77777777" w:rsidTr="000A0551">
        <w:trPr>
          <w:divId w:val="48189264"/>
          <w:trHeight w:val="300"/>
        </w:trPr>
        <w:tc>
          <w:tcPr>
            <w:tcW w:w="769" w:type="dxa"/>
            <w:noWrap/>
            <w:hideMark/>
          </w:tcPr>
          <w:p w14:paraId="02A9CF4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62</w:t>
            </w:r>
          </w:p>
        </w:tc>
        <w:tc>
          <w:tcPr>
            <w:tcW w:w="1393" w:type="dxa"/>
            <w:noWrap/>
            <w:hideMark/>
          </w:tcPr>
          <w:p w14:paraId="4780AF7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05:07:12.985</w:t>
            </w:r>
          </w:p>
        </w:tc>
        <w:tc>
          <w:tcPr>
            <w:tcW w:w="805" w:type="dxa"/>
            <w:noWrap/>
            <w:hideMark/>
          </w:tcPr>
          <w:p w14:paraId="2ED8C46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4CF254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07997F2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26B062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772" w:type="dxa"/>
            <w:noWrap/>
            <w:hideMark/>
          </w:tcPr>
          <w:p w14:paraId="47DD1C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w:t>
            </w:r>
          </w:p>
        </w:tc>
        <w:tc>
          <w:tcPr>
            <w:tcW w:w="861" w:type="dxa"/>
            <w:noWrap/>
            <w:hideMark/>
          </w:tcPr>
          <w:p w14:paraId="0891A4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124</w:t>
            </w:r>
          </w:p>
        </w:tc>
      </w:tr>
      <w:tr w:rsidR="00F30235" w:rsidRPr="00334A52" w14:paraId="0F64956A" w14:textId="77777777" w:rsidTr="000A0551">
        <w:trPr>
          <w:divId w:val="48189264"/>
          <w:trHeight w:val="300"/>
        </w:trPr>
        <w:tc>
          <w:tcPr>
            <w:tcW w:w="769" w:type="dxa"/>
            <w:noWrap/>
            <w:hideMark/>
          </w:tcPr>
          <w:p w14:paraId="04E6E39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63</w:t>
            </w:r>
          </w:p>
        </w:tc>
        <w:tc>
          <w:tcPr>
            <w:tcW w:w="1393" w:type="dxa"/>
            <w:noWrap/>
            <w:hideMark/>
          </w:tcPr>
          <w:p w14:paraId="28B4DA2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05:07:13.087</w:t>
            </w:r>
          </w:p>
        </w:tc>
        <w:tc>
          <w:tcPr>
            <w:tcW w:w="805" w:type="dxa"/>
            <w:noWrap/>
            <w:hideMark/>
          </w:tcPr>
          <w:p w14:paraId="3D214D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41B4759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430F1F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893</w:t>
            </w:r>
          </w:p>
        </w:tc>
        <w:tc>
          <w:tcPr>
            <w:tcW w:w="1216" w:type="dxa"/>
            <w:noWrap/>
            <w:hideMark/>
          </w:tcPr>
          <w:p w14:paraId="363A69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1405C2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w:t>
            </w:r>
          </w:p>
        </w:tc>
        <w:tc>
          <w:tcPr>
            <w:tcW w:w="861" w:type="dxa"/>
            <w:noWrap/>
            <w:hideMark/>
          </w:tcPr>
          <w:p w14:paraId="3BFDB7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123</w:t>
            </w:r>
          </w:p>
        </w:tc>
      </w:tr>
      <w:tr w:rsidR="00F30235" w:rsidRPr="00334A52" w14:paraId="63989247" w14:textId="77777777" w:rsidTr="000A0551">
        <w:trPr>
          <w:divId w:val="48189264"/>
          <w:trHeight w:val="300"/>
        </w:trPr>
        <w:tc>
          <w:tcPr>
            <w:tcW w:w="769" w:type="dxa"/>
            <w:noWrap/>
            <w:hideMark/>
          </w:tcPr>
          <w:p w14:paraId="20C4CA9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64</w:t>
            </w:r>
          </w:p>
        </w:tc>
        <w:tc>
          <w:tcPr>
            <w:tcW w:w="1393" w:type="dxa"/>
            <w:noWrap/>
            <w:hideMark/>
          </w:tcPr>
          <w:p w14:paraId="389DD15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05:07:13.189</w:t>
            </w:r>
          </w:p>
        </w:tc>
        <w:tc>
          <w:tcPr>
            <w:tcW w:w="805" w:type="dxa"/>
            <w:noWrap/>
            <w:hideMark/>
          </w:tcPr>
          <w:p w14:paraId="1974A4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AC7C3A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16" w:type="dxa"/>
            <w:noWrap/>
            <w:hideMark/>
          </w:tcPr>
          <w:p w14:paraId="4CA981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1DCAE5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6A95ED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76</w:t>
            </w:r>
          </w:p>
        </w:tc>
        <w:tc>
          <w:tcPr>
            <w:tcW w:w="861" w:type="dxa"/>
            <w:noWrap/>
            <w:hideMark/>
          </w:tcPr>
          <w:p w14:paraId="14D5A7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122</w:t>
            </w:r>
          </w:p>
        </w:tc>
      </w:tr>
      <w:tr w:rsidR="00F30235" w:rsidRPr="00334A52" w14:paraId="29C26B61" w14:textId="77777777" w:rsidTr="000A0551">
        <w:trPr>
          <w:divId w:val="48189264"/>
          <w:trHeight w:val="300"/>
        </w:trPr>
        <w:tc>
          <w:tcPr>
            <w:tcW w:w="769" w:type="dxa"/>
            <w:noWrap/>
            <w:hideMark/>
          </w:tcPr>
          <w:p w14:paraId="6F30A3C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65</w:t>
            </w:r>
          </w:p>
        </w:tc>
        <w:tc>
          <w:tcPr>
            <w:tcW w:w="1393" w:type="dxa"/>
            <w:noWrap/>
            <w:hideMark/>
          </w:tcPr>
          <w:p w14:paraId="3808F2E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05:07:13.290</w:t>
            </w:r>
          </w:p>
        </w:tc>
        <w:tc>
          <w:tcPr>
            <w:tcW w:w="805" w:type="dxa"/>
            <w:noWrap/>
            <w:hideMark/>
          </w:tcPr>
          <w:p w14:paraId="4A5B2C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794</w:t>
            </w:r>
          </w:p>
        </w:tc>
        <w:tc>
          <w:tcPr>
            <w:tcW w:w="1005" w:type="dxa"/>
            <w:noWrap/>
            <w:hideMark/>
          </w:tcPr>
          <w:p w14:paraId="26B7FD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776</w:t>
            </w:r>
          </w:p>
        </w:tc>
        <w:tc>
          <w:tcPr>
            <w:tcW w:w="1016" w:type="dxa"/>
            <w:noWrap/>
            <w:hideMark/>
          </w:tcPr>
          <w:p w14:paraId="7B8E5E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853</w:t>
            </w:r>
          </w:p>
        </w:tc>
        <w:tc>
          <w:tcPr>
            <w:tcW w:w="1216" w:type="dxa"/>
            <w:noWrap/>
            <w:hideMark/>
          </w:tcPr>
          <w:p w14:paraId="1FCB63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772" w:type="dxa"/>
            <w:noWrap/>
            <w:hideMark/>
          </w:tcPr>
          <w:p w14:paraId="0598CC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w:t>
            </w:r>
          </w:p>
        </w:tc>
        <w:tc>
          <w:tcPr>
            <w:tcW w:w="861" w:type="dxa"/>
            <w:noWrap/>
            <w:hideMark/>
          </w:tcPr>
          <w:p w14:paraId="51EDC5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123</w:t>
            </w:r>
          </w:p>
        </w:tc>
      </w:tr>
      <w:tr w:rsidR="00F30235" w:rsidRPr="00334A52" w14:paraId="692709AF" w14:textId="77777777" w:rsidTr="000A0551">
        <w:trPr>
          <w:divId w:val="48189264"/>
          <w:trHeight w:val="300"/>
        </w:trPr>
        <w:tc>
          <w:tcPr>
            <w:tcW w:w="769" w:type="dxa"/>
            <w:noWrap/>
            <w:hideMark/>
          </w:tcPr>
          <w:p w14:paraId="229E383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66</w:t>
            </w:r>
          </w:p>
        </w:tc>
        <w:tc>
          <w:tcPr>
            <w:tcW w:w="1393" w:type="dxa"/>
            <w:noWrap/>
            <w:hideMark/>
          </w:tcPr>
          <w:p w14:paraId="2ADE5C0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05:07:13.392</w:t>
            </w:r>
          </w:p>
        </w:tc>
        <w:tc>
          <w:tcPr>
            <w:tcW w:w="805" w:type="dxa"/>
            <w:noWrap/>
            <w:hideMark/>
          </w:tcPr>
          <w:p w14:paraId="2F7C99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5A06CB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51AF40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4B4351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113A9B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1060B5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122</w:t>
            </w:r>
          </w:p>
        </w:tc>
      </w:tr>
      <w:tr w:rsidR="00F30235" w:rsidRPr="00334A52" w14:paraId="2E89C17E" w14:textId="77777777" w:rsidTr="000A0551">
        <w:trPr>
          <w:divId w:val="48189264"/>
          <w:trHeight w:val="300"/>
        </w:trPr>
        <w:tc>
          <w:tcPr>
            <w:tcW w:w="769" w:type="dxa"/>
            <w:noWrap/>
            <w:hideMark/>
          </w:tcPr>
          <w:p w14:paraId="19AB7C3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67</w:t>
            </w:r>
          </w:p>
        </w:tc>
        <w:tc>
          <w:tcPr>
            <w:tcW w:w="1393" w:type="dxa"/>
            <w:noWrap/>
            <w:hideMark/>
          </w:tcPr>
          <w:p w14:paraId="62C9AE5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05:07:13.528</w:t>
            </w:r>
          </w:p>
        </w:tc>
        <w:tc>
          <w:tcPr>
            <w:tcW w:w="805" w:type="dxa"/>
            <w:noWrap/>
            <w:hideMark/>
          </w:tcPr>
          <w:p w14:paraId="6E32F1D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937</w:t>
            </w:r>
          </w:p>
        </w:tc>
        <w:tc>
          <w:tcPr>
            <w:tcW w:w="1005" w:type="dxa"/>
            <w:noWrap/>
            <w:hideMark/>
          </w:tcPr>
          <w:p w14:paraId="337486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016" w:type="dxa"/>
            <w:noWrap/>
            <w:hideMark/>
          </w:tcPr>
          <w:p w14:paraId="185C45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26ED54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224A5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2F791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121</w:t>
            </w:r>
          </w:p>
        </w:tc>
      </w:tr>
      <w:tr w:rsidR="00F30235" w:rsidRPr="00334A52" w14:paraId="2DDF08B7" w14:textId="77777777" w:rsidTr="000A0551">
        <w:trPr>
          <w:divId w:val="48189264"/>
          <w:trHeight w:val="300"/>
        </w:trPr>
        <w:tc>
          <w:tcPr>
            <w:tcW w:w="769" w:type="dxa"/>
            <w:noWrap/>
            <w:hideMark/>
          </w:tcPr>
          <w:p w14:paraId="75D0DD8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w:t>
            </w:r>
          </w:p>
        </w:tc>
        <w:tc>
          <w:tcPr>
            <w:tcW w:w="1393" w:type="dxa"/>
            <w:noWrap/>
            <w:hideMark/>
          </w:tcPr>
          <w:p w14:paraId="68D0882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05:07:13.630</w:t>
            </w:r>
          </w:p>
        </w:tc>
        <w:tc>
          <w:tcPr>
            <w:tcW w:w="805" w:type="dxa"/>
            <w:noWrap/>
            <w:hideMark/>
          </w:tcPr>
          <w:p w14:paraId="2304D5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937</w:t>
            </w:r>
          </w:p>
        </w:tc>
        <w:tc>
          <w:tcPr>
            <w:tcW w:w="1005" w:type="dxa"/>
            <w:noWrap/>
            <w:hideMark/>
          </w:tcPr>
          <w:p w14:paraId="0B8FCC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016" w:type="dxa"/>
            <w:noWrap/>
            <w:hideMark/>
          </w:tcPr>
          <w:p w14:paraId="2693D8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10DB0A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4474FA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6AFB5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120</w:t>
            </w:r>
          </w:p>
        </w:tc>
      </w:tr>
      <w:tr w:rsidR="00F30235" w:rsidRPr="00334A52" w14:paraId="16012285" w14:textId="77777777" w:rsidTr="000A0551">
        <w:trPr>
          <w:divId w:val="48189264"/>
          <w:trHeight w:val="300"/>
        </w:trPr>
        <w:tc>
          <w:tcPr>
            <w:tcW w:w="769" w:type="dxa"/>
            <w:noWrap/>
            <w:hideMark/>
          </w:tcPr>
          <w:p w14:paraId="605E1CA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69</w:t>
            </w:r>
          </w:p>
        </w:tc>
        <w:tc>
          <w:tcPr>
            <w:tcW w:w="1393" w:type="dxa"/>
            <w:noWrap/>
            <w:hideMark/>
          </w:tcPr>
          <w:p w14:paraId="157D6FF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05:07:13.732</w:t>
            </w:r>
          </w:p>
        </w:tc>
        <w:tc>
          <w:tcPr>
            <w:tcW w:w="805" w:type="dxa"/>
            <w:noWrap/>
            <w:hideMark/>
          </w:tcPr>
          <w:p w14:paraId="083DD7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477043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016" w:type="dxa"/>
            <w:noWrap/>
            <w:hideMark/>
          </w:tcPr>
          <w:p w14:paraId="38D492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879</w:t>
            </w:r>
          </w:p>
        </w:tc>
        <w:tc>
          <w:tcPr>
            <w:tcW w:w="1216" w:type="dxa"/>
            <w:noWrap/>
            <w:hideMark/>
          </w:tcPr>
          <w:p w14:paraId="4E0761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817</w:t>
            </w:r>
          </w:p>
        </w:tc>
        <w:tc>
          <w:tcPr>
            <w:tcW w:w="772" w:type="dxa"/>
            <w:noWrap/>
            <w:hideMark/>
          </w:tcPr>
          <w:p w14:paraId="6A81DE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3393D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119</w:t>
            </w:r>
          </w:p>
        </w:tc>
      </w:tr>
      <w:tr w:rsidR="00F30235" w:rsidRPr="00334A52" w14:paraId="01FD6A2E" w14:textId="77777777" w:rsidTr="000A0551">
        <w:trPr>
          <w:divId w:val="48189264"/>
          <w:trHeight w:val="300"/>
        </w:trPr>
        <w:tc>
          <w:tcPr>
            <w:tcW w:w="769" w:type="dxa"/>
            <w:noWrap/>
            <w:hideMark/>
          </w:tcPr>
          <w:p w14:paraId="4496130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w:t>
            </w:r>
          </w:p>
        </w:tc>
        <w:tc>
          <w:tcPr>
            <w:tcW w:w="1393" w:type="dxa"/>
            <w:noWrap/>
            <w:hideMark/>
          </w:tcPr>
          <w:p w14:paraId="4C64845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05:07:13.834</w:t>
            </w:r>
          </w:p>
        </w:tc>
        <w:tc>
          <w:tcPr>
            <w:tcW w:w="805" w:type="dxa"/>
            <w:noWrap/>
            <w:hideMark/>
          </w:tcPr>
          <w:p w14:paraId="473558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937</w:t>
            </w:r>
          </w:p>
        </w:tc>
        <w:tc>
          <w:tcPr>
            <w:tcW w:w="1005" w:type="dxa"/>
            <w:noWrap/>
            <w:hideMark/>
          </w:tcPr>
          <w:p w14:paraId="648BDD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016" w:type="dxa"/>
            <w:noWrap/>
            <w:hideMark/>
          </w:tcPr>
          <w:p w14:paraId="64BA58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5BEE28E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106CE0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BE2AC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118</w:t>
            </w:r>
          </w:p>
        </w:tc>
      </w:tr>
      <w:tr w:rsidR="00F30235" w:rsidRPr="00334A52" w14:paraId="243FCEE5" w14:textId="77777777" w:rsidTr="000A0551">
        <w:trPr>
          <w:divId w:val="48189264"/>
          <w:trHeight w:val="300"/>
        </w:trPr>
        <w:tc>
          <w:tcPr>
            <w:tcW w:w="769" w:type="dxa"/>
            <w:noWrap/>
            <w:hideMark/>
          </w:tcPr>
          <w:p w14:paraId="71DF0A0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w:t>
            </w:r>
          </w:p>
        </w:tc>
        <w:tc>
          <w:tcPr>
            <w:tcW w:w="1393" w:type="dxa"/>
            <w:noWrap/>
            <w:hideMark/>
          </w:tcPr>
          <w:p w14:paraId="148F910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05:07:13.936</w:t>
            </w:r>
          </w:p>
        </w:tc>
        <w:tc>
          <w:tcPr>
            <w:tcW w:w="805" w:type="dxa"/>
            <w:noWrap/>
            <w:hideMark/>
          </w:tcPr>
          <w:p w14:paraId="62BC4B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6C9FEA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016" w:type="dxa"/>
            <w:noWrap/>
            <w:hideMark/>
          </w:tcPr>
          <w:p w14:paraId="4E03AE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7E4A7E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66725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3E0A17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117</w:t>
            </w:r>
          </w:p>
        </w:tc>
      </w:tr>
      <w:tr w:rsidR="00F30235" w:rsidRPr="00334A52" w14:paraId="31BF1BCF" w14:textId="77777777" w:rsidTr="000A0551">
        <w:trPr>
          <w:divId w:val="48189264"/>
          <w:trHeight w:val="300"/>
        </w:trPr>
        <w:tc>
          <w:tcPr>
            <w:tcW w:w="769" w:type="dxa"/>
            <w:noWrap/>
            <w:hideMark/>
          </w:tcPr>
          <w:p w14:paraId="3EF0DC3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w:t>
            </w:r>
          </w:p>
        </w:tc>
        <w:tc>
          <w:tcPr>
            <w:tcW w:w="1393" w:type="dxa"/>
            <w:noWrap/>
            <w:hideMark/>
          </w:tcPr>
          <w:p w14:paraId="393E011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05:07:14.038</w:t>
            </w:r>
          </w:p>
        </w:tc>
        <w:tc>
          <w:tcPr>
            <w:tcW w:w="805" w:type="dxa"/>
            <w:noWrap/>
            <w:hideMark/>
          </w:tcPr>
          <w:p w14:paraId="1ABC2B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3FEAAD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016" w:type="dxa"/>
            <w:noWrap/>
            <w:hideMark/>
          </w:tcPr>
          <w:p w14:paraId="29034C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7E8976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37F611F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761C2B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116</w:t>
            </w:r>
          </w:p>
        </w:tc>
      </w:tr>
      <w:tr w:rsidR="00F30235" w:rsidRPr="00334A52" w14:paraId="4494774C" w14:textId="77777777" w:rsidTr="000A0551">
        <w:trPr>
          <w:divId w:val="48189264"/>
          <w:trHeight w:val="300"/>
        </w:trPr>
        <w:tc>
          <w:tcPr>
            <w:tcW w:w="769" w:type="dxa"/>
            <w:noWrap/>
            <w:hideMark/>
          </w:tcPr>
          <w:p w14:paraId="0B9AA38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w:t>
            </w:r>
          </w:p>
        </w:tc>
        <w:tc>
          <w:tcPr>
            <w:tcW w:w="1393" w:type="dxa"/>
            <w:noWrap/>
            <w:hideMark/>
          </w:tcPr>
          <w:p w14:paraId="468119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05:07:14.140</w:t>
            </w:r>
          </w:p>
        </w:tc>
        <w:tc>
          <w:tcPr>
            <w:tcW w:w="805" w:type="dxa"/>
            <w:noWrap/>
            <w:hideMark/>
          </w:tcPr>
          <w:p w14:paraId="61B8AC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04AC956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016" w:type="dxa"/>
            <w:noWrap/>
            <w:hideMark/>
          </w:tcPr>
          <w:p w14:paraId="6BECA3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703DD55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1BC8B8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861" w:type="dxa"/>
            <w:noWrap/>
            <w:hideMark/>
          </w:tcPr>
          <w:p w14:paraId="7E66B0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115</w:t>
            </w:r>
          </w:p>
        </w:tc>
      </w:tr>
      <w:tr w:rsidR="00F30235" w:rsidRPr="00334A52" w14:paraId="07B6F24F" w14:textId="77777777" w:rsidTr="000A0551">
        <w:trPr>
          <w:divId w:val="48189264"/>
          <w:trHeight w:val="300"/>
        </w:trPr>
        <w:tc>
          <w:tcPr>
            <w:tcW w:w="769" w:type="dxa"/>
            <w:noWrap/>
            <w:hideMark/>
          </w:tcPr>
          <w:p w14:paraId="0EB17D1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w:t>
            </w:r>
          </w:p>
        </w:tc>
        <w:tc>
          <w:tcPr>
            <w:tcW w:w="1393" w:type="dxa"/>
            <w:noWrap/>
            <w:hideMark/>
          </w:tcPr>
          <w:p w14:paraId="4A18DD6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05:07:14.241</w:t>
            </w:r>
          </w:p>
        </w:tc>
        <w:tc>
          <w:tcPr>
            <w:tcW w:w="805" w:type="dxa"/>
            <w:noWrap/>
            <w:hideMark/>
          </w:tcPr>
          <w:p w14:paraId="36F3AB6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797</w:t>
            </w:r>
          </w:p>
        </w:tc>
        <w:tc>
          <w:tcPr>
            <w:tcW w:w="1005" w:type="dxa"/>
            <w:noWrap/>
            <w:hideMark/>
          </w:tcPr>
          <w:p w14:paraId="3D02DA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16" w:type="dxa"/>
            <w:noWrap/>
            <w:hideMark/>
          </w:tcPr>
          <w:p w14:paraId="3182127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781</w:t>
            </w:r>
          </w:p>
        </w:tc>
        <w:tc>
          <w:tcPr>
            <w:tcW w:w="1216" w:type="dxa"/>
            <w:noWrap/>
            <w:hideMark/>
          </w:tcPr>
          <w:p w14:paraId="660B1FA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742</w:t>
            </w:r>
          </w:p>
        </w:tc>
        <w:tc>
          <w:tcPr>
            <w:tcW w:w="772" w:type="dxa"/>
            <w:noWrap/>
            <w:hideMark/>
          </w:tcPr>
          <w:p w14:paraId="24F66D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1CC334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114</w:t>
            </w:r>
          </w:p>
        </w:tc>
      </w:tr>
      <w:tr w:rsidR="00F30235" w:rsidRPr="00334A52" w14:paraId="6E886298" w14:textId="77777777" w:rsidTr="000A0551">
        <w:trPr>
          <w:divId w:val="48189264"/>
          <w:trHeight w:val="300"/>
        </w:trPr>
        <w:tc>
          <w:tcPr>
            <w:tcW w:w="769" w:type="dxa"/>
            <w:noWrap/>
            <w:hideMark/>
          </w:tcPr>
          <w:p w14:paraId="107A696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w:t>
            </w:r>
          </w:p>
        </w:tc>
        <w:tc>
          <w:tcPr>
            <w:tcW w:w="1393" w:type="dxa"/>
            <w:noWrap/>
            <w:hideMark/>
          </w:tcPr>
          <w:p w14:paraId="4329C6A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05:07:14.343</w:t>
            </w:r>
          </w:p>
        </w:tc>
        <w:tc>
          <w:tcPr>
            <w:tcW w:w="805" w:type="dxa"/>
            <w:noWrap/>
            <w:hideMark/>
          </w:tcPr>
          <w:p w14:paraId="34B66C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557E8B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016" w:type="dxa"/>
            <w:noWrap/>
            <w:hideMark/>
          </w:tcPr>
          <w:p w14:paraId="72B21D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887</w:t>
            </w:r>
          </w:p>
        </w:tc>
        <w:tc>
          <w:tcPr>
            <w:tcW w:w="1216" w:type="dxa"/>
            <w:noWrap/>
            <w:hideMark/>
          </w:tcPr>
          <w:p w14:paraId="361AEC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108A12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861" w:type="dxa"/>
            <w:noWrap/>
            <w:hideMark/>
          </w:tcPr>
          <w:p w14:paraId="1C045D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113</w:t>
            </w:r>
          </w:p>
        </w:tc>
      </w:tr>
      <w:tr w:rsidR="00F30235" w:rsidRPr="00334A52" w14:paraId="01DBC69C" w14:textId="77777777" w:rsidTr="000A0551">
        <w:trPr>
          <w:divId w:val="48189264"/>
          <w:trHeight w:val="300"/>
        </w:trPr>
        <w:tc>
          <w:tcPr>
            <w:tcW w:w="769" w:type="dxa"/>
            <w:noWrap/>
            <w:hideMark/>
          </w:tcPr>
          <w:p w14:paraId="013B462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76</w:t>
            </w:r>
          </w:p>
        </w:tc>
        <w:tc>
          <w:tcPr>
            <w:tcW w:w="1393" w:type="dxa"/>
            <w:noWrap/>
            <w:hideMark/>
          </w:tcPr>
          <w:p w14:paraId="59FEED0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05:07:14.445</w:t>
            </w:r>
          </w:p>
        </w:tc>
        <w:tc>
          <w:tcPr>
            <w:tcW w:w="805" w:type="dxa"/>
            <w:noWrap/>
            <w:hideMark/>
          </w:tcPr>
          <w:p w14:paraId="23D916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5A3AE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016" w:type="dxa"/>
            <w:noWrap/>
            <w:hideMark/>
          </w:tcPr>
          <w:p w14:paraId="21D32D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886</w:t>
            </w:r>
          </w:p>
        </w:tc>
        <w:tc>
          <w:tcPr>
            <w:tcW w:w="1216" w:type="dxa"/>
            <w:noWrap/>
            <w:hideMark/>
          </w:tcPr>
          <w:p w14:paraId="3D9774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772" w:type="dxa"/>
            <w:noWrap/>
            <w:hideMark/>
          </w:tcPr>
          <w:p w14:paraId="7FCB16D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861" w:type="dxa"/>
            <w:noWrap/>
            <w:hideMark/>
          </w:tcPr>
          <w:p w14:paraId="2D3914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r>
      <w:tr w:rsidR="00F30235" w:rsidRPr="00334A52" w14:paraId="41FDD7A3" w14:textId="77777777" w:rsidTr="000A0551">
        <w:trPr>
          <w:divId w:val="48189264"/>
          <w:trHeight w:val="300"/>
        </w:trPr>
        <w:tc>
          <w:tcPr>
            <w:tcW w:w="769" w:type="dxa"/>
            <w:noWrap/>
            <w:hideMark/>
          </w:tcPr>
          <w:p w14:paraId="675F0F4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w:t>
            </w:r>
          </w:p>
        </w:tc>
        <w:tc>
          <w:tcPr>
            <w:tcW w:w="1393" w:type="dxa"/>
            <w:noWrap/>
            <w:hideMark/>
          </w:tcPr>
          <w:p w14:paraId="44D946D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05:07:14.581</w:t>
            </w:r>
          </w:p>
        </w:tc>
        <w:tc>
          <w:tcPr>
            <w:tcW w:w="805" w:type="dxa"/>
            <w:noWrap/>
            <w:hideMark/>
          </w:tcPr>
          <w:p w14:paraId="5E7FC4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66A542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016" w:type="dxa"/>
            <w:noWrap/>
            <w:hideMark/>
          </w:tcPr>
          <w:p w14:paraId="6CE68F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878</w:t>
            </w:r>
          </w:p>
        </w:tc>
        <w:tc>
          <w:tcPr>
            <w:tcW w:w="1216" w:type="dxa"/>
            <w:noWrap/>
            <w:hideMark/>
          </w:tcPr>
          <w:p w14:paraId="6424C5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71BE865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861" w:type="dxa"/>
            <w:noWrap/>
            <w:hideMark/>
          </w:tcPr>
          <w:p w14:paraId="3534B4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r>
      <w:tr w:rsidR="00F30235" w:rsidRPr="00334A52" w14:paraId="0FB3733A" w14:textId="77777777" w:rsidTr="000A0551">
        <w:trPr>
          <w:divId w:val="48189264"/>
          <w:trHeight w:val="300"/>
        </w:trPr>
        <w:tc>
          <w:tcPr>
            <w:tcW w:w="769" w:type="dxa"/>
            <w:noWrap/>
            <w:hideMark/>
          </w:tcPr>
          <w:p w14:paraId="42465E1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1393" w:type="dxa"/>
            <w:noWrap/>
            <w:hideMark/>
          </w:tcPr>
          <w:p w14:paraId="20942B9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05:07:14.683</w:t>
            </w:r>
          </w:p>
        </w:tc>
        <w:tc>
          <w:tcPr>
            <w:tcW w:w="805" w:type="dxa"/>
            <w:noWrap/>
            <w:hideMark/>
          </w:tcPr>
          <w:p w14:paraId="6F59F3A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915</w:t>
            </w:r>
          </w:p>
        </w:tc>
        <w:tc>
          <w:tcPr>
            <w:tcW w:w="1005" w:type="dxa"/>
            <w:noWrap/>
            <w:hideMark/>
          </w:tcPr>
          <w:p w14:paraId="68E57B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850</w:t>
            </w:r>
          </w:p>
        </w:tc>
        <w:tc>
          <w:tcPr>
            <w:tcW w:w="1016" w:type="dxa"/>
            <w:noWrap/>
            <w:hideMark/>
          </w:tcPr>
          <w:p w14:paraId="46B167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1EE209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919</w:t>
            </w:r>
          </w:p>
        </w:tc>
        <w:tc>
          <w:tcPr>
            <w:tcW w:w="772" w:type="dxa"/>
            <w:noWrap/>
            <w:hideMark/>
          </w:tcPr>
          <w:p w14:paraId="40060D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w:t>
            </w:r>
          </w:p>
        </w:tc>
        <w:tc>
          <w:tcPr>
            <w:tcW w:w="861" w:type="dxa"/>
            <w:noWrap/>
            <w:hideMark/>
          </w:tcPr>
          <w:p w14:paraId="434D835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r>
      <w:tr w:rsidR="00F30235" w:rsidRPr="00334A52" w14:paraId="5FF35304" w14:textId="77777777" w:rsidTr="000A0551">
        <w:trPr>
          <w:divId w:val="48189264"/>
          <w:trHeight w:val="300"/>
        </w:trPr>
        <w:tc>
          <w:tcPr>
            <w:tcW w:w="769" w:type="dxa"/>
            <w:noWrap/>
            <w:hideMark/>
          </w:tcPr>
          <w:p w14:paraId="72581F6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1393" w:type="dxa"/>
            <w:noWrap/>
            <w:hideMark/>
          </w:tcPr>
          <w:p w14:paraId="39B9C07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05:07:14.785</w:t>
            </w:r>
          </w:p>
        </w:tc>
        <w:tc>
          <w:tcPr>
            <w:tcW w:w="805" w:type="dxa"/>
            <w:noWrap/>
            <w:hideMark/>
          </w:tcPr>
          <w:p w14:paraId="261A17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939</w:t>
            </w:r>
          </w:p>
        </w:tc>
        <w:tc>
          <w:tcPr>
            <w:tcW w:w="1005" w:type="dxa"/>
            <w:noWrap/>
            <w:hideMark/>
          </w:tcPr>
          <w:p w14:paraId="5204B4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198CE6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4D68BE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22B086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861" w:type="dxa"/>
            <w:noWrap/>
            <w:hideMark/>
          </w:tcPr>
          <w:p w14:paraId="691EDC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r>
      <w:tr w:rsidR="00F30235" w:rsidRPr="00334A52" w14:paraId="3D68B762" w14:textId="77777777" w:rsidTr="000A0551">
        <w:trPr>
          <w:divId w:val="48189264"/>
          <w:trHeight w:val="300"/>
        </w:trPr>
        <w:tc>
          <w:tcPr>
            <w:tcW w:w="769" w:type="dxa"/>
            <w:noWrap/>
            <w:hideMark/>
          </w:tcPr>
          <w:p w14:paraId="14C4B84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1393" w:type="dxa"/>
            <w:noWrap/>
            <w:hideMark/>
          </w:tcPr>
          <w:p w14:paraId="59DDCD3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05:07:14.887</w:t>
            </w:r>
          </w:p>
        </w:tc>
        <w:tc>
          <w:tcPr>
            <w:tcW w:w="805" w:type="dxa"/>
            <w:noWrap/>
            <w:hideMark/>
          </w:tcPr>
          <w:p w14:paraId="2D1585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939</w:t>
            </w:r>
          </w:p>
        </w:tc>
        <w:tc>
          <w:tcPr>
            <w:tcW w:w="1005" w:type="dxa"/>
            <w:noWrap/>
            <w:hideMark/>
          </w:tcPr>
          <w:p w14:paraId="2D9D282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011AF6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850</w:t>
            </w:r>
          </w:p>
        </w:tc>
        <w:tc>
          <w:tcPr>
            <w:tcW w:w="1216" w:type="dxa"/>
            <w:noWrap/>
            <w:hideMark/>
          </w:tcPr>
          <w:p w14:paraId="02706B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772" w:type="dxa"/>
            <w:noWrap/>
            <w:hideMark/>
          </w:tcPr>
          <w:p w14:paraId="2AAC37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861" w:type="dxa"/>
            <w:noWrap/>
            <w:hideMark/>
          </w:tcPr>
          <w:p w14:paraId="2BD249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r>
      <w:tr w:rsidR="00F30235" w:rsidRPr="00334A52" w14:paraId="054B6D6D" w14:textId="77777777" w:rsidTr="000A0551">
        <w:trPr>
          <w:divId w:val="48189264"/>
          <w:trHeight w:val="300"/>
        </w:trPr>
        <w:tc>
          <w:tcPr>
            <w:tcW w:w="769" w:type="dxa"/>
            <w:noWrap/>
            <w:hideMark/>
          </w:tcPr>
          <w:p w14:paraId="754FF1B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1393" w:type="dxa"/>
            <w:noWrap/>
            <w:hideMark/>
          </w:tcPr>
          <w:p w14:paraId="16FA04F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05:07:14.989</w:t>
            </w:r>
          </w:p>
        </w:tc>
        <w:tc>
          <w:tcPr>
            <w:tcW w:w="805" w:type="dxa"/>
            <w:noWrap/>
            <w:hideMark/>
          </w:tcPr>
          <w:p w14:paraId="109CD3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941</w:t>
            </w:r>
          </w:p>
        </w:tc>
        <w:tc>
          <w:tcPr>
            <w:tcW w:w="1005" w:type="dxa"/>
            <w:noWrap/>
            <w:hideMark/>
          </w:tcPr>
          <w:p w14:paraId="6B5AFA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1C362B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651F0D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772" w:type="dxa"/>
            <w:noWrap/>
            <w:hideMark/>
          </w:tcPr>
          <w:p w14:paraId="5620F0F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48C9EB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r>
      <w:tr w:rsidR="00F30235" w:rsidRPr="00334A52" w14:paraId="44B5359A" w14:textId="77777777" w:rsidTr="000A0551">
        <w:trPr>
          <w:divId w:val="48189264"/>
          <w:trHeight w:val="300"/>
        </w:trPr>
        <w:tc>
          <w:tcPr>
            <w:tcW w:w="769" w:type="dxa"/>
            <w:noWrap/>
            <w:hideMark/>
          </w:tcPr>
          <w:p w14:paraId="39B1B34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1393" w:type="dxa"/>
            <w:noWrap/>
            <w:hideMark/>
          </w:tcPr>
          <w:p w14:paraId="7138A6D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05:07:15.092</w:t>
            </w:r>
          </w:p>
        </w:tc>
        <w:tc>
          <w:tcPr>
            <w:tcW w:w="805" w:type="dxa"/>
            <w:noWrap/>
            <w:hideMark/>
          </w:tcPr>
          <w:p w14:paraId="2564F7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940</w:t>
            </w:r>
          </w:p>
        </w:tc>
        <w:tc>
          <w:tcPr>
            <w:tcW w:w="1005" w:type="dxa"/>
            <w:noWrap/>
            <w:hideMark/>
          </w:tcPr>
          <w:p w14:paraId="2D7D4C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3AF3A3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FE57AF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1BC89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68F972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r>
      <w:tr w:rsidR="00F30235" w:rsidRPr="00334A52" w14:paraId="030A2FA8" w14:textId="77777777" w:rsidTr="000A0551">
        <w:trPr>
          <w:divId w:val="48189264"/>
          <w:trHeight w:val="300"/>
        </w:trPr>
        <w:tc>
          <w:tcPr>
            <w:tcW w:w="769" w:type="dxa"/>
            <w:noWrap/>
            <w:hideMark/>
          </w:tcPr>
          <w:p w14:paraId="76D631B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1393" w:type="dxa"/>
            <w:noWrap/>
            <w:hideMark/>
          </w:tcPr>
          <w:p w14:paraId="123DC1A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05:07:15.193</w:t>
            </w:r>
          </w:p>
        </w:tc>
        <w:tc>
          <w:tcPr>
            <w:tcW w:w="805" w:type="dxa"/>
            <w:noWrap/>
            <w:hideMark/>
          </w:tcPr>
          <w:p w14:paraId="663ACF8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940</w:t>
            </w:r>
          </w:p>
        </w:tc>
        <w:tc>
          <w:tcPr>
            <w:tcW w:w="1005" w:type="dxa"/>
            <w:noWrap/>
            <w:hideMark/>
          </w:tcPr>
          <w:p w14:paraId="793745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586A99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0C7F62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D820F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1A0DB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r>
      <w:tr w:rsidR="00F30235" w:rsidRPr="00334A52" w14:paraId="364328AF" w14:textId="77777777" w:rsidTr="000A0551">
        <w:trPr>
          <w:divId w:val="48189264"/>
          <w:trHeight w:val="300"/>
        </w:trPr>
        <w:tc>
          <w:tcPr>
            <w:tcW w:w="769" w:type="dxa"/>
            <w:noWrap/>
            <w:hideMark/>
          </w:tcPr>
          <w:p w14:paraId="38D2FE3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1393" w:type="dxa"/>
            <w:noWrap/>
            <w:hideMark/>
          </w:tcPr>
          <w:p w14:paraId="116FA1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05:07:15.295</w:t>
            </w:r>
          </w:p>
        </w:tc>
        <w:tc>
          <w:tcPr>
            <w:tcW w:w="805" w:type="dxa"/>
            <w:noWrap/>
            <w:hideMark/>
          </w:tcPr>
          <w:p w14:paraId="028FF5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67C2D2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16" w:type="dxa"/>
            <w:noWrap/>
            <w:hideMark/>
          </w:tcPr>
          <w:p w14:paraId="380FB40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4D7A81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772" w:type="dxa"/>
            <w:noWrap/>
            <w:hideMark/>
          </w:tcPr>
          <w:p w14:paraId="2E3815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8A894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r>
      <w:tr w:rsidR="00F30235" w:rsidRPr="00334A52" w14:paraId="78ECDBD9" w14:textId="77777777" w:rsidTr="000A0551">
        <w:trPr>
          <w:divId w:val="48189264"/>
          <w:trHeight w:val="300"/>
        </w:trPr>
        <w:tc>
          <w:tcPr>
            <w:tcW w:w="769" w:type="dxa"/>
            <w:noWrap/>
            <w:hideMark/>
          </w:tcPr>
          <w:p w14:paraId="497C832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w:t>
            </w:r>
          </w:p>
        </w:tc>
        <w:tc>
          <w:tcPr>
            <w:tcW w:w="1393" w:type="dxa"/>
            <w:noWrap/>
            <w:hideMark/>
          </w:tcPr>
          <w:p w14:paraId="48BFAD1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05:07:15.397</w:t>
            </w:r>
          </w:p>
        </w:tc>
        <w:tc>
          <w:tcPr>
            <w:tcW w:w="805" w:type="dxa"/>
            <w:noWrap/>
            <w:hideMark/>
          </w:tcPr>
          <w:p w14:paraId="7C5FD0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02CF92F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704642A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527900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7BD20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D8881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109</w:t>
            </w:r>
          </w:p>
        </w:tc>
      </w:tr>
      <w:tr w:rsidR="00F30235" w:rsidRPr="00334A52" w14:paraId="3818118A" w14:textId="77777777" w:rsidTr="000A0551">
        <w:trPr>
          <w:divId w:val="48189264"/>
          <w:trHeight w:val="300"/>
        </w:trPr>
        <w:tc>
          <w:tcPr>
            <w:tcW w:w="769" w:type="dxa"/>
            <w:noWrap/>
            <w:hideMark/>
          </w:tcPr>
          <w:p w14:paraId="31BB1F2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w:t>
            </w:r>
          </w:p>
        </w:tc>
        <w:tc>
          <w:tcPr>
            <w:tcW w:w="1393" w:type="dxa"/>
            <w:noWrap/>
            <w:hideMark/>
          </w:tcPr>
          <w:p w14:paraId="72A5DBE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05:07:15.499</w:t>
            </w:r>
          </w:p>
        </w:tc>
        <w:tc>
          <w:tcPr>
            <w:tcW w:w="805" w:type="dxa"/>
            <w:noWrap/>
            <w:hideMark/>
          </w:tcPr>
          <w:p w14:paraId="5FF104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3C4B6F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350DDB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6FAE76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C5E00A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D4C02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108</w:t>
            </w:r>
          </w:p>
        </w:tc>
      </w:tr>
      <w:tr w:rsidR="005A46E0" w:rsidRPr="00334A52" w14:paraId="5AF7BE7F" w14:textId="77777777" w:rsidTr="005A46E0">
        <w:trPr>
          <w:divId w:val="48189264"/>
          <w:trHeight w:val="300"/>
        </w:trPr>
        <w:tc>
          <w:tcPr>
            <w:tcW w:w="769" w:type="dxa"/>
            <w:noWrap/>
            <w:hideMark/>
          </w:tcPr>
          <w:p w14:paraId="101C434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274D591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5D5F11C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233A045E"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03C6546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6AA0CD7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35F7CE4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7EB0AD5D"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2CE4D914" w14:textId="77777777" w:rsidTr="000A0551">
        <w:trPr>
          <w:divId w:val="48189264"/>
          <w:trHeight w:val="300"/>
        </w:trPr>
        <w:tc>
          <w:tcPr>
            <w:tcW w:w="769" w:type="dxa"/>
            <w:noWrap/>
            <w:hideMark/>
          </w:tcPr>
          <w:p w14:paraId="0E65A8C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w:t>
            </w:r>
          </w:p>
        </w:tc>
        <w:tc>
          <w:tcPr>
            <w:tcW w:w="1393" w:type="dxa"/>
            <w:noWrap/>
            <w:hideMark/>
          </w:tcPr>
          <w:p w14:paraId="6D07FB3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05:07:15.635</w:t>
            </w:r>
          </w:p>
        </w:tc>
        <w:tc>
          <w:tcPr>
            <w:tcW w:w="805" w:type="dxa"/>
            <w:noWrap/>
            <w:hideMark/>
          </w:tcPr>
          <w:p w14:paraId="663D0D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4F303B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0869DB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601995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AE7711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6BEAE1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28195553" w14:textId="77777777" w:rsidTr="000A0551">
        <w:trPr>
          <w:divId w:val="48189264"/>
          <w:trHeight w:val="300"/>
        </w:trPr>
        <w:tc>
          <w:tcPr>
            <w:tcW w:w="769" w:type="dxa"/>
            <w:noWrap/>
            <w:hideMark/>
          </w:tcPr>
          <w:p w14:paraId="62688DE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w:t>
            </w:r>
          </w:p>
        </w:tc>
        <w:tc>
          <w:tcPr>
            <w:tcW w:w="1393" w:type="dxa"/>
            <w:noWrap/>
            <w:hideMark/>
          </w:tcPr>
          <w:p w14:paraId="60180B1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05:07:15.737</w:t>
            </w:r>
          </w:p>
        </w:tc>
        <w:tc>
          <w:tcPr>
            <w:tcW w:w="805" w:type="dxa"/>
            <w:noWrap/>
            <w:hideMark/>
          </w:tcPr>
          <w:p w14:paraId="156E52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445002F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4C8D8F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6DB696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66C55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0522EE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3FE129A2" w14:textId="77777777" w:rsidTr="000A0551">
        <w:trPr>
          <w:divId w:val="48189264"/>
          <w:trHeight w:val="300"/>
        </w:trPr>
        <w:tc>
          <w:tcPr>
            <w:tcW w:w="769" w:type="dxa"/>
            <w:noWrap/>
            <w:hideMark/>
          </w:tcPr>
          <w:p w14:paraId="6EEB247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w:t>
            </w:r>
          </w:p>
        </w:tc>
        <w:tc>
          <w:tcPr>
            <w:tcW w:w="1393" w:type="dxa"/>
            <w:noWrap/>
            <w:hideMark/>
          </w:tcPr>
          <w:p w14:paraId="4DE30F3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05:07:15.839</w:t>
            </w:r>
          </w:p>
        </w:tc>
        <w:tc>
          <w:tcPr>
            <w:tcW w:w="805" w:type="dxa"/>
            <w:noWrap/>
            <w:hideMark/>
          </w:tcPr>
          <w:p w14:paraId="1ACAD7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72C920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28FBD2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5FD4DD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6D7FE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075416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80777F7" w14:textId="77777777" w:rsidTr="000A0551">
        <w:trPr>
          <w:divId w:val="48189264"/>
          <w:trHeight w:val="300"/>
        </w:trPr>
        <w:tc>
          <w:tcPr>
            <w:tcW w:w="769" w:type="dxa"/>
            <w:noWrap/>
            <w:hideMark/>
          </w:tcPr>
          <w:p w14:paraId="3C06F03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w:t>
            </w:r>
          </w:p>
        </w:tc>
        <w:tc>
          <w:tcPr>
            <w:tcW w:w="1393" w:type="dxa"/>
            <w:noWrap/>
            <w:hideMark/>
          </w:tcPr>
          <w:p w14:paraId="71392E1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05:07:15.941</w:t>
            </w:r>
          </w:p>
        </w:tc>
        <w:tc>
          <w:tcPr>
            <w:tcW w:w="805" w:type="dxa"/>
            <w:noWrap/>
            <w:hideMark/>
          </w:tcPr>
          <w:p w14:paraId="39A9FB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4917B6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2DAE780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194007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97415B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57296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26783434" w14:textId="77777777" w:rsidTr="000A0551">
        <w:trPr>
          <w:divId w:val="48189264"/>
          <w:trHeight w:val="300"/>
        </w:trPr>
        <w:tc>
          <w:tcPr>
            <w:tcW w:w="769" w:type="dxa"/>
            <w:noWrap/>
            <w:hideMark/>
          </w:tcPr>
          <w:p w14:paraId="3192348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w:t>
            </w:r>
          </w:p>
        </w:tc>
        <w:tc>
          <w:tcPr>
            <w:tcW w:w="1393" w:type="dxa"/>
            <w:noWrap/>
            <w:hideMark/>
          </w:tcPr>
          <w:p w14:paraId="50F59A7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05:07:16.043</w:t>
            </w:r>
          </w:p>
        </w:tc>
        <w:tc>
          <w:tcPr>
            <w:tcW w:w="805" w:type="dxa"/>
            <w:noWrap/>
            <w:hideMark/>
          </w:tcPr>
          <w:p w14:paraId="7933EA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57C0A21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1416E8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4DE6482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CA483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E6512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565C1BDF" w14:textId="77777777" w:rsidTr="000A0551">
        <w:trPr>
          <w:divId w:val="48189264"/>
          <w:trHeight w:val="300"/>
        </w:trPr>
        <w:tc>
          <w:tcPr>
            <w:tcW w:w="769" w:type="dxa"/>
            <w:noWrap/>
            <w:hideMark/>
          </w:tcPr>
          <w:p w14:paraId="6C77642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w:t>
            </w:r>
          </w:p>
        </w:tc>
        <w:tc>
          <w:tcPr>
            <w:tcW w:w="1393" w:type="dxa"/>
            <w:noWrap/>
            <w:hideMark/>
          </w:tcPr>
          <w:p w14:paraId="3B4A7EB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05:07:16.144</w:t>
            </w:r>
          </w:p>
        </w:tc>
        <w:tc>
          <w:tcPr>
            <w:tcW w:w="805" w:type="dxa"/>
            <w:noWrap/>
            <w:hideMark/>
          </w:tcPr>
          <w:p w14:paraId="33EC1C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402DC0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7CC074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7E31F4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E5AFD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3AEDC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108</w:t>
            </w:r>
          </w:p>
        </w:tc>
      </w:tr>
      <w:tr w:rsidR="00F30235" w:rsidRPr="00334A52" w14:paraId="6DACD696" w14:textId="77777777" w:rsidTr="000A0551">
        <w:trPr>
          <w:divId w:val="48189264"/>
          <w:trHeight w:val="300"/>
        </w:trPr>
        <w:tc>
          <w:tcPr>
            <w:tcW w:w="769" w:type="dxa"/>
            <w:noWrap/>
            <w:hideMark/>
          </w:tcPr>
          <w:p w14:paraId="26A6111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w:t>
            </w:r>
          </w:p>
        </w:tc>
        <w:tc>
          <w:tcPr>
            <w:tcW w:w="1393" w:type="dxa"/>
            <w:noWrap/>
            <w:hideMark/>
          </w:tcPr>
          <w:p w14:paraId="4BEA08A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05:07:16.246</w:t>
            </w:r>
          </w:p>
        </w:tc>
        <w:tc>
          <w:tcPr>
            <w:tcW w:w="805" w:type="dxa"/>
            <w:noWrap/>
            <w:hideMark/>
          </w:tcPr>
          <w:p w14:paraId="6C5AC71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719457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62E819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216" w:type="dxa"/>
            <w:noWrap/>
            <w:hideMark/>
          </w:tcPr>
          <w:p w14:paraId="7D17A2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4FED0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E8CE1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47E2CA65" w14:textId="77777777" w:rsidTr="000A0551">
        <w:trPr>
          <w:divId w:val="48189264"/>
          <w:trHeight w:val="300"/>
        </w:trPr>
        <w:tc>
          <w:tcPr>
            <w:tcW w:w="769" w:type="dxa"/>
            <w:noWrap/>
            <w:hideMark/>
          </w:tcPr>
          <w:p w14:paraId="1AB1237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w:t>
            </w:r>
          </w:p>
        </w:tc>
        <w:tc>
          <w:tcPr>
            <w:tcW w:w="1393" w:type="dxa"/>
            <w:noWrap/>
            <w:hideMark/>
          </w:tcPr>
          <w:p w14:paraId="18AB5AF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05:07:16.348</w:t>
            </w:r>
          </w:p>
        </w:tc>
        <w:tc>
          <w:tcPr>
            <w:tcW w:w="805" w:type="dxa"/>
            <w:noWrap/>
            <w:hideMark/>
          </w:tcPr>
          <w:p w14:paraId="00CC6B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3D47BD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044520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6B003E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3B9E2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D24627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3FDC206" w14:textId="77777777" w:rsidTr="000A0551">
        <w:trPr>
          <w:divId w:val="48189264"/>
          <w:trHeight w:val="300"/>
        </w:trPr>
        <w:tc>
          <w:tcPr>
            <w:tcW w:w="769" w:type="dxa"/>
            <w:noWrap/>
            <w:hideMark/>
          </w:tcPr>
          <w:p w14:paraId="627B69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95</w:t>
            </w:r>
          </w:p>
        </w:tc>
        <w:tc>
          <w:tcPr>
            <w:tcW w:w="1393" w:type="dxa"/>
            <w:noWrap/>
            <w:hideMark/>
          </w:tcPr>
          <w:p w14:paraId="339E254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05:07:16.450</w:t>
            </w:r>
          </w:p>
        </w:tc>
        <w:tc>
          <w:tcPr>
            <w:tcW w:w="805" w:type="dxa"/>
            <w:noWrap/>
            <w:hideMark/>
          </w:tcPr>
          <w:p w14:paraId="550976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672443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7535EB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308C55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89C1F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877B8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4D38C06" w14:textId="77777777" w:rsidTr="000A0551">
        <w:trPr>
          <w:divId w:val="48189264"/>
          <w:trHeight w:val="300"/>
        </w:trPr>
        <w:tc>
          <w:tcPr>
            <w:tcW w:w="769" w:type="dxa"/>
            <w:noWrap/>
            <w:hideMark/>
          </w:tcPr>
          <w:p w14:paraId="290931E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96</w:t>
            </w:r>
          </w:p>
        </w:tc>
        <w:tc>
          <w:tcPr>
            <w:tcW w:w="1393" w:type="dxa"/>
            <w:noWrap/>
            <w:hideMark/>
          </w:tcPr>
          <w:p w14:paraId="60CD317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05:07:16.586</w:t>
            </w:r>
          </w:p>
        </w:tc>
        <w:tc>
          <w:tcPr>
            <w:tcW w:w="805" w:type="dxa"/>
            <w:noWrap/>
            <w:hideMark/>
          </w:tcPr>
          <w:p w14:paraId="3AEF1F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029C6FC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4679D3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216" w:type="dxa"/>
            <w:noWrap/>
            <w:hideMark/>
          </w:tcPr>
          <w:p w14:paraId="4AC41DB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8EEFF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3C983D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186143B" w14:textId="77777777" w:rsidTr="000A0551">
        <w:trPr>
          <w:divId w:val="48189264"/>
          <w:trHeight w:val="300"/>
        </w:trPr>
        <w:tc>
          <w:tcPr>
            <w:tcW w:w="769" w:type="dxa"/>
            <w:noWrap/>
            <w:hideMark/>
          </w:tcPr>
          <w:p w14:paraId="62AF8F8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97</w:t>
            </w:r>
          </w:p>
        </w:tc>
        <w:tc>
          <w:tcPr>
            <w:tcW w:w="1393" w:type="dxa"/>
            <w:noWrap/>
            <w:hideMark/>
          </w:tcPr>
          <w:p w14:paraId="0421331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05:07:16.688</w:t>
            </w:r>
          </w:p>
        </w:tc>
        <w:tc>
          <w:tcPr>
            <w:tcW w:w="805" w:type="dxa"/>
            <w:noWrap/>
            <w:hideMark/>
          </w:tcPr>
          <w:p w14:paraId="08B1AA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2D5DD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1AC33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46336C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BC3CDA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1B5AB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42EAC5DF" w14:textId="77777777" w:rsidTr="000A0551">
        <w:trPr>
          <w:divId w:val="48189264"/>
          <w:trHeight w:val="300"/>
        </w:trPr>
        <w:tc>
          <w:tcPr>
            <w:tcW w:w="769" w:type="dxa"/>
            <w:noWrap/>
            <w:hideMark/>
          </w:tcPr>
          <w:p w14:paraId="1FC305F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98</w:t>
            </w:r>
          </w:p>
        </w:tc>
        <w:tc>
          <w:tcPr>
            <w:tcW w:w="1393" w:type="dxa"/>
            <w:noWrap/>
            <w:hideMark/>
          </w:tcPr>
          <w:p w14:paraId="17C9534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05:07:16.790</w:t>
            </w:r>
          </w:p>
        </w:tc>
        <w:tc>
          <w:tcPr>
            <w:tcW w:w="805" w:type="dxa"/>
            <w:noWrap/>
            <w:hideMark/>
          </w:tcPr>
          <w:p w14:paraId="218C0C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14C693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210952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7DA0B6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5A4688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EDC42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914F1EE" w14:textId="77777777" w:rsidTr="000A0551">
        <w:trPr>
          <w:divId w:val="48189264"/>
          <w:trHeight w:val="300"/>
        </w:trPr>
        <w:tc>
          <w:tcPr>
            <w:tcW w:w="769" w:type="dxa"/>
            <w:noWrap/>
            <w:hideMark/>
          </w:tcPr>
          <w:p w14:paraId="43B5DEE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99</w:t>
            </w:r>
          </w:p>
        </w:tc>
        <w:tc>
          <w:tcPr>
            <w:tcW w:w="1393" w:type="dxa"/>
            <w:noWrap/>
            <w:hideMark/>
          </w:tcPr>
          <w:p w14:paraId="3335AE3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05:07:16.892</w:t>
            </w:r>
          </w:p>
        </w:tc>
        <w:tc>
          <w:tcPr>
            <w:tcW w:w="805" w:type="dxa"/>
            <w:noWrap/>
            <w:hideMark/>
          </w:tcPr>
          <w:p w14:paraId="2D6973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418CA1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4B1867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216" w:type="dxa"/>
            <w:noWrap/>
            <w:hideMark/>
          </w:tcPr>
          <w:p w14:paraId="0240A7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5641B9F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3288E7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725DC6D" w14:textId="77777777" w:rsidTr="000A0551">
        <w:trPr>
          <w:divId w:val="48189264"/>
          <w:trHeight w:val="300"/>
        </w:trPr>
        <w:tc>
          <w:tcPr>
            <w:tcW w:w="769" w:type="dxa"/>
            <w:noWrap/>
            <w:hideMark/>
          </w:tcPr>
          <w:p w14:paraId="43921C3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100</w:t>
            </w:r>
          </w:p>
        </w:tc>
        <w:tc>
          <w:tcPr>
            <w:tcW w:w="1393" w:type="dxa"/>
            <w:noWrap/>
            <w:hideMark/>
          </w:tcPr>
          <w:p w14:paraId="575235C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05:07:16.994</w:t>
            </w:r>
          </w:p>
        </w:tc>
        <w:tc>
          <w:tcPr>
            <w:tcW w:w="805" w:type="dxa"/>
            <w:noWrap/>
            <w:hideMark/>
          </w:tcPr>
          <w:p w14:paraId="07E55F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896</w:t>
            </w:r>
          </w:p>
        </w:tc>
        <w:tc>
          <w:tcPr>
            <w:tcW w:w="1005" w:type="dxa"/>
            <w:noWrap/>
            <w:hideMark/>
          </w:tcPr>
          <w:p w14:paraId="058877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837</w:t>
            </w:r>
          </w:p>
        </w:tc>
        <w:tc>
          <w:tcPr>
            <w:tcW w:w="1016" w:type="dxa"/>
            <w:noWrap/>
            <w:hideMark/>
          </w:tcPr>
          <w:p w14:paraId="5F653D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49F2AD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919</w:t>
            </w:r>
          </w:p>
        </w:tc>
        <w:tc>
          <w:tcPr>
            <w:tcW w:w="772" w:type="dxa"/>
            <w:noWrap/>
            <w:hideMark/>
          </w:tcPr>
          <w:p w14:paraId="42B2FA7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6740AC7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F6B9239" w14:textId="77777777" w:rsidTr="000A0551">
        <w:trPr>
          <w:divId w:val="48189264"/>
          <w:trHeight w:val="300"/>
        </w:trPr>
        <w:tc>
          <w:tcPr>
            <w:tcW w:w="769" w:type="dxa"/>
            <w:noWrap/>
            <w:hideMark/>
          </w:tcPr>
          <w:p w14:paraId="4286111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101</w:t>
            </w:r>
          </w:p>
        </w:tc>
        <w:tc>
          <w:tcPr>
            <w:tcW w:w="1393" w:type="dxa"/>
            <w:noWrap/>
            <w:hideMark/>
          </w:tcPr>
          <w:p w14:paraId="2C4ABB3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05:07:17.097</w:t>
            </w:r>
          </w:p>
        </w:tc>
        <w:tc>
          <w:tcPr>
            <w:tcW w:w="805" w:type="dxa"/>
            <w:noWrap/>
            <w:hideMark/>
          </w:tcPr>
          <w:p w14:paraId="49FCB2E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E6808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7826AC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853</w:t>
            </w:r>
          </w:p>
        </w:tc>
        <w:tc>
          <w:tcPr>
            <w:tcW w:w="1216" w:type="dxa"/>
            <w:noWrap/>
            <w:hideMark/>
          </w:tcPr>
          <w:p w14:paraId="7EA98AA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13E10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54FA3F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0F72178" w14:textId="77777777" w:rsidTr="000A0551">
        <w:trPr>
          <w:divId w:val="48189264"/>
          <w:trHeight w:val="300"/>
        </w:trPr>
        <w:tc>
          <w:tcPr>
            <w:tcW w:w="769" w:type="dxa"/>
            <w:noWrap/>
            <w:hideMark/>
          </w:tcPr>
          <w:p w14:paraId="7CD54B6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102</w:t>
            </w:r>
          </w:p>
        </w:tc>
        <w:tc>
          <w:tcPr>
            <w:tcW w:w="1393" w:type="dxa"/>
            <w:noWrap/>
            <w:hideMark/>
          </w:tcPr>
          <w:p w14:paraId="1DBA9F3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05:07:17.198</w:t>
            </w:r>
          </w:p>
        </w:tc>
        <w:tc>
          <w:tcPr>
            <w:tcW w:w="805" w:type="dxa"/>
            <w:noWrap/>
            <w:hideMark/>
          </w:tcPr>
          <w:p w14:paraId="1B79B6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74DB5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6B29BC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216" w:type="dxa"/>
            <w:noWrap/>
            <w:hideMark/>
          </w:tcPr>
          <w:p w14:paraId="3B3DD9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B43A8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DA7FF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18A59363" w14:textId="77777777" w:rsidTr="000A0551">
        <w:trPr>
          <w:divId w:val="48189264"/>
          <w:trHeight w:val="300"/>
        </w:trPr>
        <w:tc>
          <w:tcPr>
            <w:tcW w:w="769" w:type="dxa"/>
            <w:noWrap/>
            <w:hideMark/>
          </w:tcPr>
          <w:p w14:paraId="33CBEAC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c>
          <w:tcPr>
            <w:tcW w:w="1393" w:type="dxa"/>
            <w:noWrap/>
            <w:hideMark/>
          </w:tcPr>
          <w:p w14:paraId="30FAF3F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05:07:17.299</w:t>
            </w:r>
          </w:p>
        </w:tc>
        <w:tc>
          <w:tcPr>
            <w:tcW w:w="805" w:type="dxa"/>
            <w:noWrap/>
            <w:hideMark/>
          </w:tcPr>
          <w:p w14:paraId="266E27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6AEDE1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42F72F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1FDC3A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48FF39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024E80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074816B" w14:textId="77777777" w:rsidTr="000A0551">
        <w:trPr>
          <w:divId w:val="48189264"/>
          <w:trHeight w:val="300"/>
        </w:trPr>
        <w:tc>
          <w:tcPr>
            <w:tcW w:w="769" w:type="dxa"/>
            <w:noWrap/>
            <w:hideMark/>
          </w:tcPr>
          <w:p w14:paraId="2313F65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c>
          <w:tcPr>
            <w:tcW w:w="1393" w:type="dxa"/>
            <w:noWrap/>
            <w:hideMark/>
          </w:tcPr>
          <w:p w14:paraId="4FDF1D8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05:07:17.401</w:t>
            </w:r>
          </w:p>
        </w:tc>
        <w:tc>
          <w:tcPr>
            <w:tcW w:w="805" w:type="dxa"/>
            <w:noWrap/>
            <w:hideMark/>
          </w:tcPr>
          <w:p w14:paraId="3D7BE8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5589F2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016" w:type="dxa"/>
            <w:noWrap/>
            <w:hideMark/>
          </w:tcPr>
          <w:p w14:paraId="281FB6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63A375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6FE92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1F349C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2CC61E2" w14:textId="77777777" w:rsidTr="000A0551">
        <w:trPr>
          <w:divId w:val="48189264"/>
          <w:trHeight w:val="300"/>
        </w:trPr>
        <w:tc>
          <w:tcPr>
            <w:tcW w:w="769" w:type="dxa"/>
            <w:noWrap/>
            <w:hideMark/>
          </w:tcPr>
          <w:p w14:paraId="5095B97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c>
          <w:tcPr>
            <w:tcW w:w="1393" w:type="dxa"/>
            <w:noWrap/>
            <w:hideMark/>
          </w:tcPr>
          <w:p w14:paraId="1AF9E58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05:07:17.503</w:t>
            </w:r>
          </w:p>
        </w:tc>
        <w:tc>
          <w:tcPr>
            <w:tcW w:w="805" w:type="dxa"/>
            <w:noWrap/>
            <w:hideMark/>
          </w:tcPr>
          <w:p w14:paraId="7FE71B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02429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665238B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7B5747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A9950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6C51B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B3E7E1C" w14:textId="77777777" w:rsidTr="000A0551">
        <w:trPr>
          <w:divId w:val="48189264"/>
          <w:trHeight w:val="300"/>
        </w:trPr>
        <w:tc>
          <w:tcPr>
            <w:tcW w:w="769" w:type="dxa"/>
            <w:noWrap/>
            <w:hideMark/>
          </w:tcPr>
          <w:p w14:paraId="45D3E35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c>
          <w:tcPr>
            <w:tcW w:w="1393" w:type="dxa"/>
            <w:noWrap/>
            <w:hideMark/>
          </w:tcPr>
          <w:p w14:paraId="6CC5119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05:07:17.639</w:t>
            </w:r>
          </w:p>
        </w:tc>
        <w:tc>
          <w:tcPr>
            <w:tcW w:w="805" w:type="dxa"/>
            <w:noWrap/>
            <w:hideMark/>
          </w:tcPr>
          <w:p w14:paraId="5F4196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7242ACC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02EC4A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841</w:t>
            </w:r>
          </w:p>
        </w:tc>
        <w:tc>
          <w:tcPr>
            <w:tcW w:w="1216" w:type="dxa"/>
            <w:noWrap/>
            <w:hideMark/>
          </w:tcPr>
          <w:p w14:paraId="3DF21D0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10D480C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35CD4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061392F9" w14:textId="77777777" w:rsidTr="000A0551">
        <w:trPr>
          <w:divId w:val="48189264"/>
          <w:trHeight w:val="300"/>
        </w:trPr>
        <w:tc>
          <w:tcPr>
            <w:tcW w:w="769" w:type="dxa"/>
            <w:noWrap/>
            <w:hideMark/>
          </w:tcPr>
          <w:p w14:paraId="0778DE2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c>
          <w:tcPr>
            <w:tcW w:w="1393" w:type="dxa"/>
            <w:noWrap/>
            <w:hideMark/>
          </w:tcPr>
          <w:p w14:paraId="42EF39D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05:07:17.741</w:t>
            </w:r>
          </w:p>
        </w:tc>
        <w:tc>
          <w:tcPr>
            <w:tcW w:w="805" w:type="dxa"/>
            <w:noWrap/>
            <w:hideMark/>
          </w:tcPr>
          <w:p w14:paraId="6E89AA8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25F6E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121F42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838</w:t>
            </w:r>
          </w:p>
        </w:tc>
        <w:tc>
          <w:tcPr>
            <w:tcW w:w="1216" w:type="dxa"/>
            <w:noWrap/>
            <w:hideMark/>
          </w:tcPr>
          <w:p w14:paraId="5436AC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42AC62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A4F7A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7E9B90FE" w14:textId="77777777" w:rsidTr="000A0551">
        <w:trPr>
          <w:divId w:val="48189264"/>
          <w:trHeight w:val="300"/>
        </w:trPr>
        <w:tc>
          <w:tcPr>
            <w:tcW w:w="769" w:type="dxa"/>
            <w:noWrap/>
            <w:hideMark/>
          </w:tcPr>
          <w:p w14:paraId="37FA1A5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108</w:t>
            </w:r>
          </w:p>
        </w:tc>
        <w:tc>
          <w:tcPr>
            <w:tcW w:w="1393" w:type="dxa"/>
            <w:noWrap/>
            <w:hideMark/>
          </w:tcPr>
          <w:p w14:paraId="10D2860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05:07:17.843</w:t>
            </w:r>
          </w:p>
        </w:tc>
        <w:tc>
          <w:tcPr>
            <w:tcW w:w="805" w:type="dxa"/>
            <w:noWrap/>
            <w:hideMark/>
          </w:tcPr>
          <w:p w14:paraId="776C9A6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C6B3A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8C07F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6BDD81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D02D4B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0A7C0C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A10C1D6" w14:textId="77777777" w:rsidTr="000A0551">
        <w:trPr>
          <w:divId w:val="48189264"/>
          <w:trHeight w:val="300"/>
        </w:trPr>
        <w:tc>
          <w:tcPr>
            <w:tcW w:w="769" w:type="dxa"/>
            <w:noWrap/>
            <w:hideMark/>
          </w:tcPr>
          <w:p w14:paraId="3116666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109</w:t>
            </w:r>
          </w:p>
        </w:tc>
        <w:tc>
          <w:tcPr>
            <w:tcW w:w="1393" w:type="dxa"/>
            <w:noWrap/>
            <w:hideMark/>
          </w:tcPr>
          <w:p w14:paraId="43630FE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05:07:17.945</w:t>
            </w:r>
          </w:p>
        </w:tc>
        <w:tc>
          <w:tcPr>
            <w:tcW w:w="805" w:type="dxa"/>
            <w:noWrap/>
            <w:hideMark/>
          </w:tcPr>
          <w:p w14:paraId="4A66CB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64A401C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02E53E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FA932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F8BB1A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D2B1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9550FB4" w14:textId="77777777" w:rsidTr="000A0551">
        <w:trPr>
          <w:divId w:val="48189264"/>
          <w:trHeight w:val="300"/>
        </w:trPr>
        <w:tc>
          <w:tcPr>
            <w:tcW w:w="769" w:type="dxa"/>
            <w:noWrap/>
            <w:hideMark/>
          </w:tcPr>
          <w:p w14:paraId="0FE8E99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c>
          <w:tcPr>
            <w:tcW w:w="1393" w:type="dxa"/>
            <w:noWrap/>
            <w:hideMark/>
          </w:tcPr>
          <w:p w14:paraId="7555035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05:07:18.047</w:t>
            </w:r>
          </w:p>
        </w:tc>
        <w:tc>
          <w:tcPr>
            <w:tcW w:w="805" w:type="dxa"/>
            <w:noWrap/>
            <w:hideMark/>
          </w:tcPr>
          <w:p w14:paraId="596E0C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DD41A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7D0ED8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854</w:t>
            </w:r>
          </w:p>
        </w:tc>
        <w:tc>
          <w:tcPr>
            <w:tcW w:w="1216" w:type="dxa"/>
            <w:noWrap/>
            <w:hideMark/>
          </w:tcPr>
          <w:p w14:paraId="3D9289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390AC1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CAD8F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DA9F561" w14:textId="77777777" w:rsidTr="000A0551">
        <w:trPr>
          <w:divId w:val="48189264"/>
          <w:trHeight w:val="300"/>
        </w:trPr>
        <w:tc>
          <w:tcPr>
            <w:tcW w:w="769" w:type="dxa"/>
            <w:noWrap/>
            <w:hideMark/>
          </w:tcPr>
          <w:p w14:paraId="2F48588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c>
          <w:tcPr>
            <w:tcW w:w="1393" w:type="dxa"/>
            <w:noWrap/>
            <w:hideMark/>
          </w:tcPr>
          <w:p w14:paraId="0578778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05:07:18.149</w:t>
            </w:r>
          </w:p>
        </w:tc>
        <w:tc>
          <w:tcPr>
            <w:tcW w:w="805" w:type="dxa"/>
            <w:noWrap/>
            <w:hideMark/>
          </w:tcPr>
          <w:p w14:paraId="798F2D8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04D224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CC4A7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845</w:t>
            </w:r>
          </w:p>
        </w:tc>
        <w:tc>
          <w:tcPr>
            <w:tcW w:w="1216" w:type="dxa"/>
            <w:noWrap/>
            <w:hideMark/>
          </w:tcPr>
          <w:p w14:paraId="6F6A12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3FAF68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DD19E1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CE37C57" w14:textId="77777777" w:rsidTr="000A0551">
        <w:trPr>
          <w:divId w:val="48189264"/>
          <w:trHeight w:val="300"/>
        </w:trPr>
        <w:tc>
          <w:tcPr>
            <w:tcW w:w="769" w:type="dxa"/>
            <w:noWrap/>
            <w:hideMark/>
          </w:tcPr>
          <w:p w14:paraId="1C373FD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c>
          <w:tcPr>
            <w:tcW w:w="1393" w:type="dxa"/>
            <w:noWrap/>
            <w:hideMark/>
          </w:tcPr>
          <w:p w14:paraId="0E97E38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05:07:18.252</w:t>
            </w:r>
          </w:p>
        </w:tc>
        <w:tc>
          <w:tcPr>
            <w:tcW w:w="805" w:type="dxa"/>
            <w:noWrap/>
            <w:hideMark/>
          </w:tcPr>
          <w:p w14:paraId="7400B1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59A62D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739E0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6263CC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16BAA04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0A31E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0FD92C3" w14:textId="77777777" w:rsidTr="000A0551">
        <w:trPr>
          <w:divId w:val="48189264"/>
          <w:trHeight w:val="300"/>
        </w:trPr>
        <w:tc>
          <w:tcPr>
            <w:tcW w:w="769" w:type="dxa"/>
            <w:noWrap/>
            <w:hideMark/>
          </w:tcPr>
          <w:p w14:paraId="1E260C1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113</w:t>
            </w:r>
          </w:p>
        </w:tc>
        <w:tc>
          <w:tcPr>
            <w:tcW w:w="1393" w:type="dxa"/>
            <w:noWrap/>
            <w:hideMark/>
          </w:tcPr>
          <w:p w14:paraId="34A9C8A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05:07:18.353</w:t>
            </w:r>
          </w:p>
        </w:tc>
        <w:tc>
          <w:tcPr>
            <w:tcW w:w="805" w:type="dxa"/>
            <w:noWrap/>
            <w:hideMark/>
          </w:tcPr>
          <w:p w14:paraId="7084B9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ED1A6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3BE507E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5C6BEF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AEDA8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A7120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EB05D50" w14:textId="77777777" w:rsidTr="000A0551">
        <w:trPr>
          <w:divId w:val="48189264"/>
          <w:trHeight w:val="300"/>
        </w:trPr>
        <w:tc>
          <w:tcPr>
            <w:tcW w:w="769" w:type="dxa"/>
            <w:noWrap/>
            <w:hideMark/>
          </w:tcPr>
          <w:p w14:paraId="5AF4074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114</w:t>
            </w:r>
          </w:p>
        </w:tc>
        <w:tc>
          <w:tcPr>
            <w:tcW w:w="1393" w:type="dxa"/>
            <w:noWrap/>
            <w:hideMark/>
          </w:tcPr>
          <w:p w14:paraId="5EC6F5D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05:07:18.455</w:t>
            </w:r>
          </w:p>
        </w:tc>
        <w:tc>
          <w:tcPr>
            <w:tcW w:w="805" w:type="dxa"/>
            <w:noWrap/>
            <w:hideMark/>
          </w:tcPr>
          <w:p w14:paraId="11D33A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6F8221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6E391F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206F8A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6C9653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E0B9D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22E32C2E" w14:textId="77777777" w:rsidTr="000A0551">
        <w:trPr>
          <w:divId w:val="48189264"/>
          <w:trHeight w:val="300"/>
        </w:trPr>
        <w:tc>
          <w:tcPr>
            <w:tcW w:w="769" w:type="dxa"/>
            <w:noWrap/>
            <w:hideMark/>
          </w:tcPr>
          <w:p w14:paraId="4EF8C29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115</w:t>
            </w:r>
          </w:p>
        </w:tc>
        <w:tc>
          <w:tcPr>
            <w:tcW w:w="1393" w:type="dxa"/>
            <w:noWrap/>
            <w:hideMark/>
          </w:tcPr>
          <w:p w14:paraId="384E16D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05:07:18.557</w:t>
            </w:r>
          </w:p>
        </w:tc>
        <w:tc>
          <w:tcPr>
            <w:tcW w:w="805" w:type="dxa"/>
            <w:noWrap/>
            <w:hideMark/>
          </w:tcPr>
          <w:p w14:paraId="26CFE7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10EBB4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3D82EF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632C52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7B0D4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5C432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D91C620" w14:textId="77777777" w:rsidTr="000A0551">
        <w:trPr>
          <w:divId w:val="48189264"/>
          <w:trHeight w:val="300"/>
        </w:trPr>
        <w:tc>
          <w:tcPr>
            <w:tcW w:w="769" w:type="dxa"/>
            <w:noWrap/>
            <w:hideMark/>
          </w:tcPr>
          <w:p w14:paraId="0022B86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116</w:t>
            </w:r>
          </w:p>
        </w:tc>
        <w:tc>
          <w:tcPr>
            <w:tcW w:w="1393" w:type="dxa"/>
            <w:noWrap/>
            <w:hideMark/>
          </w:tcPr>
          <w:p w14:paraId="4F0828A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05:07:18.692</w:t>
            </w:r>
          </w:p>
        </w:tc>
        <w:tc>
          <w:tcPr>
            <w:tcW w:w="805" w:type="dxa"/>
            <w:noWrap/>
            <w:hideMark/>
          </w:tcPr>
          <w:p w14:paraId="070C1F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772B00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47CCD8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18920C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4442C1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5012D56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E88C7A9" w14:textId="77777777" w:rsidTr="000A0551">
        <w:trPr>
          <w:divId w:val="48189264"/>
          <w:trHeight w:val="300"/>
        </w:trPr>
        <w:tc>
          <w:tcPr>
            <w:tcW w:w="769" w:type="dxa"/>
            <w:noWrap/>
            <w:hideMark/>
          </w:tcPr>
          <w:p w14:paraId="5C6AC78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117</w:t>
            </w:r>
          </w:p>
        </w:tc>
        <w:tc>
          <w:tcPr>
            <w:tcW w:w="1393" w:type="dxa"/>
            <w:noWrap/>
            <w:hideMark/>
          </w:tcPr>
          <w:p w14:paraId="0775D42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05:07:18.794</w:t>
            </w:r>
          </w:p>
        </w:tc>
        <w:tc>
          <w:tcPr>
            <w:tcW w:w="805" w:type="dxa"/>
            <w:noWrap/>
            <w:hideMark/>
          </w:tcPr>
          <w:p w14:paraId="4E596A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5746A5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4C4CE5B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3D1530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A67F5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13021A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0FE1BB5" w14:textId="77777777" w:rsidTr="000A0551">
        <w:trPr>
          <w:divId w:val="48189264"/>
          <w:trHeight w:val="300"/>
        </w:trPr>
        <w:tc>
          <w:tcPr>
            <w:tcW w:w="769" w:type="dxa"/>
            <w:noWrap/>
            <w:hideMark/>
          </w:tcPr>
          <w:p w14:paraId="306061C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118</w:t>
            </w:r>
          </w:p>
        </w:tc>
        <w:tc>
          <w:tcPr>
            <w:tcW w:w="1393" w:type="dxa"/>
            <w:noWrap/>
            <w:hideMark/>
          </w:tcPr>
          <w:p w14:paraId="7C930E4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05:07:18.896</w:t>
            </w:r>
          </w:p>
        </w:tc>
        <w:tc>
          <w:tcPr>
            <w:tcW w:w="805" w:type="dxa"/>
            <w:noWrap/>
            <w:hideMark/>
          </w:tcPr>
          <w:p w14:paraId="309728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320478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707D18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0A2F56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6139A0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AD463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F6E1FA0" w14:textId="77777777" w:rsidTr="000A0551">
        <w:trPr>
          <w:divId w:val="48189264"/>
          <w:trHeight w:val="300"/>
        </w:trPr>
        <w:tc>
          <w:tcPr>
            <w:tcW w:w="769" w:type="dxa"/>
            <w:noWrap/>
            <w:hideMark/>
          </w:tcPr>
          <w:p w14:paraId="6F79C5E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119</w:t>
            </w:r>
          </w:p>
        </w:tc>
        <w:tc>
          <w:tcPr>
            <w:tcW w:w="1393" w:type="dxa"/>
            <w:noWrap/>
            <w:hideMark/>
          </w:tcPr>
          <w:p w14:paraId="2DA9C58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05:07:18.998</w:t>
            </w:r>
          </w:p>
        </w:tc>
        <w:tc>
          <w:tcPr>
            <w:tcW w:w="805" w:type="dxa"/>
            <w:noWrap/>
            <w:hideMark/>
          </w:tcPr>
          <w:p w14:paraId="650C60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26D75F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2F64C5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216" w:type="dxa"/>
            <w:noWrap/>
            <w:hideMark/>
          </w:tcPr>
          <w:p w14:paraId="47F1817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3A6CBE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8D35B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095DA06" w14:textId="77777777" w:rsidTr="000A0551">
        <w:trPr>
          <w:divId w:val="48189264"/>
          <w:trHeight w:val="300"/>
        </w:trPr>
        <w:tc>
          <w:tcPr>
            <w:tcW w:w="769" w:type="dxa"/>
            <w:noWrap/>
            <w:hideMark/>
          </w:tcPr>
          <w:p w14:paraId="1EC0208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120</w:t>
            </w:r>
          </w:p>
        </w:tc>
        <w:tc>
          <w:tcPr>
            <w:tcW w:w="1393" w:type="dxa"/>
            <w:noWrap/>
            <w:hideMark/>
          </w:tcPr>
          <w:p w14:paraId="4BADC2D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05:07:19.099</w:t>
            </w:r>
          </w:p>
        </w:tc>
        <w:tc>
          <w:tcPr>
            <w:tcW w:w="805" w:type="dxa"/>
            <w:noWrap/>
            <w:hideMark/>
          </w:tcPr>
          <w:p w14:paraId="6418E1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99BC0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57301E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6C120F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91EBE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B8E63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6F819C6" w14:textId="77777777" w:rsidTr="000A0551">
        <w:trPr>
          <w:divId w:val="48189264"/>
          <w:trHeight w:val="300"/>
        </w:trPr>
        <w:tc>
          <w:tcPr>
            <w:tcW w:w="769" w:type="dxa"/>
            <w:noWrap/>
            <w:hideMark/>
          </w:tcPr>
          <w:p w14:paraId="1FD9FC3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121</w:t>
            </w:r>
          </w:p>
        </w:tc>
        <w:tc>
          <w:tcPr>
            <w:tcW w:w="1393" w:type="dxa"/>
            <w:noWrap/>
            <w:hideMark/>
          </w:tcPr>
          <w:p w14:paraId="08AD69E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05:07:19.201</w:t>
            </w:r>
          </w:p>
        </w:tc>
        <w:tc>
          <w:tcPr>
            <w:tcW w:w="805" w:type="dxa"/>
            <w:noWrap/>
            <w:hideMark/>
          </w:tcPr>
          <w:p w14:paraId="7FC484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312C79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123551F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22963AE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85470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0A6746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5724316" w14:textId="77777777" w:rsidTr="000A0551">
        <w:trPr>
          <w:divId w:val="48189264"/>
          <w:trHeight w:val="300"/>
        </w:trPr>
        <w:tc>
          <w:tcPr>
            <w:tcW w:w="769" w:type="dxa"/>
            <w:noWrap/>
            <w:hideMark/>
          </w:tcPr>
          <w:p w14:paraId="670196B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122</w:t>
            </w:r>
          </w:p>
        </w:tc>
        <w:tc>
          <w:tcPr>
            <w:tcW w:w="1393" w:type="dxa"/>
            <w:noWrap/>
            <w:hideMark/>
          </w:tcPr>
          <w:p w14:paraId="4300103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05:07:19.303</w:t>
            </w:r>
          </w:p>
        </w:tc>
        <w:tc>
          <w:tcPr>
            <w:tcW w:w="805" w:type="dxa"/>
            <w:noWrap/>
            <w:hideMark/>
          </w:tcPr>
          <w:p w14:paraId="747B2C7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886</w:t>
            </w:r>
          </w:p>
        </w:tc>
        <w:tc>
          <w:tcPr>
            <w:tcW w:w="1005" w:type="dxa"/>
            <w:noWrap/>
            <w:hideMark/>
          </w:tcPr>
          <w:p w14:paraId="34653E8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836</w:t>
            </w:r>
          </w:p>
        </w:tc>
        <w:tc>
          <w:tcPr>
            <w:tcW w:w="1016" w:type="dxa"/>
            <w:noWrap/>
            <w:hideMark/>
          </w:tcPr>
          <w:p w14:paraId="2B1B7E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58DA8C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917</w:t>
            </w:r>
          </w:p>
        </w:tc>
        <w:tc>
          <w:tcPr>
            <w:tcW w:w="772" w:type="dxa"/>
            <w:noWrap/>
            <w:hideMark/>
          </w:tcPr>
          <w:p w14:paraId="6C9ED1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3C987F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271A444A" w14:textId="77777777" w:rsidTr="000A0551">
        <w:trPr>
          <w:divId w:val="48189264"/>
          <w:trHeight w:val="300"/>
        </w:trPr>
        <w:tc>
          <w:tcPr>
            <w:tcW w:w="769" w:type="dxa"/>
            <w:noWrap/>
            <w:hideMark/>
          </w:tcPr>
          <w:p w14:paraId="0B845E7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123</w:t>
            </w:r>
          </w:p>
        </w:tc>
        <w:tc>
          <w:tcPr>
            <w:tcW w:w="1393" w:type="dxa"/>
            <w:noWrap/>
            <w:hideMark/>
          </w:tcPr>
          <w:p w14:paraId="70299D6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05:07:19.404</w:t>
            </w:r>
          </w:p>
        </w:tc>
        <w:tc>
          <w:tcPr>
            <w:tcW w:w="805" w:type="dxa"/>
            <w:noWrap/>
            <w:hideMark/>
          </w:tcPr>
          <w:p w14:paraId="07894B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391E31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5663332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36AE19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772" w:type="dxa"/>
            <w:noWrap/>
            <w:hideMark/>
          </w:tcPr>
          <w:p w14:paraId="760794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BC672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757C00C3" w14:textId="77777777" w:rsidTr="000A0551">
        <w:trPr>
          <w:divId w:val="48189264"/>
          <w:trHeight w:val="300"/>
        </w:trPr>
        <w:tc>
          <w:tcPr>
            <w:tcW w:w="769" w:type="dxa"/>
            <w:noWrap/>
            <w:hideMark/>
          </w:tcPr>
          <w:p w14:paraId="35BA9D7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124</w:t>
            </w:r>
          </w:p>
        </w:tc>
        <w:tc>
          <w:tcPr>
            <w:tcW w:w="1393" w:type="dxa"/>
            <w:noWrap/>
            <w:hideMark/>
          </w:tcPr>
          <w:p w14:paraId="53374B6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05:07:19.506</w:t>
            </w:r>
          </w:p>
        </w:tc>
        <w:tc>
          <w:tcPr>
            <w:tcW w:w="805" w:type="dxa"/>
            <w:noWrap/>
            <w:hideMark/>
          </w:tcPr>
          <w:p w14:paraId="0B5557B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41397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5EA99DF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2C1CF6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7A442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238662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C839C81" w14:textId="77777777" w:rsidTr="000A0551">
        <w:trPr>
          <w:divId w:val="48189264"/>
          <w:trHeight w:val="300"/>
        </w:trPr>
        <w:tc>
          <w:tcPr>
            <w:tcW w:w="769" w:type="dxa"/>
            <w:noWrap/>
            <w:hideMark/>
          </w:tcPr>
          <w:p w14:paraId="3136260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125</w:t>
            </w:r>
          </w:p>
        </w:tc>
        <w:tc>
          <w:tcPr>
            <w:tcW w:w="1393" w:type="dxa"/>
            <w:noWrap/>
            <w:hideMark/>
          </w:tcPr>
          <w:p w14:paraId="055D0D9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05:07:19.642</w:t>
            </w:r>
          </w:p>
        </w:tc>
        <w:tc>
          <w:tcPr>
            <w:tcW w:w="805" w:type="dxa"/>
            <w:noWrap/>
            <w:hideMark/>
          </w:tcPr>
          <w:p w14:paraId="5DDF45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596CC7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3D22EE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00174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9046D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69FCA64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EC38189" w14:textId="77777777" w:rsidTr="000A0551">
        <w:trPr>
          <w:divId w:val="48189264"/>
          <w:trHeight w:val="300"/>
        </w:trPr>
        <w:tc>
          <w:tcPr>
            <w:tcW w:w="769" w:type="dxa"/>
            <w:noWrap/>
            <w:hideMark/>
          </w:tcPr>
          <w:p w14:paraId="0017C8E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126</w:t>
            </w:r>
          </w:p>
        </w:tc>
        <w:tc>
          <w:tcPr>
            <w:tcW w:w="1393" w:type="dxa"/>
            <w:noWrap/>
            <w:hideMark/>
          </w:tcPr>
          <w:p w14:paraId="2B81DBD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05:07:19.744</w:t>
            </w:r>
          </w:p>
        </w:tc>
        <w:tc>
          <w:tcPr>
            <w:tcW w:w="805" w:type="dxa"/>
            <w:noWrap/>
            <w:hideMark/>
          </w:tcPr>
          <w:p w14:paraId="2FDBB6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1AEA9E7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35CF364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6962B2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42903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47D1C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5A46E0" w:rsidRPr="00334A52" w14:paraId="5D4C2575" w14:textId="77777777" w:rsidTr="005A46E0">
        <w:trPr>
          <w:divId w:val="48189264"/>
          <w:trHeight w:val="300"/>
        </w:trPr>
        <w:tc>
          <w:tcPr>
            <w:tcW w:w="769" w:type="dxa"/>
            <w:noWrap/>
            <w:hideMark/>
          </w:tcPr>
          <w:p w14:paraId="710DE56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3D26B44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10DDE3A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2B724BF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5AD815B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2EC6246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026EBD10"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6D57D32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7D5A1F8F" w14:textId="77777777" w:rsidTr="000A0551">
        <w:trPr>
          <w:divId w:val="48189264"/>
          <w:trHeight w:val="300"/>
        </w:trPr>
        <w:tc>
          <w:tcPr>
            <w:tcW w:w="769" w:type="dxa"/>
            <w:noWrap/>
            <w:hideMark/>
          </w:tcPr>
          <w:p w14:paraId="7D4D0B3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127</w:t>
            </w:r>
          </w:p>
        </w:tc>
        <w:tc>
          <w:tcPr>
            <w:tcW w:w="1393" w:type="dxa"/>
            <w:noWrap/>
            <w:hideMark/>
          </w:tcPr>
          <w:p w14:paraId="0FB3D11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05:07:19.846</w:t>
            </w:r>
          </w:p>
        </w:tc>
        <w:tc>
          <w:tcPr>
            <w:tcW w:w="805" w:type="dxa"/>
            <w:noWrap/>
            <w:hideMark/>
          </w:tcPr>
          <w:p w14:paraId="006820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35AE69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7F1410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3FDA3F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2667D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0FB22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58E4ECE" w14:textId="77777777" w:rsidTr="000A0551">
        <w:trPr>
          <w:divId w:val="48189264"/>
          <w:trHeight w:val="300"/>
        </w:trPr>
        <w:tc>
          <w:tcPr>
            <w:tcW w:w="769" w:type="dxa"/>
            <w:noWrap/>
            <w:hideMark/>
          </w:tcPr>
          <w:p w14:paraId="0579B8A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128</w:t>
            </w:r>
          </w:p>
        </w:tc>
        <w:tc>
          <w:tcPr>
            <w:tcW w:w="1393" w:type="dxa"/>
            <w:noWrap/>
            <w:hideMark/>
          </w:tcPr>
          <w:p w14:paraId="29AD69F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05:07:19.948</w:t>
            </w:r>
          </w:p>
        </w:tc>
        <w:tc>
          <w:tcPr>
            <w:tcW w:w="805" w:type="dxa"/>
            <w:noWrap/>
            <w:hideMark/>
          </w:tcPr>
          <w:p w14:paraId="7CC7AC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32EE7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097511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878</w:t>
            </w:r>
          </w:p>
        </w:tc>
        <w:tc>
          <w:tcPr>
            <w:tcW w:w="1216" w:type="dxa"/>
            <w:noWrap/>
            <w:hideMark/>
          </w:tcPr>
          <w:p w14:paraId="6B3573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D975B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32983D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662BBCA3" w14:textId="77777777" w:rsidTr="000A0551">
        <w:trPr>
          <w:divId w:val="48189264"/>
          <w:trHeight w:val="300"/>
        </w:trPr>
        <w:tc>
          <w:tcPr>
            <w:tcW w:w="769" w:type="dxa"/>
            <w:noWrap/>
            <w:hideMark/>
          </w:tcPr>
          <w:p w14:paraId="0F71E40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129</w:t>
            </w:r>
          </w:p>
        </w:tc>
        <w:tc>
          <w:tcPr>
            <w:tcW w:w="1393" w:type="dxa"/>
            <w:noWrap/>
            <w:hideMark/>
          </w:tcPr>
          <w:p w14:paraId="1F463E1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05:07:20.051</w:t>
            </w:r>
          </w:p>
        </w:tc>
        <w:tc>
          <w:tcPr>
            <w:tcW w:w="805" w:type="dxa"/>
            <w:noWrap/>
            <w:hideMark/>
          </w:tcPr>
          <w:p w14:paraId="64C96FE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1ED769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48FB33F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216" w:type="dxa"/>
            <w:noWrap/>
            <w:hideMark/>
          </w:tcPr>
          <w:p w14:paraId="6805E1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67B6B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47D234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C0884C1" w14:textId="77777777" w:rsidTr="000A0551">
        <w:trPr>
          <w:divId w:val="48189264"/>
          <w:trHeight w:val="300"/>
        </w:trPr>
        <w:tc>
          <w:tcPr>
            <w:tcW w:w="769" w:type="dxa"/>
            <w:noWrap/>
            <w:hideMark/>
          </w:tcPr>
          <w:p w14:paraId="36F0B24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130</w:t>
            </w:r>
          </w:p>
        </w:tc>
        <w:tc>
          <w:tcPr>
            <w:tcW w:w="1393" w:type="dxa"/>
            <w:noWrap/>
            <w:hideMark/>
          </w:tcPr>
          <w:p w14:paraId="4AF4FBD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05:07:20.152</w:t>
            </w:r>
          </w:p>
        </w:tc>
        <w:tc>
          <w:tcPr>
            <w:tcW w:w="805" w:type="dxa"/>
            <w:noWrap/>
            <w:hideMark/>
          </w:tcPr>
          <w:p w14:paraId="336DD5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79BAF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4AA5D0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216" w:type="dxa"/>
            <w:noWrap/>
            <w:hideMark/>
          </w:tcPr>
          <w:p w14:paraId="56295C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2963C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789B61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046F42C" w14:textId="77777777" w:rsidTr="000A0551">
        <w:trPr>
          <w:divId w:val="48189264"/>
          <w:trHeight w:val="300"/>
        </w:trPr>
        <w:tc>
          <w:tcPr>
            <w:tcW w:w="769" w:type="dxa"/>
            <w:noWrap/>
            <w:hideMark/>
          </w:tcPr>
          <w:p w14:paraId="6DD9E13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131</w:t>
            </w:r>
          </w:p>
        </w:tc>
        <w:tc>
          <w:tcPr>
            <w:tcW w:w="1393" w:type="dxa"/>
            <w:noWrap/>
            <w:hideMark/>
          </w:tcPr>
          <w:p w14:paraId="5AA1D39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05:07:20.254</w:t>
            </w:r>
          </w:p>
        </w:tc>
        <w:tc>
          <w:tcPr>
            <w:tcW w:w="805" w:type="dxa"/>
            <w:noWrap/>
            <w:hideMark/>
          </w:tcPr>
          <w:p w14:paraId="0D4050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74DF16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0431DA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850</w:t>
            </w:r>
          </w:p>
        </w:tc>
        <w:tc>
          <w:tcPr>
            <w:tcW w:w="1216" w:type="dxa"/>
            <w:noWrap/>
            <w:hideMark/>
          </w:tcPr>
          <w:p w14:paraId="079266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1061B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249B2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6ED4904F" w14:textId="77777777" w:rsidTr="000A0551">
        <w:trPr>
          <w:divId w:val="48189264"/>
          <w:trHeight w:val="300"/>
        </w:trPr>
        <w:tc>
          <w:tcPr>
            <w:tcW w:w="769" w:type="dxa"/>
            <w:noWrap/>
            <w:hideMark/>
          </w:tcPr>
          <w:p w14:paraId="2D12100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132</w:t>
            </w:r>
          </w:p>
        </w:tc>
        <w:tc>
          <w:tcPr>
            <w:tcW w:w="1393" w:type="dxa"/>
            <w:noWrap/>
            <w:hideMark/>
          </w:tcPr>
          <w:p w14:paraId="28FEBB4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05:07:20.356</w:t>
            </w:r>
          </w:p>
        </w:tc>
        <w:tc>
          <w:tcPr>
            <w:tcW w:w="805" w:type="dxa"/>
            <w:noWrap/>
            <w:hideMark/>
          </w:tcPr>
          <w:p w14:paraId="4F639C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B8961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205F3D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00C8FD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41F111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83E73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D45C291" w14:textId="77777777" w:rsidTr="000A0551">
        <w:trPr>
          <w:divId w:val="48189264"/>
          <w:trHeight w:val="300"/>
        </w:trPr>
        <w:tc>
          <w:tcPr>
            <w:tcW w:w="769" w:type="dxa"/>
            <w:noWrap/>
            <w:hideMark/>
          </w:tcPr>
          <w:p w14:paraId="6BB10B2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133</w:t>
            </w:r>
          </w:p>
        </w:tc>
        <w:tc>
          <w:tcPr>
            <w:tcW w:w="1393" w:type="dxa"/>
            <w:noWrap/>
            <w:hideMark/>
          </w:tcPr>
          <w:p w14:paraId="0206AD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05:07:20.458</w:t>
            </w:r>
          </w:p>
        </w:tc>
        <w:tc>
          <w:tcPr>
            <w:tcW w:w="805" w:type="dxa"/>
            <w:noWrap/>
            <w:hideMark/>
          </w:tcPr>
          <w:p w14:paraId="553B77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6569D4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28178C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216" w:type="dxa"/>
            <w:noWrap/>
            <w:hideMark/>
          </w:tcPr>
          <w:p w14:paraId="2A8389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850EB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2358B5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FC83B83" w14:textId="77777777" w:rsidTr="000A0551">
        <w:trPr>
          <w:divId w:val="48189264"/>
          <w:trHeight w:val="300"/>
        </w:trPr>
        <w:tc>
          <w:tcPr>
            <w:tcW w:w="769" w:type="dxa"/>
            <w:noWrap/>
            <w:hideMark/>
          </w:tcPr>
          <w:p w14:paraId="1846020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c>
          <w:tcPr>
            <w:tcW w:w="1393" w:type="dxa"/>
            <w:noWrap/>
            <w:hideMark/>
          </w:tcPr>
          <w:p w14:paraId="50C7A53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05:07:20.560</w:t>
            </w:r>
          </w:p>
        </w:tc>
        <w:tc>
          <w:tcPr>
            <w:tcW w:w="805" w:type="dxa"/>
            <w:noWrap/>
            <w:hideMark/>
          </w:tcPr>
          <w:p w14:paraId="161A52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0AE652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40F0C5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216" w:type="dxa"/>
            <w:noWrap/>
            <w:hideMark/>
          </w:tcPr>
          <w:p w14:paraId="6FE2AF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64F04C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1A91C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983410C" w14:textId="77777777" w:rsidTr="000A0551">
        <w:trPr>
          <w:divId w:val="48189264"/>
          <w:trHeight w:val="300"/>
        </w:trPr>
        <w:tc>
          <w:tcPr>
            <w:tcW w:w="769" w:type="dxa"/>
            <w:noWrap/>
            <w:hideMark/>
          </w:tcPr>
          <w:p w14:paraId="3FA01B6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c>
          <w:tcPr>
            <w:tcW w:w="1393" w:type="dxa"/>
            <w:noWrap/>
            <w:hideMark/>
          </w:tcPr>
          <w:p w14:paraId="7C493B2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05:07:20.662</w:t>
            </w:r>
          </w:p>
        </w:tc>
        <w:tc>
          <w:tcPr>
            <w:tcW w:w="805" w:type="dxa"/>
            <w:noWrap/>
            <w:hideMark/>
          </w:tcPr>
          <w:p w14:paraId="206E37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F580E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302778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753489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D86DE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A0AC06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DD3BCA5" w14:textId="77777777" w:rsidTr="000A0551">
        <w:trPr>
          <w:divId w:val="48189264"/>
          <w:trHeight w:val="300"/>
        </w:trPr>
        <w:tc>
          <w:tcPr>
            <w:tcW w:w="769" w:type="dxa"/>
            <w:noWrap/>
            <w:hideMark/>
          </w:tcPr>
          <w:p w14:paraId="4B63543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136</w:t>
            </w:r>
          </w:p>
        </w:tc>
        <w:tc>
          <w:tcPr>
            <w:tcW w:w="1393" w:type="dxa"/>
            <w:noWrap/>
            <w:hideMark/>
          </w:tcPr>
          <w:p w14:paraId="3CA24FD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05:07:20.799</w:t>
            </w:r>
          </w:p>
        </w:tc>
        <w:tc>
          <w:tcPr>
            <w:tcW w:w="805" w:type="dxa"/>
            <w:noWrap/>
            <w:hideMark/>
          </w:tcPr>
          <w:p w14:paraId="39DDDC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F5181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44E6A9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5FF1F2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E37C3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3C45D3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15819611" w14:textId="77777777" w:rsidTr="000A0551">
        <w:trPr>
          <w:divId w:val="48189264"/>
          <w:trHeight w:val="300"/>
        </w:trPr>
        <w:tc>
          <w:tcPr>
            <w:tcW w:w="769" w:type="dxa"/>
            <w:noWrap/>
            <w:hideMark/>
          </w:tcPr>
          <w:p w14:paraId="1EF8EFE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137</w:t>
            </w:r>
          </w:p>
        </w:tc>
        <w:tc>
          <w:tcPr>
            <w:tcW w:w="1393" w:type="dxa"/>
            <w:noWrap/>
            <w:hideMark/>
          </w:tcPr>
          <w:p w14:paraId="4F17D18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05:07:20.900</w:t>
            </w:r>
          </w:p>
        </w:tc>
        <w:tc>
          <w:tcPr>
            <w:tcW w:w="805" w:type="dxa"/>
            <w:noWrap/>
            <w:hideMark/>
          </w:tcPr>
          <w:p w14:paraId="5FCDD7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6CD36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39A1595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7DEC323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4204F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68B9FE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CB81100" w14:textId="77777777" w:rsidTr="000A0551">
        <w:trPr>
          <w:divId w:val="48189264"/>
          <w:trHeight w:val="300"/>
        </w:trPr>
        <w:tc>
          <w:tcPr>
            <w:tcW w:w="769" w:type="dxa"/>
            <w:noWrap/>
            <w:hideMark/>
          </w:tcPr>
          <w:p w14:paraId="2766D26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138</w:t>
            </w:r>
          </w:p>
        </w:tc>
        <w:tc>
          <w:tcPr>
            <w:tcW w:w="1393" w:type="dxa"/>
            <w:noWrap/>
            <w:hideMark/>
          </w:tcPr>
          <w:p w14:paraId="2EA2BD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05:07:21.002</w:t>
            </w:r>
          </w:p>
        </w:tc>
        <w:tc>
          <w:tcPr>
            <w:tcW w:w="805" w:type="dxa"/>
            <w:noWrap/>
            <w:hideMark/>
          </w:tcPr>
          <w:p w14:paraId="344D53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59130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7DEC5E3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879</w:t>
            </w:r>
          </w:p>
        </w:tc>
        <w:tc>
          <w:tcPr>
            <w:tcW w:w="1216" w:type="dxa"/>
            <w:noWrap/>
            <w:hideMark/>
          </w:tcPr>
          <w:p w14:paraId="6FE891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145D40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889E2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075F7435" w14:textId="77777777" w:rsidTr="000A0551">
        <w:trPr>
          <w:divId w:val="48189264"/>
          <w:trHeight w:val="300"/>
        </w:trPr>
        <w:tc>
          <w:tcPr>
            <w:tcW w:w="769" w:type="dxa"/>
            <w:noWrap/>
            <w:hideMark/>
          </w:tcPr>
          <w:p w14:paraId="7C710F9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139</w:t>
            </w:r>
          </w:p>
        </w:tc>
        <w:tc>
          <w:tcPr>
            <w:tcW w:w="1393" w:type="dxa"/>
            <w:noWrap/>
            <w:hideMark/>
          </w:tcPr>
          <w:p w14:paraId="187088A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05:07:21.104</w:t>
            </w:r>
          </w:p>
        </w:tc>
        <w:tc>
          <w:tcPr>
            <w:tcW w:w="805" w:type="dxa"/>
            <w:noWrap/>
            <w:hideMark/>
          </w:tcPr>
          <w:p w14:paraId="30370BF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4AD2DD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16843D4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6A3012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616260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62E402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F867614" w14:textId="77777777" w:rsidTr="000A0551">
        <w:trPr>
          <w:divId w:val="48189264"/>
          <w:trHeight w:val="300"/>
        </w:trPr>
        <w:tc>
          <w:tcPr>
            <w:tcW w:w="769" w:type="dxa"/>
            <w:noWrap/>
            <w:hideMark/>
          </w:tcPr>
          <w:p w14:paraId="73F9C18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140</w:t>
            </w:r>
          </w:p>
        </w:tc>
        <w:tc>
          <w:tcPr>
            <w:tcW w:w="1393" w:type="dxa"/>
            <w:noWrap/>
            <w:hideMark/>
          </w:tcPr>
          <w:p w14:paraId="4F828C0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05:07:21.205</w:t>
            </w:r>
          </w:p>
        </w:tc>
        <w:tc>
          <w:tcPr>
            <w:tcW w:w="805" w:type="dxa"/>
            <w:noWrap/>
            <w:hideMark/>
          </w:tcPr>
          <w:p w14:paraId="5E4281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868EB8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016" w:type="dxa"/>
            <w:noWrap/>
            <w:hideMark/>
          </w:tcPr>
          <w:p w14:paraId="2C207C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755DA7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DCB07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0D8FD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B7AA989" w14:textId="77777777" w:rsidTr="000A0551">
        <w:trPr>
          <w:divId w:val="48189264"/>
          <w:trHeight w:val="300"/>
        </w:trPr>
        <w:tc>
          <w:tcPr>
            <w:tcW w:w="769" w:type="dxa"/>
            <w:noWrap/>
            <w:hideMark/>
          </w:tcPr>
          <w:p w14:paraId="646CDBB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141</w:t>
            </w:r>
          </w:p>
        </w:tc>
        <w:tc>
          <w:tcPr>
            <w:tcW w:w="1393" w:type="dxa"/>
            <w:noWrap/>
            <w:hideMark/>
          </w:tcPr>
          <w:p w14:paraId="3F36F93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05:07:21.306</w:t>
            </w:r>
          </w:p>
        </w:tc>
        <w:tc>
          <w:tcPr>
            <w:tcW w:w="805" w:type="dxa"/>
            <w:noWrap/>
            <w:hideMark/>
          </w:tcPr>
          <w:p w14:paraId="3B0484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7601A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7CDD0C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845</w:t>
            </w:r>
          </w:p>
        </w:tc>
        <w:tc>
          <w:tcPr>
            <w:tcW w:w="1216" w:type="dxa"/>
            <w:noWrap/>
            <w:hideMark/>
          </w:tcPr>
          <w:p w14:paraId="47291A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4D0B6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360511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8575C37" w14:textId="77777777" w:rsidTr="000A0551">
        <w:trPr>
          <w:divId w:val="48189264"/>
          <w:trHeight w:val="300"/>
        </w:trPr>
        <w:tc>
          <w:tcPr>
            <w:tcW w:w="769" w:type="dxa"/>
            <w:noWrap/>
            <w:hideMark/>
          </w:tcPr>
          <w:p w14:paraId="2BC6E14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142</w:t>
            </w:r>
          </w:p>
        </w:tc>
        <w:tc>
          <w:tcPr>
            <w:tcW w:w="1393" w:type="dxa"/>
            <w:noWrap/>
            <w:hideMark/>
          </w:tcPr>
          <w:p w14:paraId="07BD726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05:07:21.408</w:t>
            </w:r>
          </w:p>
        </w:tc>
        <w:tc>
          <w:tcPr>
            <w:tcW w:w="805" w:type="dxa"/>
            <w:noWrap/>
            <w:hideMark/>
          </w:tcPr>
          <w:p w14:paraId="09D9CA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332EE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53FD07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2D1A45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2DC4D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88D85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4B8047F" w14:textId="77777777" w:rsidTr="000A0551">
        <w:trPr>
          <w:divId w:val="48189264"/>
          <w:trHeight w:val="300"/>
        </w:trPr>
        <w:tc>
          <w:tcPr>
            <w:tcW w:w="769" w:type="dxa"/>
            <w:noWrap/>
            <w:hideMark/>
          </w:tcPr>
          <w:p w14:paraId="0A798DA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143</w:t>
            </w:r>
          </w:p>
        </w:tc>
        <w:tc>
          <w:tcPr>
            <w:tcW w:w="1393" w:type="dxa"/>
            <w:noWrap/>
            <w:hideMark/>
          </w:tcPr>
          <w:p w14:paraId="743B700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05:07:21.510</w:t>
            </w:r>
          </w:p>
        </w:tc>
        <w:tc>
          <w:tcPr>
            <w:tcW w:w="805" w:type="dxa"/>
            <w:noWrap/>
            <w:hideMark/>
          </w:tcPr>
          <w:p w14:paraId="274546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7ABE94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0920A0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43B9732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99B48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53B73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EE8F4EC" w14:textId="77777777" w:rsidTr="000A0551">
        <w:trPr>
          <w:divId w:val="48189264"/>
          <w:trHeight w:val="300"/>
        </w:trPr>
        <w:tc>
          <w:tcPr>
            <w:tcW w:w="769" w:type="dxa"/>
            <w:noWrap/>
            <w:hideMark/>
          </w:tcPr>
          <w:p w14:paraId="72913DC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144</w:t>
            </w:r>
          </w:p>
        </w:tc>
        <w:tc>
          <w:tcPr>
            <w:tcW w:w="1393" w:type="dxa"/>
            <w:noWrap/>
            <w:hideMark/>
          </w:tcPr>
          <w:p w14:paraId="48FBB34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05:07:21.612</w:t>
            </w:r>
          </w:p>
        </w:tc>
        <w:tc>
          <w:tcPr>
            <w:tcW w:w="805" w:type="dxa"/>
            <w:noWrap/>
            <w:hideMark/>
          </w:tcPr>
          <w:p w14:paraId="7B1905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09F6E7D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6029C3A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854</w:t>
            </w:r>
          </w:p>
        </w:tc>
        <w:tc>
          <w:tcPr>
            <w:tcW w:w="1216" w:type="dxa"/>
            <w:noWrap/>
            <w:hideMark/>
          </w:tcPr>
          <w:p w14:paraId="3D43CA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A9C16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10744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6742FF2" w14:textId="77777777" w:rsidTr="000A0551">
        <w:trPr>
          <w:divId w:val="48189264"/>
          <w:trHeight w:val="300"/>
        </w:trPr>
        <w:tc>
          <w:tcPr>
            <w:tcW w:w="769" w:type="dxa"/>
            <w:noWrap/>
            <w:hideMark/>
          </w:tcPr>
          <w:p w14:paraId="2A08F58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145</w:t>
            </w:r>
          </w:p>
        </w:tc>
        <w:tc>
          <w:tcPr>
            <w:tcW w:w="1393" w:type="dxa"/>
            <w:noWrap/>
            <w:hideMark/>
          </w:tcPr>
          <w:p w14:paraId="34BEFB5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05:07:21.724</w:t>
            </w:r>
          </w:p>
        </w:tc>
        <w:tc>
          <w:tcPr>
            <w:tcW w:w="805" w:type="dxa"/>
            <w:noWrap/>
            <w:hideMark/>
          </w:tcPr>
          <w:p w14:paraId="1DBC987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6731C3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7B2ACC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33EF9D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01C44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78A79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A1BDB8F" w14:textId="77777777" w:rsidTr="000A0551">
        <w:trPr>
          <w:divId w:val="48189264"/>
          <w:trHeight w:val="300"/>
        </w:trPr>
        <w:tc>
          <w:tcPr>
            <w:tcW w:w="769" w:type="dxa"/>
            <w:noWrap/>
            <w:hideMark/>
          </w:tcPr>
          <w:p w14:paraId="72602F4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146</w:t>
            </w:r>
          </w:p>
        </w:tc>
        <w:tc>
          <w:tcPr>
            <w:tcW w:w="1393" w:type="dxa"/>
            <w:noWrap/>
            <w:hideMark/>
          </w:tcPr>
          <w:p w14:paraId="6F01B05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05:07:21.826</w:t>
            </w:r>
          </w:p>
        </w:tc>
        <w:tc>
          <w:tcPr>
            <w:tcW w:w="805" w:type="dxa"/>
            <w:noWrap/>
            <w:hideMark/>
          </w:tcPr>
          <w:p w14:paraId="2ED80B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14773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1D18A3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5546A3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E9396F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F1315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B3B92D3" w14:textId="77777777" w:rsidTr="000A0551">
        <w:trPr>
          <w:divId w:val="48189264"/>
          <w:trHeight w:val="300"/>
        </w:trPr>
        <w:tc>
          <w:tcPr>
            <w:tcW w:w="769" w:type="dxa"/>
            <w:noWrap/>
            <w:hideMark/>
          </w:tcPr>
          <w:p w14:paraId="69C2C12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147</w:t>
            </w:r>
          </w:p>
        </w:tc>
        <w:tc>
          <w:tcPr>
            <w:tcW w:w="1393" w:type="dxa"/>
            <w:noWrap/>
            <w:hideMark/>
          </w:tcPr>
          <w:p w14:paraId="6F781A6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05:07:21.928</w:t>
            </w:r>
          </w:p>
        </w:tc>
        <w:tc>
          <w:tcPr>
            <w:tcW w:w="805" w:type="dxa"/>
            <w:noWrap/>
            <w:hideMark/>
          </w:tcPr>
          <w:p w14:paraId="6D9AC9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620B2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0F7DCE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68567DE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CCE3B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7EC9B5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EC81F26" w14:textId="77777777" w:rsidTr="000A0551">
        <w:trPr>
          <w:divId w:val="48189264"/>
          <w:trHeight w:val="300"/>
        </w:trPr>
        <w:tc>
          <w:tcPr>
            <w:tcW w:w="769" w:type="dxa"/>
            <w:noWrap/>
            <w:hideMark/>
          </w:tcPr>
          <w:p w14:paraId="577C673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148</w:t>
            </w:r>
          </w:p>
        </w:tc>
        <w:tc>
          <w:tcPr>
            <w:tcW w:w="1393" w:type="dxa"/>
            <w:noWrap/>
            <w:hideMark/>
          </w:tcPr>
          <w:p w14:paraId="5A909C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05:07:22.064</w:t>
            </w:r>
          </w:p>
        </w:tc>
        <w:tc>
          <w:tcPr>
            <w:tcW w:w="805" w:type="dxa"/>
            <w:noWrap/>
            <w:hideMark/>
          </w:tcPr>
          <w:p w14:paraId="78D177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16E62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17894F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09B229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621E3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D2A67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63D0FAD0" w14:textId="77777777" w:rsidTr="000A0551">
        <w:trPr>
          <w:divId w:val="48189264"/>
          <w:trHeight w:val="300"/>
        </w:trPr>
        <w:tc>
          <w:tcPr>
            <w:tcW w:w="769" w:type="dxa"/>
            <w:noWrap/>
            <w:hideMark/>
          </w:tcPr>
          <w:p w14:paraId="3E5FDC6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149</w:t>
            </w:r>
          </w:p>
        </w:tc>
        <w:tc>
          <w:tcPr>
            <w:tcW w:w="1393" w:type="dxa"/>
            <w:noWrap/>
            <w:hideMark/>
          </w:tcPr>
          <w:p w14:paraId="7E9849D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05:07:22.166</w:t>
            </w:r>
          </w:p>
        </w:tc>
        <w:tc>
          <w:tcPr>
            <w:tcW w:w="805" w:type="dxa"/>
            <w:noWrap/>
            <w:hideMark/>
          </w:tcPr>
          <w:p w14:paraId="3354B9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5455D2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7B6E12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48BBF0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41F90D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A75C9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C2D3E5F" w14:textId="77777777" w:rsidTr="000A0551">
        <w:trPr>
          <w:divId w:val="48189264"/>
          <w:trHeight w:val="300"/>
        </w:trPr>
        <w:tc>
          <w:tcPr>
            <w:tcW w:w="769" w:type="dxa"/>
            <w:noWrap/>
            <w:hideMark/>
          </w:tcPr>
          <w:p w14:paraId="6332FCB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150</w:t>
            </w:r>
          </w:p>
        </w:tc>
        <w:tc>
          <w:tcPr>
            <w:tcW w:w="1393" w:type="dxa"/>
            <w:noWrap/>
            <w:hideMark/>
          </w:tcPr>
          <w:p w14:paraId="3615DBB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05:07:22.268</w:t>
            </w:r>
          </w:p>
        </w:tc>
        <w:tc>
          <w:tcPr>
            <w:tcW w:w="805" w:type="dxa"/>
            <w:noWrap/>
            <w:hideMark/>
          </w:tcPr>
          <w:p w14:paraId="7F99B54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46CCED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3EC390B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6F92EA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B2BA6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048DBA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6C4223E" w14:textId="77777777" w:rsidTr="000A0551">
        <w:trPr>
          <w:divId w:val="48189264"/>
          <w:trHeight w:val="300"/>
        </w:trPr>
        <w:tc>
          <w:tcPr>
            <w:tcW w:w="769" w:type="dxa"/>
            <w:noWrap/>
            <w:hideMark/>
          </w:tcPr>
          <w:p w14:paraId="7EBEA86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151</w:t>
            </w:r>
          </w:p>
        </w:tc>
        <w:tc>
          <w:tcPr>
            <w:tcW w:w="1393" w:type="dxa"/>
            <w:noWrap/>
            <w:hideMark/>
          </w:tcPr>
          <w:p w14:paraId="734FC58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05:07:22.370</w:t>
            </w:r>
          </w:p>
        </w:tc>
        <w:tc>
          <w:tcPr>
            <w:tcW w:w="805" w:type="dxa"/>
            <w:noWrap/>
            <w:hideMark/>
          </w:tcPr>
          <w:p w14:paraId="565A5A0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33BE9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0C8AE6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47B39A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CB5A1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F0891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728215A" w14:textId="77777777" w:rsidTr="000A0551">
        <w:trPr>
          <w:divId w:val="48189264"/>
          <w:trHeight w:val="300"/>
        </w:trPr>
        <w:tc>
          <w:tcPr>
            <w:tcW w:w="769" w:type="dxa"/>
            <w:noWrap/>
            <w:hideMark/>
          </w:tcPr>
          <w:p w14:paraId="7D62667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152</w:t>
            </w:r>
          </w:p>
        </w:tc>
        <w:tc>
          <w:tcPr>
            <w:tcW w:w="1393" w:type="dxa"/>
            <w:noWrap/>
            <w:hideMark/>
          </w:tcPr>
          <w:p w14:paraId="430190B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05:07:22.471</w:t>
            </w:r>
          </w:p>
        </w:tc>
        <w:tc>
          <w:tcPr>
            <w:tcW w:w="805" w:type="dxa"/>
            <w:noWrap/>
            <w:hideMark/>
          </w:tcPr>
          <w:p w14:paraId="2E1979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2644A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7C8EEE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126C2E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B6106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4421B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5870809" w14:textId="77777777" w:rsidTr="000A0551">
        <w:trPr>
          <w:divId w:val="48189264"/>
          <w:trHeight w:val="300"/>
        </w:trPr>
        <w:tc>
          <w:tcPr>
            <w:tcW w:w="769" w:type="dxa"/>
            <w:noWrap/>
            <w:hideMark/>
          </w:tcPr>
          <w:p w14:paraId="099462D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153</w:t>
            </w:r>
          </w:p>
        </w:tc>
        <w:tc>
          <w:tcPr>
            <w:tcW w:w="1393" w:type="dxa"/>
            <w:noWrap/>
            <w:hideMark/>
          </w:tcPr>
          <w:p w14:paraId="1C9FE61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05:07:22.573</w:t>
            </w:r>
          </w:p>
        </w:tc>
        <w:tc>
          <w:tcPr>
            <w:tcW w:w="805" w:type="dxa"/>
            <w:noWrap/>
            <w:hideMark/>
          </w:tcPr>
          <w:p w14:paraId="3D49AA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4E10CE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75D43F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6AA137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EE5DA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303D8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DB890D4" w14:textId="77777777" w:rsidTr="000A0551">
        <w:trPr>
          <w:divId w:val="48189264"/>
          <w:trHeight w:val="300"/>
        </w:trPr>
        <w:tc>
          <w:tcPr>
            <w:tcW w:w="769" w:type="dxa"/>
            <w:noWrap/>
            <w:hideMark/>
          </w:tcPr>
          <w:p w14:paraId="684C14E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154</w:t>
            </w:r>
          </w:p>
        </w:tc>
        <w:tc>
          <w:tcPr>
            <w:tcW w:w="1393" w:type="dxa"/>
            <w:noWrap/>
            <w:hideMark/>
          </w:tcPr>
          <w:p w14:paraId="49CA549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05:07:22.675</w:t>
            </w:r>
          </w:p>
        </w:tc>
        <w:tc>
          <w:tcPr>
            <w:tcW w:w="805" w:type="dxa"/>
            <w:noWrap/>
            <w:hideMark/>
          </w:tcPr>
          <w:p w14:paraId="721BA5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99E9E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453D0F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527C32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25969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B314F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B64B636" w14:textId="77777777" w:rsidTr="000A0551">
        <w:trPr>
          <w:divId w:val="48189264"/>
          <w:trHeight w:val="300"/>
        </w:trPr>
        <w:tc>
          <w:tcPr>
            <w:tcW w:w="769" w:type="dxa"/>
            <w:noWrap/>
            <w:hideMark/>
          </w:tcPr>
          <w:p w14:paraId="4C98D00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155</w:t>
            </w:r>
          </w:p>
        </w:tc>
        <w:tc>
          <w:tcPr>
            <w:tcW w:w="1393" w:type="dxa"/>
            <w:noWrap/>
            <w:hideMark/>
          </w:tcPr>
          <w:p w14:paraId="1D72AE6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05:07:22.776</w:t>
            </w:r>
          </w:p>
        </w:tc>
        <w:tc>
          <w:tcPr>
            <w:tcW w:w="805" w:type="dxa"/>
            <w:noWrap/>
            <w:hideMark/>
          </w:tcPr>
          <w:p w14:paraId="5398C4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6C13A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DEFA7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4E067F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286BA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5BFD5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D940390" w14:textId="77777777" w:rsidTr="000A0551">
        <w:trPr>
          <w:divId w:val="48189264"/>
          <w:trHeight w:val="300"/>
        </w:trPr>
        <w:tc>
          <w:tcPr>
            <w:tcW w:w="769" w:type="dxa"/>
            <w:noWrap/>
            <w:hideMark/>
          </w:tcPr>
          <w:p w14:paraId="61AF3E2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156</w:t>
            </w:r>
          </w:p>
        </w:tc>
        <w:tc>
          <w:tcPr>
            <w:tcW w:w="1393" w:type="dxa"/>
            <w:noWrap/>
            <w:hideMark/>
          </w:tcPr>
          <w:p w14:paraId="1AEF9CC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05:07:22.878</w:t>
            </w:r>
          </w:p>
        </w:tc>
        <w:tc>
          <w:tcPr>
            <w:tcW w:w="805" w:type="dxa"/>
            <w:noWrap/>
            <w:hideMark/>
          </w:tcPr>
          <w:p w14:paraId="755D825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1F5EF2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189CBF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506E91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7F2D30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3AEA2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5D342C4C" w14:textId="77777777" w:rsidTr="000A0551">
        <w:trPr>
          <w:divId w:val="48189264"/>
          <w:trHeight w:val="300"/>
        </w:trPr>
        <w:tc>
          <w:tcPr>
            <w:tcW w:w="769" w:type="dxa"/>
            <w:noWrap/>
            <w:hideMark/>
          </w:tcPr>
          <w:p w14:paraId="125984A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157</w:t>
            </w:r>
          </w:p>
        </w:tc>
        <w:tc>
          <w:tcPr>
            <w:tcW w:w="1393" w:type="dxa"/>
            <w:noWrap/>
            <w:hideMark/>
          </w:tcPr>
          <w:p w14:paraId="0F41DBC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05:07:23.014</w:t>
            </w:r>
          </w:p>
        </w:tc>
        <w:tc>
          <w:tcPr>
            <w:tcW w:w="805" w:type="dxa"/>
            <w:noWrap/>
            <w:hideMark/>
          </w:tcPr>
          <w:p w14:paraId="6C97F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1E021B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51F6D1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04BDE9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43BDB8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055F8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6A4F965A" w14:textId="77777777" w:rsidTr="000A0551">
        <w:trPr>
          <w:divId w:val="48189264"/>
          <w:trHeight w:val="300"/>
        </w:trPr>
        <w:tc>
          <w:tcPr>
            <w:tcW w:w="769" w:type="dxa"/>
            <w:noWrap/>
            <w:hideMark/>
          </w:tcPr>
          <w:p w14:paraId="35943DF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158</w:t>
            </w:r>
          </w:p>
        </w:tc>
        <w:tc>
          <w:tcPr>
            <w:tcW w:w="1393" w:type="dxa"/>
            <w:noWrap/>
            <w:hideMark/>
          </w:tcPr>
          <w:p w14:paraId="13193AB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05:07:23.116</w:t>
            </w:r>
          </w:p>
        </w:tc>
        <w:tc>
          <w:tcPr>
            <w:tcW w:w="805" w:type="dxa"/>
            <w:noWrap/>
            <w:hideMark/>
          </w:tcPr>
          <w:p w14:paraId="49ED60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29FFF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3F06F4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08E746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8FFE8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C7CC9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574FE2F6" w14:textId="77777777" w:rsidTr="000A0551">
        <w:trPr>
          <w:divId w:val="48189264"/>
          <w:trHeight w:val="300"/>
        </w:trPr>
        <w:tc>
          <w:tcPr>
            <w:tcW w:w="769" w:type="dxa"/>
            <w:noWrap/>
            <w:hideMark/>
          </w:tcPr>
          <w:p w14:paraId="0A47E06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159</w:t>
            </w:r>
          </w:p>
        </w:tc>
        <w:tc>
          <w:tcPr>
            <w:tcW w:w="1393" w:type="dxa"/>
            <w:noWrap/>
            <w:hideMark/>
          </w:tcPr>
          <w:p w14:paraId="0277890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05:07:23.218</w:t>
            </w:r>
          </w:p>
        </w:tc>
        <w:tc>
          <w:tcPr>
            <w:tcW w:w="805" w:type="dxa"/>
            <w:noWrap/>
            <w:hideMark/>
          </w:tcPr>
          <w:p w14:paraId="3ECFEC2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49A3EA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3060F4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129E17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A1BCBB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76420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B44BBE7" w14:textId="77777777" w:rsidTr="000A0551">
        <w:trPr>
          <w:divId w:val="48189264"/>
          <w:trHeight w:val="300"/>
        </w:trPr>
        <w:tc>
          <w:tcPr>
            <w:tcW w:w="769" w:type="dxa"/>
            <w:noWrap/>
            <w:hideMark/>
          </w:tcPr>
          <w:p w14:paraId="2EC2E07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160</w:t>
            </w:r>
          </w:p>
        </w:tc>
        <w:tc>
          <w:tcPr>
            <w:tcW w:w="1393" w:type="dxa"/>
            <w:noWrap/>
            <w:hideMark/>
          </w:tcPr>
          <w:p w14:paraId="052B158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05:07:23.320</w:t>
            </w:r>
          </w:p>
        </w:tc>
        <w:tc>
          <w:tcPr>
            <w:tcW w:w="805" w:type="dxa"/>
            <w:noWrap/>
            <w:hideMark/>
          </w:tcPr>
          <w:p w14:paraId="60E652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7EEBA2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30D90D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855</w:t>
            </w:r>
          </w:p>
        </w:tc>
        <w:tc>
          <w:tcPr>
            <w:tcW w:w="1216" w:type="dxa"/>
            <w:noWrap/>
            <w:hideMark/>
          </w:tcPr>
          <w:p w14:paraId="11DDE0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4BEE7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AD57D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2A28E4D" w14:textId="77777777" w:rsidTr="000A0551">
        <w:trPr>
          <w:divId w:val="48189264"/>
          <w:trHeight w:val="300"/>
        </w:trPr>
        <w:tc>
          <w:tcPr>
            <w:tcW w:w="769" w:type="dxa"/>
            <w:noWrap/>
            <w:hideMark/>
          </w:tcPr>
          <w:p w14:paraId="16E998B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161</w:t>
            </w:r>
          </w:p>
        </w:tc>
        <w:tc>
          <w:tcPr>
            <w:tcW w:w="1393" w:type="dxa"/>
            <w:noWrap/>
            <w:hideMark/>
          </w:tcPr>
          <w:p w14:paraId="1A953C0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05:07:23.422</w:t>
            </w:r>
          </w:p>
        </w:tc>
        <w:tc>
          <w:tcPr>
            <w:tcW w:w="805" w:type="dxa"/>
            <w:noWrap/>
            <w:hideMark/>
          </w:tcPr>
          <w:p w14:paraId="6A2D1A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5F4B98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722304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44748F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CCF65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7B6A93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7F141441" w14:textId="77777777" w:rsidTr="000A0551">
        <w:trPr>
          <w:divId w:val="48189264"/>
          <w:trHeight w:val="300"/>
        </w:trPr>
        <w:tc>
          <w:tcPr>
            <w:tcW w:w="769" w:type="dxa"/>
            <w:noWrap/>
            <w:hideMark/>
          </w:tcPr>
          <w:p w14:paraId="7139EDD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162</w:t>
            </w:r>
          </w:p>
        </w:tc>
        <w:tc>
          <w:tcPr>
            <w:tcW w:w="1393" w:type="dxa"/>
            <w:noWrap/>
            <w:hideMark/>
          </w:tcPr>
          <w:p w14:paraId="566586E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05:07:23.524</w:t>
            </w:r>
          </w:p>
        </w:tc>
        <w:tc>
          <w:tcPr>
            <w:tcW w:w="805" w:type="dxa"/>
            <w:noWrap/>
            <w:hideMark/>
          </w:tcPr>
          <w:p w14:paraId="0FF612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E3D3BF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3E322A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258BCA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50FB7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56FE91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BCF6884" w14:textId="77777777" w:rsidTr="000A0551">
        <w:trPr>
          <w:divId w:val="48189264"/>
          <w:trHeight w:val="300"/>
        </w:trPr>
        <w:tc>
          <w:tcPr>
            <w:tcW w:w="769" w:type="dxa"/>
            <w:noWrap/>
            <w:hideMark/>
          </w:tcPr>
          <w:p w14:paraId="405A088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163</w:t>
            </w:r>
          </w:p>
        </w:tc>
        <w:tc>
          <w:tcPr>
            <w:tcW w:w="1393" w:type="dxa"/>
            <w:noWrap/>
            <w:hideMark/>
          </w:tcPr>
          <w:p w14:paraId="5907350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05:07:23.626</w:t>
            </w:r>
          </w:p>
        </w:tc>
        <w:tc>
          <w:tcPr>
            <w:tcW w:w="805" w:type="dxa"/>
            <w:noWrap/>
            <w:hideMark/>
          </w:tcPr>
          <w:p w14:paraId="048A61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4BB828D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7302E8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51A77C7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7FC3DA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2D621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036CD8F" w14:textId="77777777" w:rsidTr="000A0551">
        <w:trPr>
          <w:divId w:val="48189264"/>
          <w:trHeight w:val="300"/>
        </w:trPr>
        <w:tc>
          <w:tcPr>
            <w:tcW w:w="769" w:type="dxa"/>
            <w:noWrap/>
            <w:hideMark/>
          </w:tcPr>
          <w:p w14:paraId="1EE95AF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164</w:t>
            </w:r>
          </w:p>
        </w:tc>
        <w:tc>
          <w:tcPr>
            <w:tcW w:w="1393" w:type="dxa"/>
            <w:noWrap/>
            <w:hideMark/>
          </w:tcPr>
          <w:p w14:paraId="79533C0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05:07:23.728</w:t>
            </w:r>
          </w:p>
        </w:tc>
        <w:tc>
          <w:tcPr>
            <w:tcW w:w="805" w:type="dxa"/>
            <w:noWrap/>
            <w:hideMark/>
          </w:tcPr>
          <w:p w14:paraId="093295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74ADDC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4CF0A73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474CA4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28496C7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3D1BC7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5C0D931" w14:textId="77777777" w:rsidTr="000A0551">
        <w:trPr>
          <w:divId w:val="48189264"/>
          <w:trHeight w:val="300"/>
        </w:trPr>
        <w:tc>
          <w:tcPr>
            <w:tcW w:w="769" w:type="dxa"/>
            <w:noWrap/>
            <w:hideMark/>
          </w:tcPr>
          <w:p w14:paraId="1178BB9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165</w:t>
            </w:r>
          </w:p>
        </w:tc>
        <w:tc>
          <w:tcPr>
            <w:tcW w:w="1393" w:type="dxa"/>
            <w:noWrap/>
            <w:hideMark/>
          </w:tcPr>
          <w:p w14:paraId="5FC27FF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05:07:23.830</w:t>
            </w:r>
          </w:p>
        </w:tc>
        <w:tc>
          <w:tcPr>
            <w:tcW w:w="805" w:type="dxa"/>
            <w:noWrap/>
            <w:hideMark/>
          </w:tcPr>
          <w:p w14:paraId="43B483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7F1331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1E60ED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0776BF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CA98C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F6F23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263EC422" w14:textId="77777777" w:rsidTr="000A0551">
        <w:trPr>
          <w:divId w:val="48189264"/>
          <w:trHeight w:val="300"/>
        </w:trPr>
        <w:tc>
          <w:tcPr>
            <w:tcW w:w="769" w:type="dxa"/>
            <w:noWrap/>
            <w:hideMark/>
          </w:tcPr>
          <w:p w14:paraId="7258EDD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166</w:t>
            </w:r>
          </w:p>
        </w:tc>
        <w:tc>
          <w:tcPr>
            <w:tcW w:w="1393" w:type="dxa"/>
            <w:noWrap/>
            <w:hideMark/>
          </w:tcPr>
          <w:p w14:paraId="58A91E0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05:07:23.932</w:t>
            </w:r>
          </w:p>
        </w:tc>
        <w:tc>
          <w:tcPr>
            <w:tcW w:w="805" w:type="dxa"/>
            <w:noWrap/>
            <w:hideMark/>
          </w:tcPr>
          <w:p w14:paraId="6AF2ED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49DA9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2F7EA9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293918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C04A2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8DFA1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5A46E0" w:rsidRPr="00334A52" w14:paraId="55AA6B87" w14:textId="77777777" w:rsidTr="005A46E0">
        <w:trPr>
          <w:divId w:val="48189264"/>
          <w:trHeight w:val="300"/>
        </w:trPr>
        <w:tc>
          <w:tcPr>
            <w:tcW w:w="769" w:type="dxa"/>
            <w:noWrap/>
            <w:hideMark/>
          </w:tcPr>
          <w:p w14:paraId="6A1FB23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5D05541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30776A8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703E2F5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1CAAA08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58DC396C"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1393C5C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2717C34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78A1F80B" w14:textId="77777777" w:rsidTr="000A0551">
        <w:trPr>
          <w:divId w:val="48189264"/>
          <w:trHeight w:val="300"/>
        </w:trPr>
        <w:tc>
          <w:tcPr>
            <w:tcW w:w="769" w:type="dxa"/>
            <w:noWrap/>
            <w:hideMark/>
          </w:tcPr>
          <w:p w14:paraId="50F7012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167</w:t>
            </w:r>
          </w:p>
        </w:tc>
        <w:tc>
          <w:tcPr>
            <w:tcW w:w="1393" w:type="dxa"/>
            <w:noWrap/>
            <w:hideMark/>
          </w:tcPr>
          <w:p w14:paraId="2EF4F75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05:07:24.068</w:t>
            </w:r>
          </w:p>
        </w:tc>
        <w:tc>
          <w:tcPr>
            <w:tcW w:w="805" w:type="dxa"/>
            <w:noWrap/>
            <w:hideMark/>
          </w:tcPr>
          <w:p w14:paraId="06C260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9F77E6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56B89B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032F30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C3FBE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1478C8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C9DC330" w14:textId="77777777" w:rsidTr="000A0551">
        <w:trPr>
          <w:divId w:val="48189264"/>
          <w:trHeight w:val="300"/>
        </w:trPr>
        <w:tc>
          <w:tcPr>
            <w:tcW w:w="769" w:type="dxa"/>
            <w:noWrap/>
            <w:hideMark/>
          </w:tcPr>
          <w:p w14:paraId="78B5B35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168</w:t>
            </w:r>
          </w:p>
        </w:tc>
        <w:tc>
          <w:tcPr>
            <w:tcW w:w="1393" w:type="dxa"/>
            <w:noWrap/>
            <w:hideMark/>
          </w:tcPr>
          <w:p w14:paraId="6DADAF1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05:07:24.170</w:t>
            </w:r>
          </w:p>
        </w:tc>
        <w:tc>
          <w:tcPr>
            <w:tcW w:w="805" w:type="dxa"/>
            <w:noWrap/>
            <w:hideMark/>
          </w:tcPr>
          <w:p w14:paraId="3B234F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54B110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27E309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4BDD01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C5A2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A899E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8B2FC30" w14:textId="77777777" w:rsidTr="000A0551">
        <w:trPr>
          <w:divId w:val="48189264"/>
          <w:trHeight w:val="300"/>
        </w:trPr>
        <w:tc>
          <w:tcPr>
            <w:tcW w:w="769" w:type="dxa"/>
            <w:noWrap/>
            <w:hideMark/>
          </w:tcPr>
          <w:p w14:paraId="2B55E26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169</w:t>
            </w:r>
          </w:p>
        </w:tc>
        <w:tc>
          <w:tcPr>
            <w:tcW w:w="1393" w:type="dxa"/>
            <w:noWrap/>
            <w:hideMark/>
          </w:tcPr>
          <w:p w14:paraId="18DC4F3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05:07:24.271</w:t>
            </w:r>
          </w:p>
        </w:tc>
        <w:tc>
          <w:tcPr>
            <w:tcW w:w="805" w:type="dxa"/>
            <w:noWrap/>
            <w:hideMark/>
          </w:tcPr>
          <w:p w14:paraId="56D775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22BFBF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016" w:type="dxa"/>
            <w:noWrap/>
            <w:hideMark/>
          </w:tcPr>
          <w:p w14:paraId="311E4A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72191A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16F00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A65A6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658622D" w14:textId="77777777" w:rsidTr="000A0551">
        <w:trPr>
          <w:divId w:val="48189264"/>
          <w:trHeight w:val="300"/>
        </w:trPr>
        <w:tc>
          <w:tcPr>
            <w:tcW w:w="769" w:type="dxa"/>
            <w:noWrap/>
            <w:hideMark/>
          </w:tcPr>
          <w:p w14:paraId="15818CA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170</w:t>
            </w:r>
          </w:p>
        </w:tc>
        <w:tc>
          <w:tcPr>
            <w:tcW w:w="1393" w:type="dxa"/>
            <w:noWrap/>
            <w:hideMark/>
          </w:tcPr>
          <w:p w14:paraId="25FE92B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05:07:24.373</w:t>
            </w:r>
          </w:p>
        </w:tc>
        <w:tc>
          <w:tcPr>
            <w:tcW w:w="805" w:type="dxa"/>
            <w:noWrap/>
            <w:hideMark/>
          </w:tcPr>
          <w:p w14:paraId="324FC7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9981E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1BD12D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846</w:t>
            </w:r>
          </w:p>
        </w:tc>
        <w:tc>
          <w:tcPr>
            <w:tcW w:w="1216" w:type="dxa"/>
            <w:noWrap/>
            <w:hideMark/>
          </w:tcPr>
          <w:p w14:paraId="42D8BE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30C0A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FFCF5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C239CEF" w14:textId="77777777" w:rsidTr="000A0551">
        <w:trPr>
          <w:divId w:val="48189264"/>
          <w:trHeight w:val="300"/>
        </w:trPr>
        <w:tc>
          <w:tcPr>
            <w:tcW w:w="769" w:type="dxa"/>
            <w:noWrap/>
            <w:hideMark/>
          </w:tcPr>
          <w:p w14:paraId="47BB235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171</w:t>
            </w:r>
          </w:p>
        </w:tc>
        <w:tc>
          <w:tcPr>
            <w:tcW w:w="1393" w:type="dxa"/>
            <w:noWrap/>
            <w:hideMark/>
          </w:tcPr>
          <w:p w14:paraId="714806B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05:07:24.475</w:t>
            </w:r>
          </w:p>
        </w:tc>
        <w:tc>
          <w:tcPr>
            <w:tcW w:w="805" w:type="dxa"/>
            <w:noWrap/>
            <w:hideMark/>
          </w:tcPr>
          <w:p w14:paraId="73367E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0C94AE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3EF5E4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7A5635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449584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6FE12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A1977F3" w14:textId="77777777" w:rsidTr="000A0551">
        <w:trPr>
          <w:divId w:val="48189264"/>
          <w:trHeight w:val="300"/>
        </w:trPr>
        <w:tc>
          <w:tcPr>
            <w:tcW w:w="769" w:type="dxa"/>
            <w:noWrap/>
            <w:hideMark/>
          </w:tcPr>
          <w:p w14:paraId="0D48569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172</w:t>
            </w:r>
          </w:p>
        </w:tc>
        <w:tc>
          <w:tcPr>
            <w:tcW w:w="1393" w:type="dxa"/>
            <w:noWrap/>
            <w:hideMark/>
          </w:tcPr>
          <w:p w14:paraId="2B2EA99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05:07:24.577</w:t>
            </w:r>
          </w:p>
        </w:tc>
        <w:tc>
          <w:tcPr>
            <w:tcW w:w="805" w:type="dxa"/>
            <w:noWrap/>
            <w:hideMark/>
          </w:tcPr>
          <w:p w14:paraId="382BB0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7F1D6C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26E09E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121EC5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41AE6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76FE6F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7CEEA0F" w14:textId="77777777" w:rsidTr="000A0551">
        <w:trPr>
          <w:divId w:val="48189264"/>
          <w:trHeight w:val="300"/>
        </w:trPr>
        <w:tc>
          <w:tcPr>
            <w:tcW w:w="769" w:type="dxa"/>
            <w:noWrap/>
            <w:hideMark/>
          </w:tcPr>
          <w:p w14:paraId="5E1B617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173</w:t>
            </w:r>
          </w:p>
        </w:tc>
        <w:tc>
          <w:tcPr>
            <w:tcW w:w="1393" w:type="dxa"/>
            <w:noWrap/>
            <w:hideMark/>
          </w:tcPr>
          <w:p w14:paraId="5B7626C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05:07:24.679</w:t>
            </w:r>
          </w:p>
        </w:tc>
        <w:tc>
          <w:tcPr>
            <w:tcW w:w="805" w:type="dxa"/>
            <w:noWrap/>
            <w:hideMark/>
          </w:tcPr>
          <w:p w14:paraId="5EBAB4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3BB416E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6DF02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855</w:t>
            </w:r>
          </w:p>
        </w:tc>
        <w:tc>
          <w:tcPr>
            <w:tcW w:w="1216" w:type="dxa"/>
            <w:noWrap/>
            <w:hideMark/>
          </w:tcPr>
          <w:p w14:paraId="345F2C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4F2C5F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4518E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1DD65F94" w14:textId="77777777" w:rsidTr="000A0551">
        <w:trPr>
          <w:divId w:val="48189264"/>
          <w:trHeight w:val="300"/>
        </w:trPr>
        <w:tc>
          <w:tcPr>
            <w:tcW w:w="769" w:type="dxa"/>
            <w:noWrap/>
            <w:hideMark/>
          </w:tcPr>
          <w:p w14:paraId="57F639D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174</w:t>
            </w:r>
          </w:p>
        </w:tc>
        <w:tc>
          <w:tcPr>
            <w:tcW w:w="1393" w:type="dxa"/>
            <w:noWrap/>
            <w:hideMark/>
          </w:tcPr>
          <w:p w14:paraId="1C1682D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05:07:24.781</w:t>
            </w:r>
          </w:p>
        </w:tc>
        <w:tc>
          <w:tcPr>
            <w:tcW w:w="805" w:type="dxa"/>
            <w:noWrap/>
            <w:hideMark/>
          </w:tcPr>
          <w:p w14:paraId="26A73F3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7931D0A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854</w:t>
            </w:r>
          </w:p>
        </w:tc>
        <w:tc>
          <w:tcPr>
            <w:tcW w:w="1016" w:type="dxa"/>
            <w:noWrap/>
            <w:hideMark/>
          </w:tcPr>
          <w:p w14:paraId="071EEA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846</w:t>
            </w:r>
          </w:p>
        </w:tc>
        <w:tc>
          <w:tcPr>
            <w:tcW w:w="1216" w:type="dxa"/>
            <w:noWrap/>
            <w:hideMark/>
          </w:tcPr>
          <w:p w14:paraId="482509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1E9C99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78B048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B6D8415" w14:textId="77777777" w:rsidTr="000A0551">
        <w:trPr>
          <w:divId w:val="48189264"/>
          <w:trHeight w:val="300"/>
        </w:trPr>
        <w:tc>
          <w:tcPr>
            <w:tcW w:w="769" w:type="dxa"/>
            <w:noWrap/>
            <w:hideMark/>
          </w:tcPr>
          <w:p w14:paraId="441D613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175</w:t>
            </w:r>
          </w:p>
        </w:tc>
        <w:tc>
          <w:tcPr>
            <w:tcW w:w="1393" w:type="dxa"/>
            <w:noWrap/>
            <w:hideMark/>
          </w:tcPr>
          <w:p w14:paraId="3628755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05:07:24.883</w:t>
            </w:r>
          </w:p>
        </w:tc>
        <w:tc>
          <w:tcPr>
            <w:tcW w:w="805" w:type="dxa"/>
            <w:noWrap/>
            <w:hideMark/>
          </w:tcPr>
          <w:p w14:paraId="492B7B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43E18B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7D4670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1258D62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4DB43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7AB20B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FF9A5BF" w14:textId="77777777" w:rsidTr="000A0551">
        <w:trPr>
          <w:divId w:val="48189264"/>
          <w:trHeight w:val="300"/>
        </w:trPr>
        <w:tc>
          <w:tcPr>
            <w:tcW w:w="769" w:type="dxa"/>
            <w:noWrap/>
            <w:hideMark/>
          </w:tcPr>
          <w:p w14:paraId="5370DCB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176</w:t>
            </w:r>
          </w:p>
        </w:tc>
        <w:tc>
          <w:tcPr>
            <w:tcW w:w="1393" w:type="dxa"/>
            <w:noWrap/>
            <w:hideMark/>
          </w:tcPr>
          <w:p w14:paraId="2BCF3B9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05:07:24.985</w:t>
            </w:r>
          </w:p>
        </w:tc>
        <w:tc>
          <w:tcPr>
            <w:tcW w:w="805" w:type="dxa"/>
            <w:noWrap/>
            <w:hideMark/>
          </w:tcPr>
          <w:p w14:paraId="482D8F5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16E07F4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3D809B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09DA07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5EB8D5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73E840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850F88B" w14:textId="77777777" w:rsidTr="000A0551">
        <w:trPr>
          <w:divId w:val="48189264"/>
          <w:trHeight w:val="300"/>
        </w:trPr>
        <w:tc>
          <w:tcPr>
            <w:tcW w:w="769" w:type="dxa"/>
            <w:noWrap/>
            <w:hideMark/>
          </w:tcPr>
          <w:p w14:paraId="17585D5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177</w:t>
            </w:r>
          </w:p>
        </w:tc>
        <w:tc>
          <w:tcPr>
            <w:tcW w:w="1393" w:type="dxa"/>
            <w:noWrap/>
            <w:hideMark/>
          </w:tcPr>
          <w:p w14:paraId="34019AF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05:07:25.121</w:t>
            </w:r>
          </w:p>
        </w:tc>
        <w:tc>
          <w:tcPr>
            <w:tcW w:w="805" w:type="dxa"/>
            <w:noWrap/>
            <w:hideMark/>
          </w:tcPr>
          <w:p w14:paraId="3CA3A1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C6CBB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226FAA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30EFF0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3B705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F526D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2370697" w14:textId="77777777" w:rsidTr="000A0551">
        <w:trPr>
          <w:divId w:val="48189264"/>
          <w:trHeight w:val="300"/>
        </w:trPr>
        <w:tc>
          <w:tcPr>
            <w:tcW w:w="769" w:type="dxa"/>
            <w:noWrap/>
            <w:hideMark/>
          </w:tcPr>
          <w:p w14:paraId="455BAA3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178</w:t>
            </w:r>
          </w:p>
        </w:tc>
        <w:tc>
          <w:tcPr>
            <w:tcW w:w="1393" w:type="dxa"/>
            <w:noWrap/>
            <w:hideMark/>
          </w:tcPr>
          <w:p w14:paraId="689EB3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05:07:25.222</w:t>
            </w:r>
          </w:p>
        </w:tc>
        <w:tc>
          <w:tcPr>
            <w:tcW w:w="805" w:type="dxa"/>
            <w:noWrap/>
            <w:hideMark/>
          </w:tcPr>
          <w:p w14:paraId="2B55A7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1003CF3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7D3259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0FA1B8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9B88E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832DC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134CF4FF" w14:textId="77777777" w:rsidTr="000A0551">
        <w:trPr>
          <w:divId w:val="48189264"/>
          <w:trHeight w:val="300"/>
        </w:trPr>
        <w:tc>
          <w:tcPr>
            <w:tcW w:w="769" w:type="dxa"/>
            <w:noWrap/>
            <w:hideMark/>
          </w:tcPr>
          <w:p w14:paraId="4404BC2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179</w:t>
            </w:r>
          </w:p>
        </w:tc>
        <w:tc>
          <w:tcPr>
            <w:tcW w:w="1393" w:type="dxa"/>
            <w:noWrap/>
            <w:hideMark/>
          </w:tcPr>
          <w:p w14:paraId="04B3E4C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05:07:25.324</w:t>
            </w:r>
          </w:p>
        </w:tc>
        <w:tc>
          <w:tcPr>
            <w:tcW w:w="805" w:type="dxa"/>
            <w:noWrap/>
            <w:hideMark/>
          </w:tcPr>
          <w:p w14:paraId="045CD6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88D75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65E8B2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2B07A4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06152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609A1C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33077975" w14:textId="77777777" w:rsidTr="000A0551">
        <w:trPr>
          <w:divId w:val="48189264"/>
          <w:trHeight w:val="300"/>
        </w:trPr>
        <w:tc>
          <w:tcPr>
            <w:tcW w:w="769" w:type="dxa"/>
            <w:noWrap/>
            <w:hideMark/>
          </w:tcPr>
          <w:p w14:paraId="0A5FA3E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180</w:t>
            </w:r>
          </w:p>
        </w:tc>
        <w:tc>
          <w:tcPr>
            <w:tcW w:w="1393" w:type="dxa"/>
            <w:noWrap/>
            <w:hideMark/>
          </w:tcPr>
          <w:p w14:paraId="12203A9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05:07:25.426</w:t>
            </w:r>
          </w:p>
        </w:tc>
        <w:tc>
          <w:tcPr>
            <w:tcW w:w="805" w:type="dxa"/>
            <w:noWrap/>
            <w:hideMark/>
          </w:tcPr>
          <w:p w14:paraId="7973E8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EB7D5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1D79CF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6526BF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88613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AA6FB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A3FD401" w14:textId="77777777" w:rsidTr="000A0551">
        <w:trPr>
          <w:divId w:val="48189264"/>
          <w:trHeight w:val="300"/>
        </w:trPr>
        <w:tc>
          <w:tcPr>
            <w:tcW w:w="769" w:type="dxa"/>
            <w:noWrap/>
            <w:hideMark/>
          </w:tcPr>
          <w:p w14:paraId="40CB4B9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181</w:t>
            </w:r>
          </w:p>
        </w:tc>
        <w:tc>
          <w:tcPr>
            <w:tcW w:w="1393" w:type="dxa"/>
            <w:noWrap/>
            <w:hideMark/>
          </w:tcPr>
          <w:p w14:paraId="521F50F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05:07:25.527</w:t>
            </w:r>
          </w:p>
        </w:tc>
        <w:tc>
          <w:tcPr>
            <w:tcW w:w="805" w:type="dxa"/>
            <w:noWrap/>
            <w:hideMark/>
          </w:tcPr>
          <w:p w14:paraId="167128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E1D80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1CD6F0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7CD969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5F572B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543E04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6108A8B4" w14:textId="77777777" w:rsidTr="000A0551">
        <w:trPr>
          <w:divId w:val="48189264"/>
          <w:trHeight w:val="300"/>
        </w:trPr>
        <w:tc>
          <w:tcPr>
            <w:tcW w:w="769" w:type="dxa"/>
            <w:noWrap/>
            <w:hideMark/>
          </w:tcPr>
          <w:p w14:paraId="2DB50FF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182</w:t>
            </w:r>
          </w:p>
        </w:tc>
        <w:tc>
          <w:tcPr>
            <w:tcW w:w="1393" w:type="dxa"/>
            <w:noWrap/>
            <w:hideMark/>
          </w:tcPr>
          <w:p w14:paraId="16325C4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05:07:25.629</w:t>
            </w:r>
          </w:p>
        </w:tc>
        <w:tc>
          <w:tcPr>
            <w:tcW w:w="805" w:type="dxa"/>
            <w:noWrap/>
            <w:hideMark/>
          </w:tcPr>
          <w:p w14:paraId="250A2E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12A820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853</w:t>
            </w:r>
          </w:p>
        </w:tc>
        <w:tc>
          <w:tcPr>
            <w:tcW w:w="1016" w:type="dxa"/>
            <w:noWrap/>
            <w:hideMark/>
          </w:tcPr>
          <w:p w14:paraId="56F1BE1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841</w:t>
            </w:r>
          </w:p>
        </w:tc>
        <w:tc>
          <w:tcPr>
            <w:tcW w:w="1216" w:type="dxa"/>
            <w:noWrap/>
            <w:hideMark/>
          </w:tcPr>
          <w:p w14:paraId="131611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6CB29E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B7B376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605274E" w14:textId="77777777" w:rsidTr="000A0551">
        <w:trPr>
          <w:divId w:val="48189264"/>
          <w:trHeight w:val="300"/>
        </w:trPr>
        <w:tc>
          <w:tcPr>
            <w:tcW w:w="769" w:type="dxa"/>
            <w:noWrap/>
            <w:hideMark/>
          </w:tcPr>
          <w:p w14:paraId="243CF62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183</w:t>
            </w:r>
          </w:p>
        </w:tc>
        <w:tc>
          <w:tcPr>
            <w:tcW w:w="1393" w:type="dxa"/>
            <w:noWrap/>
            <w:hideMark/>
          </w:tcPr>
          <w:p w14:paraId="51BB29A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05:07:25.731</w:t>
            </w:r>
          </w:p>
        </w:tc>
        <w:tc>
          <w:tcPr>
            <w:tcW w:w="805" w:type="dxa"/>
            <w:noWrap/>
            <w:hideMark/>
          </w:tcPr>
          <w:p w14:paraId="143ABB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1005" w:type="dxa"/>
            <w:noWrap/>
            <w:hideMark/>
          </w:tcPr>
          <w:p w14:paraId="2C4914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0AA60C5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830</w:t>
            </w:r>
          </w:p>
        </w:tc>
        <w:tc>
          <w:tcPr>
            <w:tcW w:w="1216" w:type="dxa"/>
            <w:noWrap/>
            <w:hideMark/>
          </w:tcPr>
          <w:p w14:paraId="1F3412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E10DD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813AD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E76FF1F" w14:textId="77777777" w:rsidTr="000A0551">
        <w:trPr>
          <w:divId w:val="48189264"/>
          <w:trHeight w:val="300"/>
        </w:trPr>
        <w:tc>
          <w:tcPr>
            <w:tcW w:w="769" w:type="dxa"/>
            <w:noWrap/>
            <w:hideMark/>
          </w:tcPr>
          <w:p w14:paraId="4EC1C7F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184</w:t>
            </w:r>
          </w:p>
        </w:tc>
        <w:tc>
          <w:tcPr>
            <w:tcW w:w="1393" w:type="dxa"/>
            <w:noWrap/>
            <w:hideMark/>
          </w:tcPr>
          <w:p w14:paraId="7B21D08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05:07:25.833</w:t>
            </w:r>
          </w:p>
        </w:tc>
        <w:tc>
          <w:tcPr>
            <w:tcW w:w="805" w:type="dxa"/>
            <w:noWrap/>
            <w:hideMark/>
          </w:tcPr>
          <w:p w14:paraId="5B4AD8C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16A90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50317D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159755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7A9B78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3975FC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95771E1" w14:textId="77777777" w:rsidTr="000A0551">
        <w:trPr>
          <w:divId w:val="48189264"/>
          <w:trHeight w:val="300"/>
        </w:trPr>
        <w:tc>
          <w:tcPr>
            <w:tcW w:w="769" w:type="dxa"/>
            <w:noWrap/>
            <w:hideMark/>
          </w:tcPr>
          <w:p w14:paraId="3626559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185</w:t>
            </w:r>
          </w:p>
        </w:tc>
        <w:tc>
          <w:tcPr>
            <w:tcW w:w="1393" w:type="dxa"/>
            <w:noWrap/>
            <w:hideMark/>
          </w:tcPr>
          <w:p w14:paraId="77ADD86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05:07:25.935</w:t>
            </w:r>
          </w:p>
        </w:tc>
        <w:tc>
          <w:tcPr>
            <w:tcW w:w="805" w:type="dxa"/>
            <w:noWrap/>
            <w:hideMark/>
          </w:tcPr>
          <w:p w14:paraId="63546F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956455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3DAEF2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7B9CAE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9133C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20EB5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A106951" w14:textId="77777777" w:rsidTr="000A0551">
        <w:trPr>
          <w:divId w:val="48189264"/>
          <w:trHeight w:val="300"/>
        </w:trPr>
        <w:tc>
          <w:tcPr>
            <w:tcW w:w="769" w:type="dxa"/>
            <w:noWrap/>
            <w:hideMark/>
          </w:tcPr>
          <w:p w14:paraId="2AB8C38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186</w:t>
            </w:r>
          </w:p>
        </w:tc>
        <w:tc>
          <w:tcPr>
            <w:tcW w:w="1393" w:type="dxa"/>
            <w:noWrap/>
            <w:hideMark/>
          </w:tcPr>
          <w:p w14:paraId="0D3185A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05:07:26.071</w:t>
            </w:r>
          </w:p>
        </w:tc>
        <w:tc>
          <w:tcPr>
            <w:tcW w:w="805" w:type="dxa"/>
            <w:noWrap/>
            <w:hideMark/>
          </w:tcPr>
          <w:p w14:paraId="3FE23F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59E68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091A12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48424C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F34DE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0A4DE9D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3509D7BC" w14:textId="77777777" w:rsidTr="000A0551">
        <w:trPr>
          <w:divId w:val="48189264"/>
          <w:trHeight w:val="300"/>
        </w:trPr>
        <w:tc>
          <w:tcPr>
            <w:tcW w:w="769" w:type="dxa"/>
            <w:noWrap/>
            <w:hideMark/>
          </w:tcPr>
          <w:p w14:paraId="12A5399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187</w:t>
            </w:r>
          </w:p>
        </w:tc>
        <w:tc>
          <w:tcPr>
            <w:tcW w:w="1393" w:type="dxa"/>
            <w:noWrap/>
            <w:hideMark/>
          </w:tcPr>
          <w:p w14:paraId="679E542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05:07:26.173</w:t>
            </w:r>
          </w:p>
        </w:tc>
        <w:tc>
          <w:tcPr>
            <w:tcW w:w="805" w:type="dxa"/>
            <w:noWrap/>
            <w:hideMark/>
          </w:tcPr>
          <w:p w14:paraId="400F4C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5ED75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21D447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67D9E5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D1A0C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B4DDC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D90284A" w14:textId="77777777" w:rsidTr="000A0551">
        <w:trPr>
          <w:divId w:val="48189264"/>
          <w:trHeight w:val="300"/>
        </w:trPr>
        <w:tc>
          <w:tcPr>
            <w:tcW w:w="769" w:type="dxa"/>
            <w:noWrap/>
            <w:hideMark/>
          </w:tcPr>
          <w:p w14:paraId="55A605A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188</w:t>
            </w:r>
          </w:p>
        </w:tc>
        <w:tc>
          <w:tcPr>
            <w:tcW w:w="1393" w:type="dxa"/>
            <w:noWrap/>
            <w:hideMark/>
          </w:tcPr>
          <w:p w14:paraId="5D331CD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05:07:26.275</w:t>
            </w:r>
          </w:p>
        </w:tc>
        <w:tc>
          <w:tcPr>
            <w:tcW w:w="805" w:type="dxa"/>
            <w:noWrap/>
            <w:hideMark/>
          </w:tcPr>
          <w:p w14:paraId="0CE69A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926</w:t>
            </w:r>
          </w:p>
        </w:tc>
        <w:tc>
          <w:tcPr>
            <w:tcW w:w="1005" w:type="dxa"/>
            <w:noWrap/>
            <w:hideMark/>
          </w:tcPr>
          <w:p w14:paraId="05C13E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6195B0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837</w:t>
            </w:r>
          </w:p>
        </w:tc>
        <w:tc>
          <w:tcPr>
            <w:tcW w:w="1216" w:type="dxa"/>
            <w:noWrap/>
            <w:hideMark/>
          </w:tcPr>
          <w:p w14:paraId="46AE6BB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5D1CB8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4C78B3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54235D7B" w14:textId="77777777" w:rsidTr="000A0551">
        <w:trPr>
          <w:divId w:val="48189264"/>
          <w:trHeight w:val="300"/>
        </w:trPr>
        <w:tc>
          <w:tcPr>
            <w:tcW w:w="769" w:type="dxa"/>
            <w:noWrap/>
            <w:hideMark/>
          </w:tcPr>
          <w:p w14:paraId="2E6681F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189</w:t>
            </w:r>
          </w:p>
        </w:tc>
        <w:tc>
          <w:tcPr>
            <w:tcW w:w="1393" w:type="dxa"/>
            <w:noWrap/>
            <w:hideMark/>
          </w:tcPr>
          <w:p w14:paraId="2D93B2F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05:07:26.377</w:t>
            </w:r>
          </w:p>
        </w:tc>
        <w:tc>
          <w:tcPr>
            <w:tcW w:w="805" w:type="dxa"/>
            <w:noWrap/>
            <w:hideMark/>
          </w:tcPr>
          <w:p w14:paraId="1645CB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0EA3A8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3776C7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62C1B9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55A141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264C31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DCF0D5C" w14:textId="77777777" w:rsidTr="000A0551">
        <w:trPr>
          <w:divId w:val="48189264"/>
          <w:trHeight w:val="300"/>
        </w:trPr>
        <w:tc>
          <w:tcPr>
            <w:tcW w:w="769" w:type="dxa"/>
            <w:noWrap/>
            <w:hideMark/>
          </w:tcPr>
          <w:p w14:paraId="6BC62D7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190</w:t>
            </w:r>
          </w:p>
        </w:tc>
        <w:tc>
          <w:tcPr>
            <w:tcW w:w="1393" w:type="dxa"/>
            <w:noWrap/>
            <w:hideMark/>
          </w:tcPr>
          <w:p w14:paraId="2CCB431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05:07:26.479</w:t>
            </w:r>
          </w:p>
        </w:tc>
        <w:tc>
          <w:tcPr>
            <w:tcW w:w="805" w:type="dxa"/>
            <w:noWrap/>
            <w:hideMark/>
          </w:tcPr>
          <w:p w14:paraId="0CDA86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3661FE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6875BD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07F862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FD52E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06A6C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A6F1C0B" w14:textId="77777777" w:rsidTr="000A0551">
        <w:trPr>
          <w:divId w:val="48189264"/>
          <w:trHeight w:val="300"/>
        </w:trPr>
        <w:tc>
          <w:tcPr>
            <w:tcW w:w="769" w:type="dxa"/>
            <w:noWrap/>
            <w:hideMark/>
          </w:tcPr>
          <w:p w14:paraId="7B4041E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191</w:t>
            </w:r>
          </w:p>
        </w:tc>
        <w:tc>
          <w:tcPr>
            <w:tcW w:w="1393" w:type="dxa"/>
            <w:noWrap/>
            <w:hideMark/>
          </w:tcPr>
          <w:p w14:paraId="6B2C758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05:07:26.581</w:t>
            </w:r>
          </w:p>
        </w:tc>
        <w:tc>
          <w:tcPr>
            <w:tcW w:w="805" w:type="dxa"/>
            <w:noWrap/>
            <w:hideMark/>
          </w:tcPr>
          <w:p w14:paraId="23A5DB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CD3D9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64628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5C7F9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111004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E7C1C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0088A841" w14:textId="77777777" w:rsidTr="000A0551">
        <w:trPr>
          <w:divId w:val="48189264"/>
          <w:trHeight w:val="300"/>
        </w:trPr>
        <w:tc>
          <w:tcPr>
            <w:tcW w:w="769" w:type="dxa"/>
            <w:noWrap/>
            <w:hideMark/>
          </w:tcPr>
          <w:p w14:paraId="4393D1A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192</w:t>
            </w:r>
          </w:p>
        </w:tc>
        <w:tc>
          <w:tcPr>
            <w:tcW w:w="1393" w:type="dxa"/>
            <w:noWrap/>
            <w:hideMark/>
          </w:tcPr>
          <w:p w14:paraId="18DFA11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05:07:26.682</w:t>
            </w:r>
          </w:p>
        </w:tc>
        <w:tc>
          <w:tcPr>
            <w:tcW w:w="805" w:type="dxa"/>
            <w:noWrap/>
            <w:hideMark/>
          </w:tcPr>
          <w:p w14:paraId="563458A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925</w:t>
            </w:r>
          </w:p>
        </w:tc>
        <w:tc>
          <w:tcPr>
            <w:tcW w:w="1005" w:type="dxa"/>
            <w:noWrap/>
            <w:hideMark/>
          </w:tcPr>
          <w:p w14:paraId="313AFD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3F0F8B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840</w:t>
            </w:r>
          </w:p>
        </w:tc>
        <w:tc>
          <w:tcPr>
            <w:tcW w:w="1216" w:type="dxa"/>
            <w:noWrap/>
            <w:hideMark/>
          </w:tcPr>
          <w:p w14:paraId="52712DE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3A006E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D8DB5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1D78A179" w14:textId="77777777" w:rsidTr="000A0551">
        <w:trPr>
          <w:divId w:val="48189264"/>
          <w:trHeight w:val="300"/>
        </w:trPr>
        <w:tc>
          <w:tcPr>
            <w:tcW w:w="769" w:type="dxa"/>
            <w:noWrap/>
            <w:hideMark/>
          </w:tcPr>
          <w:p w14:paraId="15AB7BB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193</w:t>
            </w:r>
          </w:p>
        </w:tc>
        <w:tc>
          <w:tcPr>
            <w:tcW w:w="1393" w:type="dxa"/>
            <w:noWrap/>
            <w:hideMark/>
          </w:tcPr>
          <w:p w14:paraId="6EB5D48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05:07:26.783</w:t>
            </w:r>
          </w:p>
        </w:tc>
        <w:tc>
          <w:tcPr>
            <w:tcW w:w="805" w:type="dxa"/>
            <w:noWrap/>
            <w:hideMark/>
          </w:tcPr>
          <w:p w14:paraId="50A620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924</w:t>
            </w:r>
          </w:p>
        </w:tc>
        <w:tc>
          <w:tcPr>
            <w:tcW w:w="1005" w:type="dxa"/>
            <w:noWrap/>
            <w:hideMark/>
          </w:tcPr>
          <w:p w14:paraId="103DC45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016" w:type="dxa"/>
            <w:noWrap/>
            <w:hideMark/>
          </w:tcPr>
          <w:p w14:paraId="2CA1CB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832</w:t>
            </w:r>
          </w:p>
        </w:tc>
        <w:tc>
          <w:tcPr>
            <w:tcW w:w="1216" w:type="dxa"/>
            <w:noWrap/>
            <w:hideMark/>
          </w:tcPr>
          <w:p w14:paraId="560A65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75A563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4E417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6623D577" w14:textId="77777777" w:rsidTr="000A0551">
        <w:trPr>
          <w:divId w:val="48189264"/>
          <w:trHeight w:val="300"/>
        </w:trPr>
        <w:tc>
          <w:tcPr>
            <w:tcW w:w="769" w:type="dxa"/>
            <w:noWrap/>
            <w:hideMark/>
          </w:tcPr>
          <w:p w14:paraId="37D755A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194</w:t>
            </w:r>
          </w:p>
        </w:tc>
        <w:tc>
          <w:tcPr>
            <w:tcW w:w="1393" w:type="dxa"/>
            <w:noWrap/>
            <w:hideMark/>
          </w:tcPr>
          <w:p w14:paraId="5AFDD86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05:07:26.885</w:t>
            </w:r>
          </w:p>
        </w:tc>
        <w:tc>
          <w:tcPr>
            <w:tcW w:w="805" w:type="dxa"/>
            <w:noWrap/>
            <w:hideMark/>
          </w:tcPr>
          <w:p w14:paraId="576502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591708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63AD71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0FDC06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7B2C3D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B34DD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15A2C62" w14:textId="77777777" w:rsidTr="000A0551">
        <w:trPr>
          <w:divId w:val="48189264"/>
          <w:trHeight w:val="300"/>
        </w:trPr>
        <w:tc>
          <w:tcPr>
            <w:tcW w:w="769" w:type="dxa"/>
            <w:noWrap/>
            <w:hideMark/>
          </w:tcPr>
          <w:p w14:paraId="07C12A7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195</w:t>
            </w:r>
          </w:p>
        </w:tc>
        <w:tc>
          <w:tcPr>
            <w:tcW w:w="1393" w:type="dxa"/>
            <w:noWrap/>
            <w:hideMark/>
          </w:tcPr>
          <w:p w14:paraId="188626B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05:07:26.987</w:t>
            </w:r>
          </w:p>
        </w:tc>
        <w:tc>
          <w:tcPr>
            <w:tcW w:w="805" w:type="dxa"/>
            <w:noWrap/>
            <w:hideMark/>
          </w:tcPr>
          <w:p w14:paraId="6D870E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949</w:t>
            </w:r>
          </w:p>
        </w:tc>
        <w:tc>
          <w:tcPr>
            <w:tcW w:w="1005" w:type="dxa"/>
            <w:noWrap/>
            <w:hideMark/>
          </w:tcPr>
          <w:p w14:paraId="7144E3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016" w:type="dxa"/>
            <w:noWrap/>
            <w:hideMark/>
          </w:tcPr>
          <w:p w14:paraId="7AD1CD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5DBD0C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954</w:t>
            </w:r>
          </w:p>
        </w:tc>
        <w:tc>
          <w:tcPr>
            <w:tcW w:w="772" w:type="dxa"/>
            <w:noWrap/>
            <w:hideMark/>
          </w:tcPr>
          <w:p w14:paraId="1F931B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995C2A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5530435" w14:textId="77777777" w:rsidTr="000A0551">
        <w:trPr>
          <w:divId w:val="48189264"/>
          <w:trHeight w:val="300"/>
        </w:trPr>
        <w:tc>
          <w:tcPr>
            <w:tcW w:w="769" w:type="dxa"/>
            <w:noWrap/>
            <w:hideMark/>
          </w:tcPr>
          <w:p w14:paraId="6B6574A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196</w:t>
            </w:r>
          </w:p>
        </w:tc>
        <w:tc>
          <w:tcPr>
            <w:tcW w:w="1393" w:type="dxa"/>
            <w:noWrap/>
            <w:hideMark/>
          </w:tcPr>
          <w:p w14:paraId="2E392EB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05:07:27.123</w:t>
            </w:r>
          </w:p>
        </w:tc>
        <w:tc>
          <w:tcPr>
            <w:tcW w:w="805" w:type="dxa"/>
            <w:noWrap/>
            <w:hideMark/>
          </w:tcPr>
          <w:p w14:paraId="62C118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940</w:t>
            </w:r>
          </w:p>
        </w:tc>
        <w:tc>
          <w:tcPr>
            <w:tcW w:w="1005" w:type="dxa"/>
            <w:noWrap/>
            <w:hideMark/>
          </w:tcPr>
          <w:p w14:paraId="24CBB1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016" w:type="dxa"/>
            <w:noWrap/>
            <w:hideMark/>
          </w:tcPr>
          <w:p w14:paraId="355718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69438F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946</w:t>
            </w:r>
          </w:p>
        </w:tc>
        <w:tc>
          <w:tcPr>
            <w:tcW w:w="772" w:type="dxa"/>
            <w:noWrap/>
            <w:hideMark/>
          </w:tcPr>
          <w:p w14:paraId="320735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9A4761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C6CA09A" w14:textId="77777777" w:rsidTr="000A0551">
        <w:trPr>
          <w:divId w:val="48189264"/>
          <w:trHeight w:val="300"/>
        </w:trPr>
        <w:tc>
          <w:tcPr>
            <w:tcW w:w="769" w:type="dxa"/>
            <w:noWrap/>
            <w:hideMark/>
          </w:tcPr>
          <w:p w14:paraId="2CD5336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197</w:t>
            </w:r>
          </w:p>
        </w:tc>
        <w:tc>
          <w:tcPr>
            <w:tcW w:w="1393" w:type="dxa"/>
            <w:noWrap/>
            <w:hideMark/>
          </w:tcPr>
          <w:p w14:paraId="0A21E19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05:07:27.225</w:t>
            </w:r>
          </w:p>
        </w:tc>
        <w:tc>
          <w:tcPr>
            <w:tcW w:w="805" w:type="dxa"/>
            <w:noWrap/>
            <w:hideMark/>
          </w:tcPr>
          <w:p w14:paraId="50D747C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6DE957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2BCC3BB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551C38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942</w:t>
            </w:r>
          </w:p>
        </w:tc>
        <w:tc>
          <w:tcPr>
            <w:tcW w:w="772" w:type="dxa"/>
            <w:noWrap/>
            <w:hideMark/>
          </w:tcPr>
          <w:p w14:paraId="6A9FCC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F6BFA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9B38BEF" w14:textId="77777777" w:rsidTr="000A0551">
        <w:trPr>
          <w:divId w:val="48189264"/>
          <w:trHeight w:val="300"/>
        </w:trPr>
        <w:tc>
          <w:tcPr>
            <w:tcW w:w="769" w:type="dxa"/>
            <w:noWrap/>
            <w:hideMark/>
          </w:tcPr>
          <w:p w14:paraId="2E59F9A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198</w:t>
            </w:r>
          </w:p>
        </w:tc>
        <w:tc>
          <w:tcPr>
            <w:tcW w:w="1393" w:type="dxa"/>
            <w:noWrap/>
            <w:hideMark/>
          </w:tcPr>
          <w:p w14:paraId="4CCA6C7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05:07:27.671</w:t>
            </w:r>
          </w:p>
        </w:tc>
        <w:tc>
          <w:tcPr>
            <w:tcW w:w="805" w:type="dxa"/>
            <w:noWrap/>
            <w:hideMark/>
          </w:tcPr>
          <w:p w14:paraId="0CB0801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A2F41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320320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3D0406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79BA1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89290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7422CAED" w14:textId="77777777" w:rsidTr="000A0551">
        <w:trPr>
          <w:divId w:val="48189264"/>
          <w:trHeight w:val="300"/>
        </w:trPr>
        <w:tc>
          <w:tcPr>
            <w:tcW w:w="769" w:type="dxa"/>
            <w:noWrap/>
            <w:hideMark/>
          </w:tcPr>
          <w:p w14:paraId="080C36A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199</w:t>
            </w:r>
          </w:p>
        </w:tc>
        <w:tc>
          <w:tcPr>
            <w:tcW w:w="1393" w:type="dxa"/>
            <w:noWrap/>
            <w:hideMark/>
          </w:tcPr>
          <w:p w14:paraId="57987A0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05:07:27.773</w:t>
            </w:r>
          </w:p>
        </w:tc>
        <w:tc>
          <w:tcPr>
            <w:tcW w:w="805" w:type="dxa"/>
            <w:noWrap/>
            <w:hideMark/>
          </w:tcPr>
          <w:p w14:paraId="0F8F547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08A70F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BF7435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27DE96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C62EA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9B9B3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227DC884" w14:textId="77777777" w:rsidTr="000A0551">
        <w:trPr>
          <w:divId w:val="48189264"/>
          <w:trHeight w:val="300"/>
        </w:trPr>
        <w:tc>
          <w:tcPr>
            <w:tcW w:w="769" w:type="dxa"/>
            <w:noWrap/>
            <w:hideMark/>
          </w:tcPr>
          <w:p w14:paraId="75CFE59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199</w:t>
            </w:r>
          </w:p>
        </w:tc>
        <w:tc>
          <w:tcPr>
            <w:tcW w:w="1393" w:type="dxa"/>
            <w:noWrap/>
            <w:hideMark/>
          </w:tcPr>
          <w:p w14:paraId="43A90AF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05:07:27.982</w:t>
            </w:r>
          </w:p>
        </w:tc>
        <w:tc>
          <w:tcPr>
            <w:tcW w:w="805" w:type="dxa"/>
            <w:noWrap/>
            <w:hideMark/>
          </w:tcPr>
          <w:p w14:paraId="47163F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925</w:t>
            </w:r>
          </w:p>
        </w:tc>
        <w:tc>
          <w:tcPr>
            <w:tcW w:w="1005" w:type="dxa"/>
            <w:noWrap/>
            <w:hideMark/>
          </w:tcPr>
          <w:p w14:paraId="3B80C4E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560FC6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840</w:t>
            </w:r>
          </w:p>
        </w:tc>
        <w:tc>
          <w:tcPr>
            <w:tcW w:w="1216" w:type="dxa"/>
            <w:noWrap/>
            <w:hideMark/>
          </w:tcPr>
          <w:p w14:paraId="36405B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429283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9D098A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bl>
    <w:p w14:paraId="6EEF8958" w14:textId="1B8AAB70" w:rsidR="000A0551" w:rsidRPr="0033182C" w:rsidRDefault="000A0551" w:rsidP="0033182C">
      <w:pPr>
        <w:pStyle w:val="Caption"/>
        <w:keepNext/>
        <w:spacing w:after="0"/>
        <w:rPr>
          <w:rFonts w:cs="Times New Roman"/>
        </w:rPr>
      </w:pPr>
    </w:p>
    <w:p w14:paraId="125D5972" w14:textId="636133BE" w:rsidR="0033182C" w:rsidRPr="0033182C" w:rsidRDefault="0033182C" w:rsidP="0033182C">
      <w:pPr>
        <w:pStyle w:val="Caption"/>
        <w:keepNext/>
        <w:jc w:val="center"/>
        <w:divId w:val="720711851"/>
        <w:rPr>
          <w:rFonts w:cs="Times New Roman"/>
          <w:color w:val="auto"/>
          <w:sz w:val="22"/>
        </w:rPr>
      </w:pPr>
      <w:bookmarkStart w:id="12112" w:name="_Toc23881748"/>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F</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2</w:t>
      </w:r>
      <w:r w:rsidR="000367FF">
        <w:rPr>
          <w:rFonts w:cs="Times New Roman"/>
          <w:i w:val="0"/>
          <w:color w:val="auto"/>
          <w:sz w:val="22"/>
        </w:rPr>
        <w:fldChar w:fldCharType="end"/>
      </w:r>
      <w:r w:rsidRPr="0033182C">
        <w:rPr>
          <w:rFonts w:cs="Times New Roman"/>
          <w:i w:val="0"/>
          <w:color w:val="auto"/>
          <w:sz w:val="22"/>
        </w:rPr>
        <w:t xml:space="preserve"> Hasil Pengujian Dengan Metode </w:t>
      </w:r>
      <w:r w:rsidRPr="0033182C">
        <w:rPr>
          <w:rFonts w:cs="Times New Roman"/>
          <w:color w:val="auto"/>
          <w:sz w:val="22"/>
        </w:rPr>
        <w:t>Fuzzy</w:t>
      </w:r>
      <w:bookmarkEnd w:id="12112"/>
    </w:p>
    <w:tbl>
      <w:tblPr>
        <w:tblStyle w:val="TableGrid"/>
        <w:tblW w:w="7868" w:type="dxa"/>
        <w:tblLook w:val="04A0" w:firstRow="1" w:lastRow="0" w:firstColumn="1" w:lastColumn="0" w:noHBand="0" w:noVBand="1"/>
      </w:tblPr>
      <w:tblGrid>
        <w:gridCol w:w="769"/>
        <w:gridCol w:w="1393"/>
        <w:gridCol w:w="595"/>
        <w:gridCol w:w="210"/>
        <w:gridCol w:w="341"/>
        <w:gridCol w:w="583"/>
        <w:gridCol w:w="81"/>
        <w:gridCol w:w="494"/>
        <w:gridCol w:w="522"/>
        <w:gridCol w:w="54"/>
        <w:gridCol w:w="612"/>
        <w:gridCol w:w="550"/>
        <w:gridCol w:w="530"/>
        <w:gridCol w:w="242"/>
        <w:gridCol w:w="861"/>
        <w:gridCol w:w="31"/>
      </w:tblGrid>
      <w:tr w:rsidR="000A0551" w:rsidRPr="0033182C" w14:paraId="265AFEC4" w14:textId="77777777" w:rsidTr="005A46E0">
        <w:trPr>
          <w:divId w:val="720711851"/>
          <w:trHeight w:val="300"/>
        </w:trPr>
        <w:tc>
          <w:tcPr>
            <w:tcW w:w="769" w:type="dxa"/>
            <w:noWrap/>
            <w:hideMark/>
          </w:tcPr>
          <w:p w14:paraId="68D042CE"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iterasi</w:t>
            </w:r>
          </w:p>
        </w:tc>
        <w:tc>
          <w:tcPr>
            <w:tcW w:w="1393" w:type="dxa"/>
            <w:noWrap/>
            <w:hideMark/>
          </w:tcPr>
          <w:p w14:paraId="189FB5D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waktu</w:t>
            </w:r>
          </w:p>
        </w:tc>
        <w:tc>
          <w:tcPr>
            <w:tcW w:w="595" w:type="dxa"/>
            <w:noWrap/>
            <w:hideMark/>
          </w:tcPr>
          <w:p w14:paraId="420F2317" w14:textId="2E7997A1"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KiA</w:t>
            </w:r>
          </w:p>
        </w:tc>
        <w:tc>
          <w:tcPr>
            <w:tcW w:w="551" w:type="dxa"/>
            <w:gridSpan w:val="2"/>
            <w:noWrap/>
            <w:hideMark/>
          </w:tcPr>
          <w:p w14:paraId="59C1EF1D" w14:textId="3F82E56C"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KA</w:t>
            </w:r>
          </w:p>
        </w:tc>
        <w:tc>
          <w:tcPr>
            <w:tcW w:w="583" w:type="dxa"/>
            <w:noWrap/>
            <w:hideMark/>
          </w:tcPr>
          <w:p w14:paraId="7FFF097E" w14:textId="61182A81"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KiB</w:t>
            </w:r>
            <w:r w:rsidR="000A0551" w:rsidRPr="000A0551">
              <w:rPr>
                <w:rFonts w:eastAsia="Times New Roman" w:cs="Times New Roman"/>
                <w:color w:val="000000"/>
                <w:sz w:val="22"/>
              </w:rPr>
              <w:t xml:space="preserve"> </w:t>
            </w:r>
          </w:p>
        </w:tc>
        <w:tc>
          <w:tcPr>
            <w:tcW w:w="575" w:type="dxa"/>
            <w:gridSpan w:val="2"/>
            <w:noWrap/>
            <w:hideMark/>
          </w:tcPr>
          <w:p w14:paraId="761C1E6E" w14:textId="5FA2082F"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KB</w:t>
            </w:r>
          </w:p>
        </w:tc>
        <w:tc>
          <w:tcPr>
            <w:tcW w:w="576" w:type="dxa"/>
            <w:gridSpan w:val="2"/>
            <w:noWrap/>
            <w:hideMark/>
          </w:tcPr>
          <w:p w14:paraId="2FC86550" w14:textId="157919C9"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vert</w:t>
            </w:r>
          </w:p>
        </w:tc>
        <w:tc>
          <w:tcPr>
            <w:tcW w:w="612" w:type="dxa"/>
            <w:noWrap/>
            <w:hideMark/>
          </w:tcPr>
          <w:p w14:paraId="35E37193" w14:textId="0D29E451"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hor</w:t>
            </w:r>
            <w:r w:rsidRPr="0033182C">
              <w:rPr>
                <w:rFonts w:eastAsia="Times New Roman" w:cs="Times New Roman"/>
                <w:color w:val="000000"/>
                <w:sz w:val="22"/>
              </w:rPr>
              <w:t>z</w:t>
            </w:r>
          </w:p>
        </w:tc>
        <w:tc>
          <w:tcPr>
            <w:tcW w:w="1080" w:type="dxa"/>
            <w:gridSpan w:val="2"/>
            <w:noWrap/>
            <w:hideMark/>
          </w:tcPr>
          <w:p w14:paraId="7188E120"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elevasi</w:t>
            </w:r>
          </w:p>
        </w:tc>
        <w:tc>
          <w:tcPr>
            <w:tcW w:w="1134" w:type="dxa"/>
            <w:gridSpan w:val="3"/>
            <w:noWrap/>
            <w:hideMark/>
          </w:tcPr>
          <w:p w14:paraId="2B3188D4"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azimuth</w:t>
            </w:r>
          </w:p>
        </w:tc>
      </w:tr>
      <w:tr w:rsidR="000A0551" w:rsidRPr="0033182C" w14:paraId="7B27CB0D" w14:textId="77777777" w:rsidTr="005A46E0">
        <w:trPr>
          <w:divId w:val="720711851"/>
          <w:trHeight w:val="300"/>
        </w:trPr>
        <w:tc>
          <w:tcPr>
            <w:tcW w:w="769" w:type="dxa"/>
            <w:noWrap/>
            <w:hideMark/>
          </w:tcPr>
          <w:p w14:paraId="0BEC5F3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393" w:type="dxa"/>
            <w:noWrap/>
            <w:hideMark/>
          </w:tcPr>
          <w:p w14:paraId="060CF1A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16:04:30.151</w:t>
            </w:r>
          </w:p>
        </w:tc>
        <w:tc>
          <w:tcPr>
            <w:tcW w:w="595" w:type="dxa"/>
            <w:noWrap/>
            <w:hideMark/>
          </w:tcPr>
          <w:p w14:paraId="399E9FF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632</w:t>
            </w:r>
          </w:p>
        </w:tc>
        <w:tc>
          <w:tcPr>
            <w:tcW w:w="551" w:type="dxa"/>
            <w:gridSpan w:val="2"/>
            <w:noWrap/>
            <w:hideMark/>
          </w:tcPr>
          <w:p w14:paraId="156C28A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108</w:t>
            </w:r>
          </w:p>
        </w:tc>
        <w:tc>
          <w:tcPr>
            <w:tcW w:w="583" w:type="dxa"/>
            <w:noWrap/>
            <w:hideMark/>
          </w:tcPr>
          <w:p w14:paraId="715FE7D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607</w:t>
            </w:r>
          </w:p>
        </w:tc>
        <w:tc>
          <w:tcPr>
            <w:tcW w:w="575" w:type="dxa"/>
            <w:gridSpan w:val="2"/>
            <w:noWrap/>
            <w:hideMark/>
          </w:tcPr>
          <w:p w14:paraId="074E92F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242</w:t>
            </w:r>
          </w:p>
        </w:tc>
        <w:tc>
          <w:tcPr>
            <w:tcW w:w="576" w:type="dxa"/>
            <w:gridSpan w:val="2"/>
            <w:noWrap/>
            <w:hideMark/>
          </w:tcPr>
          <w:p w14:paraId="6C685EC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w:t>
            </w:r>
          </w:p>
        </w:tc>
        <w:tc>
          <w:tcPr>
            <w:tcW w:w="612" w:type="dxa"/>
            <w:noWrap/>
            <w:hideMark/>
          </w:tcPr>
          <w:p w14:paraId="7B07C9D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74D7DC2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55</w:t>
            </w:r>
          </w:p>
        </w:tc>
        <w:tc>
          <w:tcPr>
            <w:tcW w:w="1134" w:type="dxa"/>
            <w:gridSpan w:val="3"/>
            <w:noWrap/>
            <w:hideMark/>
          </w:tcPr>
          <w:p w14:paraId="1825BF4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170</w:t>
            </w:r>
          </w:p>
        </w:tc>
      </w:tr>
      <w:tr w:rsidR="000A0551" w:rsidRPr="0033182C" w14:paraId="4D595EC6" w14:textId="77777777" w:rsidTr="005A46E0">
        <w:trPr>
          <w:divId w:val="720711851"/>
          <w:trHeight w:val="300"/>
        </w:trPr>
        <w:tc>
          <w:tcPr>
            <w:tcW w:w="769" w:type="dxa"/>
            <w:noWrap/>
            <w:hideMark/>
          </w:tcPr>
          <w:p w14:paraId="40A59DC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1393" w:type="dxa"/>
            <w:noWrap/>
            <w:hideMark/>
          </w:tcPr>
          <w:p w14:paraId="2CA265B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16:04:30.457</w:t>
            </w:r>
          </w:p>
        </w:tc>
        <w:tc>
          <w:tcPr>
            <w:tcW w:w="595" w:type="dxa"/>
            <w:noWrap/>
            <w:hideMark/>
          </w:tcPr>
          <w:p w14:paraId="6D24B41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344</w:t>
            </w:r>
          </w:p>
        </w:tc>
        <w:tc>
          <w:tcPr>
            <w:tcW w:w="551" w:type="dxa"/>
            <w:gridSpan w:val="2"/>
            <w:noWrap/>
            <w:hideMark/>
          </w:tcPr>
          <w:p w14:paraId="341E6A7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112</w:t>
            </w:r>
          </w:p>
        </w:tc>
        <w:tc>
          <w:tcPr>
            <w:tcW w:w="583" w:type="dxa"/>
            <w:noWrap/>
            <w:hideMark/>
          </w:tcPr>
          <w:p w14:paraId="0DE73E6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625</w:t>
            </w:r>
          </w:p>
        </w:tc>
        <w:tc>
          <w:tcPr>
            <w:tcW w:w="575" w:type="dxa"/>
            <w:gridSpan w:val="2"/>
            <w:noWrap/>
            <w:hideMark/>
          </w:tcPr>
          <w:p w14:paraId="7B51FA3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242</w:t>
            </w:r>
          </w:p>
        </w:tc>
        <w:tc>
          <w:tcPr>
            <w:tcW w:w="576" w:type="dxa"/>
            <w:gridSpan w:val="2"/>
            <w:noWrap/>
            <w:hideMark/>
          </w:tcPr>
          <w:p w14:paraId="12F7FE8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4EED051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75EA3BF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w:t>
            </w:r>
          </w:p>
        </w:tc>
        <w:tc>
          <w:tcPr>
            <w:tcW w:w="1134" w:type="dxa"/>
            <w:gridSpan w:val="3"/>
            <w:noWrap/>
            <w:hideMark/>
          </w:tcPr>
          <w:p w14:paraId="360A89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160</w:t>
            </w:r>
          </w:p>
        </w:tc>
      </w:tr>
      <w:tr w:rsidR="000A0551" w:rsidRPr="0033182C" w14:paraId="0D4A5D1A" w14:textId="77777777" w:rsidTr="005A46E0">
        <w:trPr>
          <w:divId w:val="720711851"/>
          <w:trHeight w:val="300"/>
        </w:trPr>
        <w:tc>
          <w:tcPr>
            <w:tcW w:w="769" w:type="dxa"/>
            <w:noWrap/>
            <w:hideMark/>
          </w:tcPr>
          <w:p w14:paraId="7895B56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w:t>
            </w:r>
          </w:p>
        </w:tc>
        <w:tc>
          <w:tcPr>
            <w:tcW w:w="1393" w:type="dxa"/>
            <w:noWrap/>
            <w:hideMark/>
          </w:tcPr>
          <w:p w14:paraId="225E458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16:04:30.763</w:t>
            </w:r>
          </w:p>
        </w:tc>
        <w:tc>
          <w:tcPr>
            <w:tcW w:w="595" w:type="dxa"/>
            <w:noWrap/>
            <w:hideMark/>
          </w:tcPr>
          <w:p w14:paraId="159F378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614</w:t>
            </w:r>
          </w:p>
        </w:tc>
        <w:tc>
          <w:tcPr>
            <w:tcW w:w="551" w:type="dxa"/>
            <w:gridSpan w:val="2"/>
            <w:noWrap/>
            <w:hideMark/>
          </w:tcPr>
          <w:p w14:paraId="1821C87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137</w:t>
            </w:r>
          </w:p>
        </w:tc>
        <w:tc>
          <w:tcPr>
            <w:tcW w:w="583" w:type="dxa"/>
            <w:noWrap/>
            <w:hideMark/>
          </w:tcPr>
          <w:p w14:paraId="6314BE0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654</w:t>
            </w:r>
          </w:p>
        </w:tc>
        <w:tc>
          <w:tcPr>
            <w:tcW w:w="575" w:type="dxa"/>
            <w:gridSpan w:val="2"/>
            <w:noWrap/>
            <w:hideMark/>
          </w:tcPr>
          <w:p w14:paraId="2DCAAD8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193</w:t>
            </w:r>
          </w:p>
        </w:tc>
        <w:tc>
          <w:tcPr>
            <w:tcW w:w="576" w:type="dxa"/>
            <w:gridSpan w:val="2"/>
            <w:noWrap/>
            <w:hideMark/>
          </w:tcPr>
          <w:p w14:paraId="536F89C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7905758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617B8F6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w:t>
            </w:r>
          </w:p>
        </w:tc>
        <w:tc>
          <w:tcPr>
            <w:tcW w:w="1134" w:type="dxa"/>
            <w:gridSpan w:val="3"/>
            <w:noWrap/>
            <w:hideMark/>
          </w:tcPr>
          <w:p w14:paraId="5C38E23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150</w:t>
            </w:r>
          </w:p>
        </w:tc>
      </w:tr>
      <w:tr w:rsidR="005A46E0" w:rsidRPr="00334A52" w14:paraId="2CC95378" w14:textId="77777777" w:rsidTr="005A46E0">
        <w:trPr>
          <w:gridAfter w:val="1"/>
          <w:divId w:val="720711851"/>
          <w:wAfter w:w="31" w:type="dxa"/>
          <w:trHeight w:val="300"/>
        </w:trPr>
        <w:tc>
          <w:tcPr>
            <w:tcW w:w="769" w:type="dxa"/>
            <w:noWrap/>
            <w:hideMark/>
          </w:tcPr>
          <w:p w14:paraId="5D3CB6FD"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7D44F5F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gridSpan w:val="2"/>
            <w:noWrap/>
            <w:hideMark/>
          </w:tcPr>
          <w:p w14:paraId="599D718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gridSpan w:val="3"/>
            <w:noWrap/>
            <w:hideMark/>
          </w:tcPr>
          <w:p w14:paraId="08183B1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gridSpan w:val="2"/>
            <w:noWrap/>
            <w:hideMark/>
          </w:tcPr>
          <w:p w14:paraId="24A03B19"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gridSpan w:val="3"/>
            <w:noWrap/>
            <w:hideMark/>
          </w:tcPr>
          <w:p w14:paraId="3208021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gridSpan w:val="2"/>
            <w:noWrap/>
            <w:hideMark/>
          </w:tcPr>
          <w:p w14:paraId="7844847E"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779BBDB2"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0A0551" w:rsidRPr="0033182C" w14:paraId="7085BC92" w14:textId="77777777" w:rsidTr="005A46E0">
        <w:trPr>
          <w:divId w:val="720711851"/>
          <w:trHeight w:val="300"/>
        </w:trPr>
        <w:tc>
          <w:tcPr>
            <w:tcW w:w="769" w:type="dxa"/>
            <w:noWrap/>
            <w:hideMark/>
          </w:tcPr>
          <w:p w14:paraId="78E2661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4</w:t>
            </w:r>
          </w:p>
        </w:tc>
        <w:tc>
          <w:tcPr>
            <w:tcW w:w="1393" w:type="dxa"/>
            <w:noWrap/>
            <w:hideMark/>
          </w:tcPr>
          <w:p w14:paraId="2074652B"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16:04:31.033</w:t>
            </w:r>
          </w:p>
        </w:tc>
        <w:tc>
          <w:tcPr>
            <w:tcW w:w="595" w:type="dxa"/>
            <w:noWrap/>
            <w:hideMark/>
          </w:tcPr>
          <w:p w14:paraId="2C59D53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739</w:t>
            </w:r>
          </w:p>
        </w:tc>
        <w:tc>
          <w:tcPr>
            <w:tcW w:w="551" w:type="dxa"/>
            <w:gridSpan w:val="2"/>
            <w:noWrap/>
            <w:hideMark/>
          </w:tcPr>
          <w:p w14:paraId="0D54D04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128</w:t>
            </w:r>
          </w:p>
        </w:tc>
        <w:tc>
          <w:tcPr>
            <w:tcW w:w="583" w:type="dxa"/>
            <w:noWrap/>
            <w:hideMark/>
          </w:tcPr>
          <w:p w14:paraId="09C824D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593</w:t>
            </w:r>
          </w:p>
        </w:tc>
        <w:tc>
          <w:tcPr>
            <w:tcW w:w="575" w:type="dxa"/>
            <w:gridSpan w:val="2"/>
            <w:noWrap/>
            <w:hideMark/>
          </w:tcPr>
          <w:p w14:paraId="5E392F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146</w:t>
            </w:r>
          </w:p>
        </w:tc>
        <w:tc>
          <w:tcPr>
            <w:tcW w:w="576" w:type="dxa"/>
            <w:gridSpan w:val="2"/>
            <w:noWrap/>
            <w:hideMark/>
          </w:tcPr>
          <w:p w14:paraId="52E60FA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EF4634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60913ED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71</w:t>
            </w:r>
          </w:p>
        </w:tc>
        <w:tc>
          <w:tcPr>
            <w:tcW w:w="1134" w:type="dxa"/>
            <w:gridSpan w:val="3"/>
            <w:noWrap/>
            <w:hideMark/>
          </w:tcPr>
          <w:p w14:paraId="3F24596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140</w:t>
            </w:r>
          </w:p>
        </w:tc>
      </w:tr>
      <w:tr w:rsidR="000A0551" w:rsidRPr="0033182C" w14:paraId="73FA1AF7" w14:textId="77777777" w:rsidTr="005A46E0">
        <w:trPr>
          <w:divId w:val="720711851"/>
          <w:trHeight w:val="300"/>
        </w:trPr>
        <w:tc>
          <w:tcPr>
            <w:tcW w:w="769" w:type="dxa"/>
            <w:noWrap/>
            <w:hideMark/>
          </w:tcPr>
          <w:p w14:paraId="55A0212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w:t>
            </w:r>
          </w:p>
        </w:tc>
        <w:tc>
          <w:tcPr>
            <w:tcW w:w="1393" w:type="dxa"/>
            <w:noWrap/>
            <w:hideMark/>
          </w:tcPr>
          <w:p w14:paraId="7B25AA2A"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16:04:31.339</w:t>
            </w:r>
          </w:p>
        </w:tc>
        <w:tc>
          <w:tcPr>
            <w:tcW w:w="595" w:type="dxa"/>
            <w:noWrap/>
            <w:hideMark/>
          </w:tcPr>
          <w:p w14:paraId="6EFDFFE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712</w:t>
            </w:r>
          </w:p>
        </w:tc>
        <w:tc>
          <w:tcPr>
            <w:tcW w:w="551" w:type="dxa"/>
            <w:gridSpan w:val="2"/>
            <w:noWrap/>
            <w:hideMark/>
          </w:tcPr>
          <w:p w14:paraId="214EF11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148</w:t>
            </w:r>
          </w:p>
        </w:tc>
        <w:tc>
          <w:tcPr>
            <w:tcW w:w="583" w:type="dxa"/>
            <w:noWrap/>
            <w:hideMark/>
          </w:tcPr>
          <w:p w14:paraId="6C841E2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677</w:t>
            </w:r>
          </w:p>
        </w:tc>
        <w:tc>
          <w:tcPr>
            <w:tcW w:w="575" w:type="dxa"/>
            <w:gridSpan w:val="2"/>
            <w:noWrap/>
            <w:hideMark/>
          </w:tcPr>
          <w:p w14:paraId="2384ADD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324</w:t>
            </w:r>
          </w:p>
        </w:tc>
        <w:tc>
          <w:tcPr>
            <w:tcW w:w="576" w:type="dxa"/>
            <w:gridSpan w:val="2"/>
            <w:noWrap/>
            <w:hideMark/>
          </w:tcPr>
          <w:p w14:paraId="340E8A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2CEB83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622E8DC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w:t>
            </w:r>
          </w:p>
        </w:tc>
        <w:tc>
          <w:tcPr>
            <w:tcW w:w="1134" w:type="dxa"/>
            <w:gridSpan w:val="3"/>
            <w:noWrap/>
            <w:hideMark/>
          </w:tcPr>
          <w:p w14:paraId="2F01D2A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130</w:t>
            </w:r>
          </w:p>
        </w:tc>
      </w:tr>
      <w:tr w:rsidR="000A0551" w:rsidRPr="0033182C" w14:paraId="48851925" w14:textId="77777777" w:rsidTr="005A46E0">
        <w:trPr>
          <w:divId w:val="720711851"/>
          <w:trHeight w:val="300"/>
        </w:trPr>
        <w:tc>
          <w:tcPr>
            <w:tcW w:w="769" w:type="dxa"/>
            <w:noWrap/>
            <w:hideMark/>
          </w:tcPr>
          <w:p w14:paraId="5CE9639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w:t>
            </w:r>
          </w:p>
        </w:tc>
        <w:tc>
          <w:tcPr>
            <w:tcW w:w="1393" w:type="dxa"/>
            <w:noWrap/>
            <w:hideMark/>
          </w:tcPr>
          <w:p w14:paraId="009DE35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16:04:31.644</w:t>
            </w:r>
          </w:p>
        </w:tc>
        <w:tc>
          <w:tcPr>
            <w:tcW w:w="595" w:type="dxa"/>
            <w:noWrap/>
            <w:hideMark/>
          </w:tcPr>
          <w:p w14:paraId="4427010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646</w:t>
            </w:r>
          </w:p>
        </w:tc>
        <w:tc>
          <w:tcPr>
            <w:tcW w:w="551" w:type="dxa"/>
            <w:gridSpan w:val="2"/>
            <w:noWrap/>
            <w:hideMark/>
          </w:tcPr>
          <w:p w14:paraId="2760536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336</w:t>
            </w:r>
          </w:p>
        </w:tc>
        <w:tc>
          <w:tcPr>
            <w:tcW w:w="583" w:type="dxa"/>
            <w:noWrap/>
            <w:hideMark/>
          </w:tcPr>
          <w:p w14:paraId="356B4E4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595</w:t>
            </w:r>
          </w:p>
        </w:tc>
        <w:tc>
          <w:tcPr>
            <w:tcW w:w="575" w:type="dxa"/>
            <w:gridSpan w:val="2"/>
            <w:noWrap/>
            <w:hideMark/>
          </w:tcPr>
          <w:p w14:paraId="70A71A2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647</w:t>
            </w:r>
          </w:p>
        </w:tc>
        <w:tc>
          <w:tcPr>
            <w:tcW w:w="576" w:type="dxa"/>
            <w:gridSpan w:val="2"/>
            <w:noWrap/>
            <w:hideMark/>
          </w:tcPr>
          <w:p w14:paraId="55A2A5D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5BC08C4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04D19C7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81</w:t>
            </w:r>
          </w:p>
        </w:tc>
        <w:tc>
          <w:tcPr>
            <w:tcW w:w="1134" w:type="dxa"/>
            <w:gridSpan w:val="3"/>
            <w:noWrap/>
            <w:hideMark/>
          </w:tcPr>
          <w:p w14:paraId="786B541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131</w:t>
            </w:r>
          </w:p>
        </w:tc>
      </w:tr>
      <w:tr w:rsidR="000A0551" w:rsidRPr="0033182C" w14:paraId="07E90EB2" w14:textId="77777777" w:rsidTr="005A46E0">
        <w:trPr>
          <w:divId w:val="720711851"/>
          <w:trHeight w:val="300"/>
        </w:trPr>
        <w:tc>
          <w:tcPr>
            <w:tcW w:w="769" w:type="dxa"/>
            <w:noWrap/>
            <w:hideMark/>
          </w:tcPr>
          <w:p w14:paraId="35227BC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w:t>
            </w:r>
          </w:p>
        </w:tc>
        <w:tc>
          <w:tcPr>
            <w:tcW w:w="1393" w:type="dxa"/>
            <w:noWrap/>
            <w:hideMark/>
          </w:tcPr>
          <w:p w14:paraId="06F36B3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16:04:31.949</w:t>
            </w:r>
          </w:p>
        </w:tc>
        <w:tc>
          <w:tcPr>
            <w:tcW w:w="595" w:type="dxa"/>
            <w:noWrap/>
            <w:hideMark/>
          </w:tcPr>
          <w:p w14:paraId="4365FD3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747</w:t>
            </w:r>
          </w:p>
        </w:tc>
        <w:tc>
          <w:tcPr>
            <w:tcW w:w="551" w:type="dxa"/>
            <w:gridSpan w:val="2"/>
            <w:noWrap/>
            <w:hideMark/>
          </w:tcPr>
          <w:p w14:paraId="3AB0231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371</w:t>
            </w:r>
          </w:p>
        </w:tc>
        <w:tc>
          <w:tcPr>
            <w:tcW w:w="583" w:type="dxa"/>
            <w:noWrap/>
            <w:hideMark/>
          </w:tcPr>
          <w:p w14:paraId="123DEE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683</w:t>
            </w:r>
          </w:p>
        </w:tc>
        <w:tc>
          <w:tcPr>
            <w:tcW w:w="575" w:type="dxa"/>
            <w:gridSpan w:val="2"/>
            <w:noWrap/>
            <w:hideMark/>
          </w:tcPr>
          <w:p w14:paraId="6D0143C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744</w:t>
            </w:r>
          </w:p>
        </w:tc>
        <w:tc>
          <w:tcPr>
            <w:tcW w:w="576" w:type="dxa"/>
            <w:gridSpan w:val="2"/>
            <w:noWrap/>
            <w:hideMark/>
          </w:tcPr>
          <w:p w14:paraId="64927C5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62B9EFD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12333F8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82</w:t>
            </w:r>
          </w:p>
        </w:tc>
        <w:tc>
          <w:tcPr>
            <w:tcW w:w="1134" w:type="dxa"/>
            <w:gridSpan w:val="3"/>
            <w:noWrap/>
            <w:hideMark/>
          </w:tcPr>
          <w:p w14:paraId="53192D3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132</w:t>
            </w:r>
          </w:p>
        </w:tc>
      </w:tr>
      <w:tr w:rsidR="000A0551" w:rsidRPr="0033182C" w14:paraId="4F049F30" w14:textId="77777777" w:rsidTr="005A46E0">
        <w:trPr>
          <w:divId w:val="720711851"/>
          <w:trHeight w:val="300"/>
        </w:trPr>
        <w:tc>
          <w:tcPr>
            <w:tcW w:w="769" w:type="dxa"/>
            <w:noWrap/>
            <w:hideMark/>
          </w:tcPr>
          <w:p w14:paraId="12E5897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w:t>
            </w:r>
          </w:p>
        </w:tc>
        <w:tc>
          <w:tcPr>
            <w:tcW w:w="1393" w:type="dxa"/>
            <w:noWrap/>
            <w:hideMark/>
          </w:tcPr>
          <w:p w14:paraId="0AD7B36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16:04:32.255</w:t>
            </w:r>
          </w:p>
        </w:tc>
        <w:tc>
          <w:tcPr>
            <w:tcW w:w="595" w:type="dxa"/>
            <w:noWrap/>
            <w:hideMark/>
          </w:tcPr>
          <w:p w14:paraId="10099AE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661</w:t>
            </w:r>
          </w:p>
        </w:tc>
        <w:tc>
          <w:tcPr>
            <w:tcW w:w="551" w:type="dxa"/>
            <w:gridSpan w:val="2"/>
            <w:noWrap/>
            <w:hideMark/>
          </w:tcPr>
          <w:p w14:paraId="5B897E9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176</w:t>
            </w:r>
          </w:p>
        </w:tc>
        <w:tc>
          <w:tcPr>
            <w:tcW w:w="583" w:type="dxa"/>
            <w:noWrap/>
            <w:hideMark/>
          </w:tcPr>
          <w:p w14:paraId="44CB4B4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603</w:t>
            </w:r>
          </w:p>
        </w:tc>
        <w:tc>
          <w:tcPr>
            <w:tcW w:w="575" w:type="dxa"/>
            <w:gridSpan w:val="2"/>
            <w:noWrap/>
            <w:hideMark/>
          </w:tcPr>
          <w:p w14:paraId="4614323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623</w:t>
            </w:r>
          </w:p>
        </w:tc>
        <w:tc>
          <w:tcPr>
            <w:tcW w:w="576" w:type="dxa"/>
            <w:gridSpan w:val="2"/>
            <w:noWrap/>
            <w:hideMark/>
          </w:tcPr>
          <w:p w14:paraId="0FD6799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3204408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682C08E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83</w:t>
            </w:r>
          </w:p>
        </w:tc>
        <w:tc>
          <w:tcPr>
            <w:tcW w:w="1134" w:type="dxa"/>
            <w:gridSpan w:val="3"/>
            <w:noWrap/>
            <w:hideMark/>
          </w:tcPr>
          <w:p w14:paraId="7C5E76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133</w:t>
            </w:r>
          </w:p>
        </w:tc>
      </w:tr>
      <w:tr w:rsidR="000A0551" w:rsidRPr="0033182C" w14:paraId="0BA01323" w14:textId="77777777" w:rsidTr="005A46E0">
        <w:trPr>
          <w:divId w:val="720711851"/>
          <w:trHeight w:val="300"/>
        </w:trPr>
        <w:tc>
          <w:tcPr>
            <w:tcW w:w="769" w:type="dxa"/>
            <w:noWrap/>
            <w:hideMark/>
          </w:tcPr>
          <w:p w14:paraId="7F5BC67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1393" w:type="dxa"/>
            <w:noWrap/>
            <w:hideMark/>
          </w:tcPr>
          <w:p w14:paraId="7EDA58E9"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16:04:32.561</w:t>
            </w:r>
          </w:p>
        </w:tc>
        <w:tc>
          <w:tcPr>
            <w:tcW w:w="595" w:type="dxa"/>
            <w:noWrap/>
            <w:hideMark/>
          </w:tcPr>
          <w:p w14:paraId="1991E92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730</w:t>
            </w:r>
          </w:p>
        </w:tc>
        <w:tc>
          <w:tcPr>
            <w:tcW w:w="551" w:type="dxa"/>
            <w:gridSpan w:val="2"/>
            <w:noWrap/>
            <w:hideMark/>
          </w:tcPr>
          <w:p w14:paraId="0DA9E5B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156</w:t>
            </w:r>
          </w:p>
        </w:tc>
        <w:tc>
          <w:tcPr>
            <w:tcW w:w="583" w:type="dxa"/>
            <w:noWrap/>
            <w:hideMark/>
          </w:tcPr>
          <w:p w14:paraId="49DE7C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664</w:t>
            </w:r>
          </w:p>
        </w:tc>
        <w:tc>
          <w:tcPr>
            <w:tcW w:w="575" w:type="dxa"/>
            <w:gridSpan w:val="2"/>
            <w:noWrap/>
            <w:hideMark/>
          </w:tcPr>
          <w:p w14:paraId="776BECC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654</w:t>
            </w:r>
          </w:p>
        </w:tc>
        <w:tc>
          <w:tcPr>
            <w:tcW w:w="576" w:type="dxa"/>
            <w:gridSpan w:val="2"/>
            <w:noWrap/>
            <w:hideMark/>
          </w:tcPr>
          <w:p w14:paraId="0266CC0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3CAF1F6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2554CF5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84</w:t>
            </w:r>
          </w:p>
        </w:tc>
        <w:tc>
          <w:tcPr>
            <w:tcW w:w="1134" w:type="dxa"/>
            <w:gridSpan w:val="3"/>
            <w:noWrap/>
            <w:hideMark/>
          </w:tcPr>
          <w:p w14:paraId="41A254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123</w:t>
            </w:r>
          </w:p>
        </w:tc>
      </w:tr>
      <w:tr w:rsidR="000A0551" w:rsidRPr="0033182C" w14:paraId="1480571F" w14:textId="77777777" w:rsidTr="005A46E0">
        <w:trPr>
          <w:divId w:val="720711851"/>
          <w:trHeight w:val="300"/>
        </w:trPr>
        <w:tc>
          <w:tcPr>
            <w:tcW w:w="769" w:type="dxa"/>
            <w:noWrap/>
            <w:hideMark/>
          </w:tcPr>
          <w:p w14:paraId="170AEAC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393" w:type="dxa"/>
            <w:noWrap/>
            <w:hideMark/>
          </w:tcPr>
          <w:p w14:paraId="18DE8015"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16:04:32.868</w:t>
            </w:r>
          </w:p>
        </w:tc>
        <w:tc>
          <w:tcPr>
            <w:tcW w:w="595" w:type="dxa"/>
            <w:noWrap/>
            <w:hideMark/>
          </w:tcPr>
          <w:p w14:paraId="2AE475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643</w:t>
            </w:r>
          </w:p>
        </w:tc>
        <w:tc>
          <w:tcPr>
            <w:tcW w:w="551" w:type="dxa"/>
            <w:gridSpan w:val="2"/>
            <w:noWrap/>
            <w:hideMark/>
          </w:tcPr>
          <w:p w14:paraId="1982613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525</w:t>
            </w:r>
          </w:p>
        </w:tc>
        <w:tc>
          <w:tcPr>
            <w:tcW w:w="583" w:type="dxa"/>
            <w:noWrap/>
            <w:hideMark/>
          </w:tcPr>
          <w:p w14:paraId="39D80A6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590</w:t>
            </w:r>
          </w:p>
        </w:tc>
        <w:tc>
          <w:tcPr>
            <w:tcW w:w="575" w:type="dxa"/>
            <w:gridSpan w:val="2"/>
            <w:noWrap/>
            <w:hideMark/>
          </w:tcPr>
          <w:p w14:paraId="30146E6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659</w:t>
            </w:r>
          </w:p>
        </w:tc>
        <w:tc>
          <w:tcPr>
            <w:tcW w:w="576" w:type="dxa"/>
            <w:gridSpan w:val="2"/>
            <w:noWrap/>
            <w:hideMark/>
          </w:tcPr>
          <w:p w14:paraId="1ADB725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6FBDDA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616EA6B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93</w:t>
            </w:r>
          </w:p>
        </w:tc>
        <w:tc>
          <w:tcPr>
            <w:tcW w:w="1134" w:type="dxa"/>
            <w:gridSpan w:val="3"/>
            <w:noWrap/>
            <w:hideMark/>
          </w:tcPr>
          <w:p w14:paraId="6CFF2D7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124</w:t>
            </w:r>
          </w:p>
        </w:tc>
      </w:tr>
      <w:tr w:rsidR="000A0551" w:rsidRPr="0033182C" w14:paraId="0A7F0698" w14:textId="77777777" w:rsidTr="005A46E0">
        <w:trPr>
          <w:divId w:val="720711851"/>
          <w:trHeight w:val="300"/>
        </w:trPr>
        <w:tc>
          <w:tcPr>
            <w:tcW w:w="769" w:type="dxa"/>
            <w:noWrap/>
            <w:hideMark/>
          </w:tcPr>
          <w:p w14:paraId="1A9B03E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11</w:t>
            </w:r>
          </w:p>
        </w:tc>
        <w:tc>
          <w:tcPr>
            <w:tcW w:w="1393" w:type="dxa"/>
            <w:noWrap/>
            <w:hideMark/>
          </w:tcPr>
          <w:p w14:paraId="47F24F6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16:04:33.173</w:t>
            </w:r>
          </w:p>
        </w:tc>
        <w:tc>
          <w:tcPr>
            <w:tcW w:w="595" w:type="dxa"/>
            <w:noWrap/>
            <w:hideMark/>
          </w:tcPr>
          <w:p w14:paraId="35DCCD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gridSpan w:val="2"/>
            <w:noWrap/>
            <w:hideMark/>
          </w:tcPr>
          <w:p w14:paraId="72CA521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700</w:t>
            </w:r>
          </w:p>
        </w:tc>
        <w:tc>
          <w:tcPr>
            <w:tcW w:w="583" w:type="dxa"/>
            <w:noWrap/>
            <w:hideMark/>
          </w:tcPr>
          <w:p w14:paraId="56BC0EB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644</w:t>
            </w:r>
          </w:p>
        </w:tc>
        <w:tc>
          <w:tcPr>
            <w:tcW w:w="575" w:type="dxa"/>
            <w:gridSpan w:val="2"/>
            <w:noWrap/>
            <w:hideMark/>
          </w:tcPr>
          <w:p w14:paraId="078CDAD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748</w:t>
            </w:r>
          </w:p>
        </w:tc>
        <w:tc>
          <w:tcPr>
            <w:tcW w:w="576" w:type="dxa"/>
            <w:gridSpan w:val="2"/>
            <w:noWrap/>
            <w:hideMark/>
          </w:tcPr>
          <w:p w14:paraId="41B466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40DDD03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1888BAD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91</w:t>
            </w:r>
          </w:p>
        </w:tc>
        <w:tc>
          <w:tcPr>
            <w:tcW w:w="1134" w:type="dxa"/>
            <w:gridSpan w:val="3"/>
            <w:noWrap/>
            <w:hideMark/>
          </w:tcPr>
          <w:p w14:paraId="5073EE0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125</w:t>
            </w:r>
          </w:p>
        </w:tc>
      </w:tr>
      <w:tr w:rsidR="000A0551" w:rsidRPr="0033182C" w14:paraId="6F1D763E" w14:textId="77777777" w:rsidTr="005A46E0">
        <w:trPr>
          <w:divId w:val="720711851"/>
          <w:trHeight w:val="300"/>
        </w:trPr>
        <w:tc>
          <w:tcPr>
            <w:tcW w:w="769" w:type="dxa"/>
            <w:noWrap/>
            <w:hideMark/>
          </w:tcPr>
          <w:p w14:paraId="462CA1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w:t>
            </w:r>
          </w:p>
        </w:tc>
        <w:tc>
          <w:tcPr>
            <w:tcW w:w="1393" w:type="dxa"/>
            <w:noWrap/>
            <w:hideMark/>
          </w:tcPr>
          <w:p w14:paraId="3936D30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16:04:33.479</w:t>
            </w:r>
          </w:p>
        </w:tc>
        <w:tc>
          <w:tcPr>
            <w:tcW w:w="595" w:type="dxa"/>
            <w:noWrap/>
            <w:hideMark/>
          </w:tcPr>
          <w:p w14:paraId="0749E1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765</w:t>
            </w:r>
          </w:p>
        </w:tc>
        <w:tc>
          <w:tcPr>
            <w:tcW w:w="551" w:type="dxa"/>
            <w:gridSpan w:val="2"/>
            <w:noWrap/>
            <w:hideMark/>
          </w:tcPr>
          <w:p w14:paraId="3856E33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696</w:t>
            </w:r>
          </w:p>
        </w:tc>
        <w:tc>
          <w:tcPr>
            <w:tcW w:w="583" w:type="dxa"/>
            <w:noWrap/>
            <w:hideMark/>
          </w:tcPr>
          <w:p w14:paraId="785733D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646</w:t>
            </w:r>
          </w:p>
        </w:tc>
        <w:tc>
          <w:tcPr>
            <w:tcW w:w="575" w:type="dxa"/>
            <w:gridSpan w:val="2"/>
            <w:noWrap/>
            <w:hideMark/>
          </w:tcPr>
          <w:p w14:paraId="446D3CF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740</w:t>
            </w:r>
          </w:p>
        </w:tc>
        <w:tc>
          <w:tcPr>
            <w:tcW w:w="576" w:type="dxa"/>
            <w:gridSpan w:val="2"/>
            <w:noWrap/>
            <w:hideMark/>
          </w:tcPr>
          <w:p w14:paraId="2DC8927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02A8BF8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1EC9142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92</w:t>
            </w:r>
          </w:p>
        </w:tc>
        <w:tc>
          <w:tcPr>
            <w:tcW w:w="1134" w:type="dxa"/>
            <w:gridSpan w:val="3"/>
            <w:noWrap/>
            <w:hideMark/>
          </w:tcPr>
          <w:p w14:paraId="23181D0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126</w:t>
            </w:r>
          </w:p>
        </w:tc>
      </w:tr>
      <w:tr w:rsidR="000A0551" w:rsidRPr="0033182C" w14:paraId="62667312" w14:textId="77777777" w:rsidTr="005A46E0">
        <w:trPr>
          <w:divId w:val="720711851"/>
          <w:trHeight w:val="300"/>
        </w:trPr>
        <w:tc>
          <w:tcPr>
            <w:tcW w:w="769" w:type="dxa"/>
            <w:noWrap/>
            <w:hideMark/>
          </w:tcPr>
          <w:p w14:paraId="584E224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w:t>
            </w:r>
          </w:p>
        </w:tc>
        <w:tc>
          <w:tcPr>
            <w:tcW w:w="1393" w:type="dxa"/>
            <w:noWrap/>
            <w:hideMark/>
          </w:tcPr>
          <w:p w14:paraId="48860470"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16:04:33.819</w:t>
            </w:r>
          </w:p>
        </w:tc>
        <w:tc>
          <w:tcPr>
            <w:tcW w:w="595" w:type="dxa"/>
            <w:noWrap/>
            <w:hideMark/>
          </w:tcPr>
          <w:p w14:paraId="5865262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763</w:t>
            </w:r>
          </w:p>
        </w:tc>
        <w:tc>
          <w:tcPr>
            <w:tcW w:w="551" w:type="dxa"/>
            <w:gridSpan w:val="2"/>
            <w:noWrap/>
            <w:hideMark/>
          </w:tcPr>
          <w:p w14:paraId="3B76CFB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695</w:t>
            </w:r>
          </w:p>
        </w:tc>
        <w:tc>
          <w:tcPr>
            <w:tcW w:w="583" w:type="dxa"/>
            <w:noWrap/>
            <w:hideMark/>
          </w:tcPr>
          <w:p w14:paraId="580A5B0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20529E9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734</w:t>
            </w:r>
          </w:p>
        </w:tc>
        <w:tc>
          <w:tcPr>
            <w:tcW w:w="576" w:type="dxa"/>
            <w:gridSpan w:val="2"/>
            <w:noWrap/>
            <w:hideMark/>
          </w:tcPr>
          <w:p w14:paraId="1C9BD80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21BB936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3413CBB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93</w:t>
            </w:r>
          </w:p>
        </w:tc>
        <w:tc>
          <w:tcPr>
            <w:tcW w:w="1134" w:type="dxa"/>
            <w:gridSpan w:val="3"/>
            <w:noWrap/>
            <w:hideMark/>
          </w:tcPr>
          <w:p w14:paraId="767ADC6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4FDD478F" w14:textId="77777777" w:rsidTr="005A46E0">
        <w:trPr>
          <w:divId w:val="720711851"/>
          <w:trHeight w:val="300"/>
        </w:trPr>
        <w:tc>
          <w:tcPr>
            <w:tcW w:w="769" w:type="dxa"/>
            <w:noWrap/>
            <w:hideMark/>
          </w:tcPr>
          <w:p w14:paraId="0F596BF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w:t>
            </w:r>
          </w:p>
        </w:tc>
        <w:tc>
          <w:tcPr>
            <w:tcW w:w="1393" w:type="dxa"/>
            <w:noWrap/>
            <w:hideMark/>
          </w:tcPr>
          <w:p w14:paraId="748F577D"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16:04:34.125</w:t>
            </w:r>
          </w:p>
        </w:tc>
        <w:tc>
          <w:tcPr>
            <w:tcW w:w="595" w:type="dxa"/>
            <w:noWrap/>
            <w:hideMark/>
          </w:tcPr>
          <w:p w14:paraId="3A1C4D2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764</w:t>
            </w:r>
          </w:p>
        </w:tc>
        <w:tc>
          <w:tcPr>
            <w:tcW w:w="551" w:type="dxa"/>
            <w:gridSpan w:val="2"/>
            <w:noWrap/>
            <w:hideMark/>
          </w:tcPr>
          <w:p w14:paraId="6AC9671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693</w:t>
            </w:r>
          </w:p>
        </w:tc>
        <w:tc>
          <w:tcPr>
            <w:tcW w:w="583" w:type="dxa"/>
            <w:noWrap/>
            <w:hideMark/>
          </w:tcPr>
          <w:p w14:paraId="4B8438C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641</w:t>
            </w:r>
          </w:p>
        </w:tc>
        <w:tc>
          <w:tcPr>
            <w:tcW w:w="575" w:type="dxa"/>
            <w:gridSpan w:val="2"/>
            <w:noWrap/>
            <w:hideMark/>
          </w:tcPr>
          <w:p w14:paraId="2A83850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725</w:t>
            </w:r>
          </w:p>
        </w:tc>
        <w:tc>
          <w:tcPr>
            <w:tcW w:w="576" w:type="dxa"/>
            <w:gridSpan w:val="2"/>
            <w:noWrap/>
            <w:hideMark/>
          </w:tcPr>
          <w:p w14:paraId="12927F9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1935598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2EB7BD0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94</w:t>
            </w:r>
          </w:p>
        </w:tc>
        <w:tc>
          <w:tcPr>
            <w:tcW w:w="1134" w:type="dxa"/>
            <w:gridSpan w:val="3"/>
            <w:noWrap/>
            <w:hideMark/>
          </w:tcPr>
          <w:p w14:paraId="59DB5F2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28A2AB86" w14:textId="77777777" w:rsidTr="005A46E0">
        <w:trPr>
          <w:divId w:val="720711851"/>
          <w:trHeight w:val="300"/>
        </w:trPr>
        <w:tc>
          <w:tcPr>
            <w:tcW w:w="769" w:type="dxa"/>
            <w:noWrap/>
            <w:hideMark/>
          </w:tcPr>
          <w:p w14:paraId="770F193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w:t>
            </w:r>
          </w:p>
        </w:tc>
        <w:tc>
          <w:tcPr>
            <w:tcW w:w="1393" w:type="dxa"/>
            <w:noWrap/>
            <w:hideMark/>
          </w:tcPr>
          <w:p w14:paraId="1947D5E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16:04:34.397</w:t>
            </w:r>
          </w:p>
        </w:tc>
        <w:tc>
          <w:tcPr>
            <w:tcW w:w="595" w:type="dxa"/>
            <w:noWrap/>
            <w:hideMark/>
          </w:tcPr>
          <w:p w14:paraId="73E7021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766</w:t>
            </w:r>
          </w:p>
        </w:tc>
        <w:tc>
          <w:tcPr>
            <w:tcW w:w="551" w:type="dxa"/>
            <w:gridSpan w:val="2"/>
            <w:noWrap/>
            <w:hideMark/>
          </w:tcPr>
          <w:p w14:paraId="00475AF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694</w:t>
            </w:r>
          </w:p>
        </w:tc>
        <w:tc>
          <w:tcPr>
            <w:tcW w:w="583" w:type="dxa"/>
            <w:noWrap/>
            <w:hideMark/>
          </w:tcPr>
          <w:p w14:paraId="4C7A457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09C8EBB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725</w:t>
            </w:r>
          </w:p>
        </w:tc>
        <w:tc>
          <w:tcPr>
            <w:tcW w:w="576" w:type="dxa"/>
            <w:gridSpan w:val="2"/>
            <w:noWrap/>
            <w:hideMark/>
          </w:tcPr>
          <w:p w14:paraId="7C076D6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43FDAC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75E051D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92</w:t>
            </w:r>
          </w:p>
        </w:tc>
        <w:tc>
          <w:tcPr>
            <w:tcW w:w="1134" w:type="dxa"/>
            <w:gridSpan w:val="3"/>
            <w:noWrap/>
            <w:hideMark/>
          </w:tcPr>
          <w:p w14:paraId="39AFCE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761F2BC1" w14:textId="77777777" w:rsidTr="005A46E0">
        <w:trPr>
          <w:divId w:val="720711851"/>
          <w:trHeight w:val="300"/>
        </w:trPr>
        <w:tc>
          <w:tcPr>
            <w:tcW w:w="769" w:type="dxa"/>
            <w:noWrap/>
            <w:hideMark/>
          </w:tcPr>
          <w:p w14:paraId="039B017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16</w:t>
            </w:r>
          </w:p>
        </w:tc>
        <w:tc>
          <w:tcPr>
            <w:tcW w:w="1393" w:type="dxa"/>
            <w:noWrap/>
            <w:hideMark/>
          </w:tcPr>
          <w:p w14:paraId="6C93ADC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16:04:34.703</w:t>
            </w:r>
          </w:p>
        </w:tc>
        <w:tc>
          <w:tcPr>
            <w:tcW w:w="595" w:type="dxa"/>
            <w:noWrap/>
            <w:hideMark/>
          </w:tcPr>
          <w:p w14:paraId="787FC2E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gridSpan w:val="2"/>
            <w:noWrap/>
            <w:hideMark/>
          </w:tcPr>
          <w:p w14:paraId="5864F68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695</w:t>
            </w:r>
          </w:p>
        </w:tc>
        <w:tc>
          <w:tcPr>
            <w:tcW w:w="583" w:type="dxa"/>
            <w:noWrap/>
            <w:hideMark/>
          </w:tcPr>
          <w:p w14:paraId="345368F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7EEDF11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726</w:t>
            </w:r>
          </w:p>
        </w:tc>
        <w:tc>
          <w:tcPr>
            <w:tcW w:w="576" w:type="dxa"/>
            <w:gridSpan w:val="2"/>
            <w:noWrap/>
            <w:hideMark/>
          </w:tcPr>
          <w:p w14:paraId="0945FB4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CC4E3F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086AAE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90</w:t>
            </w:r>
          </w:p>
        </w:tc>
        <w:tc>
          <w:tcPr>
            <w:tcW w:w="1134" w:type="dxa"/>
            <w:gridSpan w:val="3"/>
            <w:noWrap/>
            <w:hideMark/>
          </w:tcPr>
          <w:p w14:paraId="7FC2FAD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084EF9D2" w14:textId="77777777" w:rsidTr="005A46E0">
        <w:trPr>
          <w:divId w:val="720711851"/>
          <w:trHeight w:val="300"/>
        </w:trPr>
        <w:tc>
          <w:tcPr>
            <w:tcW w:w="769" w:type="dxa"/>
            <w:noWrap/>
            <w:hideMark/>
          </w:tcPr>
          <w:p w14:paraId="24DE76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w:t>
            </w:r>
          </w:p>
        </w:tc>
        <w:tc>
          <w:tcPr>
            <w:tcW w:w="1393" w:type="dxa"/>
            <w:noWrap/>
            <w:hideMark/>
          </w:tcPr>
          <w:p w14:paraId="0585975A"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16:04:34.980</w:t>
            </w:r>
          </w:p>
        </w:tc>
        <w:tc>
          <w:tcPr>
            <w:tcW w:w="595" w:type="dxa"/>
            <w:noWrap/>
            <w:hideMark/>
          </w:tcPr>
          <w:p w14:paraId="710C1A1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gridSpan w:val="2"/>
            <w:noWrap/>
            <w:hideMark/>
          </w:tcPr>
          <w:p w14:paraId="78516EE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694</w:t>
            </w:r>
          </w:p>
        </w:tc>
        <w:tc>
          <w:tcPr>
            <w:tcW w:w="583" w:type="dxa"/>
            <w:noWrap/>
            <w:hideMark/>
          </w:tcPr>
          <w:p w14:paraId="67191EB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49BD0BC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727</w:t>
            </w:r>
          </w:p>
        </w:tc>
        <w:tc>
          <w:tcPr>
            <w:tcW w:w="576" w:type="dxa"/>
            <w:gridSpan w:val="2"/>
            <w:noWrap/>
            <w:hideMark/>
          </w:tcPr>
          <w:p w14:paraId="7478D5C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AAF593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13FE65E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88</w:t>
            </w:r>
          </w:p>
        </w:tc>
        <w:tc>
          <w:tcPr>
            <w:tcW w:w="1134" w:type="dxa"/>
            <w:gridSpan w:val="3"/>
            <w:noWrap/>
            <w:hideMark/>
          </w:tcPr>
          <w:p w14:paraId="219911D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47D37AA8" w14:textId="77777777" w:rsidTr="005A46E0">
        <w:trPr>
          <w:divId w:val="720711851"/>
          <w:trHeight w:val="300"/>
        </w:trPr>
        <w:tc>
          <w:tcPr>
            <w:tcW w:w="769" w:type="dxa"/>
            <w:noWrap/>
            <w:hideMark/>
          </w:tcPr>
          <w:p w14:paraId="58D2990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18</w:t>
            </w:r>
          </w:p>
        </w:tc>
        <w:tc>
          <w:tcPr>
            <w:tcW w:w="1393" w:type="dxa"/>
            <w:noWrap/>
            <w:hideMark/>
          </w:tcPr>
          <w:p w14:paraId="22463E3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16:04:35.291</w:t>
            </w:r>
          </w:p>
        </w:tc>
        <w:tc>
          <w:tcPr>
            <w:tcW w:w="595" w:type="dxa"/>
            <w:noWrap/>
            <w:hideMark/>
          </w:tcPr>
          <w:p w14:paraId="7BCCE00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741</w:t>
            </w:r>
          </w:p>
        </w:tc>
        <w:tc>
          <w:tcPr>
            <w:tcW w:w="551" w:type="dxa"/>
            <w:gridSpan w:val="2"/>
            <w:noWrap/>
            <w:hideMark/>
          </w:tcPr>
          <w:p w14:paraId="7DBB3A8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672</w:t>
            </w:r>
          </w:p>
        </w:tc>
        <w:tc>
          <w:tcPr>
            <w:tcW w:w="583" w:type="dxa"/>
            <w:noWrap/>
            <w:hideMark/>
          </w:tcPr>
          <w:p w14:paraId="12C1C3C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628</w:t>
            </w:r>
          </w:p>
        </w:tc>
        <w:tc>
          <w:tcPr>
            <w:tcW w:w="575" w:type="dxa"/>
            <w:gridSpan w:val="2"/>
            <w:noWrap/>
            <w:hideMark/>
          </w:tcPr>
          <w:p w14:paraId="2E80AF0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708</w:t>
            </w:r>
          </w:p>
        </w:tc>
        <w:tc>
          <w:tcPr>
            <w:tcW w:w="576" w:type="dxa"/>
            <w:gridSpan w:val="2"/>
            <w:noWrap/>
            <w:hideMark/>
          </w:tcPr>
          <w:p w14:paraId="19C7F53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2718008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5ED7F21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86</w:t>
            </w:r>
          </w:p>
        </w:tc>
        <w:tc>
          <w:tcPr>
            <w:tcW w:w="1134" w:type="dxa"/>
            <w:gridSpan w:val="3"/>
            <w:noWrap/>
            <w:hideMark/>
          </w:tcPr>
          <w:p w14:paraId="1D6F09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584F229B" w14:textId="77777777" w:rsidTr="005A46E0">
        <w:trPr>
          <w:divId w:val="720711851"/>
          <w:trHeight w:val="300"/>
        </w:trPr>
        <w:tc>
          <w:tcPr>
            <w:tcW w:w="769" w:type="dxa"/>
            <w:noWrap/>
            <w:hideMark/>
          </w:tcPr>
          <w:p w14:paraId="1715511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19</w:t>
            </w:r>
          </w:p>
        </w:tc>
        <w:tc>
          <w:tcPr>
            <w:tcW w:w="1393" w:type="dxa"/>
            <w:noWrap/>
            <w:hideMark/>
          </w:tcPr>
          <w:p w14:paraId="27D4422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16:04:35.571</w:t>
            </w:r>
          </w:p>
        </w:tc>
        <w:tc>
          <w:tcPr>
            <w:tcW w:w="595" w:type="dxa"/>
            <w:noWrap/>
            <w:hideMark/>
          </w:tcPr>
          <w:p w14:paraId="14F9F25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766</w:t>
            </w:r>
          </w:p>
        </w:tc>
        <w:tc>
          <w:tcPr>
            <w:tcW w:w="551" w:type="dxa"/>
            <w:gridSpan w:val="2"/>
            <w:noWrap/>
            <w:hideMark/>
          </w:tcPr>
          <w:p w14:paraId="53D29AD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689</w:t>
            </w:r>
          </w:p>
        </w:tc>
        <w:tc>
          <w:tcPr>
            <w:tcW w:w="583" w:type="dxa"/>
            <w:noWrap/>
            <w:hideMark/>
          </w:tcPr>
          <w:p w14:paraId="518C176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662</w:t>
            </w:r>
          </w:p>
        </w:tc>
        <w:tc>
          <w:tcPr>
            <w:tcW w:w="575" w:type="dxa"/>
            <w:gridSpan w:val="2"/>
            <w:noWrap/>
            <w:hideMark/>
          </w:tcPr>
          <w:p w14:paraId="0669D13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739</w:t>
            </w:r>
          </w:p>
        </w:tc>
        <w:tc>
          <w:tcPr>
            <w:tcW w:w="576" w:type="dxa"/>
            <w:gridSpan w:val="2"/>
            <w:noWrap/>
            <w:hideMark/>
          </w:tcPr>
          <w:p w14:paraId="248AD5F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7D3F08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763D75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84</w:t>
            </w:r>
          </w:p>
        </w:tc>
        <w:tc>
          <w:tcPr>
            <w:tcW w:w="1134" w:type="dxa"/>
            <w:gridSpan w:val="3"/>
            <w:noWrap/>
            <w:hideMark/>
          </w:tcPr>
          <w:p w14:paraId="2ED9103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bl>
    <w:p w14:paraId="3AF43517" w14:textId="6CF5455E" w:rsidR="00FA62BF" w:rsidRPr="00531DDC" w:rsidRDefault="00FA62BF" w:rsidP="00531DDC">
      <w:pPr>
        <w:pStyle w:val="Caption"/>
        <w:keepNext/>
        <w:spacing w:after="0"/>
        <w:rPr>
          <w:i w:val="0"/>
          <w:color w:val="auto"/>
        </w:rPr>
      </w:pPr>
    </w:p>
    <w:p w14:paraId="3076C26C" w14:textId="1127CC33" w:rsidR="00FA62BF" w:rsidRPr="00531DDC" w:rsidRDefault="00FA62BF" w:rsidP="00531DDC">
      <w:pPr>
        <w:pStyle w:val="Caption"/>
        <w:keepNext/>
        <w:jc w:val="center"/>
        <w:divId w:val="2134055211"/>
        <w:rPr>
          <w:i w:val="0"/>
          <w:color w:val="auto"/>
          <w:sz w:val="22"/>
        </w:rPr>
      </w:pPr>
      <w:bookmarkStart w:id="12113" w:name="_Toc23881749"/>
      <w:r w:rsidRPr="00531DDC">
        <w:rPr>
          <w:i w:val="0"/>
          <w:color w:val="auto"/>
          <w:sz w:val="22"/>
        </w:rPr>
        <w:t xml:space="preserve">Tabel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0367FF">
        <w:rPr>
          <w:i w:val="0"/>
          <w:noProof/>
          <w:color w:val="auto"/>
          <w:sz w:val="22"/>
        </w:rPr>
        <w:t>F</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0367FF">
        <w:rPr>
          <w:i w:val="0"/>
          <w:noProof/>
          <w:color w:val="auto"/>
          <w:sz w:val="22"/>
        </w:rPr>
        <w:t>3</w:t>
      </w:r>
      <w:r w:rsidR="000367FF">
        <w:rPr>
          <w:i w:val="0"/>
          <w:color w:val="auto"/>
          <w:sz w:val="22"/>
        </w:rPr>
        <w:fldChar w:fldCharType="end"/>
      </w:r>
      <w:r w:rsidRPr="00531DDC">
        <w:rPr>
          <w:i w:val="0"/>
          <w:color w:val="auto"/>
          <w:sz w:val="22"/>
        </w:rPr>
        <w:t xml:space="preserve"> Hasil Pengujian Tanpa PID</w:t>
      </w:r>
      <w:bookmarkEnd w:id="12113"/>
    </w:p>
    <w:tbl>
      <w:tblPr>
        <w:tblStyle w:val="TableGrid"/>
        <w:tblW w:w="7716" w:type="dxa"/>
        <w:tblLook w:val="04A0" w:firstRow="1" w:lastRow="0" w:firstColumn="1" w:lastColumn="0" w:noHBand="0" w:noVBand="1"/>
      </w:tblPr>
      <w:tblGrid>
        <w:gridCol w:w="1278"/>
        <w:gridCol w:w="1836"/>
        <w:gridCol w:w="1843"/>
        <w:gridCol w:w="1417"/>
        <w:gridCol w:w="1342"/>
      </w:tblGrid>
      <w:tr w:rsidR="00531DDC" w:rsidRPr="00FA62BF" w14:paraId="3D77A0E1" w14:textId="77777777" w:rsidTr="00531DDC">
        <w:trPr>
          <w:divId w:val="2134055211"/>
          <w:trHeight w:val="300"/>
        </w:trPr>
        <w:tc>
          <w:tcPr>
            <w:tcW w:w="1278" w:type="dxa"/>
            <w:noWrap/>
          </w:tcPr>
          <w:p w14:paraId="31BC6A52" w14:textId="0B7F2AFB" w:rsidR="00531DDC" w:rsidRPr="00FA62BF" w:rsidRDefault="00531DDC" w:rsidP="00FA62BF">
            <w:pPr>
              <w:spacing w:after="0" w:line="240" w:lineRule="auto"/>
              <w:jc w:val="left"/>
              <w:rPr>
                <w:rFonts w:eastAsia="Times New Roman" w:cs="Times New Roman"/>
                <w:color w:val="000000"/>
                <w:sz w:val="20"/>
                <w:szCs w:val="20"/>
              </w:rPr>
            </w:pPr>
            <w:r>
              <w:rPr>
                <w:rFonts w:eastAsia="Times New Roman" w:cs="Times New Roman"/>
                <w:color w:val="000000"/>
                <w:sz w:val="20"/>
                <w:szCs w:val="20"/>
              </w:rPr>
              <w:t>Waktu</w:t>
            </w:r>
          </w:p>
        </w:tc>
        <w:tc>
          <w:tcPr>
            <w:tcW w:w="1836" w:type="dxa"/>
            <w:noWrap/>
          </w:tcPr>
          <w:p w14:paraId="2447A807" w14:textId="55D6256D"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6C05EA85" w14:textId="5EFA44BB"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3A02EDEF" w14:textId="5A72D118"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1D6EC491" w14:textId="4FC45C31"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531DDC" w:rsidRPr="00FA62BF" w14:paraId="6A262FD9" w14:textId="77777777" w:rsidTr="00531DDC">
        <w:trPr>
          <w:divId w:val="2134055211"/>
          <w:trHeight w:val="300"/>
        </w:trPr>
        <w:tc>
          <w:tcPr>
            <w:tcW w:w="1278" w:type="dxa"/>
            <w:noWrap/>
            <w:hideMark/>
          </w:tcPr>
          <w:p w14:paraId="64053774" w14:textId="77777777" w:rsidR="00531DDC" w:rsidRPr="00FA62BF" w:rsidRDefault="00531DDC" w:rsidP="00531DDC">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372D4E95"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602C841E"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26D55282"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51,00</w:t>
            </w:r>
          </w:p>
        </w:tc>
        <w:tc>
          <w:tcPr>
            <w:tcW w:w="1342" w:type="dxa"/>
            <w:noWrap/>
            <w:hideMark/>
          </w:tcPr>
          <w:p w14:paraId="60CB165F"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w:t>
            </w:r>
          </w:p>
        </w:tc>
      </w:tr>
      <w:tr w:rsidR="00FA62BF" w:rsidRPr="00FA62BF" w14:paraId="100E6148" w14:textId="77777777" w:rsidTr="00531DDC">
        <w:trPr>
          <w:divId w:val="2134055211"/>
          <w:trHeight w:val="300"/>
        </w:trPr>
        <w:tc>
          <w:tcPr>
            <w:tcW w:w="0" w:type="auto"/>
            <w:noWrap/>
            <w:hideMark/>
          </w:tcPr>
          <w:p w14:paraId="4481789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35FB7F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0C4FE6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05305B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52,00</w:t>
            </w:r>
          </w:p>
        </w:tc>
        <w:tc>
          <w:tcPr>
            <w:tcW w:w="1342" w:type="dxa"/>
            <w:noWrap/>
            <w:hideMark/>
          </w:tcPr>
          <w:p w14:paraId="3C0E6A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2,00</w:t>
            </w:r>
          </w:p>
        </w:tc>
      </w:tr>
      <w:tr w:rsidR="00FA62BF" w:rsidRPr="00FA62BF" w14:paraId="6601C8EB" w14:textId="77777777" w:rsidTr="00531DDC">
        <w:trPr>
          <w:divId w:val="2134055211"/>
          <w:trHeight w:val="300"/>
        </w:trPr>
        <w:tc>
          <w:tcPr>
            <w:tcW w:w="0" w:type="auto"/>
            <w:noWrap/>
            <w:hideMark/>
          </w:tcPr>
          <w:p w14:paraId="12B6C6B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08F175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323D48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411E1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53,00</w:t>
            </w:r>
          </w:p>
        </w:tc>
        <w:tc>
          <w:tcPr>
            <w:tcW w:w="1342" w:type="dxa"/>
            <w:noWrap/>
            <w:hideMark/>
          </w:tcPr>
          <w:p w14:paraId="6D014D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3,00</w:t>
            </w:r>
          </w:p>
        </w:tc>
      </w:tr>
      <w:tr w:rsidR="00FA62BF" w:rsidRPr="00FA62BF" w14:paraId="5F0EFA3B" w14:textId="77777777" w:rsidTr="00531DDC">
        <w:trPr>
          <w:divId w:val="2134055211"/>
          <w:trHeight w:val="300"/>
        </w:trPr>
        <w:tc>
          <w:tcPr>
            <w:tcW w:w="0" w:type="auto"/>
            <w:noWrap/>
            <w:hideMark/>
          </w:tcPr>
          <w:p w14:paraId="6D85BB0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3E641B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2173C3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12B4E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54,00</w:t>
            </w:r>
          </w:p>
        </w:tc>
        <w:tc>
          <w:tcPr>
            <w:tcW w:w="1342" w:type="dxa"/>
            <w:noWrap/>
            <w:hideMark/>
          </w:tcPr>
          <w:p w14:paraId="256642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4,00</w:t>
            </w:r>
          </w:p>
        </w:tc>
      </w:tr>
      <w:tr w:rsidR="00FA62BF" w:rsidRPr="00FA62BF" w14:paraId="281832E0" w14:textId="77777777" w:rsidTr="00531DDC">
        <w:trPr>
          <w:divId w:val="2134055211"/>
          <w:trHeight w:val="300"/>
        </w:trPr>
        <w:tc>
          <w:tcPr>
            <w:tcW w:w="0" w:type="auto"/>
            <w:noWrap/>
            <w:hideMark/>
          </w:tcPr>
          <w:p w14:paraId="5CA290D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639B2E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0,04</w:t>
            </w:r>
          </w:p>
        </w:tc>
        <w:tc>
          <w:tcPr>
            <w:tcW w:w="1843" w:type="dxa"/>
            <w:noWrap/>
            <w:hideMark/>
          </w:tcPr>
          <w:p w14:paraId="535B2B0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0,01</w:t>
            </w:r>
          </w:p>
        </w:tc>
        <w:tc>
          <w:tcPr>
            <w:tcW w:w="1417" w:type="dxa"/>
            <w:noWrap/>
            <w:hideMark/>
          </w:tcPr>
          <w:p w14:paraId="6B8F30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55,00</w:t>
            </w:r>
          </w:p>
        </w:tc>
        <w:tc>
          <w:tcPr>
            <w:tcW w:w="1342" w:type="dxa"/>
            <w:noWrap/>
            <w:hideMark/>
          </w:tcPr>
          <w:p w14:paraId="6F4AEAA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5,00</w:t>
            </w:r>
          </w:p>
        </w:tc>
      </w:tr>
      <w:tr w:rsidR="00FA62BF" w:rsidRPr="00FA62BF" w14:paraId="663B9FDF" w14:textId="77777777" w:rsidTr="00531DDC">
        <w:trPr>
          <w:divId w:val="2134055211"/>
          <w:trHeight w:val="300"/>
        </w:trPr>
        <w:tc>
          <w:tcPr>
            <w:tcW w:w="0" w:type="auto"/>
            <w:noWrap/>
            <w:hideMark/>
          </w:tcPr>
          <w:p w14:paraId="4364961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04DFAF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0,12</w:t>
            </w:r>
          </w:p>
        </w:tc>
        <w:tc>
          <w:tcPr>
            <w:tcW w:w="1843" w:type="dxa"/>
            <w:noWrap/>
            <w:hideMark/>
          </w:tcPr>
          <w:p w14:paraId="144D46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0,04</w:t>
            </w:r>
          </w:p>
        </w:tc>
        <w:tc>
          <w:tcPr>
            <w:tcW w:w="1417" w:type="dxa"/>
            <w:noWrap/>
            <w:hideMark/>
          </w:tcPr>
          <w:p w14:paraId="739FE0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56,00</w:t>
            </w:r>
          </w:p>
        </w:tc>
        <w:tc>
          <w:tcPr>
            <w:tcW w:w="1342" w:type="dxa"/>
            <w:noWrap/>
            <w:hideMark/>
          </w:tcPr>
          <w:p w14:paraId="57655A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w:t>
            </w:r>
          </w:p>
        </w:tc>
      </w:tr>
      <w:tr w:rsidR="00FA62BF" w:rsidRPr="00FA62BF" w14:paraId="6A799942" w14:textId="77777777" w:rsidTr="00531DDC">
        <w:trPr>
          <w:divId w:val="2134055211"/>
          <w:trHeight w:val="300"/>
        </w:trPr>
        <w:tc>
          <w:tcPr>
            <w:tcW w:w="0" w:type="auto"/>
            <w:noWrap/>
            <w:hideMark/>
          </w:tcPr>
          <w:p w14:paraId="18712C5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48BEE8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0,27</w:t>
            </w:r>
          </w:p>
        </w:tc>
        <w:tc>
          <w:tcPr>
            <w:tcW w:w="1843" w:type="dxa"/>
            <w:noWrap/>
            <w:hideMark/>
          </w:tcPr>
          <w:p w14:paraId="5EF919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0,08</w:t>
            </w:r>
          </w:p>
        </w:tc>
        <w:tc>
          <w:tcPr>
            <w:tcW w:w="1417" w:type="dxa"/>
            <w:noWrap/>
            <w:hideMark/>
          </w:tcPr>
          <w:p w14:paraId="155F459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57,00</w:t>
            </w:r>
          </w:p>
        </w:tc>
        <w:tc>
          <w:tcPr>
            <w:tcW w:w="1342" w:type="dxa"/>
            <w:noWrap/>
            <w:hideMark/>
          </w:tcPr>
          <w:p w14:paraId="02FE226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w:t>
            </w:r>
          </w:p>
        </w:tc>
      </w:tr>
      <w:tr w:rsidR="00FA62BF" w:rsidRPr="00FA62BF" w14:paraId="48DE3BB9" w14:textId="77777777" w:rsidTr="00531DDC">
        <w:trPr>
          <w:divId w:val="2134055211"/>
          <w:trHeight w:val="300"/>
        </w:trPr>
        <w:tc>
          <w:tcPr>
            <w:tcW w:w="0" w:type="auto"/>
            <w:noWrap/>
            <w:hideMark/>
          </w:tcPr>
          <w:p w14:paraId="55F977C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5E7424D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0,45</w:t>
            </w:r>
          </w:p>
        </w:tc>
        <w:tc>
          <w:tcPr>
            <w:tcW w:w="1843" w:type="dxa"/>
            <w:noWrap/>
            <w:hideMark/>
          </w:tcPr>
          <w:p w14:paraId="28B6445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-0,05</w:t>
            </w:r>
          </w:p>
        </w:tc>
        <w:tc>
          <w:tcPr>
            <w:tcW w:w="1417" w:type="dxa"/>
            <w:noWrap/>
            <w:hideMark/>
          </w:tcPr>
          <w:p w14:paraId="7369921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58,00</w:t>
            </w:r>
          </w:p>
        </w:tc>
        <w:tc>
          <w:tcPr>
            <w:tcW w:w="1342" w:type="dxa"/>
            <w:noWrap/>
            <w:hideMark/>
          </w:tcPr>
          <w:p w14:paraId="3415F1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w:t>
            </w:r>
          </w:p>
        </w:tc>
      </w:tr>
      <w:tr w:rsidR="00FA62BF" w:rsidRPr="00FA62BF" w14:paraId="08279504" w14:textId="77777777" w:rsidTr="00531DDC">
        <w:trPr>
          <w:divId w:val="2134055211"/>
          <w:trHeight w:val="300"/>
        </w:trPr>
        <w:tc>
          <w:tcPr>
            <w:tcW w:w="0" w:type="auto"/>
            <w:noWrap/>
            <w:hideMark/>
          </w:tcPr>
          <w:p w14:paraId="10A616F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4ECB53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0,61</w:t>
            </w:r>
          </w:p>
        </w:tc>
        <w:tc>
          <w:tcPr>
            <w:tcW w:w="1843" w:type="dxa"/>
            <w:noWrap/>
            <w:hideMark/>
          </w:tcPr>
          <w:p w14:paraId="69606B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-0,46</w:t>
            </w:r>
          </w:p>
        </w:tc>
        <w:tc>
          <w:tcPr>
            <w:tcW w:w="1417" w:type="dxa"/>
            <w:noWrap/>
            <w:hideMark/>
          </w:tcPr>
          <w:p w14:paraId="33140E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59,00</w:t>
            </w:r>
          </w:p>
        </w:tc>
        <w:tc>
          <w:tcPr>
            <w:tcW w:w="1342" w:type="dxa"/>
            <w:noWrap/>
            <w:hideMark/>
          </w:tcPr>
          <w:p w14:paraId="237986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w:t>
            </w:r>
          </w:p>
        </w:tc>
      </w:tr>
      <w:tr w:rsidR="00FA62BF" w:rsidRPr="00FA62BF" w14:paraId="469CF2CE" w14:textId="77777777" w:rsidTr="00531DDC">
        <w:trPr>
          <w:divId w:val="2134055211"/>
          <w:trHeight w:val="300"/>
        </w:trPr>
        <w:tc>
          <w:tcPr>
            <w:tcW w:w="0" w:type="auto"/>
            <w:noWrap/>
            <w:hideMark/>
          </w:tcPr>
          <w:p w14:paraId="718C668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324581F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0,70</w:t>
            </w:r>
          </w:p>
        </w:tc>
        <w:tc>
          <w:tcPr>
            <w:tcW w:w="1843" w:type="dxa"/>
            <w:noWrap/>
            <w:hideMark/>
          </w:tcPr>
          <w:p w14:paraId="2F969F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-1,05</w:t>
            </w:r>
          </w:p>
        </w:tc>
        <w:tc>
          <w:tcPr>
            <w:tcW w:w="1417" w:type="dxa"/>
            <w:noWrap/>
            <w:hideMark/>
          </w:tcPr>
          <w:p w14:paraId="40772D0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60,00</w:t>
            </w:r>
          </w:p>
        </w:tc>
        <w:tc>
          <w:tcPr>
            <w:tcW w:w="1342" w:type="dxa"/>
            <w:noWrap/>
            <w:hideMark/>
          </w:tcPr>
          <w:p w14:paraId="3707F0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10,00</w:t>
            </w:r>
          </w:p>
        </w:tc>
      </w:tr>
      <w:tr w:rsidR="00FA62BF" w:rsidRPr="00FA62BF" w14:paraId="0BB91AD2" w14:textId="77777777" w:rsidTr="00531DDC">
        <w:trPr>
          <w:divId w:val="2134055211"/>
          <w:trHeight w:val="300"/>
        </w:trPr>
        <w:tc>
          <w:tcPr>
            <w:tcW w:w="0" w:type="auto"/>
            <w:noWrap/>
            <w:hideMark/>
          </w:tcPr>
          <w:p w14:paraId="0E1BAC9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56B807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0,81</w:t>
            </w:r>
          </w:p>
        </w:tc>
        <w:tc>
          <w:tcPr>
            <w:tcW w:w="1843" w:type="dxa"/>
            <w:noWrap/>
            <w:hideMark/>
          </w:tcPr>
          <w:p w14:paraId="6D02994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-1,59</w:t>
            </w:r>
          </w:p>
        </w:tc>
        <w:tc>
          <w:tcPr>
            <w:tcW w:w="1417" w:type="dxa"/>
            <w:noWrap/>
            <w:hideMark/>
          </w:tcPr>
          <w:p w14:paraId="17BEEB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61,00</w:t>
            </w:r>
          </w:p>
        </w:tc>
        <w:tc>
          <w:tcPr>
            <w:tcW w:w="1342" w:type="dxa"/>
            <w:noWrap/>
            <w:hideMark/>
          </w:tcPr>
          <w:p w14:paraId="1266C5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11,00</w:t>
            </w:r>
          </w:p>
        </w:tc>
      </w:tr>
      <w:tr w:rsidR="00FA62BF" w:rsidRPr="00FA62BF" w14:paraId="48EA4B4F" w14:textId="77777777" w:rsidTr="00531DDC">
        <w:trPr>
          <w:divId w:val="2134055211"/>
          <w:trHeight w:val="300"/>
        </w:trPr>
        <w:tc>
          <w:tcPr>
            <w:tcW w:w="0" w:type="auto"/>
            <w:noWrap/>
            <w:hideMark/>
          </w:tcPr>
          <w:p w14:paraId="57468F8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48FD12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1,07</w:t>
            </w:r>
          </w:p>
        </w:tc>
        <w:tc>
          <w:tcPr>
            <w:tcW w:w="1843" w:type="dxa"/>
            <w:noWrap/>
            <w:hideMark/>
          </w:tcPr>
          <w:p w14:paraId="2FB988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-2,65</w:t>
            </w:r>
          </w:p>
        </w:tc>
        <w:tc>
          <w:tcPr>
            <w:tcW w:w="1417" w:type="dxa"/>
            <w:noWrap/>
            <w:hideMark/>
          </w:tcPr>
          <w:p w14:paraId="7BB7E9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62,00</w:t>
            </w:r>
          </w:p>
        </w:tc>
        <w:tc>
          <w:tcPr>
            <w:tcW w:w="1342" w:type="dxa"/>
            <w:noWrap/>
            <w:hideMark/>
          </w:tcPr>
          <w:p w14:paraId="59951F9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w:t>
            </w:r>
          </w:p>
        </w:tc>
      </w:tr>
      <w:tr w:rsidR="00FA62BF" w:rsidRPr="00FA62BF" w14:paraId="4973D28D" w14:textId="77777777" w:rsidTr="00531DDC">
        <w:trPr>
          <w:divId w:val="2134055211"/>
          <w:trHeight w:val="300"/>
        </w:trPr>
        <w:tc>
          <w:tcPr>
            <w:tcW w:w="0" w:type="auto"/>
            <w:noWrap/>
            <w:hideMark/>
          </w:tcPr>
          <w:p w14:paraId="5F57F2E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4C0EACF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2,21</w:t>
            </w:r>
          </w:p>
        </w:tc>
        <w:tc>
          <w:tcPr>
            <w:tcW w:w="1843" w:type="dxa"/>
            <w:noWrap/>
            <w:hideMark/>
          </w:tcPr>
          <w:p w14:paraId="6A0F1F4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-3,09</w:t>
            </w:r>
          </w:p>
        </w:tc>
        <w:tc>
          <w:tcPr>
            <w:tcW w:w="1417" w:type="dxa"/>
            <w:noWrap/>
            <w:hideMark/>
          </w:tcPr>
          <w:p w14:paraId="6130D2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63,00</w:t>
            </w:r>
          </w:p>
        </w:tc>
        <w:tc>
          <w:tcPr>
            <w:tcW w:w="1342" w:type="dxa"/>
            <w:noWrap/>
            <w:hideMark/>
          </w:tcPr>
          <w:p w14:paraId="29053FF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13,00</w:t>
            </w:r>
          </w:p>
        </w:tc>
      </w:tr>
      <w:tr w:rsidR="00FA62BF" w:rsidRPr="00FA62BF" w14:paraId="2F31EBDA" w14:textId="77777777" w:rsidTr="00531DDC">
        <w:trPr>
          <w:divId w:val="2134055211"/>
          <w:trHeight w:val="300"/>
        </w:trPr>
        <w:tc>
          <w:tcPr>
            <w:tcW w:w="0" w:type="auto"/>
            <w:noWrap/>
            <w:hideMark/>
          </w:tcPr>
          <w:p w14:paraId="7B6153A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5FD3CF4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2,98</w:t>
            </w:r>
          </w:p>
        </w:tc>
        <w:tc>
          <w:tcPr>
            <w:tcW w:w="1843" w:type="dxa"/>
            <w:noWrap/>
            <w:hideMark/>
          </w:tcPr>
          <w:p w14:paraId="5BC33F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-3,37</w:t>
            </w:r>
          </w:p>
        </w:tc>
        <w:tc>
          <w:tcPr>
            <w:tcW w:w="1417" w:type="dxa"/>
            <w:noWrap/>
            <w:hideMark/>
          </w:tcPr>
          <w:p w14:paraId="6C5C0C5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64,00</w:t>
            </w:r>
          </w:p>
        </w:tc>
        <w:tc>
          <w:tcPr>
            <w:tcW w:w="1342" w:type="dxa"/>
            <w:noWrap/>
            <w:hideMark/>
          </w:tcPr>
          <w:p w14:paraId="225197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14,00</w:t>
            </w:r>
          </w:p>
        </w:tc>
      </w:tr>
      <w:tr w:rsidR="00FA62BF" w:rsidRPr="00FA62BF" w14:paraId="392F3C29" w14:textId="77777777" w:rsidTr="00531DDC">
        <w:trPr>
          <w:divId w:val="2134055211"/>
          <w:trHeight w:val="300"/>
        </w:trPr>
        <w:tc>
          <w:tcPr>
            <w:tcW w:w="0" w:type="auto"/>
            <w:noWrap/>
            <w:hideMark/>
          </w:tcPr>
          <w:p w14:paraId="2931DC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78D82C8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4,25</w:t>
            </w:r>
          </w:p>
        </w:tc>
        <w:tc>
          <w:tcPr>
            <w:tcW w:w="1843" w:type="dxa"/>
            <w:noWrap/>
            <w:hideMark/>
          </w:tcPr>
          <w:p w14:paraId="1830CE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-3,35</w:t>
            </w:r>
          </w:p>
        </w:tc>
        <w:tc>
          <w:tcPr>
            <w:tcW w:w="1417" w:type="dxa"/>
            <w:noWrap/>
            <w:hideMark/>
          </w:tcPr>
          <w:p w14:paraId="236BD27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65,00</w:t>
            </w:r>
          </w:p>
        </w:tc>
        <w:tc>
          <w:tcPr>
            <w:tcW w:w="1342" w:type="dxa"/>
            <w:noWrap/>
            <w:hideMark/>
          </w:tcPr>
          <w:p w14:paraId="7A76C3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15,00</w:t>
            </w:r>
          </w:p>
        </w:tc>
      </w:tr>
      <w:tr w:rsidR="00FA62BF" w:rsidRPr="00FA62BF" w14:paraId="5F248C3E" w14:textId="77777777" w:rsidTr="00531DDC">
        <w:trPr>
          <w:divId w:val="2134055211"/>
          <w:trHeight w:val="300"/>
        </w:trPr>
        <w:tc>
          <w:tcPr>
            <w:tcW w:w="0" w:type="auto"/>
            <w:noWrap/>
            <w:hideMark/>
          </w:tcPr>
          <w:p w14:paraId="6423CCF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4C7B9C1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5,46</w:t>
            </w:r>
          </w:p>
        </w:tc>
        <w:tc>
          <w:tcPr>
            <w:tcW w:w="1843" w:type="dxa"/>
            <w:noWrap/>
            <w:hideMark/>
          </w:tcPr>
          <w:p w14:paraId="3D1FEF3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-3,42</w:t>
            </w:r>
          </w:p>
        </w:tc>
        <w:tc>
          <w:tcPr>
            <w:tcW w:w="1417" w:type="dxa"/>
            <w:noWrap/>
            <w:hideMark/>
          </w:tcPr>
          <w:p w14:paraId="0D2877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66,00</w:t>
            </w:r>
          </w:p>
        </w:tc>
        <w:tc>
          <w:tcPr>
            <w:tcW w:w="1342" w:type="dxa"/>
            <w:noWrap/>
            <w:hideMark/>
          </w:tcPr>
          <w:p w14:paraId="6477B3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16,00</w:t>
            </w:r>
          </w:p>
        </w:tc>
      </w:tr>
      <w:tr w:rsidR="00FA62BF" w:rsidRPr="00FA62BF" w14:paraId="24B65C0B" w14:textId="77777777" w:rsidTr="00531DDC">
        <w:trPr>
          <w:divId w:val="2134055211"/>
          <w:trHeight w:val="300"/>
        </w:trPr>
        <w:tc>
          <w:tcPr>
            <w:tcW w:w="0" w:type="auto"/>
            <w:noWrap/>
            <w:hideMark/>
          </w:tcPr>
          <w:p w14:paraId="1825193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624616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6,46</w:t>
            </w:r>
          </w:p>
        </w:tc>
        <w:tc>
          <w:tcPr>
            <w:tcW w:w="1843" w:type="dxa"/>
            <w:noWrap/>
            <w:hideMark/>
          </w:tcPr>
          <w:p w14:paraId="35DAD2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-3,73</w:t>
            </w:r>
          </w:p>
        </w:tc>
        <w:tc>
          <w:tcPr>
            <w:tcW w:w="1417" w:type="dxa"/>
            <w:noWrap/>
            <w:hideMark/>
          </w:tcPr>
          <w:p w14:paraId="26CDE8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67,00</w:t>
            </w:r>
          </w:p>
        </w:tc>
        <w:tc>
          <w:tcPr>
            <w:tcW w:w="1342" w:type="dxa"/>
            <w:noWrap/>
            <w:hideMark/>
          </w:tcPr>
          <w:p w14:paraId="446654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17,00</w:t>
            </w:r>
          </w:p>
        </w:tc>
      </w:tr>
      <w:tr w:rsidR="00FA62BF" w:rsidRPr="00FA62BF" w14:paraId="6848698F" w14:textId="77777777" w:rsidTr="00531DDC">
        <w:trPr>
          <w:divId w:val="2134055211"/>
          <w:trHeight w:val="300"/>
        </w:trPr>
        <w:tc>
          <w:tcPr>
            <w:tcW w:w="0" w:type="auto"/>
            <w:noWrap/>
            <w:hideMark/>
          </w:tcPr>
          <w:p w14:paraId="02F5D49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2BEA2A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w:t>
            </w:r>
          </w:p>
        </w:tc>
        <w:tc>
          <w:tcPr>
            <w:tcW w:w="1843" w:type="dxa"/>
            <w:noWrap/>
            <w:hideMark/>
          </w:tcPr>
          <w:p w14:paraId="516D7BC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-4,16</w:t>
            </w:r>
          </w:p>
        </w:tc>
        <w:tc>
          <w:tcPr>
            <w:tcW w:w="1417" w:type="dxa"/>
            <w:noWrap/>
            <w:hideMark/>
          </w:tcPr>
          <w:p w14:paraId="7032FEE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68,00</w:t>
            </w:r>
          </w:p>
        </w:tc>
        <w:tc>
          <w:tcPr>
            <w:tcW w:w="1342" w:type="dxa"/>
            <w:noWrap/>
            <w:hideMark/>
          </w:tcPr>
          <w:p w14:paraId="6F6A9E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18,00</w:t>
            </w:r>
          </w:p>
        </w:tc>
      </w:tr>
      <w:tr w:rsidR="00FA62BF" w:rsidRPr="00FA62BF" w14:paraId="191549D8" w14:textId="77777777" w:rsidTr="00531DDC">
        <w:trPr>
          <w:divId w:val="2134055211"/>
          <w:trHeight w:val="300"/>
        </w:trPr>
        <w:tc>
          <w:tcPr>
            <w:tcW w:w="0" w:type="auto"/>
            <w:noWrap/>
            <w:hideMark/>
          </w:tcPr>
          <w:p w14:paraId="3D066E9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3ACD4F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w:t>
            </w:r>
          </w:p>
        </w:tc>
        <w:tc>
          <w:tcPr>
            <w:tcW w:w="1843" w:type="dxa"/>
            <w:noWrap/>
            <w:hideMark/>
          </w:tcPr>
          <w:p w14:paraId="718106D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-4,70</w:t>
            </w:r>
          </w:p>
        </w:tc>
        <w:tc>
          <w:tcPr>
            <w:tcW w:w="1417" w:type="dxa"/>
            <w:noWrap/>
            <w:hideMark/>
          </w:tcPr>
          <w:p w14:paraId="7DF0B06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69,00</w:t>
            </w:r>
          </w:p>
        </w:tc>
        <w:tc>
          <w:tcPr>
            <w:tcW w:w="1342" w:type="dxa"/>
            <w:noWrap/>
            <w:hideMark/>
          </w:tcPr>
          <w:p w14:paraId="15AC96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19,00</w:t>
            </w:r>
          </w:p>
        </w:tc>
      </w:tr>
      <w:tr w:rsidR="00FA62BF" w:rsidRPr="00FA62BF" w14:paraId="34FD4A77" w14:textId="77777777" w:rsidTr="00531DDC">
        <w:trPr>
          <w:divId w:val="2134055211"/>
          <w:trHeight w:val="300"/>
        </w:trPr>
        <w:tc>
          <w:tcPr>
            <w:tcW w:w="0" w:type="auto"/>
            <w:noWrap/>
            <w:hideMark/>
          </w:tcPr>
          <w:p w14:paraId="60BEAB8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0DC810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9,04</w:t>
            </w:r>
          </w:p>
        </w:tc>
        <w:tc>
          <w:tcPr>
            <w:tcW w:w="1843" w:type="dxa"/>
            <w:noWrap/>
            <w:hideMark/>
          </w:tcPr>
          <w:p w14:paraId="4F1B7AD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-5,24</w:t>
            </w:r>
          </w:p>
        </w:tc>
        <w:tc>
          <w:tcPr>
            <w:tcW w:w="1417" w:type="dxa"/>
            <w:noWrap/>
            <w:hideMark/>
          </w:tcPr>
          <w:p w14:paraId="6C43661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70,00</w:t>
            </w:r>
          </w:p>
        </w:tc>
        <w:tc>
          <w:tcPr>
            <w:tcW w:w="1342" w:type="dxa"/>
            <w:noWrap/>
            <w:hideMark/>
          </w:tcPr>
          <w:p w14:paraId="70B042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20,00</w:t>
            </w:r>
          </w:p>
        </w:tc>
      </w:tr>
      <w:tr w:rsidR="00FA62BF" w:rsidRPr="00FA62BF" w14:paraId="1E40B7F1" w14:textId="77777777" w:rsidTr="00531DDC">
        <w:trPr>
          <w:divId w:val="2134055211"/>
          <w:trHeight w:val="300"/>
        </w:trPr>
        <w:tc>
          <w:tcPr>
            <w:tcW w:w="0" w:type="auto"/>
            <w:noWrap/>
            <w:hideMark/>
          </w:tcPr>
          <w:p w14:paraId="741E90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538DB2C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9,77</w:t>
            </w:r>
          </w:p>
        </w:tc>
        <w:tc>
          <w:tcPr>
            <w:tcW w:w="1843" w:type="dxa"/>
            <w:noWrap/>
            <w:hideMark/>
          </w:tcPr>
          <w:p w14:paraId="7E0FC77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-5,67</w:t>
            </w:r>
          </w:p>
        </w:tc>
        <w:tc>
          <w:tcPr>
            <w:tcW w:w="1417" w:type="dxa"/>
            <w:noWrap/>
            <w:hideMark/>
          </w:tcPr>
          <w:p w14:paraId="3E641E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71,00</w:t>
            </w:r>
          </w:p>
        </w:tc>
        <w:tc>
          <w:tcPr>
            <w:tcW w:w="1342" w:type="dxa"/>
            <w:noWrap/>
            <w:hideMark/>
          </w:tcPr>
          <w:p w14:paraId="21E9B7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21,00</w:t>
            </w:r>
          </w:p>
        </w:tc>
      </w:tr>
      <w:tr w:rsidR="005A46E0" w:rsidRPr="00FA62BF" w14:paraId="41FFCCD6" w14:textId="77777777" w:rsidTr="005A46E0">
        <w:trPr>
          <w:divId w:val="2134055211"/>
          <w:trHeight w:val="300"/>
        </w:trPr>
        <w:tc>
          <w:tcPr>
            <w:tcW w:w="1278" w:type="dxa"/>
            <w:noWrap/>
          </w:tcPr>
          <w:p w14:paraId="0AED115D"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lastRenderedPageBreak/>
              <w:t>Waktu</w:t>
            </w:r>
          </w:p>
        </w:tc>
        <w:tc>
          <w:tcPr>
            <w:tcW w:w="1836" w:type="dxa"/>
            <w:noWrap/>
          </w:tcPr>
          <w:p w14:paraId="43BFD6A1"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3199C105"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728EB12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67304624"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FA62BF" w:rsidRPr="00FA62BF" w14:paraId="319123F1" w14:textId="77777777" w:rsidTr="00531DDC">
        <w:trPr>
          <w:divId w:val="2134055211"/>
          <w:trHeight w:val="300"/>
        </w:trPr>
        <w:tc>
          <w:tcPr>
            <w:tcW w:w="0" w:type="auto"/>
            <w:noWrap/>
            <w:hideMark/>
          </w:tcPr>
          <w:p w14:paraId="33DD53A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4CDFAD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10,92</w:t>
            </w:r>
          </w:p>
        </w:tc>
        <w:tc>
          <w:tcPr>
            <w:tcW w:w="1843" w:type="dxa"/>
            <w:noWrap/>
            <w:hideMark/>
          </w:tcPr>
          <w:p w14:paraId="3BFD9A3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-5,97</w:t>
            </w:r>
          </w:p>
        </w:tc>
        <w:tc>
          <w:tcPr>
            <w:tcW w:w="1417" w:type="dxa"/>
            <w:noWrap/>
            <w:hideMark/>
          </w:tcPr>
          <w:p w14:paraId="0B1224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72,00</w:t>
            </w:r>
          </w:p>
        </w:tc>
        <w:tc>
          <w:tcPr>
            <w:tcW w:w="1342" w:type="dxa"/>
            <w:noWrap/>
            <w:hideMark/>
          </w:tcPr>
          <w:p w14:paraId="520C01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22,00</w:t>
            </w:r>
          </w:p>
        </w:tc>
      </w:tr>
      <w:tr w:rsidR="00FA62BF" w:rsidRPr="00FA62BF" w14:paraId="2BC7359E" w14:textId="77777777" w:rsidTr="00531DDC">
        <w:trPr>
          <w:divId w:val="2134055211"/>
          <w:trHeight w:val="300"/>
        </w:trPr>
        <w:tc>
          <w:tcPr>
            <w:tcW w:w="0" w:type="auto"/>
            <w:noWrap/>
            <w:hideMark/>
          </w:tcPr>
          <w:p w14:paraId="281CB4B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704C79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11,67</w:t>
            </w:r>
          </w:p>
        </w:tc>
        <w:tc>
          <w:tcPr>
            <w:tcW w:w="1843" w:type="dxa"/>
            <w:noWrap/>
            <w:hideMark/>
          </w:tcPr>
          <w:p w14:paraId="40D00C3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-6,18</w:t>
            </w:r>
          </w:p>
        </w:tc>
        <w:tc>
          <w:tcPr>
            <w:tcW w:w="1417" w:type="dxa"/>
            <w:noWrap/>
            <w:hideMark/>
          </w:tcPr>
          <w:p w14:paraId="087114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73,00</w:t>
            </w:r>
          </w:p>
        </w:tc>
        <w:tc>
          <w:tcPr>
            <w:tcW w:w="1342" w:type="dxa"/>
            <w:noWrap/>
            <w:hideMark/>
          </w:tcPr>
          <w:p w14:paraId="7532753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23,00</w:t>
            </w:r>
          </w:p>
        </w:tc>
      </w:tr>
      <w:tr w:rsidR="00FA62BF" w:rsidRPr="00FA62BF" w14:paraId="14AA0B29" w14:textId="77777777" w:rsidTr="00531DDC">
        <w:trPr>
          <w:divId w:val="2134055211"/>
          <w:trHeight w:val="300"/>
        </w:trPr>
        <w:tc>
          <w:tcPr>
            <w:tcW w:w="0" w:type="auto"/>
            <w:noWrap/>
            <w:hideMark/>
          </w:tcPr>
          <w:p w14:paraId="1460AD4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5BE3CC6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12,74</w:t>
            </w:r>
          </w:p>
        </w:tc>
        <w:tc>
          <w:tcPr>
            <w:tcW w:w="1843" w:type="dxa"/>
            <w:noWrap/>
            <w:hideMark/>
          </w:tcPr>
          <w:p w14:paraId="4D24E5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-6,51</w:t>
            </w:r>
          </w:p>
        </w:tc>
        <w:tc>
          <w:tcPr>
            <w:tcW w:w="1417" w:type="dxa"/>
            <w:noWrap/>
            <w:hideMark/>
          </w:tcPr>
          <w:p w14:paraId="1B7703C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74,00</w:t>
            </w:r>
          </w:p>
        </w:tc>
        <w:tc>
          <w:tcPr>
            <w:tcW w:w="1342" w:type="dxa"/>
            <w:noWrap/>
            <w:hideMark/>
          </w:tcPr>
          <w:p w14:paraId="3FD976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24,00</w:t>
            </w:r>
          </w:p>
        </w:tc>
      </w:tr>
      <w:tr w:rsidR="00FA62BF" w:rsidRPr="00FA62BF" w14:paraId="04A620F4" w14:textId="77777777" w:rsidTr="00531DDC">
        <w:trPr>
          <w:divId w:val="2134055211"/>
          <w:trHeight w:val="300"/>
        </w:trPr>
        <w:tc>
          <w:tcPr>
            <w:tcW w:w="0" w:type="auto"/>
            <w:noWrap/>
            <w:hideMark/>
          </w:tcPr>
          <w:p w14:paraId="5A7AEE9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392041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13,60</w:t>
            </w:r>
          </w:p>
        </w:tc>
        <w:tc>
          <w:tcPr>
            <w:tcW w:w="1843" w:type="dxa"/>
            <w:noWrap/>
            <w:hideMark/>
          </w:tcPr>
          <w:p w14:paraId="256E03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-6,92</w:t>
            </w:r>
          </w:p>
        </w:tc>
        <w:tc>
          <w:tcPr>
            <w:tcW w:w="1417" w:type="dxa"/>
            <w:noWrap/>
            <w:hideMark/>
          </w:tcPr>
          <w:p w14:paraId="088BC7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75,00</w:t>
            </w:r>
          </w:p>
        </w:tc>
        <w:tc>
          <w:tcPr>
            <w:tcW w:w="1342" w:type="dxa"/>
            <w:noWrap/>
            <w:hideMark/>
          </w:tcPr>
          <w:p w14:paraId="756A28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25,00</w:t>
            </w:r>
          </w:p>
        </w:tc>
      </w:tr>
      <w:tr w:rsidR="00FA62BF" w:rsidRPr="00FA62BF" w14:paraId="06FD13BC" w14:textId="77777777" w:rsidTr="00531DDC">
        <w:trPr>
          <w:divId w:val="2134055211"/>
          <w:trHeight w:val="300"/>
        </w:trPr>
        <w:tc>
          <w:tcPr>
            <w:tcW w:w="0" w:type="auto"/>
            <w:noWrap/>
            <w:hideMark/>
          </w:tcPr>
          <w:p w14:paraId="744AF06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79F58F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14,61</w:t>
            </w:r>
          </w:p>
        </w:tc>
        <w:tc>
          <w:tcPr>
            <w:tcW w:w="1843" w:type="dxa"/>
            <w:noWrap/>
            <w:hideMark/>
          </w:tcPr>
          <w:p w14:paraId="5C89A4A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-7,46</w:t>
            </w:r>
          </w:p>
        </w:tc>
        <w:tc>
          <w:tcPr>
            <w:tcW w:w="1417" w:type="dxa"/>
            <w:noWrap/>
            <w:hideMark/>
          </w:tcPr>
          <w:p w14:paraId="277E414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76,00</w:t>
            </w:r>
          </w:p>
        </w:tc>
        <w:tc>
          <w:tcPr>
            <w:tcW w:w="1342" w:type="dxa"/>
            <w:noWrap/>
            <w:hideMark/>
          </w:tcPr>
          <w:p w14:paraId="319A49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26,00</w:t>
            </w:r>
          </w:p>
        </w:tc>
      </w:tr>
      <w:tr w:rsidR="00FA62BF" w:rsidRPr="00FA62BF" w14:paraId="1DDBBC78" w14:textId="77777777" w:rsidTr="00531DDC">
        <w:trPr>
          <w:divId w:val="2134055211"/>
          <w:trHeight w:val="300"/>
        </w:trPr>
        <w:tc>
          <w:tcPr>
            <w:tcW w:w="0" w:type="auto"/>
            <w:noWrap/>
            <w:hideMark/>
          </w:tcPr>
          <w:p w14:paraId="35EAC77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0AF24A7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15,31</w:t>
            </w:r>
          </w:p>
        </w:tc>
        <w:tc>
          <w:tcPr>
            <w:tcW w:w="1843" w:type="dxa"/>
            <w:noWrap/>
            <w:hideMark/>
          </w:tcPr>
          <w:p w14:paraId="0C1E85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-8,06</w:t>
            </w:r>
          </w:p>
        </w:tc>
        <w:tc>
          <w:tcPr>
            <w:tcW w:w="1417" w:type="dxa"/>
            <w:noWrap/>
            <w:hideMark/>
          </w:tcPr>
          <w:p w14:paraId="09EE9F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77,00</w:t>
            </w:r>
          </w:p>
        </w:tc>
        <w:tc>
          <w:tcPr>
            <w:tcW w:w="1342" w:type="dxa"/>
            <w:noWrap/>
            <w:hideMark/>
          </w:tcPr>
          <w:p w14:paraId="2261D2A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27,00</w:t>
            </w:r>
          </w:p>
        </w:tc>
      </w:tr>
      <w:tr w:rsidR="00FA62BF" w:rsidRPr="00FA62BF" w14:paraId="6833FBD2" w14:textId="77777777" w:rsidTr="00531DDC">
        <w:trPr>
          <w:divId w:val="2134055211"/>
          <w:trHeight w:val="300"/>
        </w:trPr>
        <w:tc>
          <w:tcPr>
            <w:tcW w:w="0" w:type="auto"/>
            <w:noWrap/>
            <w:hideMark/>
          </w:tcPr>
          <w:p w14:paraId="11DA12F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7616A9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16,61</w:t>
            </w:r>
          </w:p>
        </w:tc>
        <w:tc>
          <w:tcPr>
            <w:tcW w:w="1843" w:type="dxa"/>
            <w:noWrap/>
            <w:hideMark/>
          </w:tcPr>
          <w:p w14:paraId="5E82EB2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-8,63</w:t>
            </w:r>
          </w:p>
        </w:tc>
        <w:tc>
          <w:tcPr>
            <w:tcW w:w="1417" w:type="dxa"/>
            <w:noWrap/>
            <w:hideMark/>
          </w:tcPr>
          <w:p w14:paraId="5F8323A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78,00</w:t>
            </w:r>
          </w:p>
        </w:tc>
        <w:tc>
          <w:tcPr>
            <w:tcW w:w="1342" w:type="dxa"/>
            <w:noWrap/>
            <w:hideMark/>
          </w:tcPr>
          <w:p w14:paraId="44FAE51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28,00</w:t>
            </w:r>
          </w:p>
        </w:tc>
      </w:tr>
      <w:tr w:rsidR="00FA62BF" w:rsidRPr="00FA62BF" w14:paraId="1889672A" w14:textId="77777777" w:rsidTr="00531DDC">
        <w:trPr>
          <w:divId w:val="2134055211"/>
          <w:trHeight w:val="300"/>
        </w:trPr>
        <w:tc>
          <w:tcPr>
            <w:tcW w:w="0" w:type="auto"/>
            <w:noWrap/>
            <w:hideMark/>
          </w:tcPr>
          <w:p w14:paraId="2D509E4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08D4CE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17,37</w:t>
            </w:r>
          </w:p>
        </w:tc>
        <w:tc>
          <w:tcPr>
            <w:tcW w:w="1843" w:type="dxa"/>
            <w:noWrap/>
            <w:hideMark/>
          </w:tcPr>
          <w:p w14:paraId="66FD34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-9,12</w:t>
            </w:r>
          </w:p>
        </w:tc>
        <w:tc>
          <w:tcPr>
            <w:tcW w:w="1417" w:type="dxa"/>
            <w:noWrap/>
            <w:hideMark/>
          </w:tcPr>
          <w:p w14:paraId="1ACA682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79,00</w:t>
            </w:r>
          </w:p>
        </w:tc>
        <w:tc>
          <w:tcPr>
            <w:tcW w:w="1342" w:type="dxa"/>
            <w:noWrap/>
            <w:hideMark/>
          </w:tcPr>
          <w:p w14:paraId="620944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29,00</w:t>
            </w:r>
          </w:p>
        </w:tc>
      </w:tr>
      <w:tr w:rsidR="00FA62BF" w:rsidRPr="00FA62BF" w14:paraId="0940B08B" w14:textId="77777777" w:rsidTr="00531DDC">
        <w:trPr>
          <w:divId w:val="2134055211"/>
          <w:trHeight w:val="300"/>
        </w:trPr>
        <w:tc>
          <w:tcPr>
            <w:tcW w:w="0" w:type="auto"/>
            <w:noWrap/>
            <w:hideMark/>
          </w:tcPr>
          <w:p w14:paraId="6A47708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51B5B73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18,29</w:t>
            </w:r>
          </w:p>
        </w:tc>
        <w:tc>
          <w:tcPr>
            <w:tcW w:w="1843" w:type="dxa"/>
            <w:noWrap/>
            <w:hideMark/>
          </w:tcPr>
          <w:p w14:paraId="4342018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-9,55</w:t>
            </w:r>
          </w:p>
        </w:tc>
        <w:tc>
          <w:tcPr>
            <w:tcW w:w="1417" w:type="dxa"/>
            <w:noWrap/>
            <w:hideMark/>
          </w:tcPr>
          <w:p w14:paraId="5641AE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80,00</w:t>
            </w:r>
          </w:p>
        </w:tc>
        <w:tc>
          <w:tcPr>
            <w:tcW w:w="1342" w:type="dxa"/>
            <w:noWrap/>
            <w:hideMark/>
          </w:tcPr>
          <w:p w14:paraId="30D8D3C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30,00</w:t>
            </w:r>
          </w:p>
        </w:tc>
      </w:tr>
      <w:tr w:rsidR="00FA62BF" w:rsidRPr="00FA62BF" w14:paraId="2184F765" w14:textId="77777777" w:rsidTr="00531DDC">
        <w:trPr>
          <w:divId w:val="2134055211"/>
          <w:trHeight w:val="300"/>
        </w:trPr>
        <w:tc>
          <w:tcPr>
            <w:tcW w:w="0" w:type="auto"/>
            <w:noWrap/>
            <w:hideMark/>
          </w:tcPr>
          <w:p w14:paraId="11C169A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43FF55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19,36</w:t>
            </w:r>
          </w:p>
        </w:tc>
        <w:tc>
          <w:tcPr>
            <w:tcW w:w="1843" w:type="dxa"/>
            <w:noWrap/>
            <w:hideMark/>
          </w:tcPr>
          <w:p w14:paraId="358C93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-10,03</w:t>
            </w:r>
          </w:p>
        </w:tc>
        <w:tc>
          <w:tcPr>
            <w:tcW w:w="1417" w:type="dxa"/>
            <w:noWrap/>
            <w:hideMark/>
          </w:tcPr>
          <w:p w14:paraId="6CFA44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81,00</w:t>
            </w:r>
          </w:p>
        </w:tc>
        <w:tc>
          <w:tcPr>
            <w:tcW w:w="1342" w:type="dxa"/>
            <w:noWrap/>
            <w:hideMark/>
          </w:tcPr>
          <w:p w14:paraId="582BC0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31,00</w:t>
            </w:r>
          </w:p>
        </w:tc>
      </w:tr>
      <w:tr w:rsidR="00FA62BF" w:rsidRPr="00FA62BF" w14:paraId="2CABA9BE" w14:textId="77777777" w:rsidTr="00531DDC">
        <w:trPr>
          <w:divId w:val="2134055211"/>
          <w:trHeight w:val="300"/>
        </w:trPr>
        <w:tc>
          <w:tcPr>
            <w:tcW w:w="0" w:type="auto"/>
            <w:noWrap/>
            <w:hideMark/>
          </w:tcPr>
          <w:p w14:paraId="0513B21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5FA2D78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20,26</w:t>
            </w:r>
          </w:p>
        </w:tc>
        <w:tc>
          <w:tcPr>
            <w:tcW w:w="1843" w:type="dxa"/>
            <w:noWrap/>
            <w:hideMark/>
          </w:tcPr>
          <w:p w14:paraId="0532DC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-10,61</w:t>
            </w:r>
          </w:p>
        </w:tc>
        <w:tc>
          <w:tcPr>
            <w:tcW w:w="1417" w:type="dxa"/>
            <w:noWrap/>
            <w:hideMark/>
          </w:tcPr>
          <w:p w14:paraId="0B4732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82,00</w:t>
            </w:r>
          </w:p>
        </w:tc>
        <w:tc>
          <w:tcPr>
            <w:tcW w:w="1342" w:type="dxa"/>
            <w:noWrap/>
            <w:hideMark/>
          </w:tcPr>
          <w:p w14:paraId="456772C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32,00</w:t>
            </w:r>
          </w:p>
        </w:tc>
      </w:tr>
      <w:tr w:rsidR="00FA62BF" w:rsidRPr="00FA62BF" w14:paraId="246955C8" w14:textId="77777777" w:rsidTr="00531DDC">
        <w:trPr>
          <w:divId w:val="2134055211"/>
          <w:trHeight w:val="300"/>
        </w:trPr>
        <w:tc>
          <w:tcPr>
            <w:tcW w:w="0" w:type="auto"/>
            <w:noWrap/>
            <w:hideMark/>
          </w:tcPr>
          <w:p w14:paraId="509BA94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7EB8E42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20,80</w:t>
            </w:r>
          </w:p>
        </w:tc>
        <w:tc>
          <w:tcPr>
            <w:tcW w:w="1843" w:type="dxa"/>
            <w:noWrap/>
            <w:hideMark/>
          </w:tcPr>
          <w:p w14:paraId="161669B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-11,31</w:t>
            </w:r>
          </w:p>
        </w:tc>
        <w:tc>
          <w:tcPr>
            <w:tcW w:w="1417" w:type="dxa"/>
            <w:noWrap/>
            <w:hideMark/>
          </w:tcPr>
          <w:p w14:paraId="74E263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83,00</w:t>
            </w:r>
          </w:p>
        </w:tc>
        <w:tc>
          <w:tcPr>
            <w:tcW w:w="1342" w:type="dxa"/>
            <w:noWrap/>
            <w:hideMark/>
          </w:tcPr>
          <w:p w14:paraId="2C1107E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33,00</w:t>
            </w:r>
          </w:p>
        </w:tc>
      </w:tr>
      <w:tr w:rsidR="00FA62BF" w:rsidRPr="00FA62BF" w14:paraId="4C37E888" w14:textId="77777777" w:rsidTr="00531DDC">
        <w:trPr>
          <w:divId w:val="2134055211"/>
          <w:trHeight w:val="300"/>
        </w:trPr>
        <w:tc>
          <w:tcPr>
            <w:tcW w:w="0" w:type="auto"/>
            <w:noWrap/>
            <w:hideMark/>
          </w:tcPr>
          <w:p w14:paraId="780C8E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14D140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21,70</w:t>
            </w:r>
          </w:p>
        </w:tc>
        <w:tc>
          <w:tcPr>
            <w:tcW w:w="1843" w:type="dxa"/>
            <w:noWrap/>
            <w:hideMark/>
          </w:tcPr>
          <w:p w14:paraId="3A92FA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-12,05</w:t>
            </w:r>
          </w:p>
        </w:tc>
        <w:tc>
          <w:tcPr>
            <w:tcW w:w="1417" w:type="dxa"/>
            <w:noWrap/>
            <w:hideMark/>
          </w:tcPr>
          <w:p w14:paraId="3392A1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84,00</w:t>
            </w:r>
          </w:p>
        </w:tc>
        <w:tc>
          <w:tcPr>
            <w:tcW w:w="1342" w:type="dxa"/>
            <w:noWrap/>
            <w:hideMark/>
          </w:tcPr>
          <w:p w14:paraId="1B55F8D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34,00</w:t>
            </w:r>
          </w:p>
        </w:tc>
      </w:tr>
      <w:tr w:rsidR="00FA62BF" w:rsidRPr="00FA62BF" w14:paraId="285A7A0A" w14:textId="77777777" w:rsidTr="00531DDC">
        <w:trPr>
          <w:divId w:val="2134055211"/>
          <w:trHeight w:val="300"/>
        </w:trPr>
        <w:tc>
          <w:tcPr>
            <w:tcW w:w="0" w:type="auto"/>
            <w:noWrap/>
            <w:hideMark/>
          </w:tcPr>
          <w:p w14:paraId="17E08B7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1C540B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22,43</w:t>
            </w:r>
          </w:p>
        </w:tc>
        <w:tc>
          <w:tcPr>
            <w:tcW w:w="1843" w:type="dxa"/>
            <w:noWrap/>
            <w:hideMark/>
          </w:tcPr>
          <w:p w14:paraId="5F439C4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-12,69</w:t>
            </w:r>
          </w:p>
        </w:tc>
        <w:tc>
          <w:tcPr>
            <w:tcW w:w="1417" w:type="dxa"/>
            <w:noWrap/>
            <w:hideMark/>
          </w:tcPr>
          <w:p w14:paraId="3FD07A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85,00</w:t>
            </w:r>
          </w:p>
        </w:tc>
        <w:tc>
          <w:tcPr>
            <w:tcW w:w="1342" w:type="dxa"/>
            <w:noWrap/>
            <w:hideMark/>
          </w:tcPr>
          <w:p w14:paraId="3BEA58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35,00</w:t>
            </w:r>
          </w:p>
        </w:tc>
      </w:tr>
      <w:tr w:rsidR="00FA62BF" w:rsidRPr="00FA62BF" w14:paraId="5779F95B" w14:textId="77777777" w:rsidTr="00531DDC">
        <w:trPr>
          <w:divId w:val="2134055211"/>
          <w:trHeight w:val="300"/>
        </w:trPr>
        <w:tc>
          <w:tcPr>
            <w:tcW w:w="0" w:type="auto"/>
            <w:noWrap/>
            <w:hideMark/>
          </w:tcPr>
          <w:p w14:paraId="32089A6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0F17B0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23,45</w:t>
            </w:r>
          </w:p>
        </w:tc>
        <w:tc>
          <w:tcPr>
            <w:tcW w:w="1843" w:type="dxa"/>
            <w:noWrap/>
            <w:hideMark/>
          </w:tcPr>
          <w:p w14:paraId="1ACC34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-13,26</w:t>
            </w:r>
          </w:p>
        </w:tc>
        <w:tc>
          <w:tcPr>
            <w:tcW w:w="1417" w:type="dxa"/>
            <w:noWrap/>
            <w:hideMark/>
          </w:tcPr>
          <w:p w14:paraId="2712AE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86,00</w:t>
            </w:r>
          </w:p>
        </w:tc>
        <w:tc>
          <w:tcPr>
            <w:tcW w:w="1342" w:type="dxa"/>
            <w:noWrap/>
            <w:hideMark/>
          </w:tcPr>
          <w:p w14:paraId="12C62B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36,00</w:t>
            </w:r>
          </w:p>
        </w:tc>
      </w:tr>
      <w:tr w:rsidR="00FA62BF" w:rsidRPr="00FA62BF" w14:paraId="0F8A9A81" w14:textId="77777777" w:rsidTr="00531DDC">
        <w:trPr>
          <w:divId w:val="2134055211"/>
          <w:trHeight w:val="300"/>
        </w:trPr>
        <w:tc>
          <w:tcPr>
            <w:tcW w:w="0" w:type="auto"/>
            <w:noWrap/>
            <w:hideMark/>
          </w:tcPr>
          <w:p w14:paraId="7D5FF3D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651A92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24,61</w:t>
            </w:r>
          </w:p>
        </w:tc>
        <w:tc>
          <w:tcPr>
            <w:tcW w:w="1843" w:type="dxa"/>
            <w:noWrap/>
            <w:hideMark/>
          </w:tcPr>
          <w:p w14:paraId="4781099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-13,88</w:t>
            </w:r>
          </w:p>
        </w:tc>
        <w:tc>
          <w:tcPr>
            <w:tcW w:w="1417" w:type="dxa"/>
            <w:noWrap/>
            <w:hideMark/>
          </w:tcPr>
          <w:p w14:paraId="3C5ACA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87,00</w:t>
            </w:r>
          </w:p>
        </w:tc>
        <w:tc>
          <w:tcPr>
            <w:tcW w:w="1342" w:type="dxa"/>
            <w:noWrap/>
            <w:hideMark/>
          </w:tcPr>
          <w:p w14:paraId="021235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37,00</w:t>
            </w:r>
          </w:p>
        </w:tc>
      </w:tr>
      <w:tr w:rsidR="00FA62BF" w:rsidRPr="00FA62BF" w14:paraId="757D841F" w14:textId="77777777" w:rsidTr="00531DDC">
        <w:trPr>
          <w:divId w:val="2134055211"/>
          <w:trHeight w:val="300"/>
        </w:trPr>
        <w:tc>
          <w:tcPr>
            <w:tcW w:w="0" w:type="auto"/>
            <w:noWrap/>
            <w:hideMark/>
          </w:tcPr>
          <w:p w14:paraId="53560BB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270CA64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25,85</w:t>
            </w:r>
          </w:p>
        </w:tc>
        <w:tc>
          <w:tcPr>
            <w:tcW w:w="1843" w:type="dxa"/>
            <w:noWrap/>
            <w:hideMark/>
          </w:tcPr>
          <w:p w14:paraId="2B53C5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-14,42</w:t>
            </w:r>
          </w:p>
        </w:tc>
        <w:tc>
          <w:tcPr>
            <w:tcW w:w="1417" w:type="dxa"/>
            <w:noWrap/>
            <w:hideMark/>
          </w:tcPr>
          <w:p w14:paraId="47BDC2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88,00</w:t>
            </w:r>
          </w:p>
        </w:tc>
        <w:tc>
          <w:tcPr>
            <w:tcW w:w="1342" w:type="dxa"/>
            <w:noWrap/>
            <w:hideMark/>
          </w:tcPr>
          <w:p w14:paraId="55E60C9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38,00</w:t>
            </w:r>
          </w:p>
        </w:tc>
      </w:tr>
      <w:tr w:rsidR="00FA62BF" w:rsidRPr="00FA62BF" w14:paraId="64472F82" w14:textId="77777777" w:rsidTr="00531DDC">
        <w:trPr>
          <w:divId w:val="2134055211"/>
          <w:trHeight w:val="300"/>
        </w:trPr>
        <w:tc>
          <w:tcPr>
            <w:tcW w:w="0" w:type="auto"/>
            <w:noWrap/>
            <w:hideMark/>
          </w:tcPr>
          <w:p w14:paraId="6B428A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72D5B5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26,72</w:t>
            </w:r>
          </w:p>
        </w:tc>
        <w:tc>
          <w:tcPr>
            <w:tcW w:w="1843" w:type="dxa"/>
            <w:noWrap/>
            <w:hideMark/>
          </w:tcPr>
          <w:p w14:paraId="0B923D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-14,97</w:t>
            </w:r>
          </w:p>
        </w:tc>
        <w:tc>
          <w:tcPr>
            <w:tcW w:w="1417" w:type="dxa"/>
            <w:noWrap/>
            <w:hideMark/>
          </w:tcPr>
          <w:p w14:paraId="0455FB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89,00</w:t>
            </w:r>
          </w:p>
        </w:tc>
        <w:tc>
          <w:tcPr>
            <w:tcW w:w="1342" w:type="dxa"/>
            <w:noWrap/>
            <w:hideMark/>
          </w:tcPr>
          <w:p w14:paraId="7197B6A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39,00</w:t>
            </w:r>
          </w:p>
        </w:tc>
      </w:tr>
      <w:tr w:rsidR="00FA62BF" w:rsidRPr="00FA62BF" w14:paraId="2E846A9B" w14:textId="77777777" w:rsidTr="00531DDC">
        <w:trPr>
          <w:divId w:val="2134055211"/>
          <w:trHeight w:val="300"/>
        </w:trPr>
        <w:tc>
          <w:tcPr>
            <w:tcW w:w="0" w:type="auto"/>
            <w:noWrap/>
            <w:hideMark/>
          </w:tcPr>
          <w:p w14:paraId="19F67E6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205BBF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27,81</w:t>
            </w:r>
          </w:p>
        </w:tc>
        <w:tc>
          <w:tcPr>
            <w:tcW w:w="1843" w:type="dxa"/>
            <w:noWrap/>
            <w:hideMark/>
          </w:tcPr>
          <w:p w14:paraId="7AC712A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-15,57</w:t>
            </w:r>
          </w:p>
        </w:tc>
        <w:tc>
          <w:tcPr>
            <w:tcW w:w="1417" w:type="dxa"/>
            <w:noWrap/>
            <w:hideMark/>
          </w:tcPr>
          <w:p w14:paraId="4222E8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c>
          <w:tcPr>
            <w:tcW w:w="1342" w:type="dxa"/>
            <w:noWrap/>
            <w:hideMark/>
          </w:tcPr>
          <w:p w14:paraId="5038CFB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40,00</w:t>
            </w:r>
          </w:p>
        </w:tc>
      </w:tr>
      <w:tr w:rsidR="00FA62BF" w:rsidRPr="00FA62BF" w14:paraId="752C9332" w14:textId="77777777" w:rsidTr="00531DDC">
        <w:trPr>
          <w:divId w:val="2134055211"/>
          <w:trHeight w:val="300"/>
        </w:trPr>
        <w:tc>
          <w:tcPr>
            <w:tcW w:w="0" w:type="auto"/>
            <w:noWrap/>
            <w:hideMark/>
          </w:tcPr>
          <w:p w14:paraId="28FA83B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2D9BE1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28,75</w:t>
            </w:r>
          </w:p>
        </w:tc>
        <w:tc>
          <w:tcPr>
            <w:tcW w:w="1843" w:type="dxa"/>
            <w:noWrap/>
            <w:hideMark/>
          </w:tcPr>
          <w:p w14:paraId="501EBD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-16,22</w:t>
            </w:r>
          </w:p>
        </w:tc>
        <w:tc>
          <w:tcPr>
            <w:tcW w:w="1417" w:type="dxa"/>
            <w:noWrap/>
            <w:hideMark/>
          </w:tcPr>
          <w:p w14:paraId="465CC8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91,00</w:t>
            </w:r>
          </w:p>
        </w:tc>
        <w:tc>
          <w:tcPr>
            <w:tcW w:w="1342" w:type="dxa"/>
            <w:noWrap/>
            <w:hideMark/>
          </w:tcPr>
          <w:p w14:paraId="708338F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41,00</w:t>
            </w:r>
          </w:p>
        </w:tc>
      </w:tr>
      <w:tr w:rsidR="00FA62BF" w:rsidRPr="00FA62BF" w14:paraId="2F982C2A" w14:textId="77777777" w:rsidTr="00531DDC">
        <w:trPr>
          <w:divId w:val="2134055211"/>
          <w:trHeight w:val="300"/>
        </w:trPr>
        <w:tc>
          <w:tcPr>
            <w:tcW w:w="0" w:type="auto"/>
            <w:noWrap/>
            <w:hideMark/>
          </w:tcPr>
          <w:p w14:paraId="4A17EBF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12C40D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29,30</w:t>
            </w:r>
          </w:p>
        </w:tc>
        <w:tc>
          <w:tcPr>
            <w:tcW w:w="1843" w:type="dxa"/>
            <w:noWrap/>
            <w:hideMark/>
          </w:tcPr>
          <w:p w14:paraId="06474FE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-16,70</w:t>
            </w:r>
          </w:p>
        </w:tc>
        <w:tc>
          <w:tcPr>
            <w:tcW w:w="1417" w:type="dxa"/>
            <w:noWrap/>
            <w:hideMark/>
          </w:tcPr>
          <w:p w14:paraId="78D2222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92,00</w:t>
            </w:r>
          </w:p>
        </w:tc>
        <w:tc>
          <w:tcPr>
            <w:tcW w:w="1342" w:type="dxa"/>
            <w:noWrap/>
            <w:hideMark/>
          </w:tcPr>
          <w:p w14:paraId="3075BB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42,00</w:t>
            </w:r>
          </w:p>
        </w:tc>
      </w:tr>
      <w:tr w:rsidR="00FA62BF" w:rsidRPr="00FA62BF" w14:paraId="02A4B112" w14:textId="77777777" w:rsidTr="00531DDC">
        <w:trPr>
          <w:divId w:val="2134055211"/>
          <w:trHeight w:val="300"/>
        </w:trPr>
        <w:tc>
          <w:tcPr>
            <w:tcW w:w="0" w:type="auto"/>
            <w:noWrap/>
            <w:hideMark/>
          </w:tcPr>
          <w:p w14:paraId="7BE31EE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532631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29,94</w:t>
            </w:r>
          </w:p>
        </w:tc>
        <w:tc>
          <w:tcPr>
            <w:tcW w:w="1843" w:type="dxa"/>
            <w:noWrap/>
            <w:hideMark/>
          </w:tcPr>
          <w:p w14:paraId="7B45FF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-17,23</w:t>
            </w:r>
          </w:p>
        </w:tc>
        <w:tc>
          <w:tcPr>
            <w:tcW w:w="1417" w:type="dxa"/>
            <w:noWrap/>
            <w:hideMark/>
          </w:tcPr>
          <w:p w14:paraId="4771331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93,00</w:t>
            </w:r>
          </w:p>
        </w:tc>
        <w:tc>
          <w:tcPr>
            <w:tcW w:w="1342" w:type="dxa"/>
            <w:noWrap/>
            <w:hideMark/>
          </w:tcPr>
          <w:p w14:paraId="5CC167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43,00</w:t>
            </w:r>
          </w:p>
        </w:tc>
      </w:tr>
      <w:tr w:rsidR="00FA62BF" w:rsidRPr="00FA62BF" w14:paraId="7D054666" w14:textId="77777777" w:rsidTr="00531DDC">
        <w:trPr>
          <w:divId w:val="2134055211"/>
          <w:trHeight w:val="300"/>
        </w:trPr>
        <w:tc>
          <w:tcPr>
            <w:tcW w:w="0" w:type="auto"/>
            <w:noWrap/>
            <w:hideMark/>
          </w:tcPr>
          <w:p w14:paraId="0329A69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FE847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30,49</w:t>
            </w:r>
          </w:p>
        </w:tc>
        <w:tc>
          <w:tcPr>
            <w:tcW w:w="1843" w:type="dxa"/>
            <w:noWrap/>
            <w:hideMark/>
          </w:tcPr>
          <w:p w14:paraId="3D0F7C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-17,85</w:t>
            </w:r>
          </w:p>
        </w:tc>
        <w:tc>
          <w:tcPr>
            <w:tcW w:w="1417" w:type="dxa"/>
            <w:noWrap/>
            <w:hideMark/>
          </w:tcPr>
          <w:p w14:paraId="161B23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94,00</w:t>
            </w:r>
          </w:p>
        </w:tc>
        <w:tc>
          <w:tcPr>
            <w:tcW w:w="1342" w:type="dxa"/>
            <w:noWrap/>
            <w:hideMark/>
          </w:tcPr>
          <w:p w14:paraId="2A2C35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44,00</w:t>
            </w:r>
          </w:p>
        </w:tc>
      </w:tr>
      <w:tr w:rsidR="00FA62BF" w:rsidRPr="00FA62BF" w14:paraId="7705E075" w14:textId="77777777" w:rsidTr="00531DDC">
        <w:trPr>
          <w:divId w:val="2134055211"/>
          <w:trHeight w:val="300"/>
        </w:trPr>
        <w:tc>
          <w:tcPr>
            <w:tcW w:w="0" w:type="auto"/>
            <w:noWrap/>
            <w:hideMark/>
          </w:tcPr>
          <w:p w14:paraId="4E6AB42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E8F56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31,37</w:t>
            </w:r>
          </w:p>
        </w:tc>
        <w:tc>
          <w:tcPr>
            <w:tcW w:w="1843" w:type="dxa"/>
            <w:noWrap/>
            <w:hideMark/>
          </w:tcPr>
          <w:p w14:paraId="0BE6F3E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-18,55</w:t>
            </w:r>
          </w:p>
        </w:tc>
        <w:tc>
          <w:tcPr>
            <w:tcW w:w="1417" w:type="dxa"/>
            <w:noWrap/>
            <w:hideMark/>
          </w:tcPr>
          <w:p w14:paraId="36285B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95,00</w:t>
            </w:r>
          </w:p>
        </w:tc>
        <w:tc>
          <w:tcPr>
            <w:tcW w:w="1342" w:type="dxa"/>
            <w:noWrap/>
            <w:hideMark/>
          </w:tcPr>
          <w:p w14:paraId="454B5B9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45,00</w:t>
            </w:r>
          </w:p>
        </w:tc>
      </w:tr>
      <w:tr w:rsidR="00FA62BF" w:rsidRPr="00FA62BF" w14:paraId="6C954D7D" w14:textId="77777777" w:rsidTr="00531DDC">
        <w:trPr>
          <w:divId w:val="2134055211"/>
          <w:trHeight w:val="300"/>
        </w:trPr>
        <w:tc>
          <w:tcPr>
            <w:tcW w:w="0" w:type="auto"/>
            <w:noWrap/>
            <w:hideMark/>
          </w:tcPr>
          <w:p w14:paraId="3780ED9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827110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32,45</w:t>
            </w:r>
          </w:p>
        </w:tc>
        <w:tc>
          <w:tcPr>
            <w:tcW w:w="1843" w:type="dxa"/>
            <w:noWrap/>
            <w:hideMark/>
          </w:tcPr>
          <w:p w14:paraId="3DC4C6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-19,29</w:t>
            </w:r>
          </w:p>
        </w:tc>
        <w:tc>
          <w:tcPr>
            <w:tcW w:w="1417" w:type="dxa"/>
            <w:noWrap/>
            <w:hideMark/>
          </w:tcPr>
          <w:p w14:paraId="410E8C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96,00</w:t>
            </w:r>
          </w:p>
        </w:tc>
        <w:tc>
          <w:tcPr>
            <w:tcW w:w="1342" w:type="dxa"/>
            <w:noWrap/>
            <w:hideMark/>
          </w:tcPr>
          <w:p w14:paraId="6629CC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46,00</w:t>
            </w:r>
          </w:p>
        </w:tc>
      </w:tr>
      <w:tr w:rsidR="00FA62BF" w:rsidRPr="00FA62BF" w14:paraId="153428E0" w14:textId="77777777" w:rsidTr="00531DDC">
        <w:trPr>
          <w:divId w:val="2134055211"/>
          <w:trHeight w:val="300"/>
        </w:trPr>
        <w:tc>
          <w:tcPr>
            <w:tcW w:w="0" w:type="auto"/>
            <w:noWrap/>
            <w:hideMark/>
          </w:tcPr>
          <w:p w14:paraId="36CA9BF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15CE07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33,65</w:t>
            </w:r>
          </w:p>
        </w:tc>
        <w:tc>
          <w:tcPr>
            <w:tcW w:w="1843" w:type="dxa"/>
            <w:noWrap/>
            <w:hideMark/>
          </w:tcPr>
          <w:p w14:paraId="1BFEEED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-20,16</w:t>
            </w:r>
          </w:p>
        </w:tc>
        <w:tc>
          <w:tcPr>
            <w:tcW w:w="1417" w:type="dxa"/>
            <w:noWrap/>
            <w:hideMark/>
          </w:tcPr>
          <w:p w14:paraId="1E1E2B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97,00</w:t>
            </w:r>
          </w:p>
        </w:tc>
        <w:tc>
          <w:tcPr>
            <w:tcW w:w="1342" w:type="dxa"/>
            <w:noWrap/>
            <w:hideMark/>
          </w:tcPr>
          <w:p w14:paraId="0680C5E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47,00</w:t>
            </w:r>
          </w:p>
        </w:tc>
      </w:tr>
      <w:tr w:rsidR="00FA62BF" w:rsidRPr="00FA62BF" w14:paraId="63B5C40A" w14:textId="77777777" w:rsidTr="00531DDC">
        <w:trPr>
          <w:divId w:val="2134055211"/>
          <w:trHeight w:val="300"/>
        </w:trPr>
        <w:tc>
          <w:tcPr>
            <w:tcW w:w="0" w:type="auto"/>
            <w:noWrap/>
            <w:hideMark/>
          </w:tcPr>
          <w:p w14:paraId="0D10CE9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58D1B5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34,43</w:t>
            </w:r>
          </w:p>
        </w:tc>
        <w:tc>
          <w:tcPr>
            <w:tcW w:w="1843" w:type="dxa"/>
            <w:noWrap/>
            <w:hideMark/>
          </w:tcPr>
          <w:p w14:paraId="003BD98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-20,99</w:t>
            </w:r>
          </w:p>
        </w:tc>
        <w:tc>
          <w:tcPr>
            <w:tcW w:w="1417" w:type="dxa"/>
            <w:noWrap/>
            <w:hideMark/>
          </w:tcPr>
          <w:p w14:paraId="1314C0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98,00</w:t>
            </w:r>
          </w:p>
        </w:tc>
        <w:tc>
          <w:tcPr>
            <w:tcW w:w="1342" w:type="dxa"/>
            <w:noWrap/>
            <w:hideMark/>
          </w:tcPr>
          <w:p w14:paraId="1E2A9C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48,00</w:t>
            </w:r>
          </w:p>
        </w:tc>
      </w:tr>
      <w:tr w:rsidR="00FA62BF" w:rsidRPr="00FA62BF" w14:paraId="3BAF8980" w14:textId="77777777" w:rsidTr="00531DDC">
        <w:trPr>
          <w:divId w:val="2134055211"/>
          <w:trHeight w:val="300"/>
        </w:trPr>
        <w:tc>
          <w:tcPr>
            <w:tcW w:w="0" w:type="auto"/>
            <w:noWrap/>
            <w:hideMark/>
          </w:tcPr>
          <w:p w14:paraId="4F2E9C4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4A2F53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35,90</w:t>
            </w:r>
          </w:p>
        </w:tc>
        <w:tc>
          <w:tcPr>
            <w:tcW w:w="1843" w:type="dxa"/>
            <w:noWrap/>
            <w:hideMark/>
          </w:tcPr>
          <w:p w14:paraId="1490DC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-21,79</w:t>
            </w:r>
          </w:p>
        </w:tc>
        <w:tc>
          <w:tcPr>
            <w:tcW w:w="1417" w:type="dxa"/>
            <w:noWrap/>
            <w:hideMark/>
          </w:tcPr>
          <w:p w14:paraId="145D8F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99,00</w:t>
            </w:r>
          </w:p>
        </w:tc>
        <w:tc>
          <w:tcPr>
            <w:tcW w:w="1342" w:type="dxa"/>
            <w:noWrap/>
            <w:hideMark/>
          </w:tcPr>
          <w:p w14:paraId="6448108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49,00</w:t>
            </w:r>
          </w:p>
        </w:tc>
      </w:tr>
      <w:tr w:rsidR="00FA62BF" w:rsidRPr="00FA62BF" w14:paraId="645E15A8" w14:textId="77777777" w:rsidTr="00531DDC">
        <w:trPr>
          <w:divId w:val="2134055211"/>
          <w:trHeight w:val="300"/>
        </w:trPr>
        <w:tc>
          <w:tcPr>
            <w:tcW w:w="0" w:type="auto"/>
            <w:noWrap/>
            <w:hideMark/>
          </w:tcPr>
          <w:p w14:paraId="583AC7A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6209DE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36,76</w:t>
            </w:r>
          </w:p>
        </w:tc>
        <w:tc>
          <w:tcPr>
            <w:tcW w:w="1843" w:type="dxa"/>
            <w:noWrap/>
            <w:hideMark/>
          </w:tcPr>
          <w:p w14:paraId="2F9A91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-22,53</w:t>
            </w:r>
          </w:p>
        </w:tc>
        <w:tc>
          <w:tcPr>
            <w:tcW w:w="1417" w:type="dxa"/>
            <w:noWrap/>
            <w:hideMark/>
          </w:tcPr>
          <w:p w14:paraId="57CC66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100,00</w:t>
            </w:r>
          </w:p>
        </w:tc>
        <w:tc>
          <w:tcPr>
            <w:tcW w:w="1342" w:type="dxa"/>
            <w:noWrap/>
            <w:hideMark/>
          </w:tcPr>
          <w:p w14:paraId="579403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50,00</w:t>
            </w:r>
          </w:p>
        </w:tc>
      </w:tr>
      <w:tr w:rsidR="00FA62BF" w:rsidRPr="00FA62BF" w14:paraId="4F1961D0" w14:textId="77777777" w:rsidTr="00531DDC">
        <w:trPr>
          <w:divId w:val="2134055211"/>
          <w:trHeight w:val="300"/>
        </w:trPr>
        <w:tc>
          <w:tcPr>
            <w:tcW w:w="0" w:type="auto"/>
            <w:noWrap/>
            <w:hideMark/>
          </w:tcPr>
          <w:p w14:paraId="0871BA0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0DF9886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37,31</w:t>
            </w:r>
          </w:p>
        </w:tc>
        <w:tc>
          <w:tcPr>
            <w:tcW w:w="1843" w:type="dxa"/>
            <w:noWrap/>
            <w:hideMark/>
          </w:tcPr>
          <w:p w14:paraId="38F217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-23,31</w:t>
            </w:r>
          </w:p>
        </w:tc>
        <w:tc>
          <w:tcPr>
            <w:tcW w:w="1417" w:type="dxa"/>
            <w:noWrap/>
            <w:hideMark/>
          </w:tcPr>
          <w:p w14:paraId="3A7C8C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101,00</w:t>
            </w:r>
          </w:p>
        </w:tc>
        <w:tc>
          <w:tcPr>
            <w:tcW w:w="1342" w:type="dxa"/>
            <w:noWrap/>
            <w:hideMark/>
          </w:tcPr>
          <w:p w14:paraId="5714AC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51,00</w:t>
            </w:r>
          </w:p>
        </w:tc>
      </w:tr>
      <w:tr w:rsidR="00FA62BF" w:rsidRPr="00FA62BF" w14:paraId="6961126F" w14:textId="77777777" w:rsidTr="00531DDC">
        <w:trPr>
          <w:divId w:val="2134055211"/>
          <w:trHeight w:val="300"/>
        </w:trPr>
        <w:tc>
          <w:tcPr>
            <w:tcW w:w="0" w:type="auto"/>
            <w:noWrap/>
            <w:hideMark/>
          </w:tcPr>
          <w:p w14:paraId="1BCA426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39623B1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38,21</w:t>
            </w:r>
          </w:p>
        </w:tc>
        <w:tc>
          <w:tcPr>
            <w:tcW w:w="1843" w:type="dxa"/>
            <w:noWrap/>
            <w:hideMark/>
          </w:tcPr>
          <w:p w14:paraId="0881BA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-24,00</w:t>
            </w:r>
          </w:p>
        </w:tc>
        <w:tc>
          <w:tcPr>
            <w:tcW w:w="1417" w:type="dxa"/>
            <w:noWrap/>
            <w:hideMark/>
          </w:tcPr>
          <w:p w14:paraId="73E5FF9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102,00</w:t>
            </w:r>
          </w:p>
        </w:tc>
        <w:tc>
          <w:tcPr>
            <w:tcW w:w="1342" w:type="dxa"/>
            <w:noWrap/>
            <w:hideMark/>
          </w:tcPr>
          <w:p w14:paraId="598BF5C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52,00</w:t>
            </w:r>
          </w:p>
        </w:tc>
      </w:tr>
      <w:tr w:rsidR="00FA62BF" w:rsidRPr="00FA62BF" w14:paraId="1330618B" w14:textId="77777777" w:rsidTr="00531DDC">
        <w:trPr>
          <w:divId w:val="2134055211"/>
          <w:trHeight w:val="300"/>
        </w:trPr>
        <w:tc>
          <w:tcPr>
            <w:tcW w:w="0" w:type="auto"/>
            <w:noWrap/>
            <w:hideMark/>
          </w:tcPr>
          <w:p w14:paraId="4C0D142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2CCBD2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38,94</w:t>
            </w:r>
          </w:p>
        </w:tc>
        <w:tc>
          <w:tcPr>
            <w:tcW w:w="1843" w:type="dxa"/>
            <w:noWrap/>
            <w:hideMark/>
          </w:tcPr>
          <w:p w14:paraId="2260BF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-24,73</w:t>
            </w:r>
          </w:p>
        </w:tc>
        <w:tc>
          <w:tcPr>
            <w:tcW w:w="1417" w:type="dxa"/>
            <w:noWrap/>
            <w:hideMark/>
          </w:tcPr>
          <w:p w14:paraId="749BC0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103,00</w:t>
            </w:r>
          </w:p>
        </w:tc>
        <w:tc>
          <w:tcPr>
            <w:tcW w:w="1342" w:type="dxa"/>
            <w:noWrap/>
            <w:hideMark/>
          </w:tcPr>
          <w:p w14:paraId="162E8EF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53,00</w:t>
            </w:r>
          </w:p>
        </w:tc>
      </w:tr>
      <w:tr w:rsidR="00FA62BF" w:rsidRPr="00FA62BF" w14:paraId="75A5DC0E" w14:textId="77777777" w:rsidTr="00531DDC">
        <w:trPr>
          <w:divId w:val="2134055211"/>
          <w:trHeight w:val="300"/>
        </w:trPr>
        <w:tc>
          <w:tcPr>
            <w:tcW w:w="0" w:type="auto"/>
            <w:noWrap/>
            <w:hideMark/>
          </w:tcPr>
          <w:p w14:paraId="421ADEF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1BE8C94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39,83</w:t>
            </w:r>
          </w:p>
        </w:tc>
        <w:tc>
          <w:tcPr>
            <w:tcW w:w="1843" w:type="dxa"/>
            <w:noWrap/>
            <w:hideMark/>
          </w:tcPr>
          <w:p w14:paraId="4C7D917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-25,54</w:t>
            </w:r>
          </w:p>
        </w:tc>
        <w:tc>
          <w:tcPr>
            <w:tcW w:w="1417" w:type="dxa"/>
            <w:noWrap/>
            <w:hideMark/>
          </w:tcPr>
          <w:p w14:paraId="084152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104,00</w:t>
            </w:r>
          </w:p>
        </w:tc>
        <w:tc>
          <w:tcPr>
            <w:tcW w:w="1342" w:type="dxa"/>
            <w:noWrap/>
            <w:hideMark/>
          </w:tcPr>
          <w:p w14:paraId="4D133A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54,00</w:t>
            </w:r>
          </w:p>
        </w:tc>
      </w:tr>
      <w:tr w:rsidR="00FA62BF" w:rsidRPr="00FA62BF" w14:paraId="6C6A7FA2" w14:textId="77777777" w:rsidTr="00531DDC">
        <w:trPr>
          <w:divId w:val="2134055211"/>
          <w:trHeight w:val="300"/>
        </w:trPr>
        <w:tc>
          <w:tcPr>
            <w:tcW w:w="0" w:type="auto"/>
            <w:noWrap/>
            <w:hideMark/>
          </w:tcPr>
          <w:p w14:paraId="76F80A2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24AA912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40,78</w:t>
            </w:r>
          </w:p>
        </w:tc>
        <w:tc>
          <w:tcPr>
            <w:tcW w:w="1843" w:type="dxa"/>
            <w:noWrap/>
            <w:hideMark/>
          </w:tcPr>
          <w:p w14:paraId="3E8F38F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-26,35</w:t>
            </w:r>
          </w:p>
        </w:tc>
        <w:tc>
          <w:tcPr>
            <w:tcW w:w="1417" w:type="dxa"/>
            <w:noWrap/>
            <w:hideMark/>
          </w:tcPr>
          <w:p w14:paraId="178863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105,00</w:t>
            </w:r>
          </w:p>
        </w:tc>
        <w:tc>
          <w:tcPr>
            <w:tcW w:w="1342" w:type="dxa"/>
            <w:noWrap/>
            <w:hideMark/>
          </w:tcPr>
          <w:p w14:paraId="664E7EF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55,00</w:t>
            </w:r>
          </w:p>
        </w:tc>
      </w:tr>
      <w:tr w:rsidR="00FA62BF" w:rsidRPr="00FA62BF" w14:paraId="5E25B22A" w14:textId="77777777" w:rsidTr="00531DDC">
        <w:trPr>
          <w:divId w:val="2134055211"/>
          <w:trHeight w:val="300"/>
        </w:trPr>
        <w:tc>
          <w:tcPr>
            <w:tcW w:w="0" w:type="auto"/>
            <w:noWrap/>
            <w:hideMark/>
          </w:tcPr>
          <w:p w14:paraId="4CAF4DE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7C4B9D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41,85</w:t>
            </w:r>
          </w:p>
        </w:tc>
        <w:tc>
          <w:tcPr>
            <w:tcW w:w="1843" w:type="dxa"/>
            <w:noWrap/>
            <w:hideMark/>
          </w:tcPr>
          <w:p w14:paraId="7BE480D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-27,09</w:t>
            </w:r>
          </w:p>
        </w:tc>
        <w:tc>
          <w:tcPr>
            <w:tcW w:w="1417" w:type="dxa"/>
            <w:noWrap/>
            <w:hideMark/>
          </w:tcPr>
          <w:p w14:paraId="082FDB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106,00</w:t>
            </w:r>
          </w:p>
        </w:tc>
        <w:tc>
          <w:tcPr>
            <w:tcW w:w="1342" w:type="dxa"/>
            <w:noWrap/>
            <w:hideMark/>
          </w:tcPr>
          <w:p w14:paraId="2F0B43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56,00</w:t>
            </w:r>
          </w:p>
        </w:tc>
      </w:tr>
      <w:tr w:rsidR="00FA62BF" w:rsidRPr="00FA62BF" w14:paraId="325EB39B" w14:textId="77777777" w:rsidTr="00531DDC">
        <w:trPr>
          <w:divId w:val="2134055211"/>
          <w:trHeight w:val="300"/>
        </w:trPr>
        <w:tc>
          <w:tcPr>
            <w:tcW w:w="0" w:type="auto"/>
            <w:noWrap/>
            <w:hideMark/>
          </w:tcPr>
          <w:p w14:paraId="6730D6B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57AAF69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42,84</w:t>
            </w:r>
          </w:p>
        </w:tc>
        <w:tc>
          <w:tcPr>
            <w:tcW w:w="1843" w:type="dxa"/>
            <w:noWrap/>
            <w:hideMark/>
          </w:tcPr>
          <w:p w14:paraId="54C1CD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-27,78</w:t>
            </w:r>
          </w:p>
        </w:tc>
        <w:tc>
          <w:tcPr>
            <w:tcW w:w="1417" w:type="dxa"/>
            <w:noWrap/>
            <w:hideMark/>
          </w:tcPr>
          <w:p w14:paraId="29EFC3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107,00</w:t>
            </w:r>
          </w:p>
        </w:tc>
        <w:tc>
          <w:tcPr>
            <w:tcW w:w="1342" w:type="dxa"/>
            <w:noWrap/>
            <w:hideMark/>
          </w:tcPr>
          <w:p w14:paraId="6E3640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57,00</w:t>
            </w:r>
          </w:p>
        </w:tc>
      </w:tr>
      <w:tr w:rsidR="00FA62BF" w:rsidRPr="00FA62BF" w14:paraId="783893BA" w14:textId="77777777" w:rsidTr="00531DDC">
        <w:trPr>
          <w:divId w:val="2134055211"/>
          <w:trHeight w:val="300"/>
        </w:trPr>
        <w:tc>
          <w:tcPr>
            <w:tcW w:w="0" w:type="auto"/>
            <w:noWrap/>
            <w:hideMark/>
          </w:tcPr>
          <w:p w14:paraId="761D217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5698C7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43,92</w:t>
            </w:r>
          </w:p>
        </w:tc>
        <w:tc>
          <w:tcPr>
            <w:tcW w:w="1843" w:type="dxa"/>
            <w:noWrap/>
            <w:hideMark/>
          </w:tcPr>
          <w:p w14:paraId="3E2EAA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-28,56</w:t>
            </w:r>
          </w:p>
        </w:tc>
        <w:tc>
          <w:tcPr>
            <w:tcW w:w="1417" w:type="dxa"/>
            <w:noWrap/>
            <w:hideMark/>
          </w:tcPr>
          <w:p w14:paraId="1F5684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108,00</w:t>
            </w:r>
          </w:p>
        </w:tc>
        <w:tc>
          <w:tcPr>
            <w:tcW w:w="1342" w:type="dxa"/>
            <w:noWrap/>
            <w:hideMark/>
          </w:tcPr>
          <w:p w14:paraId="5517417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58,00</w:t>
            </w:r>
          </w:p>
        </w:tc>
      </w:tr>
      <w:tr w:rsidR="00FA62BF" w:rsidRPr="00FA62BF" w14:paraId="347950D0" w14:textId="77777777" w:rsidTr="00531DDC">
        <w:trPr>
          <w:divId w:val="2134055211"/>
          <w:trHeight w:val="300"/>
        </w:trPr>
        <w:tc>
          <w:tcPr>
            <w:tcW w:w="0" w:type="auto"/>
            <w:noWrap/>
            <w:hideMark/>
          </w:tcPr>
          <w:p w14:paraId="2D884AA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60A564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44,49</w:t>
            </w:r>
          </w:p>
        </w:tc>
        <w:tc>
          <w:tcPr>
            <w:tcW w:w="1843" w:type="dxa"/>
            <w:noWrap/>
            <w:hideMark/>
          </w:tcPr>
          <w:p w14:paraId="441EAE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-29,27</w:t>
            </w:r>
          </w:p>
        </w:tc>
        <w:tc>
          <w:tcPr>
            <w:tcW w:w="1417" w:type="dxa"/>
            <w:noWrap/>
            <w:hideMark/>
          </w:tcPr>
          <w:p w14:paraId="681A01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109,00</w:t>
            </w:r>
          </w:p>
        </w:tc>
        <w:tc>
          <w:tcPr>
            <w:tcW w:w="1342" w:type="dxa"/>
            <w:noWrap/>
            <w:hideMark/>
          </w:tcPr>
          <w:p w14:paraId="48C7CF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59,00</w:t>
            </w:r>
          </w:p>
        </w:tc>
      </w:tr>
      <w:tr w:rsidR="00FA62BF" w:rsidRPr="00FA62BF" w14:paraId="4AE23D79" w14:textId="77777777" w:rsidTr="00531DDC">
        <w:trPr>
          <w:divId w:val="2134055211"/>
          <w:trHeight w:val="300"/>
        </w:trPr>
        <w:tc>
          <w:tcPr>
            <w:tcW w:w="0" w:type="auto"/>
            <w:noWrap/>
            <w:hideMark/>
          </w:tcPr>
          <w:p w14:paraId="2D1E1C8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7738F5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45,28</w:t>
            </w:r>
          </w:p>
        </w:tc>
        <w:tc>
          <w:tcPr>
            <w:tcW w:w="1843" w:type="dxa"/>
            <w:noWrap/>
            <w:hideMark/>
          </w:tcPr>
          <w:p w14:paraId="5F3AB1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-29,99</w:t>
            </w:r>
          </w:p>
        </w:tc>
        <w:tc>
          <w:tcPr>
            <w:tcW w:w="1417" w:type="dxa"/>
            <w:noWrap/>
            <w:hideMark/>
          </w:tcPr>
          <w:p w14:paraId="69B2E1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110,00</w:t>
            </w:r>
          </w:p>
        </w:tc>
        <w:tc>
          <w:tcPr>
            <w:tcW w:w="1342" w:type="dxa"/>
            <w:noWrap/>
            <w:hideMark/>
          </w:tcPr>
          <w:p w14:paraId="0E9024D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60,00</w:t>
            </w:r>
          </w:p>
        </w:tc>
      </w:tr>
      <w:tr w:rsidR="00FA62BF" w:rsidRPr="00FA62BF" w14:paraId="40EB0D61" w14:textId="77777777" w:rsidTr="00531DDC">
        <w:trPr>
          <w:divId w:val="2134055211"/>
          <w:trHeight w:val="300"/>
        </w:trPr>
        <w:tc>
          <w:tcPr>
            <w:tcW w:w="0" w:type="auto"/>
            <w:noWrap/>
            <w:hideMark/>
          </w:tcPr>
          <w:p w14:paraId="645D1DF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6353E3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45,91</w:t>
            </w:r>
          </w:p>
        </w:tc>
        <w:tc>
          <w:tcPr>
            <w:tcW w:w="1843" w:type="dxa"/>
            <w:noWrap/>
            <w:hideMark/>
          </w:tcPr>
          <w:p w14:paraId="244D68F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-30,72</w:t>
            </w:r>
          </w:p>
        </w:tc>
        <w:tc>
          <w:tcPr>
            <w:tcW w:w="1417" w:type="dxa"/>
            <w:noWrap/>
            <w:hideMark/>
          </w:tcPr>
          <w:p w14:paraId="48C1D1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111,00</w:t>
            </w:r>
          </w:p>
        </w:tc>
        <w:tc>
          <w:tcPr>
            <w:tcW w:w="1342" w:type="dxa"/>
            <w:noWrap/>
            <w:hideMark/>
          </w:tcPr>
          <w:p w14:paraId="4E80DE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61,00</w:t>
            </w:r>
          </w:p>
        </w:tc>
      </w:tr>
      <w:tr w:rsidR="005A46E0" w:rsidRPr="00FA62BF" w14:paraId="215810B6" w14:textId="77777777" w:rsidTr="005A46E0">
        <w:trPr>
          <w:divId w:val="2134055211"/>
          <w:trHeight w:val="300"/>
        </w:trPr>
        <w:tc>
          <w:tcPr>
            <w:tcW w:w="1278" w:type="dxa"/>
            <w:noWrap/>
          </w:tcPr>
          <w:p w14:paraId="257C0F1F"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lastRenderedPageBreak/>
              <w:t>Waktu</w:t>
            </w:r>
          </w:p>
        </w:tc>
        <w:tc>
          <w:tcPr>
            <w:tcW w:w="1836" w:type="dxa"/>
            <w:noWrap/>
          </w:tcPr>
          <w:p w14:paraId="235CCF56"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3A8ADD20"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7C51E804"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6D3EE806"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FA62BF" w:rsidRPr="00FA62BF" w14:paraId="7377C0D5" w14:textId="77777777" w:rsidTr="00531DDC">
        <w:trPr>
          <w:divId w:val="2134055211"/>
          <w:trHeight w:val="300"/>
        </w:trPr>
        <w:tc>
          <w:tcPr>
            <w:tcW w:w="0" w:type="auto"/>
            <w:noWrap/>
            <w:hideMark/>
          </w:tcPr>
          <w:p w14:paraId="146D121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375CAE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46,84</w:t>
            </w:r>
          </w:p>
        </w:tc>
        <w:tc>
          <w:tcPr>
            <w:tcW w:w="1843" w:type="dxa"/>
            <w:noWrap/>
            <w:hideMark/>
          </w:tcPr>
          <w:p w14:paraId="799159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-31,63</w:t>
            </w:r>
          </w:p>
        </w:tc>
        <w:tc>
          <w:tcPr>
            <w:tcW w:w="1417" w:type="dxa"/>
            <w:noWrap/>
            <w:hideMark/>
          </w:tcPr>
          <w:p w14:paraId="5814BD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112,00</w:t>
            </w:r>
          </w:p>
        </w:tc>
        <w:tc>
          <w:tcPr>
            <w:tcW w:w="1342" w:type="dxa"/>
            <w:noWrap/>
            <w:hideMark/>
          </w:tcPr>
          <w:p w14:paraId="2EA463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62,00</w:t>
            </w:r>
          </w:p>
        </w:tc>
      </w:tr>
      <w:tr w:rsidR="00FA62BF" w:rsidRPr="00FA62BF" w14:paraId="4B102356" w14:textId="77777777" w:rsidTr="00531DDC">
        <w:trPr>
          <w:divId w:val="2134055211"/>
          <w:trHeight w:val="300"/>
        </w:trPr>
        <w:tc>
          <w:tcPr>
            <w:tcW w:w="0" w:type="auto"/>
            <w:noWrap/>
            <w:hideMark/>
          </w:tcPr>
          <w:p w14:paraId="542D9B8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74B520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47,43</w:t>
            </w:r>
          </w:p>
        </w:tc>
        <w:tc>
          <w:tcPr>
            <w:tcW w:w="1843" w:type="dxa"/>
            <w:noWrap/>
            <w:hideMark/>
          </w:tcPr>
          <w:p w14:paraId="63AEA1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-32,41</w:t>
            </w:r>
          </w:p>
        </w:tc>
        <w:tc>
          <w:tcPr>
            <w:tcW w:w="1417" w:type="dxa"/>
            <w:noWrap/>
            <w:hideMark/>
          </w:tcPr>
          <w:p w14:paraId="3D685C0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113,00</w:t>
            </w:r>
          </w:p>
        </w:tc>
        <w:tc>
          <w:tcPr>
            <w:tcW w:w="1342" w:type="dxa"/>
            <w:noWrap/>
            <w:hideMark/>
          </w:tcPr>
          <w:p w14:paraId="679E9D9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63,00</w:t>
            </w:r>
          </w:p>
        </w:tc>
      </w:tr>
      <w:tr w:rsidR="00FA62BF" w:rsidRPr="00FA62BF" w14:paraId="64AD3DFF" w14:textId="77777777" w:rsidTr="00531DDC">
        <w:trPr>
          <w:divId w:val="2134055211"/>
          <w:trHeight w:val="300"/>
        </w:trPr>
        <w:tc>
          <w:tcPr>
            <w:tcW w:w="0" w:type="auto"/>
            <w:noWrap/>
            <w:hideMark/>
          </w:tcPr>
          <w:p w14:paraId="45287B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3D1C6E3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48,42</w:t>
            </w:r>
          </w:p>
        </w:tc>
        <w:tc>
          <w:tcPr>
            <w:tcW w:w="1843" w:type="dxa"/>
            <w:noWrap/>
            <w:hideMark/>
          </w:tcPr>
          <w:p w14:paraId="06BDF95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-33,25</w:t>
            </w:r>
          </w:p>
        </w:tc>
        <w:tc>
          <w:tcPr>
            <w:tcW w:w="1417" w:type="dxa"/>
            <w:noWrap/>
            <w:hideMark/>
          </w:tcPr>
          <w:p w14:paraId="41128C7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114,00</w:t>
            </w:r>
          </w:p>
        </w:tc>
        <w:tc>
          <w:tcPr>
            <w:tcW w:w="1342" w:type="dxa"/>
            <w:noWrap/>
            <w:hideMark/>
          </w:tcPr>
          <w:p w14:paraId="7FA47F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64,00</w:t>
            </w:r>
          </w:p>
        </w:tc>
      </w:tr>
      <w:tr w:rsidR="00FA62BF" w:rsidRPr="00FA62BF" w14:paraId="781A7155" w14:textId="77777777" w:rsidTr="00531DDC">
        <w:trPr>
          <w:divId w:val="2134055211"/>
          <w:trHeight w:val="300"/>
        </w:trPr>
        <w:tc>
          <w:tcPr>
            <w:tcW w:w="0" w:type="auto"/>
            <w:noWrap/>
            <w:hideMark/>
          </w:tcPr>
          <w:p w14:paraId="65303DF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06C6473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49,66</w:t>
            </w:r>
          </w:p>
        </w:tc>
        <w:tc>
          <w:tcPr>
            <w:tcW w:w="1843" w:type="dxa"/>
            <w:noWrap/>
            <w:hideMark/>
          </w:tcPr>
          <w:p w14:paraId="7FA791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-34,12</w:t>
            </w:r>
          </w:p>
        </w:tc>
        <w:tc>
          <w:tcPr>
            <w:tcW w:w="1417" w:type="dxa"/>
            <w:noWrap/>
            <w:hideMark/>
          </w:tcPr>
          <w:p w14:paraId="5A7677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115,00</w:t>
            </w:r>
          </w:p>
        </w:tc>
        <w:tc>
          <w:tcPr>
            <w:tcW w:w="1342" w:type="dxa"/>
            <w:noWrap/>
            <w:hideMark/>
          </w:tcPr>
          <w:p w14:paraId="0DC5CB7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65,00</w:t>
            </w:r>
          </w:p>
        </w:tc>
      </w:tr>
      <w:tr w:rsidR="00FA62BF" w:rsidRPr="00FA62BF" w14:paraId="0D827664" w14:textId="77777777" w:rsidTr="00531DDC">
        <w:trPr>
          <w:divId w:val="2134055211"/>
          <w:trHeight w:val="300"/>
        </w:trPr>
        <w:tc>
          <w:tcPr>
            <w:tcW w:w="0" w:type="auto"/>
            <w:noWrap/>
            <w:hideMark/>
          </w:tcPr>
          <w:p w14:paraId="297ACE6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674E11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50,53</w:t>
            </w:r>
          </w:p>
        </w:tc>
        <w:tc>
          <w:tcPr>
            <w:tcW w:w="1843" w:type="dxa"/>
            <w:noWrap/>
            <w:hideMark/>
          </w:tcPr>
          <w:p w14:paraId="391095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-34,92</w:t>
            </w:r>
          </w:p>
        </w:tc>
        <w:tc>
          <w:tcPr>
            <w:tcW w:w="1417" w:type="dxa"/>
            <w:noWrap/>
            <w:hideMark/>
          </w:tcPr>
          <w:p w14:paraId="4C532B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116,00</w:t>
            </w:r>
          </w:p>
        </w:tc>
        <w:tc>
          <w:tcPr>
            <w:tcW w:w="1342" w:type="dxa"/>
            <w:noWrap/>
            <w:hideMark/>
          </w:tcPr>
          <w:p w14:paraId="2DBED8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66,00</w:t>
            </w:r>
          </w:p>
        </w:tc>
      </w:tr>
      <w:tr w:rsidR="00FA62BF" w:rsidRPr="00FA62BF" w14:paraId="00988CCC" w14:textId="77777777" w:rsidTr="00531DDC">
        <w:trPr>
          <w:divId w:val="2134055211"/>
          <w:trHeight w:val="300"/>
        </w:trPr>
        <w:tc>
          <w:tcPr>
            <w:tcW w:w="0" w:type="auto"/>
            <w:noWrap/>
            <w:hideMark/>
          </w:tcPr>
          <w:p w14:paraId="6104A02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098129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51,47</w:t>
            </w:r>
          </w:p>
        </w:tc>
        <w:tc>
          <w:tcPr>
            <w:tcW w:w="1843" w:type="dxa"/>
            <w:noWrap/>
            <w:hideMark/>
          </w:tcPr>
          <w:p w14:paraId="3B2E50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-35,76</w:t>
            </w:r>
          </w:p>
        </w:tc>
        <w:tc>
          <w:tcPr>
            <w:tcW w:w="1417" w:type="dxa"/>
            <w:noWrap/>
            <w:hideMark/>
          </w:tcPr>
          <w:p w14:paraId="7ADFB2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117,00</w:t>
            </w:r>
          </w:p>
        </w:tc>
        <w:tc>
          <w:tcPr>
            <w:tcW w:w="1342" w:type="dxa"/>
            <w:noWrap/>
            <w:hideMark/>
          </w:tcPr>
          <w:p w14:paraId="72C8134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67,00</w:t>
            </w:r>
          </w:p>
        </w:tc>
      </w:tr>
      <w:tr w:rsidR="00FA62BF" w:rsidRPr="00FA62BF" w14:paraId="52A9BAE1" w14:textId="77777777" w:rsidTr="00531DDC">
        <w:trPr>
          <w:divId w:val="2134055211"/>
          <w:trHeight w:val="300"/>
        </w:trPr>
        <w:tc>
          <w:tcPr>
            <w:tcW w:w="0" w:type="auto"/>
            <w:noWrap/>
            <w:hideMark/>
          </w:tcPr>
          <w:p w14:paraId="775E274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7215BF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52,46</w:t>
            </w:r>
          </w:p>
        </w:tc>
        <w:tc>
          <w:tcPr>
            <w:tcW w:w="1843" w:type="dxa"/>
            <w:noWrap/>
            <w:hideMark/>
          </w:tcPr>
          <w:p w14:paraId="475A24E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-36,64</w:t>
            </w:r>
          </w:p>
        </w:tc>
        <w:tc>
          <w:tcPr>
            <w:tcW w:w="1417" w:type="dxa"/>
            <w:noWrap/>
            <w:hideMark/>
          </w:tcPr>
          <w:p w14:paraId="68458F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118,00</w:t>
            </w:r>
          </w:p>
        </w:tc>
        <w:tc>
          <w:tcPr>
            <w:tcW w:w="1342" w:type="dxa"/>
            <w:noWrap/>
            <w:hideMark/>
          </w:tcPr>
          <w:p w14:paraId="4F8F97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68,00</w:t>
            </w:r>
          </w:p>
        </w:tc>
      </w:tr>
      <w:tr w:rsidR="00FA62BF" w:rsidRPr="00FA62BF" w14:paraId="35237B28" w14:textId="77777777" w:rsidTr="00531DDC">
        <w:trPr>
          <w:divId w:val="2134055211"/>
          <w:trHeight w:val="300"/>
        </w:trPr>
        <w:tc>
          <w:tcPr>
            <w:tcW w:w="0" w:type="auto"/>
            <w:noWrap/>
            <w:hideMark/>
          </w:tcPr>
          <w:p w14:paraId="54731AA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5ED2A5D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53,17</w:t>
            </w:r>
          </w:p>
        </w:tc>
        <w:tc>
          <w:tcPr>
            <w:tcW w:w="1843" w:type="dxa"/>
            <w:noWrap/>
            <w:hideMark/>
          </w:tcPr>
          <w:p w14:paraId="5230871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-37,49</w:t>
            </w:r>
          </w:p>
        </w:tc>
        <w:tc>
          <w:tcPr>
            <w:tcW w:w="1417" w:type="dxa"/>
            <w:noWrap/>
            <w:hideMark/>
          </w:tcPr>
          <w:p w14:paraId="2ABB45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119,00</w:t>
            </w:r>
          </w:p>
        </w:tc>
        <w:tc>
          <w:tcPr>
            <w:tcW w:w="1342" w:type="dxa"/>
            <w:noWrap/>
            <w:hideMark/>
          </w:tcPr>
          <w:p w14:paraId="6D60C9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69,00</w:t>
            </w:r>
          </w:p>
        </w:tc>
      </w:tr>
      <w:tr w:rsidR="00FA62BF" w:rsidRPr="00FA62BF" w14:paraId="5FD969E4" w14:textId="77777777" w:rsidTr="00531DDC">
        <w:trPr>
          <w:divId w:val="2134055211"/>
          <w:trHeight w:val="300"/>
        </w:trPr>
        <w:tc>
          <w:tcPr>
            <w:tcW w:w="0" w:type="auto"/>
            <w:noWrap/>
            <w:hideMark/>
          </w:tcPr>
          <w:p w14:paraId="2D386F6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6916429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54,05</w:t>
            </w:r>
          </w:p>
        </w:tc>
        <w:tc>
          <w:tcPr>
            <w:tcW w:w="1843" w:type="dxa"/>
            <w:noWrap/>
            <w:hideMark/>
          </w:tcPr>
          <w:p w14:paraId="16049C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-38,25</w:t>
            </w:r>
          </w:p>
        </w:tc>
        <w:tc>
          <w:tcPr>
            <w:tcW w:w="1417" w:type="dxa"/>
            <w:noWrap/>
            <w:hideMark/>
          </w:tcPr>
          <w:p w14:paraId="49F2D7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444D6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70,00</w:t>
            </w:r>
          </w:p>
        </w:tc>
      </w:tr>
      <w:tr w:rsidR="00FA62BF" w:rsidRPr="00FA62BF" w14:paraId="1754DBA2" w14:textId="77777777" w:rsidTr="00531DDC">
        <w:trPr>
          <w:divId w:val="2134055211"/>
          <w:trHeight w:val="300"/>
        </w:trPr>
        <w:tc>
          <w:tcPr>
            <w:tcW w:w="0" w:type="auto"/>
            <w:noWrap/>
            <w:hideMark/>
          </w:tcPr>
          <w:p w14:paraId="32C03F1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144171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55,11</w:t>
            </w:r>
          </w:p>
        </w:tc>
        <w:tc>
          <w:tcPr>
            <w:tcW w:w="1843" w:type="dxa"/>
            <w:noWrap/>
            <w:hideMark/>
          </w:tcPr>
          <w:p w14:paraId="2DB7CFD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-39,08</w:t>
            </w:r>
          </w:p>
        </w:tc>
        <w:tc>
          <w:tcPr>
            <w:tcW w:w="1417" w:type="dxa"/>
            <w:noWrap/>
            <w:hideMark/>
          </w:tcPr>
          <w:p w14:paraId="7FAE3DE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A8ABBD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71,00</w:t>
            </w:r>
          </w:p>
        </w:tc>
      </w:tr>
      <w:tr w:rsidR="00FA62BF" w:rsidRPr="00FA62BF" w14:paraId="6B40F2F5" w14:textId="77777777" w:rsidTr="00531DDC">
        <w:trPr>
          <w:divId w:val="2134055211"/>
          <w:trHeight w:val="300"/>
        </w:trPr>
        <w:tc>
          <w:tcPr>
            <w:tcW w:w="0" w:type="auto"/>
            <w:noWrap/>
            <w:hideMark/>
          </w:tcPr>
          <w:p w14:paraId="2D7A95F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52D8F7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55,89</w:t>
            </w:r>
          </w:p>
        </w:tc>
        <w:tc>
          <w:tcPr>
            <w:tcW w:w="1843" w:type="dxa"/>
            <w:noWrap/>
            <w:hideMark/>
          </w:tcPr>
          <w:p w14:paraId="68954B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-39,99</w:t>
            </w:r>
          </w:p>
        </w:tc>
        <w:tc>
          <w:tcPr>
            <w:tcW w:w="1417" w:type="dxa"/>
            <w:noWrap/>
            <w:hideMark/>
          </w:tcPr>
          <w:p w14:paraId="42787C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34D65A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72,00</w:t>
            </w:r>
          </w:p>
        </w:tc>
      </w:tr>
      <w:tr w:rsidR="00FA62BF" w:rsidRPr="00FA62BF" w14:paraId="51BE25B8" w14:textId="77777777" w:rsidTr="00531DDC">
        <w:trPr>
          <w:divId w:val="2134055211"/>
          <w:trHeight w:val="300"/>
        </w:trPr>
        <w:tc>
          <w:tcPr>
            <w:tcW w:w="0" w:type="auto"/>
            <w:noWrap/>
            <w:hideMark/>
          </w:tcPr>
          <w:p w14:paraId="35B58B8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10B785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56,67</w:t>
            </w:r>
          </w:p>
        </w:tc>
        <w:tc>
          <w:tcPr>
            <w:tcW w:w="1843" w:type="dxa"/>
            <w:noWrap/>
            <w:hideMark/>
          </w:tcPr>
          <w:p w14:paraId="6B8775D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-40,89</w:t>
            </w:r>
          </w:p>
        </w:tc>
        <w:tc>
          <w:tcPr>
            <w:tcW w:w="1417" w:type="dxa"/>
            <w:noWrap/>
            <w:hideMark/>
          </w:tcPr>
          <w:p w14:paraId="46C012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19EBC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73,00</w:t>
            </w:r>
          </w:p>
        </w:tc>
      </w:tr>
      <w:tr w:rsidR="00FA62BF" w:rsidRPr="00FA62BF" w14:paraId="5BCE1141" w14:textId="77777777" w:rsidTr="00531DDC">
        <w:trPr>
          <w:divId w:val="2134055211"/>
          <w:trHeight w:val="300"/>
        </w:trPr>
        <w:tc>
          <w:tcPr>
            <w:tcW w:w="0" w:type="auto"/>
            <w:noWrap/>
            <w:hideMark/>
          </w:tcPr>
          <w:p w14:paraId="06B9D97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22D95B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57,40</w:t>
            </w:r>
          </w:p>
        </w:tc>
        <w:tc>
          <w:tcPr>
            <w:tcW w:w="1843" w:type="dxa"/>
            <w:noWrap/>
            <w:hideMark/>
          </w:tcPr>
          <w:p w14:paraId="0797A4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-41,64</w:t>
            </w:r>
          </w:p>
        </w:tc>
        <w:tc>
          <w:tcPr>
            <w:tcW w:w="1417" w:type="dxa"/>
            <w:noWrap/>
            <w:hideMark/>
          </w:tcPr>
          <w:p w14:paraId="5F8ABC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87496E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74,00</w:t>
            </w:r>
          </w:p>
        </w:tc>
      </w:tr>
      <w:tr w:rsidR="00FA62BF" w:rsidRPr="00FA62BF" w14:paraId="332720E1" w14:textId="77777777" w:rsidTr="00531DDC">
        <w:trPr>
          <w:divId w:val="2134055211"/>
          <w:trHeight w:val="300"/>
        </w:trPr>
        <w:tc>
          <w:tcPr>
            <w:tcW w:w="0" w:type="auto"/>
            <w:noWrap/>
            <w:hideMark/>
          </w:tcPr>
          <w:p w14:paraId="0B78D5B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35AA8A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57,86</w:t>
            </w:r>
          </w:p>
        </w:tc>
        <w:tc>
          <w:tcPr>
            <w:tcW w:w="1843" w:type="dxa"/>
            <w:noWrap/>
            <w:hideMark/>
          </w:tcPr>
          <w:p w14:paraId="6A7F92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-42,37</w:t>
            </w:r>
          </w:p>
        </w:tc>
        <w:tc>
          <w:tcPr>
            <w:tcW w:w="1417" w:type="dxa"/>
            <w:noWrap/>
            <w:hideMark/>
          </w:tcPr>
          <w:p w14:paraId="3B2FC0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F8DC4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75,00</w:t>
            </w:r>
          </w:p>
        </w:tc>
      </w:tr>
      <w:tr w:rsidR="00FA62BF" w:rsidRPr="00FA62BF" w14:paraId="588DC37E" w14:textId="77777777" w:rsidTr="00531DDC">
        <w:trPr>
          <w:divId w:val="2134055211"/>
          <w:trHeight w:val="300"/>
        </w:trPr>
        <w:tc>
          <w:tcPr>
            <w:tcW w:w="0" w:type="auto"/>
            <w:noWrap/>
            <w:hideMark/>
          </w:tcPr>
          <w:p w14:paraId="7F251B1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4D8D73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58,32</w:t>
            </w:r>
          </w:p>
        </w:tc>
        <w:tc>
          <w:tcPr>
            <w:tcW w:w="1843" w:type="dxa"/>
            <w:noWrap/>
            <w:hideMark/>
          </w:tcPr>
          <w:p w14:paraId="468AA7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-42,98</w:t>
            </w:r>
          </w:p>
        </w:tc>
        <w:tc>
          <w:tcPr>
            <w:tcW w:w="1417" w:type="dxa"/>
            <w:noWrap/>
            <w:hideMark/>
          </w:tcPr>
          <w:p w14:paraId="503696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934C5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76,00</w:t>
            </w:r>
          </w:p>
        </w:tc>
      </w:tr>
      <w:tr w:rsidR="00FA62BF" w:rsidRPr="00FA62BF" w14:paraId="34690783" w14:textId="77777777" w:rsidTr="00531DDC">
        <w:trPr>
          <w:divId w:val="2134055211"/>
          <w:trHeight w:val="300"/>
        </w:trPr>
        <w:tc>
          <w:tcPr>
            <w:tcW w:w="0" w:type="auto"/>
            <w:noWrap/>
            <w:hideMark/>
          </w:tcPr>
          <w:p w14:paraId="5191A01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5AB7CB6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58,65</w:t>
            </w:r>
          </w:p>
        </w:tc>
        <w:tc>
          <w:tcPr>
            <w:tcW w:w="1843" w:type="dxa"/>
            <w:noWrap/>
            <w:hideMark/>
          </w:tcPr>
          <w:p w14:paraId="580407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-43,59</w:t>
            </w:r>
          </w:p>
        </w:tc>
        <w:tc>
          <w:tcPr>
            <w:tcW w:w="1417" w:type="dxa"/>
            <w:noWrap/>
            <w:hideMark/>
          </w:tcPr>
          <w:p w14:paraId="2D9F25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D619A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77,00</w:t>
            </w:r>
          </w:p>
        </w:tc>
      </w:tr>
      <w:tr w:rsidR="00FA62BF" w:rsidRPr="00FA62BF" w14:paraId="49310826" w14:textId="77777777" w:rsidTr="00531DDC">
        <w:trPr>
          <w:divId w:val="2134055211"/>
          <w:trHeight w:val="300"/>
        </w:trPr>
        <w:tc>
          <w:tcPr>
            <w:tcW w:w="0" w:type="auto"/>
            <w:noWrap/>
            <w:hideMark/>
          </w:tcPr>
          <w:p w14:paraId="3C52056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31A53D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59,21</w:t>
            </w:r>
          </w:p>
        </w:tc>
        <w:tc>
          <w:tcPr>
            <w:tcW w:w="1843" w:type="dxa"/>
            <w:noWrap/>
            <w:hideMark/>
          </w:tcPr>
          <w:p w14:paraId="2B3304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-44,25</w:t>
            </w:r>
          </w:p>
        </w:tc>
        <w:tc>
          <w:tcPr>
            <w:tcW w:w="1417" w:type="dxa"/>
            <w:noWrap/>
            <w:hideMark/>
          </w:tcPr>
          <w:p w14:paraId="5F4AE8E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7D609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78,00</w:t>
            </w:r>
          </w:p>
        </w:tc>
      </w:tr>
      <w:tr w:rsidR="00FA62BF" w:rsidRPr="00FA62BF" w14:paraId="6C5FB949" w14:textId="77777777" w:rsidTr="00531DDC">
        <w:trPr>
          <w:divId w:val="2134055211"/>
          <w:trHeight w:val="300"/>
        </w:trPr>
        <w:tc>
          <w:tcPr>
            <w:tcW w:w="0" w:type="auto"/>
            <w:noWrap/>
            <w:hideMark/>
          </w:tcPr>
          <w:p w14:paraId="791286D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56CB31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59,96</w:t>
            </w:r>
          </w:p>
        </w:tc>
        <w:tc>
          <w:tcPr>
            <w:tcW w:w="1843" w:type="dxa"/>
            <w:noWrap/>
            <w:hideMark/>
          </w:tcPr>
          <w:p w14:paraId="4C370E9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-45,11</w:t>
            </w:r>
          </w:p>
        </w:tc>
        <w:tc>
          <w:tcPr>
            <w:tcW w:w="1417" w:type="dxa"/>
            <w:noWrap/>
            <w:hideMark/>
          </w:tcPr>
          <w:p w14:paraId="773759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1704DA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79,00</w:t>
            </w:r>
          </w:p>
        </w:tc>
      </w:tr>
      <w:tr w:rsidR="00FA62BF" w:rsidRPr="00FA62BF" w14:paraId="7D982385" w14:textId="77777777" w:rsidTr="00531DDC">
        <w:trPr>
          <w:divId w:val="2134055211"/>
          <w:trHeight w:val="300"/>
        </w:trPr>
        <w:tc>
          <w:tcPr>
            <w:tcW w:w="0" w:type="auto"/>
            <w:noWrap/>
            <w:hideMark/>
          </w:tcPr>
          <w:p w14:paraId="2F54198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486370F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60,41</w:t>
            </w:r>
          </w:p>
        </w:tc>
        <w:tc>
          <w:tcPr>
            <w:tcW w:w="1843" w:type="dxa"/>
            <w:noWrap/>
            <w:hideMark/>
          </w:tcPr>
          <w:p w14:paraId="29F153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-46,04</w:t>
            </w:r>
          </w:p>
        </w:tc>
        <w:tc>
          <w:tcPr>
            <w:tcW w:w="1417" w:type="dxa"/>
            <w:noWrap/>
            <w:hideMark/>
          </w:tcPr>
          <w:p w14:paraId="2A2E6F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26B689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80,00</w:t>
            </w:r>
          </w:p>
        </w:tc>
      </w:tr>
      <w:tr w:rsidR="00FA62BF" w:rsidRPr="00FA62BF" w14:paraId="2FE59A1D" w14:textId="77777777" w:rsidTr="00531DDC">
        <w:trPr>
          <w:divId w:val="2134055211"/>
          <w:trHeight w:val="300"/>
        </w:trPr>
        <w:tc>
          <w:tcPr>
            <w:tcW w:w="0" w:type="auto"/>
            <w:noWrap/>
            <w:hideMark/>
          </w:tcPr>
          <w:p w14:paraId="5097AE2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660042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60,59</w:t>
            </w:r>
          </w:p>
        </w:tc>
        <w:tc>
          <w:tcPr>
            <w:tcW w:w="1843" w:type="dxa"/>
            <w:noWrap/>
            <w:hideMark/>
          </w:tcPr>
          <w:p w14:paraId="32FB04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-46,93</w:t>
            </w:r>
          </w:p>
        </w:tc>
        <w:tc>
          <w:tcPr>
            <w:tcW w:w="1417" w:type="dxa"/>
            <w:noWrap/>
            <w:hideMark/>
          </w:tcPr>
          <w:p w14:paraId="62E73A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BB453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81,00</w:t>
            </w:r>
          </w:p>
        </w:tc>
      </w:tr>
      <w:tr w:rsidR="00FA62BF" w:rsidRPr="00FA62BF" w14:paraId="08E72F3F" w14:textId="77777777" w:rsidTr="00531DDC">
        <w:trPr>
          <w:divId w:val="2134055211"/>
          <w:trHeight w:val="300"/>
        </w:trPr>
        <w:tc>
          <w:tcPr>
            <w:tcW w:w="0" w:type="auto"/>
            <w:noWrap/>
            <w:hideMark/>
          </w:tcPr>
          <w:p w14:paraId="165619D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0028FAC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60,63</w:t>
            </w:r>
          </w:p>
        </w:tc>
        <w:tc>
          <w:tcPr>
            <w:tcW w:w="1843" w:type="dxa"/>
            <w:noWrap/>
            <w:hideMark/>
          </w:tcPr>
          <w:p w14:paraId="3F29A9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-47,60</w:t>
            </w:r>
          </w:p>
        </w:tc>
        <w:tc>
          <w:tcPr>
            <w:tcW w:w="1417" w:type="dxa"/>
            <w:noWrap/>
            <w:hideMark/>
          </w:tcPr>
          <w:p w14:paraId="3C5EC4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AB4106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82,00</w:t>
            </w:r>
          </w:p>
        </w:tc>
      </w:tr>
      <w:tr w:rsidR="00FA62BF" w:rsidRPr="00FA62BF" w14:paraId="49639061" w14:textId="77777777" w:rsidTr="00531DDC">
        <w:trPr>
          <w:divId w:val="2134055211"/>
          <w:trHeight w:val="300"/>
        </w:trPr>
        <w:tc>
          <w:tcPr>
            <w:tcW w:w="0" w:type="auto"/>
            <w:noWrap/>
            <w:hideMark/>
          </w:tcPr>
          <w:p w14:paraId="280C2A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75D4B2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60,57</w:t>
            </w:r>
          </w:p>
        </w:tc>
        <w:tc>
          <w:tcPr>
            <w:tcW w:w="1843" w:type="dxa"/>
            <w:noWrap/>
            <w:hideMark/>
          </w:tcPr>
          <w:p w14:paraId="7BBF9A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-48,35</w:t>
            </w:r>
          </w:p>
        </w:tc>
        <w:tc>
          <w:tcPr>
            <w:tcW w:w="1417" w:type="dxa"/>
            <w:noWrap/>
            <w:hideMark/>
          </w:tcPr>
          <w:p w14:paraId="0089A6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BCD2D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83,00</w:t>
            </w:r>
          </w:p>
        </w:tc>
      </w:tr>
      <w:tr w:rsidR="00FA62BF" w:rsidRPr="00FA62BF" w14:paraId="26EC942A" w14:textId="77777777" w:rsidTr="00531DDC">
        <w:trPr>
          <w:divId w:val="2134055211"/>
          <w:trHeight w:val="300"/>
        </w:trPr>
        <w:tc>
          <w:tcPr>
            <w:tcW w:w="0" w:type="auto"/>
            <w:noWrap/>
            <w:hideMark/>
          </w:tcPr>
          <w:p w14:paraId="0BA6BC4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1692680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60,49</w:t>
            </w:r>
          </w:p>
        </w:tc>
        <w:tc>
          <w:tcPr>
            <w:tcW w:w="1843" w:type="dxa"/>
            <w:noWrap/>
            <w:hideMark/>
          </w:tcPr>
          <w:p w14:paraId="09ADCC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-49,17</w:t>
            </w:r>
          </w:p>
        </w:tc>
        <w:tc>
          <w:tcPr>
            <w:tcW w:w="1417" w:type="dxa"/>
            <w:noWrap/>
            <w:hideMark/>
          </w:tcPr>
          <w:p w14:paraId="6B7CE3E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41086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84,00</w:t>
            </w:r>
          </w:p>
        </w:tc>
      </w:tr>
      <w:tr w:rsidR="00FA62BF" w:rsidRPr="00FA62BF" w14:paraId="33324393" w14:textId="77777777" w:rsidTr="00531DDC">
        <w:trPr>
          <w:divId w:val="2134055211"/>
          <w:trHeight w:val="300"/>
        </w:trPr>
        <w:tc>
          <w:tcPr>
            <w:tcW w:w="0" w:type="auto"/>
            <w:noWrap/>
            <w:hideMark/>
          </w:tcPr>
          <w:p w14:paraId="5CFCD7F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6AF4F35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60,47</w:t>
            </w:r>
          </w:p>
        </w:tc>
        <w:tc>
          <w:tcPr>
            <w:tcW w:w="1843" w:type="dxa"/>
            <w:noWrap/>
            <w:hideMark/>
          </w:tcPr>
          <w:p w14:paraId="52294D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-50,10</w:t>
            </w:r>
          </w:p>
        </w:tc>
        <w:tc>
          <w:tcPr>
            <w:tcW w:w="1417" w:type="dxa"/>
            <w:noWrap/>
            <w:hideMark/>
          </w:tcPr>
          <w:p w14:paraId="159092A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65703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85,00</w:t>
            </w:r>
          </w:p>
        </w:tc>
      </w:tr>
      <w:tr w:rsidR="00FA62BF" w:rsidRPr="00FA62BF" w14:paraId="3A7FA517" w14:textId="77777777" w:rsidTr="00531DDC">
        <w:trPr>
          <w:divId w:val="2134055211"/>
          <w:trHeight w:val="300"/>
        </w:trPr>
        <w:tc>
          <w:tcPr>
            <w:tcW w:w="0" w:type="auto"/>
            <w:noWrap/>
            <w:hideMark/>
          </w:tcPr>
          <w:p w14:paraId="2A57385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6F18541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60,60</w:t>
            </w:r>
          </w:p>
        </w:tc>
        <w:tc>
          <w:tcPr>
            <w:tcW w:w="1843" w:type="dxa"/>
            <w:noWrap/>
            <w:hideMark/>
          </w:tcPr>
          <w:p w14:paraId="135DE5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-50,95</w:t>
            </w:r>
          </w:p>
        </w:tc>
        <w:tc>
          <w:tcPr>
            <w:tcW w:w="1417" w:type="dxa"/>
            <w:noWrap/>
            <w:hideMark/>
          </w:tcPr>
          <w:p w14:paraId="1438152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690C26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86,00</w:t>
            </w:r>
          </w:p>
        </w:tc>
      </w:tr>
      <w:tr w:rsidR="00FA62BF" w:rsidRPr="00FA62BF" w14:paraId="00720B3B" w14:textId="77777777" w:rsidTr="00531DDC">
        <w:trPr>
          <w:divId w:val="2134055211"/>
          <w:trHeight w:val="300"/>
        </w:trPr>
        <w:tc>
          <w:tcPr>
            <w:tcW w:w="0" w:type="auto"/>
            <w:noWrap/>
            <w:hideMark/>
          </w:tcPr>
          <w:p w14:paraId="4DED46D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22C4482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60,72</w:t>
            </w:r>
          </w:p>
        </w:tc>
        <w:tc>
          <w:tcPr>
            <w:tcW w:w="1843" w:type="dxa"/>
            <w:noWrap/>
            <w:hideMark/>
          </w:tcPr>
          <w:p w14:paraId="5F10DF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-51,88</w:t>
            </w:r>
          </w:p>
        </w:tc>
        <w:tc>
          <w:tcPr>
            <w:tcW w:w="1417" w:type="dxa"/>
            <w:noWrap/>
            <w:hideMark/>
          </w:tcPr>
          <w:p w14:paraId="2548E7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8EEE9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87,00</w:t>
            </w:r>
          </w:p>
        </w:tc>
      </w:tr>
      <w:tr w:rsidR="00FA62BF" w:rsidRPr="00FA62BF" w14:paraId="08B20A7C" w14:textId="77777777" w:rsidTr="00531DDC">
        <w:trPr>
          <w:divId w:val="2134055211"/>
          <w:trHeight w:val="300"/>
        </w:trPr>
        <w:tc>
          <w:tcPr>
            <w:tcW w:w="0" w:type="auto"/>
            <w:noWrap/>
            <w:hideMark/>
          </w:tcPr>
          <w:p w14:paraId="3225762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6231A3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60,84</w:t>
            </w:r>
          </w:p>
        </w:tc>
        <w:tc>
          <w:tcPr>
            <w:tcW w:w="1843" w:type="dxa"/>
            <w:noWrap/>
            <w:hideMark/>
          </w:tcPr>
          <w:p w14:paraId="2558B2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-52,88</w:t>
            </w:r>
          </w:p>
        </w:tc>
        <w:tc>
          <w:tcPr>
            <w:tcW w:w="1417" w:type="dxa"/>
            <w:noWrap/>
            <w:hideMark/>
          </w:tcPr>
          <w:p w14:paraId="56B87BC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E7279A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88,00</w:t>
            </w:r>
          </w:p>
        </w:tc>
      </w:tr>
      <w:tr w:rsidR="00FA62BF" w:rsidRPr="00FA62BF" w14:paraId="024FB4F6" w14:textId="77777777" w:rsidTr="00531DDC">
        <w:trPr>
          <w:divId w:val="2134055211"/>
          <w:trHeight w:val="300"/>
        </w:trPr>
        <w:tc>
          <w:tcPr>
            <w:tcW w:w="0" w:type="auto"/>
            <w:noWrap/>
            <w:hideMark/>
          </w:tcPr>
          <w:p w14:paraId="3148F29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56905A6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61,01</w:t>
            </w:r>
          </w:p>
        </w:tc>
        <w:tc>
          <w:tcPr>
            <w:tcW w:w="1843" w:type="dxa"/>
            <w:noWrap/>
            <w:hideMark/>
          </w:tcPr>
          <w:p w14:paraId="7AE84A4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-53,59</w:t>
            </w:r>
          </w:p>
        </w:tc>
        <w:tc>
          <w:tcPr>
            <w:tcW w:w="1417" w:type="dxa"/>
            <w:noWrap/>
            <w:hideMark/>
          </w:tcPr>
          <w:p w14:paraId="3C7656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2D28B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89,00</w:t>
            </w:r>
          </w:p>
        </w:tc>
      </w:tr>
      <w:tr w:rsidR="00FA62BF" w:rsidRPr="00FA62BF" w14:paraId="10F0A72E" w14:textId="77777777" w:rsidTr="00531DDC">
        <w:trPr>
          <w:divId w:val="2134055211"/>
          <w:trHeight w:val="300"/>
        </w:trPr>
        <w:tc>
          <w:tcPr>
            <w:tcW w:w="0" w:type="auto"/>
            <w:noWrap/>
            <w:hideMark/>
          </w:tcPr>
          <w:p w14:paraId="46DDE00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48E7B8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61,05</w:t>
            </w:r>
          </w:p>
        </w:tc>
        <w:tc>
          <w:tcPr>
            <w:tcW w:w="1843" w:type="dxa"/>
            <w:noWrap/>
            <w:hideMark/>
          </w:tcPr>
          <w:p w14:paraId="7C8E5B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-54,08</w:t>
            </w:r>
          </w:p>
        </w:tc>
        <w:tc>
          <w:tcPr>
            <w:tcW w:w="1417" w:type="dxa"/>
            <w:noWrap/>
            <w:hideMark/>
          </w:tcPr>
          <w:p w14:paraId="7C6723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BD336F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54F4D7F" w14:textId="77777777" w:rsidTr="00531DDC">
        <w:trPr>
          <w:divId w:val="2134055211"/>
          <w:trHeight w:val="300"/>
        </w:trPr>
        <w:tc>
          <w:tcPr>
            <w:tcW w:w="0" w:type="auto"/>
            <w:noWrap/>
            <w:hideMark/>
          </w:tcPr>
          <w:p w14:paraId="7B4A567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6DE318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61,06</w:t>
            </w:r>
          </w:p>
        </w:tc>
        <w:tc>
          <w:tcPr>
            <w:tcW w:w="1843" w:type="dxa"/>
            <w:noWrap/>
            <w:hideMark/>
          </w:tcPr>
          <w:p w14:paraId="3C3E0B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-55,05</w:t>
            </w:r>
          </w:p>
        </w:tc>
        <w:tc>
          <w:tcPr>
            <w:tcW w:w="1417" w:type="dxa"/>
            <w:noWrap/>
            <w:hideMark/>
          </w:tcPr>
          <w:p w14:paraId="334D6F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CBEF87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E07AE19" w14:textId="77777777" w:rsidTr="00531DDC">
        <w:trPr>
          <w:divId w:val="2134055211"/>
          <w:trHeight w:val="300"/>
        </w:trPr>
        <w:tc>
          <w:tcPr>
            <w:tcW w:w="0" w:type="auto"/>
            <w:noWrap/>
            <w:hideMark/>
          </w:tcPr>
          <w:p w14:paraId="4E5CA73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538733D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61,08</w:t>
            </w:r>
          </w:p>
        </w:tc>
        <w:tc>
          <w:tcPr>
            <w:tcW w:w="1843" w:type="dxa"/>
            <w:noWrap/>
            <w:hideMark/>
          </w:tcPr>
          <w:p w14:paraId="04DD3AB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-55,76</w:t>
            </w:r>
          </w:p>
        </w:tc>
        <w:tc>
          <w:tcPr>
            <w:tcW w:w="1417" w:type="dxa"/>
            <w:noWrap/>
            <w:hideMark/>
          </w:tcPr>
          <w:p w14:paraId="3622565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E5856D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A7DD7FE" w14:textId="77777777" w:rsidTr="00531DDC">
        <w:trPr>
          <w:divId w:val="2134055211"/>
          <w:trHeight w:val="300"/>
        </w:trPr>
        <w:tc>
          <w:tcPr>
            <w:tcW w:w="0" w:type="auto"/>
            <w:noWrap/>
            <w:hideMark/>
          </w:tcPr>
          <w:p w14:paraId="07AEDFE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5AD1883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61,11</w:t>
            </w:r>
          </w:p>
        </w:tc>
        <w:tc>
          <w:tcPr>
            <w:tcW w:w="1843" w:type="dxa"/>
            <w:noWrap/>
            <w:hideMark/>
          </w:tcPr>
          <w:p w14:paraId="3362E5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-56,33</w:t>
            </w:r>
          </w:p>
        </w:tc>
        <w:tc>
          <w:tcPr>
            <w:tcW w:w="1417" w:type="dxa"/>
            <w:noWrap/>
            <w:hideMark/>
          </w:tcPr>
          <w:p w14:paraId="73FB980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603CA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724EC5D" w14:textId="77777777" w:rsidTr="00531DDC">
        <w:trPr>
          <w:divId w:val="2134055211"/>
          <w:trHeight w:val="300"/>
        </w:trPr>
        <w:tc>
          <w:tcPr>
            <w:tcW w:w="0" w:type="auto"/>
            <w:noWrap/>
            <w:hideMark/>
          </w:tcPr>
          <w:p w14:paraId="38D3E6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3431D09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61,10</w:t>
            </w:r>
          </w:p>
        </w:tc>
        <w:tc>
          <w:tcPr>
            <w:tcW w:w="1843" w:type="dxa"/>
            <w:noWrap/>
            <w:hideMark/>
          </w:tcPr>
          <w:p w14:paraId="761D24C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-57,06</w:t>
            </w:r>
          </w:p>
        </w:tc>
        <w:tc>
          <w:tcPr>
            <w:tcW w:w="1417" w:type="dxa"/>
            <w:noWrap/>
            <w:hideMark/>
          </w:tcPr>
          <w:p w14:paraId="571999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C1FB3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7F5246F" w14:textId="77777777" w:rsidTr="00531DDC">
        <w:trPr>
          <w:divId w:val="2134055211"/>
          <w:trHeight w:val="300"/>
        </w:trPr>
        <w:tc>
          <w:tcPr>
            <w:tcW w:w="0" w:type="auto"/>
            <w:noWrap/>
            <w:hideMark/>
          </w:tcPr>
          <w:p w14:paraId="1E8C822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0F6AE2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61,13</w:t>
            </w:r>
          </w:p>
        </w:tc>
        <w:tc>
          <w:tcPr>
            <w:tcW w:w="1843" w:type="dxa"/>
            <w:noWrap/>
            <w:hideMark/>
          </w:tcPr>
          <w:p w14:paraId="1289908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-57,54</w:t>
            </w:r>
          </w:p>
        </w:tc>
        <w:tc>
          <w:tcPr>
            <w:tcW w:w="1417" w:type="dxa"/>
            <w:noWrap/>
            <w:hideMark/>
          </w:tcPr>
          <w:p w14:paraId="427A6E6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DEA13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8CAE6E3" w14:textId="77777777" w:rsidTr="00531DDC">
        <w:trPr>
          <w:divId w:val="2134055211"/>
          <w:trHeight w:val="300"/>
        </w:trPr>
        <w:tc>
          <w:tcPr>
            <w:tcW w:w="0" w:type="auto"/>
            <w:noWrap/>
            <w:hideMark/>
          </w:tcPr>
          <w:p w14:paraId="22838DC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2BE271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61,13</w:t>
            </w:r>
          </w:p>
        </w:tc>
        <w:tc>
          <w:tcPr>
            <w:tcW w:w="1843" w:type="dxa"/>
            <w:noWrap/>
            <w:hideMark/>
          </w:tcPr>
          <w:p w14:paraId="2918835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-57,77</w:t>
            </w:r>
          </w:p>
        </w:tc>
        <w:tc>
          <w:tcPr>
            <w:tcW w:w="1417" w:type="dxa"/>
            <w:noWrap/>
            <w:hideMark/>
          </w:tcPr>
          <w:p w14:paraId="2C73D5E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2E2FB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C16237C" w14:textId="77777777" w:rsidTr="00531DDC">
        <w:trPr>
          <w:divId w:val="2134055211"/>
          <w:trHeight w:val="300"/>
        </w:trPr>
        <w:tc>
          <w:tcPr>
            <w:tcW w:w="0" w:type="auto"/>
            <w:noWrap/>
            <w:hideMark/>
          </w:tcPr>
          <w:p w14:paraId="6B08378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3548190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61,11</w:t>
            </w:r>
          </w:p>
        </w:tc>
        <w:tc>
          <w:tcPr>
            <w:tcW w:w="1843" w:type="dxa"/>
            <w:noWrap/>
            <w:hideMark/>
          </w:tcPr>
          <w:p w14:paraId="29F5F93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-57,84</w:t>
            </w:r>
          </w:p>
        </w:tc>
        <w:tc>
          <w:tcPr>
            <w:tcW w:w="1417" w:type="dxa"/>
            <w:noWrap/>
            <w:hideMark/>
          </w:tcPr>
          <w:p w14:paraId="5C677A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8C4AC6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638885CA" w14:textId="77777777" w:rsidTr="00531DDC">
        <w:trPr>
          <w:divId w:val="2134055211"/>
          <w:trHeight w:val="300"/>
        </w:trPr>
        <w:tc>
          <w:tcPr>
            <w:tcW w:w="0" w:type="auto"/>
            <w:noWrap/>
            <w:hideMark/>
          </w:tcPr>
          <w:p w14:paraId="785C3DD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5BE1D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61,12</w:t>
            </w:r>
          </w:p>
        </w:tc>
        <w:tc>
          <w:tcPr>
            <w:tcW w:w="1843" w:type="dxa"/>
            <w:noWrap/>
            <w:hideMark/>
          </w:tcPr>
          <w:p w14:paraId="698B20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-57,83</w:t>
            </w:r>
          </w:p>
        </w:tc>
        <w:tc>
          <w:tcPr>
            <w:tcW w:w="1417" w:type="dxa"/>
            <w:noWrap/>
            <w:hideMark/>
          </w:tcPr>
          <w:p w14:paraId="1959DBA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74D823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318C13E" w14:textId="77777777" w:rsidTr="00531DDC">
        <w:trPr>
          <w:divId w:val="2134055211"/>
          <w:trHeight w:val="300"/>
        </w:trPr>
        <w:tc>
          <w:tcPr>
            <w:tcW w:w="0" w:type="auto"/>
            <w:noWrap/>
            <w:hideMark/>
          </w:tcPr>
          <w:p w14:paraId="0781771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CC3807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4324CC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-57,75</w:t>
            </w:r>
          </w:p>
        </w:tc>
        <w:tc>
          <w:tcPr>
            <w:tcW w:w="1417" w:type="dxa"/>
            <w:noWrap/>
            <w:hideMark/>
          </w:tcPr>
          <w:p w14:paraId="75C8C7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29542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1D7AFEF" w14:textId="77777777" w:rsidTr="00531DDC">
        <w:trPr>
          <w:divId w:val="2134055211"/>
          <w:trHeight w:val="300"/>
        </w:trPr>
        <w:tc>
          <w:tcPr>
            <w:tcW w:w="0" w:type="auto"/>
            <w:noWrap/>
            <w:hideMark/>
          </w:tcPr>
          <w:p w14:paraId="07BA3BE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E9887E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0CA255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-57,70</w:t>
            </w:r>
          </w:p>
        </w:tc>
        <w:tc>
          <w:tcPr>
            <w:tcW w:w="1417" w:type="dxa"/>
            <w:noWrap/>
            <w:hideMark/>
          </w:tcPr>
          <w:p w14:paraId="4AC54B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DF2AC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1A8CC80" w14:textId="77777777" w:rsidTr="00531DDC">
        <w:trPr>
          <w:divId w:val="2134055211"/>
          <w:trHeight w:val="300"/>
        </w:trPr>
        <w:tc>
          <w:tcPr>
            <w:tcW w:w="0" w:type="auto"/>
            <w:noWrap/>
            <w:hideMark/>
          </w:tcPr>
          <w:p w14:paraId="3A852F0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226AED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7B2BD0A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-57,71</w:t>
            </w:r>
          </w:p>
        </w:tc>
        <w:tc>
          <w:tcPr>
            <w:tcW w:w="1417" w:type="dxa"/>
            <w:noWrap/>
            <w:hideMark/>
          </w:tcPr>
          <w:p w14:paraId="5AF1286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0A6FF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5A46E0" w:rsidRPr="00FA62BF" w14:paraId="11C9E0FF" w14:textId="77777777" w:rsidTr="005A46E0">
        <w:trPr>
          <w:divId w:val="2134055211"/>
          <w:trHeight w:val="300"/>
        </w:trPr>
        <w:tc>
          <w:tcPr>
            <w:tcW w:w="1278" w:type="dxa"/>
            <w:noWrap/>
          </w:tcPr>
          <w:p w14:paraId="17344ABF"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lastRenderedPageBreak/>
              <w:t>Waktu</w:t>
            </w:r>
          </w:p>
        </w:tc>
        <w:tc>
          <w:tcPr>
            <w:tcW w:w="1836" w:type="dxa"/>
            <w:noWrap/>
          </w:tcPr>
          <w:p w14:paraId="4C244618"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26A1F637"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2E6F5A3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00E5FA8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FA62BF" w:rsidRPr="00FA62BF" w14:paraId="2EF3B6FA" w14:textId="77777777" w:rsidTr="00531DDC">
        <w:trPr>
          <w:divId w:val="2134055211"/>
          <w:trHeight w:val="300"/>
        </w:trPr>
        <w:tc>
          <w:tcPr>
            <w:tcW w:w="0" w:type="auto"/>
            <w:noWrap/>
            <w:hideMark/>
          </w:tcPr>
          <w:p w14:paraId="53BA399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2A414A8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25D5C9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-57,74</w:t>
            </w:r>
          </w:p>
        </w:tc>
        <w:tc>
          <w:tcPr>
            <w:tcW w:w="1417" w:type="dxa"/>
            <w:noWrap/>
            <w:hideMark/>
          </w:tcPr>
          <w:p w14:paraId="1591E2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8B9E7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C1A4F08" w14:textId="77777777" w:rsidTr="00531DDC">
        <w:trPr>
          <w:divId w:val="2134055211"/>
          <w:trHeight w:val="300"/>
        </w:trPr>
        <w:tc>
          <w:tcPr>
            <w:tcW w:w="0" w:type="auto"/>
            <w:noWrap/>
            <w:hideMark/>
          </w:tcPr>
          <w:p w14:paraId="56BF709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094FD7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5712F5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-57,87</w:t>
            </w:r>
          </w:p>
        </w:tc>
        <w:tc>
          <w:tcPr>
            <w:tcW w:w="1417" w:type="dxa"/>
            <w:noWrap/>
            <w:hideMark/>
          </w:tcPr>
          <w:p w14:paraId="0D6992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619854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D748F06" w14:textId="77777777" w:rsidTr="00531DDC">
        <w:trPr>
          <w:divId w:val="2134055211"/>
          <w:trHeight w:val="300"/>
        </w:trPr>
        <w:tc>
          <w:tcPr>
            <w:tcW w:w="0" w:type="auto"/>
            <w:noWrap/>
            <w:hideMark/>
          </w:tcPr>
          <w:p w14:paraId="5856AAC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0FE1F84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61,14</w:t>
            </w:r>
          </w:p>
        </w:tc>
        <w:tc>
          <w:tcPr>
            <w:tcW w:w="1843" w:type="dxa"/>
            <w:noWrap/>
            <w:hideMark/>
          </w:tcPr>
          <w:p w14:paraId="6AFE4B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-58,09</w:t>
            </w:r>
          </w:p>
        </w:tc>
        <w:tc>
          <w:tcPr>
            <w:tcW w:w="1417" w:type="dxa"/>
            <w:noWrap/>
            <w:hideMark/>
          </w:tcPr>
          <w:p w14:paraId="38A1798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5C123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CA7FDB2" w14:textId="77777777" w:rsidTr="00531DDC">
        <w:trPr>
          <w:divId w:val="2134055211"/>
          <w:trHeight w:val="300"/>
        </w:trPr>
        <w:tc>
          <w:tcPr>
            <w:tcW w:w="0" w:type="auto"/>
            <w:noWrap/>
            <w:hideMark/>
          </w:tcPr>
          <w:p w14:paraId="7B9FC6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3B94B6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61,16</w:t>
            </w:r>
          </w:p>
        </w:tc>
        <w:tc>
          <w:tcPr>
            <w:tcW w:w="1843" w:type="dxa"/>
            <w:noWrap/>
            <w:hideMark/>
          </w:tcPr>
          <w:p w14:paraId="53310C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-58,18</w:t>
            </w:r>
          </w:p>
        </w:tc>
        <w:tc>
          <w:tcPr>
            <w:tcW w:w="1417" w:type="dxa"/>
            <w:noWrap/>
            <w:hideMark/>
          </w:tcPr>
          <w:p w14:paraId="1BAA019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40B9D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9FA606D" w14:textId="77777777" w:rsidTr="00531DDC">
        <w:trPr>
          <w:divId w:val="2134055211"/>
          <w:trHeight w:val="300"/>
        </w:trPr>
        <w:tc>
          <w:tcPr>
            <w:tcW w:w="0" w:type="auto"/>
            <w:noWrap/>
            <w:hideMark/>
          </w:tcPr>
          <w:p w14:paraId="43BC567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2B4E64B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797B2E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-58,18</w:t>
            </w:r>
          </w:p>
        </w:tc>
        <w:tc>
          <w:tcPr>
            <w:tcW w:w="1417" w:type="dxa"/>
            <w:noWrap/>
            <w:hideMark/>
          </w:tcPr>
          <w:p w14:paraId="05BA8D6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0CF40E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9C335DF" w14:textId="77777777" w:rsidTr="00531DDC">
        <w:trPr>
          <w:divId w:val="2134055211"/>
          <w:trHeight w:val="300"/>
        </w:trPr>
        <w:tc>
          <w:tcPr>
            <w:tcW w:w="0" w:type="auto"/>
            <w:noWrap/>
            <w:hideMark/>
          </w:tcPr>
          <w:p w14:paraId="6551DC0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1073261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2C889A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-58,17</w:t>
            </w:r>
          </w:p>
        </w:tc>
        <w:tc>
          <w:tcPr>
            <w:tcW w:w="1417" w:type="dxa"/>
            <w:noWrap/>
            <w:hideMark/>
          </w:tcPr>
          <w:p w14:paraId="0FA81D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F87DA0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1E633328" w14:textId="77777777" w:rsidTr="00531DDC">
        <w:trPr>
          <w:divId w:val="2134055211"/>
          <w:trHeight w:val="300"/>
        </w:trPr>
        <w:tc>
          <w:tcPr>
            <w:tcW w:w="0" w:type="auto"/>
            <w:noWrap/>
            <w:hideMark/>
          </w:tcPr>
          <w:p w14:paraId="30F6A03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006DA0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61,16</w:t>
            </w:r>
          </w:p>
        </w:tc>
        <w:tc>
          <w:tcPr>
            <w:tcW w:w="1843" w:type="dxa"/>
            <w:noWrap/>
            <w:hideMark/>
          </w:tcPr>
          <w:p w14:paraId="08AD308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-58,12</w:t>
            </w:r>
          </w:p>
        </w:tc>
        <w:tc>
          <w:tcPr>
            <w:tcW w:w="1417" w:type="dxa"/>
            <w:noWrap/>
            <w:hideMark/>
          </w:tcPr>
          <w:p w14:paraId="772C70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EDA79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7D51C5F" w14:textId="77777777" w:rsidTr="00531DDC">
        <w:trPr>
          <w:divId w:val="2134055211"/>
          <w:trHeight w:val="300"/>
        </w:trPr>
        <w:tc>
          <w:tcPr>
            <w:tcW w:w="0" w:type="auto"/>
            <w:noWrap/>
            <w:hideMark/>
          </w:tcPr>
          <w:p w14:paraId="5EAE3F0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5DB3C9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5534E0B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689CF8D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903F4D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DF58006" w14:textId="77777777" w:rsidTr="00531DDC">
        <w:trPr>
          <w:divId w:val="2134055211"/>
          <w:trHeight w:val="300"/>
        </w:trPr>
        <w:tc>
          <w:tcPr>
            <w:tcW w:w="0" w:type="auto"/>
            <w:noWrap/>
            <w:hideMark/>
          </w:tcPr>
          <w:p w14:paraId="25AE45C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9B882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61,23</w:t>
            </w:r>
          </w:p>
        </w:tc>
        <w:tc>
          <w:tcPr>
            <w:tcW w:w="1843" w:type="dxa"/>
            <w:noWrap/>
            <w:hideMark/>
          </w:tcPr>
          <w:p w14:paraId="26701E8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364F40B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971632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AD5A075" w14:textId="77777777" w:rsidTr="00531DDC">
        <w:trPr>
          <w:divId w:val="2134055211"/>
          <w:trHeight w:val="300"/>
        </w:trPr>
        <w:tc>
          <w:tcPr>
            <w:tcW w:w="0" w:type="auto"/>
            <w:noWrap/>
            <w:hideMark/>
          </w:tcPr>
          <w:p w14:paraId="3E3D2A2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4B8677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0099B9B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2476E8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0C1EE0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1137BD49" w14:textId="77777777" w:rsidTr="00531DDC">
        <w:trPr>
          <w:divId w:val="2134055211"/>
          <w:trHeight w:val="300"/>
        </w:trPr>
        <w:tc>
          <w:tcPr>
            <w:tcW w:w="0" w:type="auto"/>
            <w:noWrap/>
            <w:hideMark/>
          </w:tcPr>
          <w:p w14:paraId="607967C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C8F44F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0F5675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-58,10</w:t>
            </w:r>
          </w:p>
        </w:tc>
        <w:tc>
          <w:tcPr>
            <w:tcW w:w="1417" w:type="dxa"/>
            <w:noWrap/>
            <w:hideMark/>
          </w:tcPr>
          <w:p w14:paraId="02F4F5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A80FB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1A4D450" w14:textId="77777777" w:rsidTr="00531DDC">
        <w:trPr>
          <w:divId w:val="2134055211"/>
          <w:trHeight w:val="300"/>
        </w:trPr>
        <w:tc>
          <w:tcPr>
            <w:tcW w:w="0" w:type="auto"/>
            <w:noWrap/>
            <w:hideMark/>
          </w:tcPr>
          <w:p w14:paraId="2265613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64F65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4EF281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-58,12</w:t>
            </w:r>
          </w:p>
        </w:tc>
        <w:tc>
          <w:tcPr>
            <w:tcW w:w="1417" w:type="dxa"/>
            <w:noWrap/>
            <w:hideMark/>
          </w:tcPr>
          <w:p w14:paraId="4857CE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B9B58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AD4A79A" w14:textId="77777777" w:rsidTr="00531DDC">
        <w:trPr>
          <w:divId w:val="2134055211"/>
          <w:trHeight w:val="300"/>
        </w:trPr>
        <w:tc>
          <w:tcPr>
            <w:tcW w:w="0" w:type="auto"/>
            <w:noWrap/>
            <w:hideMark/>
          </w:tcPr>
          <w:p w14:paraId="6B71CC3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07B43AF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61,20</w:t>
            </w:r>
          </w:p>
        </w:tc>
        <w:tc>
          <w:tcPr>
            <w:tcW w:w="1843" w:type="dxa"/>
            <w:noWrap/>
            <w:hideMark/>
          </w:tcPr>
          <w:p w14:paraId="2845E4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-58,11</w:t>
            </w:r>
          </w:p>
        </w:tc>
        <w:tc>
          <w:tcPr>
            <w:tcW w:w="1417" w:type="dxa"/>
            <w:noWrap/>
            <w:hideMark/>
          </w:tcPr>
          <w:p w14:paraId="1C6852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922E5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FD639BE" w14:textId="77777777" w:rsidTr="00531DDC">
        <w:trPr>
          <w:divId w:val="2134055211"/>
          <w:trHeight w:val="300"/>
        </w:trPr>
        <w:tc>
          <w:tcPr>
            <w:tcW w:w="0" w:type="auto"/>
            <w:noWrap/>
            <w:hideMark/>
          </w:tcPr>
          <w:p w14:paraId="4B2EA94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58208C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73B3C7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-58,09</w:t>
            </w:r>
          </w:p>
        </w:tc>
        <w:tc>
          <w:tcPr>
            <w:tcW w:w="1417" w:type="dxa"/>
            <w:noWrap/>
            <w:hideMark/>
          </w:tcPr>
          <w:p w14:paraId="52F996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BFD4F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69B59505" w14:textId="77777777" w:rsidTr="00531DDC">
        <w:trPr>
          <w:divId w:val="2134055211"/>
          <w:trHeight w:val="300"/>
        </w:trPr>
        <w:tc>
          <w:tcPr>
            <w:tcW w:w="0" w:type="auto"/>
            <w:noWrap/>
            <w:hideMark/>
          </w:tcPr>
          <w:p w14:paraId="687212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7B4268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DA972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28A0283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332AA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C02810E" w14:textId="77777777" w:rsidTr="00531DDC">
        <w:trPr>
          <w:divId w:val="2134055211"/>
          <w:trHeight w:val="300"/>
        </w:trPr>
        <w:tc>
          <w:tcPr>
            <w:tcW w:w="0" w:type="auto"/>
            <w:noWrap/>
            <w:hideMark/>
          </w:tcPr>
          <w:p w14:paraId="7622C34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2EAA21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4FE0B44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7A71081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D4F732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9F899C0" w14:textId="77777777" w:rsidTr="00531DDC">
        <w:trPr>
          <w:divId w:val="2134055211"/>
          <w:trHeight w:val="300"/>
        </w:trPr>
        <w:tc>
          <w:tcPr>
            <w:tcW w:w="0" w:type="auto"/>
            <w:noWrap/>
            <w:hideMark/>
          </w:tcPr>
          <w:p w14:paraId="171DCBA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6D1AB0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3E433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548C97A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0A3762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3AE4C86" w14:textId="77777777" w:rsidTr="00531DDC">
        <w:trPr>
          <w:divId w:val="2134055211"/>
          <w:trHeight w:val="300"/>
        </w:trPr>
        <w:tc>
          <w:tcPr>
            <w:tcW w:w="0" w:type="auto"/>
            <w:noWrap/>
            <w:hideMark/>
          </w:tcPr>
          <w:p w14:paraId="212F1D9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278EDE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2EF0560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-58,07</w:t>
            </w:r>
          </w:p>
        </w:tc>
        <w:tc>
          <w:tcPr>
            <w:tcW w:w="1417" w:type="dxa"/>
            <w:noWrap/>
            <w:hideMark/>
          </w:tcPr>
          <w:p w14:paraId="55200C4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984B8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636CDA5" w14:textId="77777777" w:rsidTr="00531DDC">
        <w:trPr>
          <w:divId w:val="2134055211"/>
          <w:trHeight w:val="300"/>
        </w:trPr>
        <w:tc>
          <w:tcPr>
            <w:tcW w:w="0" w:type="auto"/>
            <w:noWrap/>
            <w:hideMark/>
          </w:tcPr>
          <w:p w14:paraId="50BA6B9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1ABDB7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61,20</w:t>
            </w:r>
          </w:p>
        </w:tc>
        <w:tc>
          <w:tcPr>
            <w:tcW w:w="1843" w:type="dxa"/>
            <w:noWrap/>
            <w:hideMark/>
          </w:tcPr>
          <w:p w14:paraId="7B31AB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3B8B74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FFF74F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9918A6D" w14:textId="77777777" w:rsidTr="00531DDC">
        <w:trPr>
          <w:divId w:val="2134055211"/>
          <w:trHeight w:val="300"/>
        </w:trPr>
        <w:tc>
          <w:tcPr>
            <w:tcW w:w="0" w:type="auto"/>
            <w:noWrap/>
            <w:hideMark/>
          </w:tcPr>
          <w:p w14:paraId="6F7C097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0484AC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70C80A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-58,07</w:t>
            </w:r>
          </w:p>
        </w:tc>
        <w:tc>
          <w:tcPr>
            <w:tcW w:w="1417" w:type="dxa"/>
            <w:noWrap/>
            <w:hideMark/>
          </w:tcPr>
          <w:p w14:paraId="4555B25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3A705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B60FD2C" w14:textId="77777777" w:rsidTr="00531DDC">
        <w:trPr>
          <w:divId w:val="2134055211"/>
          <w:trHeight w:val="300"/>
        </w:trPr>
        <w:tc>
          <w:tcPr>
            <w:tcW w:w="0" w:type="auto"/>
            <w:noWrap/>
            <w:hideMark/>
          </w:tcPr>
          <w:p w14:paraId="1F78438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63C25F6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2D33E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-58,05</w:t>
            </w:r>
          </w:p>
        </w:tc>
        <w:tc>
          <w:tcPr>
            <w:tcW w:w="1417" w:type="dxa"/>
            <w:noWrap/>
            <w:hideMark/>
          </w:tcPr>
          <w:p w14:paraId="6D040D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F76608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6CEF3A1" w14:textId="77777777" w:rsidTr="00531DDC">
        <w:trPr>
          <w:divId w:val="2134055211"/>
          <w:trHeight w:val="300"/>
        </w:trPr>
        <w:tc>
          <w:tcPr>
            <w:tcW w:w="0" w:type="auto"/>
            <w:noWrap/>
            <w:hideMark/>
          </w:tcPr>
          <w:p w14:paraId="22DD3F5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1CD331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61,23</w:t>
            </w:r>
          </w:p>
        </w:tc>
        <w:tc>
          <w:tcPr>
            <w:tcW w:w="1843" w:type="dxa"/>
            <w:noWrap/>
            <w:hideMark/>
          </w:tcPr>
          <w:p w14:paraId="6D29D5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-58,04</w:t>
            </w:r>
          </w:p>
        </w:tc>
        <w:tc>
          <w:tcPr>
            <w:tcW w:w="1417" w:type="dxa"/>
            <w:noWrap/>
            <w:hideMark/>
          </w:tcPr>
          <w:p w14:paraId="78F6DF4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E199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EC0867C" w14:textId="77777777" w:rsidTr="00531DDC">
        <w:trPr>
          <w:divId w:val="2134055211"/>
          <w:trHeight w:val="300"/>
        </w:trPr>
        <w:tc>
          <w:tcPr>
            <w:tcW w:w="0" w:type="auto"/>
            <w:noWrap/>
            <w:hideMark/>
          </w:tcPr>
          <w:p w14:paraId="3C6527E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08:07:44.905</w:t>
            </w:r>
          </w:p>
        </w:tc>
        <w:tc>
          <w:tcPr>
            <w:tcW w:w="1836" w:type="dxa"/>
            <w:noWrap/>
            <w:hideMark/>
          </w:tcPr>
          <w:p w14:paraId="0FB9910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5CFDA2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-58,04</w:t>
            </w:r>
          </w:p>
        </w:tc>
        <w:tc>
          <w:tcPr>
            <w:tcW w:w="1417" w:type="dxa"/>
            <w:noWrap/>
            <w:hideMark/>
          </w:tcPr>
          <w:p w14:paraId="095EED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9CA3E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bl>
    <w:p w14:paraId="48BEB5DC" w14:textId="3F334753" w:rsidR="00531DDC" w:rsidRDefault="00531DDC" w:rsidP="00C36F3B">
      <w:pPr>
        <w:pStyle w:val="Caption"/>
        <w:keepNext/>
        <w:spacing w:after="0"/>
      </w:pPr>
    </w:p>
    <w:p w14:paraId="5EA8737A" w14:textId="3A81402D" w:rsidR="00C36F3B" w:rsidRPr="00C36F3B" w:rsidRDefault="00C36F3B" w:rsidP="00C36F3B">
      <w:pPr>
        <w:pStyle w:val="Caption"/>
        <w:keepNext/>
        <w:jc w:val="center"/>
        <w:divId w:val="1099721499"/>
        <w:rPr>
          <w:i w:val="0"/>
          <w:color w:val="auto"/>
          <w:sz w:val="22"/>
        </w:rPr>
      </w:pPr>
      <w:bookmarkStart w:id="12114" w:name="_Toc23881750"/>
      <w:r w:rsidRPr="00C36F3B">
        <w:rPr>
          <w:i w:val="0"/>
          <w:color w:val="auto"/>
          <w:sz w:val="22"/>
        </w:rPr>
        <w:t xml:space="preserve">Tabel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0367FF">
        <w:rPr>
          <w:i w:val="0"/>
          <w:noProof/>
          <w:color w:val="auto"/>
          <w:sz w:val="22"/>
        </w:rPr>
        <w:t>F</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0367FF">
        <w:rPr>
          <w:i w:val="0"/>
          <w:noProof/>
          <w:color w:val="auto"/>
          <w:sz w:val="22"/>
        </w:rPr>
        <w:t>4</w:t>
      </w:r>
      <w:r w:rsidR="000367FF">
        <w:rPr>
          <w:i w:val="0"/>
          <w:color w:val="auto"/>
          <w:sz w:val="22"/>
        </w:rPr>
        <w:fldChar w:fldCharType="end"/>
      </w:r>
      <w:r w:rsidRPr="00C36F3B">
        <w:rPr>
          <w:i w:val="0"/>
          <w:color w:val="auto"/>
          <w:sz w:val="22"/>
        </w:rPr>
        <w:t xml:space="preserve"> Hasil Pengujian Menggunakan Metode PID</w:t>
      </w:r>
      <w:bookmarkEnd w:id="12114"/>
    </w:p>
    <w:tbl>
      <w:tblPr>
        <w:tblStyle w:val="TableGrid"/>
        <w:tblW w:w="7650" w:type="dxa"/>
        <w:tblLook w:val="04A0" w:firstRow="1" w:lastRow="0" w:firstColumn="1" w:lastColumn="0" w:noHBand="0" w:noVBand="1"/>
      </w:tblPr>
      <w:tblGrid>
        <w:gridCol w:w="846"/>
        <w:gridCol w:w="940"/>
        <w:gridCol w:w="1049"/>
        <w:gridCol w:w="772"/>
        <w:gridCol w:w="772"/>
        <w:gridCol w:w="1049"/>
        <w:gridCol w:w="1230"/>
        <w:gridCol w:w="992"/>
      </w:tblGrid>
      <w:tr w:rsidR="00531DDC" w:rsidRPr="00C36F3B" w14:paraId="0D8A4913" w14:textId="77777777" w:rsidTr="00C36F3B">
        <w:trPr>
          <w:divId w:val="1099721499"/>
          <w:trHeight w:val="300"/>
        </w:trPr>
        <w:tc>
          <w:tcPr>
            <w:tcW w:w="846" w:type="dxa"/>
            <w:noWrap/>
            <w:hideMark/>
          </w:tcPr>
          <w:p w14:paraId="56612F5D"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sudut elevasi</w:t>
            </w:r>
          </w:p>
        </w:tc>
        <w:tc>
          <w:tcPr>
            <w:tcW w:w="940" w:type="dxa"/>
            <w:noWrap/>
            <w:hideMark/>
          </w:tcPr>
          <w:p w14:paraId="6962E204"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sudut azimuth</w:t>
            </w:r>
          </w:p>
        </w:tc>
        <w:tc>
          <w:tcPr>
            <w:tcW w:w="1049" w:type="dxa"/>
            <w:noWrap/>
            <w:hideMark/>
          </w:tcPr>
          <w:p w14:paraId="1185AE7D"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presentase elevasi</w:t>
            </w:r>
          </w:p>
        </w:tc>
        <w:tc>
          <w:tcPr>
            <w:tcW w:w="772" w:type="dxa"/>
            <w:noWrap/>
            <w:hideMark/>
          </w:tcPr>
          <w:p w14:paraId="5083AEA0"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out elevasi</w:t>
            </w:r>
          </w:p>
        </w:tc>
        <w:tc>
          <w:tcPr>
            <w:tcW w:w="772" w:type="dxa"/>
            <w:noWrap/>
            <w:hideMark/>
          </w:tcPr>
          <w:p w14:paraId="66CF1953"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elevasi</w:t>
            </w:r>
          </w:p>
        </w:tc>
        <w:tc>
          <w:tcPr>
            <w:tcW w:w="1049" w:type="dxa"/>
            <w:noWrap/>
            <w:hideMark/>
          </w:tcPr>
          <w:p w14:paraId="320B5FE4"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presentase azimuth</w:t>
            </w:r>
          </w:p>
        </w:tc>
        <w:tc>
          <w:tcPr>
            <w:tcW w:w="1230" w:type="dxa"/>
            <w:noWrap/>
            <w:hideMark/>
          </w:tcPr>
          <w:p w14:paraId="796A8664"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out azimuth</w:t>
            </w:r>
          </w:p>
        </w:tc>
        <w:tc>
          <w:tcPr>
            <w:tcW w:w="992" w:type="dxa"/>
            <w:noWrap/>
            <w:hideMark/>
          </w:tcPr>
          <w:p w14:paraId="06B29EFF"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azimuth</w:t>
            </w:r>
          </w:p>
        </w:tc>
      </w:tr>
      <w:tr w:rsidR="00531DDC" w:rsidRPr="00C36F3B" w14:paraId="4C4F1BF6" w14:textId="77777777" w:rsidTr="00C36F3B">
        <w:trPr>
          <w:divId w:val="1099721499"/>
          <w:trHeight w:val="300"/>
        </w:trPr>
        <w:tc>
          <w:tcPr>
            <w:tcW w:w="846" w:type="dxa"/>
            <w:noWrap/>
            <w:hideMark/>
          </w:tcPr>
          <w:p w14:paraId="0D2206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40" w:type="dxa"/>
            <w:noWrap/>
            <w:hideMark/>
          </w:tcPr>
          <w:p w14:paraId="6D5AFA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1049" w:type="dxa"/>
            <w:noWrap/>
            <w:hideMark/>
          </w:tcPr>
          <w:p w14:paraId="565901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2F8C4C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346C9A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54,00</w:t>
            </w:r>
          </w:p>
        </w:tc>
        <w:tc>
          <w:tcPr>
            <w:tcW w:w="1049" w:type="dxa"/>
            <w:noWrap/>
            <w:hideMark/>
          </w:tcPr>
          <w:p w14:paraId="456BB0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-21,67</w:t>
            </w:r>
          </w:p>
        </w:tc>
        <w:tc>
          <w:tcPr>
            <w:tcW w:w="1230" w:type="dxa"/>
            <w:noWrap/>
            <w:hideMark/>
          </w:tcPr>
          <w:p w14:paraId="4F58D4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1DD9EC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9,00</w:t>
            </w:r>
          </w:p>
        </w:tc>
      </w:tr>
      <w:tr w:rsidR="00531DDC" w:rsidRPr="00C36F3B" w14:paraId="2A5019F4" w14:textId="77777777" w:rsidTr="00C36F3B">
        <w:trPr>
          <w:divId w:val="1099721499"/>
          <w:trHeight w:val="300"/>
        </w:trPr>
        <w:tc>
          <w:tcPr>
            <w:tcW w:w="846" w:type="dxa"/>
            <w:noWrap/>
            <w:hideMark/>
          </w:tcPr>
          <w:p w14:paraId="11F07F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0,04</w:t>
            </w:r>
          </w:p>
        </w:tc>
        <w:tc>
          <w:tcPr>
            <w:tcW w:w="940" w:type="dxa"/>
            <w:noWrap/>
            <w:hideMark/>
          </w:tcPr>
          <w:p w14:paraId="5256BC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-0,03</w:t>
            </w:r>
          </w:p>
        </w:tc>
        <w:tc>
          <w:tcPr>
            <w:tcW w:w="1049" w:type="dxa"/>
            <w:noWrap/>
            <w:hideMark/>
          </w:tcPr>
          <w:p w14:paraId="648CD3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099410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10457B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56,00</w:t>
            </w:r>
          </w:p>
        </w:tc>
        <w:tc>
          <w:tcPr>
            <w:tcW w:w="1049" w:type="dxa"/>
            <w:noWrap/>
            <w:hideMark/>
          </w:tcPr>
          <w:p w14:paraId="54A99A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-21,67</w:t>
            </w:r>
          </w:p>
        </w:tc>
        <w:tc>
          <w:tcPr>
            <w:tcW w:w="1230" w:type="dxa"/>
            <w:noWrap/>
            <w:hideMark/>
          </w:tcPr>
          <w:p w14:paraId="0998A5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4012BF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13,00</w:t>
            </w:r>
          </w:p>
        </w:tc>
      </w:tr>
      <w:tr w:rsidR="00531DDC" w:rsidRPr="00C36F3B" w14:paraId="444573C7" w14:textId="77777777" w:rsidTr="00C36F3B">
        <w:trPr>
          <w:divId w:val="1099721499"/>
          <w:trHeight w:val="300"/>
        </w:trPr>
        <w:tc>
          <w:tcPr>
            <w:tcW w:w="846" w:type="dxa"/>
            <w:noWrap/>
            <w:hideMark/>
          </w:tcPr>
          <w:p w14:paraId="5E0071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0,24</w:t>
            </w:r>
          </w:p>
        </w:tc>
        <w:tc>
          <w:tcPr>
            <w:tcW w:w="940" w:type="dxa"/>
            <w:noWrap/>
            <w:hideMark/>
          </w:tcPr>
          <w:p w14:paraId="52195B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-0,08</w:t>
            </w:r>
          </w:p>
        </w:tc>
        <w:tc>
          <w:tcPr>
            <w:tcW w:w="1049" w:type="dxa"/>
            <w:noWrap/>
            <w:hideMark/>
          </w:tcPr>
          <w:p w14:paraId="31C5C1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0A9B7B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09ECEA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58,00</w:t>
            </w:r>
          </w:p>
        </w:tc>
        <w:tc>
          <w:tcPr>
            <w:tcW w:w="1049" w:type="dxa"/>
            <w:noWrap/>
            <w:hideMark/>
          </w:tcPr>
          <w:p w14:paraId="60F079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-21,23</w:t>
            </w:r>
          </w:p>
        </w:tc>
        <w:tc>
          <w:tcPr>
            <w:tcW w:w="1230" w:type="dxa"/>
            <w:noWrap/>
            <w:hideMark/>
          </w:tcPr>
          <w:p w14:paraId="04850E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7F9CFA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17,00</w:t>
            </w:r>
          </w:p>
        </w:tc>
      </w:tr>
      <w:tr w:rsidR="00531DDC" w:rsidRPr="00C36F3B" w14:paraId="7AEA662E" w14:textId="77777777" w:rsidTr="00C36F3B">
        <w:trPr>
          <w:divId w:val="1099721499"/>
          <w:trHeight w:val="300"/>
        </w:trPr>
        <w:tc>
          <w:tcPr>
            <w:tcW w:w="846" w:type="dxa"/>
            <w:noWrap/>
            <w:hideMark/>
          </w:tcPr>
          <w:p w14:paraId="377770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0,49</w:t>
            </w:r>
          </w:p>
        </w:tc>
        <w:tc>
          <w:tcPr>
            <w:tcW w:w="940" w:type="dxa"/>
            <w:noWrap/>
            <w:hideMark/>
          </w:tcPr>
          <w:p w14:paraId="7C2CB5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-0,30</w:t>
            </w:r>
          </w:p>
        </w:tc>
        <w:tc>
          <w:tcPr>
            <w:tcW w:w="1049" w:type="dxa"/>
            <w:noWrap/>
            <w:hideMark/>
          </w:tcPr>
          <w:p w14:paraId="5A2ED0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50F104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4953EF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60,00</w:t>
            </w:r>
          </w:p>
        </w:tc>
        <w:tc>
          <w:tcPr>
            <w:tcW w:w="1049" w:type="dxa"/>
            <w:noWrap/>
            <w:hideMark/>
          </w:tcPr>
          <w:p w14:paraId="341890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-21,23</w:t>
            </w:r>
          </w:p>
        </w:tc>
        <w:tc>
          <w:tcPr>
            <w:tcW w:w="1230" w:type="dxa"/>
            <w:noWrap/>
            <w:hideMark/>
          </w:tcPr>
          <w:p w14:paraId="2D6731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6AEF57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21,00</w:t>
            </w:r>
          </w:p>
        </w:tc>
      </w:tr>
      <w:tr w:rsidR="00531DDC" w:rsidRPr="00C36F3B" w14:paraId="45C894CF" w14:textId="77777777" w:rsidTr="00C36F3B">
        <w:trPr>
          <w:divId w:val="1099721499"/>
          <w:trHeight w:val="300"/>
        </w:trPr>
        <w:tc>
          <w:tcPr>
            <w:tcW w:w="846" w:type="dxa"/>
            <w:noWrap/>
            <w:hideMark/>
          </w:tcPr>
          <w:p w14:paraId="0D5EED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0,75</w:t>
            </w:r>
          </w:p>
        </w:tc>
        <w:tc>
          <w:tcPr>
            <w:tcW w:w="940" w:type="dxa"/>
            <w:noWrap/>
            <w:hideMark/>
          </w:tcPr>
          <w:p w14:paraId="0DBF5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-0,78</w:t>
            </w:r>
          </w:p>
        </w:tc>
        <w:tc>
          <w:tcPr>
            <w:tcW w:w="1049" w:type="dxa"/>
            <w:noWrap/>
            <w:hideMark/>
          </w:tcPr>
          <w:p w14:paraId="006978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694B64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0C6125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62,00</w:t>
            </w:r>
          </w:p>
        </w:tc>
        <w:tc>
          <w:tcPr>
            <w:tcW w:w="1049" w:type="dxa"/>
            <w:noWrap/>
            <w:hideMark/>
          </w:tcPr>
          <w:p w14:paraId="05F7B8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-21,23</w:t>
            </w:r>
          </w:p>
        </w:tc>
        <w:tc>
          <w:tcPr>
            <w:tcW w:w="1230" w:type="dxa"/>
            <w:noWrap/>
            <w:hideMark/>
          </w:tcPr>
          <w:p w14:paraId="0B6DFF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15ED25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25,00</w:t>
            </w:r>
          </w:p>
        </w:tc>
      </w:tr>
      <w:tr w:rsidR="00531DDC" w:rsidRPr="00C36F3B" w14:paraId="133C91B0" w14:textId="77777777" w:rsidTr="00C36F3B">
        <w:trPr>
          <w:divId w:val="1099721499"/>
          <w:trHeight w:val="300"/>
        </w:trPr>
        <w:tc>
          <w:tcPr>
            <w:tcW w:w="846" w:type="dxa"/>
            <w:noWrap/>
            <w:hideMark/>
          </w:tcPr>
          <w:p w14:paraId="3B0199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0,96</w:t>
            </w:r>
          </w:p>
        </w:tc>
        <w:tc>
          <w:tcPr>
            <w:tcW w:w="940" w:type="dxa"/>
            <w:noWrap/>
            <w:hideMark/>
          </w:tcPr>
          <w:p w14:paraId="476898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-1,58</w:t>
            </w:r>
          </w:p>
        </w:tc>
        <w:tc>
          <w:tcPr>
            <w:tcW w:w="1049" w:type="dxa"/>
            <w:noWrap/>
            <w:hideMark/>
          </w:tcPr>
          <w:p w14:paraId="12BCFF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77AB20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7B17C0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64,00</w:t>
            </w:r>
          </w:p>
        </w:tc>
        <w:tc>
          <w:tcPr>
            <w:tcW w:w="1049" w:type="dxa"/>
            <w:noWrap/>
            <w:hideMark/>
          </w:tcPr>
          <w:p w14:paraId="5945C9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-21,11</w:t>
            </w:r>
          </w:p>
        </w:tc>
        <w:tc>
          <w:tcPr>
            <w:tcW w:w="1230" w:type="dxa"/>
            <w:noWrap/>
            <w:hideMark/>
          </w:tcPr>
          <w:p w14:paraId="6548E0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37D576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29,00</w:t>
            </w:r>
          </w:p>
        </w:tc>
      </w:tr>
      <w:tr w:rsidR="00531DDC" w:rsidRPr="00C36F3B" w14:paraId="32225FC6" w14:textId="77777777" w:rsidTr="00C36F3B">
        <w:trPr>
          <w:divId w:val="1099721499"/>
          <w:trHeight w:val="300"/>
        </w:trPr>
        <w:tc>
          <w:tcPr>
            <w:tcW w:w="846" w:type="dxa"/>
            <w:noWrap/>
            <w:hideMark/>
          </w:tcPr>
          <w:p w14:paraId="15ADCB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940" w:type="dxa"/>
            <w:noWrap/>
            <w:hideMark/>
          </w:tcPr>
          <w:p w14:paraId="475C41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-2,58</w:t>
            </w:r>
          </w:p>
        </w:tc>
        <w:tc>
          <w:tcPr>
            <w:tcW w:w="1049" w:type="dxa"/>
            <w:noWrap/>
            <w:hideMark/>
          </w:tcPr>
          <w:p w14:paraId="3946DC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13,33</w:t>
            </w:r>
          </w:p>
        </w:tc>
        <w:tc>
          <w:tcPr>
            <w:tcW w:w="772" w:type="dxa"/>
            <w:noWrap/>
            <w:hideMark/>
          </w:tcPr>
          <w:p w14:paraId="6E7C3B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2EF307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66,00</w:t>
            </w:r>
          </w:p>
        </w:tc>
        <w:tc>
          <w:tcPr>
            <w:tcW w:w="1049" w:type="dxa"/>
            <w:noWrap/>
            <w:hideMark/>
          </w:tcPr>
          <w:p w14:paraId="3C7CD4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-20,56</w:t>
            </w:r>
          </w:p>
        </w:tc>
        <w:tc>
          <w:tcPr>
            <w:tcW w:w="1230" w:type="dxa"/>
            <w:noWrap/>
            <w:hideMark/>
          </w:tcPr>
          <w:p w14:paraId="1BF3C8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72729D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33,00</w:t>
            </w:r>
          </w:p>
        </w:tc>
      </w:tr>
      <w:tr w:rsidR="00531DDC" w:rsidRPr="00C36F3B" w14:paraId="32652F29" w14:textId="77777777" w:rsidTr="00C36F3B">
        <w:trPr>
          <w:divId w:val="1099721499"/>
          <w:trHeight w:val="300"/>
        </w:trPr>
        <w:tc>
          <w:tcPr>
            <w:tcW w:w="846" w:type="dxa"/>
            <w:noWrap/>
            <w:hideMark/>
          </w:tcPr>
          <w:p w14:paraId="6BC109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1,27</w:t>
            </w:r>
          </w:p>
        </w:tc>
        <w:tc>
          <w:tcPr>
            <w:tcW w:w="940" w:type="dxa"/>
            <w:noWrap/>
            <w:hideMark/>
          </w:tcPr>
          <w:p w14:paraId="67913E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-4,24</w:t>
            </w:r>
          </w:p>
        </w:tc>
        <w:tc>
          <w:tcPr>
            <w:tcW w:w="1049" w:type="dxa"/>
            <w:noWrap/>
            <w:hideMark/>
          </w:tcPr>
          <w:p w14:paraId="4A0C2F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12,90</w:t>
            </w:r>
          </w:p>
        </w:tc>
        <w:tc>
          <w:tcPr>
            <w:tcW w:w="772" w:type="dxa"/>
            <w:noWrap/>
            <w:hideMark/>
          </w:tcPr>
          <w:p w14:paraId="509390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482749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68,00</w:t>
            </w:r>
          </w:p>
        </w:tc>
        <w:tc>
          <w:tcPr>
            <w:tcW w:w="1049" w:type="dxa"/>
            <w:noWrap/>
            <w:hideMark/>
          </w:tcPr>
          <w:p w14:paraId="263277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-19,86</w:t>
            </w:r>
          </w:p>
        </w:tc>
        <w:tc>
          <w:tcPr>
            <w:tcW w:w="1230" w:type="dxa"/>
            <w:noWrap/>
            <w:hideMark/>
          </w:tcPr>
          <w:p w14:paraId="790DA3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1B449D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36,00</w:t>
            </w:r>
          </w:p>
        </w:tc>
      </w:tr>
      <w:tr w:rsidR="00531DDC" w:rsidRPr="00C36F3B" w14:paraId="69369465" w14:textId="77777777" w:rsidTr="00C36F3B">
        <w:trPr>
          <w:divId w:val="1099721499"/>
          <w:trHeight w:val="300"/>
        </w:trPr>
        <w:tc>
          <w:tcPr>
            <w:tcW w:w="846" w:type="dxa"/>
            <w:noWrap/>
            <w:hideMark/>
          </w:tcPr>
          <w:p w14:paraId="6ECF12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2,43</w:t>
            </w:r>
          </w:p>
        </w:tc>
        <w:tc>
          <w:tcPr>
            <w:tcW w:w="940" w:type="dxa"/>
            <w:noWrap/>
            <w:hideMark/>
          </w:tcPr>
          <w:p w14:paraId="18FC4A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-5,67</w:t>
            </w:r>
          </w:p>
        </w:tc>
        <w:tc>
          <w:tcPr>
            <w:tcW w:w="1049" w:type="dxa"/>
            <w:noWrap/>
            <w:hideMark/>
          </w:tcPr>
          <w:p w14:paraId="21B22A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12,78</w:t>
            </w:r>
          </w:p>
        </w:tc>
        <w:tc>
          <w:tcPr>
            <w:tcW w:w="772" w:type="dxa"/>
            <w:noWrap/>
            <w:hideMark/>
          </w:tcPr>
          <w:p w14:paraId="4B2085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39B0BA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70,00</w:t>
            </w:r>
          </w:p>
        </w:tc>
        <w:tc>
          <w:tcPr>
            <w:tcW w:w="1049" w:type="dxa"/>
            <w:noWrap/>
            <w:hideMark/>
          </w:tcPr>
          <w:p w14:paraId="4BF594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-18,89</w:t>
            </w:r>
          </w:p>
        </w:tc>
        <w:tc>
          <w:tcPr>
            <w:tcW w:w="1230" w:type="dxa"/>
            <w:noWrap/>
            <w:hideMark/>
          </w:tcPr>
          <w:p w14:paraId="27529C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2739A3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39,00</w:t>
            </w:r>
          </w:p>
        </w:tc>
      </w:tr>
      <w:tr w:rsidR="00531DDC" w:rsidRPr="00C36F3B" w14:paraId="6AC80532" w14:textId="77777777" w:rsidTr="00C36F3B">
        <w:trPr>
          <w:divId w:val="1099721499"/>
          <w:trHeight w:val="300"/>
        </w:trPr>
        <w:tc>
          <w:tcPr>
            <w:tcW w:w="846" w:type="dxa"/>
            <w:noWrap/>
            <w:hideMark/>
          </w:tcPr>
          <w:p w14:paraId="6DE7E1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3,68</w:t>
            </w:r>
          </w:p>
        </w:tc>
        <w:tc>
          <w:tcPr>
            <w:tcW w:w="940" w:type="dxa"/>
            <w:noWrap/>
            <w:hideMark/>
          </w:tcPr>
          <w:p w14:paraId="73CB59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-6,96</w:t>
            </w:r>
          </w:p>
        </w:tc>
        <w:tc>
          <w:tcPr>
            <w:tcW w:w="1049" w:type="dxa"/>
            <w:noWrap/>
            <w:hideMark/>
          </w:tcPr>
          <w:p w14:paraId="5B405D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12,22</w:t>
            </w:r>
          </w:p>
        </w:tc>
        <w:tc>
          <w:tcPr>
            <w:tcW w:w="772" w:type="dxa"/>
            <w:noWrap/>
            <w:hideMark/>
          </w:tcPr>
          <w:p w14:paraId="4F47E8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149D2F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72,00</w:t>
            </w:r>
          </w:p>
        </w:tc>
        <w:tc>
          <w:tcPr>
            <w:tcW w:w="1049" w:type="dxa"/>
            <w:noWrap/>
            <w:hideMark/>
          </w:tcPr>
          <w:p w14:paraId="6D4594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-18,33</w:t>
            </w:r>
          </w:p>
        </w:tc>
        <w:tc>
          <w:tcPr>
            <w:tcW w:w="1230" w:type="dxa"/>
            <w:noWrap/>
            <w:hideMark/>
          </w:tcPr>
          <w:p w14:paraId="216101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218447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42,00</w:t>
            </w:r>
          </w:p>
        </w:tc>
      </w:tr>
      <w:tr w:rsidR="00531DDC" w:rsidRPr="00C36F3B" w14:paraId="2A366E2B" w14:textId="77777777" w:rsidTr="00C36F3B">
        <w:trPr>
          <w:divId w:val="1099721499"/>
          <w:trHeight w:val="300"/>
        </w:trPr>
        <w:tc>
          <w:tcPr>
            <w:tcW w:w="846" w:type="dxa"/>
            <w:noWrap/>
            <w:hideMark/>
          </w:tcPr>
          <w:p w14:paraId="167C2E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5,48</w:t>
            </w:r>
          </w:p>
        </w:tc>
        <w:tc>
          <w:tcPr>
            <w:tcW w:w="940" w:type="dxa"/>
            <w:noWrap/>
            <w:hideMark/>
          </w:tcPr>
          <w:p w14:paraId="351293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-7,99</w:t>
            </w:r>
          </w:p>
        </w:tc>
        <w:tc>
          <w:tcPr>
            <w:tcW w:w="1049" w:type="dxa"/>
            <w:noWrap/>
            <w:hideMark/>
          </w:tcPr>
          <w:p w14:paraId="24B2F7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11,52</w:t>
            </w:r>
          </w:p>
        </w:tc>
        <w:tc>
          <w:tcPr>
            <w:tcW w:w="772" w:type="dxa"/>
            <w:noWrap/>
            <w:hideMark/>
          </w:tcPr>
          <w:p w14:paraId="00CB69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169BC1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74,00</w:t>
            </w:r>
          </w:p>
        </w:tc>
        <w:tc>
          <w:tcPr>
            <w:tcW w:w="1049" w:type="dxa"/>
            <w:noWrap/>
            <w:hideMark/>
          </w:tcPr>
          <w:p w14:paraId="7048D5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-17,78</w:t>
            </w:r>
          </w:p>
        </w:tc>
        <w:tc>
          <w:tcPr>
            <w:tcW w:w="1230" w:type="dxa"/>
            <w:noWrap/>
            <w:hideMark/>
          </w:tcPr>
          <w:p w14:paraId="352EB3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5B9CD2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45,00</w:t>
            </w:r>
          </w:p>
        </w:tc>
      </w:tr>
      <w:tr w:rsidR="00531DDC" w:rsidRPr="00C36F3B" w14:paraId="0FDF91B4" w14:textId="77777777" w:rsidTr="00C36F3B">
        <w:trPr>
          <w:divId w:val="1099721499"/>
          <w:trHeight w:val="300"/>
        </w:trPr>
        <w:tc>
          <w:tcPr>
            <w:tcW w:w="846" w:type="dxa"/>
            <w:noWrap/>
            <w:hideMark/>
          </w:tcPr>
          <w:p w14:paraId="052D3F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7,81</w:t>
            </w:r>
          </w:p>
        </w:tc>
        <w:tc>
          <w:tcPr>
            <w:tcW w:w="940" w:type="dxa"/>
            <w:noWrap/>
            <w:hideMark/>
          </w:tcPr>
          <w:p w14:paraId="33DEE1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-8,95</w:t>
            </w:r>
          </w:p>
        </w:tc>
        <w:tc>
          <w:tcPr>
            <w:tcW w:w="1049" w:type="dxa"/>
            <w:noWrap/>
            <w:hideMark/>
          </w:tcPr>
          <w:p w14:paraId="087AA7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10,41</w:t>
            </w:r>
          </w:p>
        </w:tc>
        <w:tc>
          <w:tcPr>
            <w:tcW w:w="772" w:type="dxa"/>
            <w:noWrap/>
            <w:hideMark/>
          </w:tcPr>
          <w:p w14:paraId="64844C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4283FC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76,00</w:t>
            </w:r>
          </w:p>
        </w:tc>
        <w:tc>
          <w:tcPr>
            <w:tcW w:w="1049" w:type="dxa"/>
            <w:noWrap/>
            <w:hideMark/>
          </w:tcPr>
          <w:p w14:paraId="5C8C60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-17,22</w:t>
            </w:r>
          </w:p>
        </w:tc>
        <w:tc>
          <w:tcPr>
            <w:tcW w:w="1230" w:type="dxa"/>
            <w:noWrap/>
            <w:hideMark/>
          </w:tcPr>
          <w:p w14:paraId="104DC8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1303B2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48,00</w:t>
            </w:r>
          </w:p>
        </w:tc>
      </w:tr>
      <w:tr w:rsidR="00531DDC" w:rsidRPr="00C36F3B" w14:paraId="24FC304A" w14:textId="77777777" w:rsidTr="00C36F3B">
        <w:trPr>
          <w:divId w:val="1099721499"/>
          <w:trHeight w:val="300"/>
        </w:trPr>
        <w:tc>
          <w:tcPr>
            <w:tcW w:w="846" w:type="dxa"/>
            <w:noWrap/>
            <w:hideMark/>
          </w:tcPr>
          <w:p w14:paraId="0EE565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9,42</w:t>
            </w:r>
          </w:p>
        </w:tc>
        <w:tc>
          <w:tcPr>
            <w:tcW w:w="940" w:type="dxa"/>
            <w:noWrap/>
            <w:hideMark/>
          </w:tcPr>
          <w:p w14:paraId="1161B8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-10,25</w:t>
            </w:r>
          </w:p>
        </w:tc>
        <w:tc>
          <w:tcPr>
            <w:tcW w:w="1049" w:type="dxa"/>
            <w:noWrap/>
            <w:hideMark/>
          </w:tcPr>
          <w:p w14:paraId="6CDEA3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9,30</w:t>
            </w:r>
          </w:p>
        </w:tc>
        <w:tc>
          <w:tcPr>
            <w:tcW w:w="772" w:type="dxa"/>
            <w:noWrap/>
            <w:hideMark/>
          </w:tcPr>
          <w:p w14:paraId="34421B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772" w:type="dxa"/>
            <w:noWrap/>
            <w:hideMark/>
          </w:tcPr>
          <w:p w14:paraId="671858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77,00</w:t>
            </w:r>
          </w:p>
        </w:tc>
        <w:tc>
          <w:tcPr>
            <w:tcW w:w="1049" w:type="dxa"/>
            <w:noWrap/>
            <w:hideMark/>
          </w:tcPr>
          <w:p w14:paraId="2C1B00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-16,52</w:t>
            </w:r>
          </w:p>
        </w:tc>
        <w:tc>
          <w:tcPr>
            <w:tcW w:w="1230" w:type="dxa"/>
            <w:noWrap/>
            <w:hideMark/>
          </w:tcPr>
          <w:p w14:paraId="22ED6F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09E804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51,00</w:t>
            </w:r>
          </w:p>
        </w:tc>
      </w:tr>
      <w:tr w:rsidR="005A46E0" w:rsidRPr="00C36F3B" w14:paraId="6F338F3D" w14:textId="77777777" w:rsidTr="005A46E0">
        <w:trPr>
          <w:divId w:val="1099721499"/>
          <w:trHeight w:val="300"/>
        </w:trPr>
        <w:tc>
          <w:tcPr>
            <w:tcW w:w="846" w:type="dxa"/>
            <w:noWrap/>
            <w:hideMark/>
          </w:tcPr>
          <w:p w14:paraId="13682737"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lastRenderedPageBreak/>
              <w:t>sudut elevasi</w:t>
            </w:r>
          </w:p>
        </w:tc>
        <w:tc>
          <w:tcPr>
            <w:tcW w:w="940" w:type="dxa"/>
            <w:noWrap/>
            <w:hideMark/>
          </w:tcPr>
          <w:p w14:paraId="1DB532A3"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sudut azimuth</w:t>
            </w:r>
          </w:p>
        </w:tc>
        <w:tc>
          <w:tcPr>
            <w:tcW w:w="1049" w:type="dxa"/>
            <w:noWrap/>
            <w:hideMark/>
          </w:tcPr>
          <w:p w14:paraId="4B645FE5"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presentase elevasi</w:t>
            </w:r>
          </w:p>
        </w:tc>
        <w:tc>
          <w:tcPr>
            <w:tcW w:w="772" w:type="dxa"/>
            <w:noWrap/>
            <w:hideMark/>
          </w:tcPr>
          <w:p w14:paraId="64BFB55F"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out elevasi</w:t>
            </w:r>
          </w:p>
        </w:tc>
        <w:tc>
          <w:tcPr>
            <w:tcW w:w="772" w:type="dxa"/>
            <w:noWrap/>
            <w:hideMark/>
          </w:tcPr>
          <w:p w14:paraId="299DEDE8"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elevasi</w:t>
            </w:r>
          </w:p>
        </w:tc>
        <w:tc>
          <w:tcPr>
            <w:tcW w:w="1049" w:type="dxa"/>
            <w:noWrap/>
            <w:hideMark/>
          </w:tcPr>
          <w:p w14:paraId="2ABCA271"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presentase azimuth</w:t>
            </w:r>
          </w:p>
        </w:tc>
        <w:tc>
          <w:tcPr>
            <w:tcW w:w="1230" w:type="dxa"/>
            <w:noWrap/>
            <w:hideMark/>
          </w:tcPr>
          <w:p w14:paraId="21B095A1"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out azimuth</w:t>
            </w:r>
          </w:p>
        </w:tc>
        <w:tc>
          <w:tcPr>
            <w:tcW w:w="992" w:type="dxa"/>
            <w:noWrap/>
            <w:hideMark/>
          </w:tcPr>
          <w:p w14:paraId="0E690D65"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azimuth</w:t>
            </w:r>
          </w:p>
        </w:tc>
      </w:tr>
      <w:tr w:rsidR="00531DDC" w:rsidRPr="00C36F3B" w14:paraId="0BFFFF7C" w14:textId="77777777" w:rsidTr="00C36F3B">
        <w:trPr>
          <w:divId w:val="1099721499"/>
          <w:trHeight w:val="300"/>
        </w:trPr>
        <w:tc>
          <w:tcPr>
            <w:tcW w:w="846" w:type="dxa"/>
            <w:noWrap/>
            <w:hideMark/>
          </w:tcPr>
          <w:p w14:paraId="79D54B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11,38</w:t>
            </w:r>
          </w:p>
        </w:tc>
        <w:tc>
          <w:tcPr>
            <w:tcW w:w="940" w:type="dxa"/>
            <w:noWrap/>
            <w:hideMark/>
          </w:tcPr>
          <w:p w14:paraId="06CA6E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-11,68</w:t>
            </w:r>
          </w:p>
        </w:tc>
        <w:tc>
          <w:tcPr>
            <w:tcW w:w="1049" w:type="dxa"/>
            <w:noWrap/>
            <w:hideMark/>
          </w:tcPr>
          <w:p w14:paraId="1F0FAB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8,19</w:t>
            </w:r>
          </w:p>
        </w:tc>
        <w:tc>
          <w:tcPr>
            <w:tcW w:w="772" w:type="dxa"/>
            <w:noWrap/>
            <w:hideMark/>
          </w:tcPr>
          <w:p w14:paraId="373B1E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772" w:type="dxa"/>
            <w:noWrap/>
            <w:hideMark/>
          </w:tcPr>
          <w:p w14:paraId="720E66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78,00</w:t>
            </w:r>
          </w:p>
        </w:tc>
        <w:tc>
          <w:tcPr>
            <w:tcW w:w="1049" w:type="dxa"/>
            <w:noWrap/>
            <w:hideMark/>
          </w:tcPr>
          <w:p w14:paraId="2D85C1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-15,56</w:t>
            </w:r>
          </w:p>
        </w:tc>
        <w:tc>
          <w:tcPr>
            <w:tcW w:w="1230" w:type="dxa"/>
            <w:noWrap/>
            <w:hideMark/>
          </w:tcPr>
          <w:p w14:paraId="7F6036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291B00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54,00</w:t>
            </w:r>
          </w:p>
        </w:tc>
      </w:tr>
      <w:tr w:rsidR="00531DDC" w:rsidRPr="00C36F3B" w14:paraId="6DA837A7" w14:textId="77777777" w:rsidTr="00C36F3B">
        <w:trPr>
          <w:divId w:val="1099721499"/>
          <w:trHeight w:val="300"/>
        </w:trPr>
        <w:tc>
          <w:tcPr>
            <w:tcW w:w="846" w:type="dxa"/>
            <w:noWrap/>
            <w:hideMark/>
          </w:tcPr>
          <w:p w14:paraId="76F8FB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12,62</w:t>
            </w:r>
          </w:p>
        </w:tc>
        <w:tc>
          <w:tcPr>
            <w:tcW w:w="940" w:type="dxa"/>
            <w:noWrap/>
            <w:hideMark/>
          </w:tcPr>
          <w:p w14:paraId="48C34A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-13,03</w:t>
            </w:r>
          </w:p>
        </w:tc>
        <w:tc>
          <w:tcPr>
            <w:tcW w:w="1049" w:type="dxa"/>
            <w:noWrap/>
            <w:hideMark/>
          </w:tcPr>
          <w:p w14:paraId="071106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772" w:type="dxa"/>
            <w:noWrap/>
            <w:hideMark/>
          </w:tcPr>
          <w:p w14:paraId="33343F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772" w:type="dxa"/>
            <w:noWrap/>
            <w:hideMark/>
          </w:tcPr>
          <w:p w14:paraId="766410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79,00</w:t>
            </w:r>
          </w:p>
        </w:tc>
        <w:tc>
          <w:tcPr>
            <w:tcW w:w="1049" w:type="dxa"/>
            <w:noWrap/>
            <w:hideMark/>
          </w:tcPr>
          <w:p w14:paraId="77D4D1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-14,86</w:t>
            </w:r>
          </w:p>
        </w:tc>
        <w:tc>
          <w:tcPr>
            <w:tcW w:w="1230" w:type="dxa"/>
            <w:noWrap/>
            <w:hideMark/>
          </w:tcPr>
          <w:p w14:paraId="3A851F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2022AF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56,00</w:t>
            </w:r>
          </w:p>
        </w:tc>
      </w:tr>
      <w:tr w:rsidR="00531DDC" w:rsidRPr="00C36F3B" w14:paraId="1947EBBB" w14:textId="77777777" w:rsidTr="00C36F3B">
        <w:trPr>
          <w:divId w:val="1099721499"/>
          <w:trHeight w:val="300"/>
        </w:trPr>
        <w:tc>
          <w:tcPr>
            <w:tcW w:w="846" w:type="dxa"/>
            <w:noWrap/>
            <w:hideMark/>
          </w:tcPr>
          <w:p w14:paraId="696BF2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14,20</w:t>
            </w:r>
          </w:p>
        </w:tc>
        <w:tc>
          <w:tcPr>
            <w:tcW w:w="940" w:type="dxa"/>
            <w:noWrap/>
            <w:hideMark/>
          </w:tcPr>
          <w:p w14:paraId="6D4BF3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-14,39</w:t>
            </w:r>
          </w:p>
        </w:tc>
        <w:tc>
          <w:tcPr>
            <w:tcW w:w="1049" w:type="dxa"/>
            <w:noWrap/>
            <w:hideMark/>
          </w:tcPr>
          <w:p w14:paraId="15D7F9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6,52</w:t>
            </w:r>
          </w:p>
        </w:tc>
        <w:tc>
          <w:tcPr>
            <w:tcW w:w="772" w:type="dxa"/>
            <w:noWrap/>
            <w:hideMark/>
          </w:tcPr>
          <w:p w14:paraId="199B9D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772" w:type="dxa"/>
            <w:noWrap/>
            <w:hideMark/>
          </w:tcPr>
          <w:p w14:paraId="0204EE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80,00</w:t>
            </w:r>
          </w:p>
        </w:tc>
        <w:tc>
          <w:tcPr>
            <w:tcW w:w="1049" w:type="dxa"/>
            <w:noWrap/>
            <w:hideMark/>
          </w:tcPr>
          <w:p w14:paraId="123B80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-13,89</w:t>
            </w:r>
          </w:p>
        </w:tc>
        <w:tc>
          <w:tcPr>
            <w:tcW w:w="1230" w:type="dxa"/>
            <w:noWrap/>
            <w:hideMark/>
          </w:tcPr>
          <w:p w14:paraId="0FC60A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3B968A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58,00</w:t>
            </w:r>
          </w:p>
        </w:tc>
      </w:tr>
      <w:tr w:rsidR="00531DDC" w:rsidRPr="00C36F3B" w14:paraId="6684E1A5" w14:textId="77777777" w:rsidTr="00C36F3B">
        <w:trPr>
          <w:divId w:val="1099721499"/>
          <w:trHeight w:val="300"/>
        </w:trPr>
        <w:tc>
          <w:tcPr>
            <w:tcW w:w="846" w:type="dxa"/>
            <w:noWrap/>
            <w:hideMark/>
          </w:tcPr>
          <w:p w14:paraId="772B30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15,35</w:t>
            </w:r>
          </w:p>
        </w:tc>
        <w:tc>
          <w:tcPr>
            <w:tcW w:w="940" w:type="dxa"/>
            <w:noWrap/>
            <w:hideMark/>
          </w:tcPr>
          <w:p w14:paraId="4EFA7B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-15,79</w:t>
            </w:r>
          </w:p>
        </w:tc>
        <w:tc>
          <w:tcPr>
            <w:tcW w:w="1049" w:type="dxa"/>
            <w:noWrap/>
            <w:hideMark/>
          </w:tcPr>
          <w:p w14:paraId="7A6BAA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772" w:type="dxa"/>
            <w:noWrap/>
            <w:hideMark/>
          </w:tcPr>
          <w:p w14:paraId="0F866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772" w:type="dxa"/>
            <w:noWrap/>
            <w:hideMark/>
          </w:tcPr>
          <w:p w14:paraId="336D50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B1AA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-13,33</w:t>
            </w:r>
          </w:p>
        </w:tc>
        <w:tc>
          <w:tcPr>
            <w:tcW w:w="1230" w:type="dxa"/>
            <w:noWrap/>
            <w:hideMark/>
          </w:tcPr>
          <w:p w14:paraId="51F057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0C6700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60,00</w:t>
            </w:r>
          </w:p>
        </w:tc>
      </w:tr>
      <w:tr w:rsidR="00531DDC" w:rsidRPr="00C36F3B" w14:paraId="4348E45D" w14:textId="77777777" w:rsidTr="00C36F3B">
        <w:trPr>
          <w:divId w:val="1099721499"/>
          <w:trHeight w:val="300"/>
        </w:trPr>
        <w:tc>
          <w:tcPr>
            <w:tcW w:w="846" w:type="dxa"/>
            <w:noWrap/>
            <w:hideMark/>
          </w:tcPr>
          <w:p w14:paraId="12D161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16,52</w:t>
            </w:r>
          </w:p>
        </w:tc>
        <w:tc>
          <w:tcPr>
            <w:tcW w:w="940" w:type="dxa"/>
            <w:noWrap/>
            <w:hideMark/>
          </w:tcPr>
          <w:p w14:paraId="058A5E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-17,11</w:t>
            </w:r>
          </w:p>
        </w:tc>
        <w:tc>
          <w:tcPr>
            <w:tcW w:w="1049" w:type="dxa"/>
            <w:noWrap/>
            <w:hideMark/>
          </w:tcPr>
          <w:p w14:paraId="284537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772" w:type="dxa"/>
            <w:noWrap/>
            <w:hideMark/>
          </w:tcPr>
          <w:p w14:paraId="0280AB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D4FF7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FE1DA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-12,63</w:t>
            </w:r>
          </w:p>
        </w:tc>
        <w:tc>
          <w:tcPr>
            <w:tcW w:w="1230" w:type="dxa"/>
            <w:noWrap/>
            <w:hideMark/>
          </w:tcPr>
          <w:p w14:paraId="368EE4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22E4EC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62,00</w:t>
            </w:r>
          </w:p>
        </w:tc>
      </w:tr>
      <w:tr w:rsidR="00531DDC" w:rsidRPr="00C36F3B" w14:paraId="617AB3C2" w14:textId="77777777" w:rsidTr="00C36F3B">
        <w:trPr>
          <w:divId w:val="1099721499"/>
          <w:trHeight w:val="300"/>
        </w:trPr>
        <w:tc>
          <w:tcPr>
            <w:tcW w:w="846" w:type="dxa"/>
            <w:noWrap/>
            <w:hideMark/>
          </w:tcPr>
          <w:p w14:paraId="5E6DA0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17,82</w:t>
            </w:r>
          </w:p>
        </w:tc>
        <w:tc>
          <w:tcPr>
            <w:tcW w:w="940" w:type="dxa"/>
            <w:noWrap/>
            <w:hideMark/>
          </w:tcPr>
          <w:p w14:paraId="2EBAAF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-18,14</w:t>
            </w:r>
          </w:p>
        </w:tc>
        <w:tc>
          <w:tcPr>
            <w:tcW w:w="1049" w:type="dxa"/>
            <w:noWrap/>
            <w:hideMark/>
          </w:tcPr>
          <w:p w14:paraId="4AEB65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772" w:type="dxa"/>
            <w:noWrap/>
            <w:hideMark/>
          </w:tcPr>
          <w:p w14:paraId="438F28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FFDC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3B919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-11,67</w:t>
            </w:r>
          </w:p>
        </w:tc>
        <w:tc>
          <w:tcPr>
            <w:tcW w:w="1230" w:type="dxa"/>
            <w:noWrap/>
            <w:hideMark/>
          </w:tcPr>
          <w:p w14:paraId="0F0C33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62152D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64,00</w:t>
            </w:r>
          </w:p>
        </w:tc>
      </w:tr>
      <w:tr w:rsidR="00531DDC" w:rsidRPr="00C36F3B" w14:paraId="324661AC" w14:textId="77777777" w:rsidTr="00C36F3B">
        <w:trPr>
          <w:divId w:val="1099721499"/>
          <w:trHeight w:val="300"/>
        </w:trPr>
        <w:tc>
          <w:tcPr>
            <w:tcW w:w="846" w:type="dxa"/>
            <w:noWrap/>
            <w:hideMark/>
          </w:tcPr>
          <w:p w14:paraId="3B4F0B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19,28</w:t>
            </w:r>
          </w:p>
        </w:tc>
        <w:tc>
          <w:tcPr>
            <w:tcW w:w="940" w:type="dxa"/>
            <w:noWrap/>
            <w:hideMark/>
          </w:tcPr>
          <w:p w14:paraId="627112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-19,05</w:t>
            </w:r>
          </w:p>
        </w:tc>
        <w:tc>
          <w:tcPr>
            <w:tcW w:w="1049" w:type="dxa"/>
            <w:noWrap/>
            <w:hideMark/>
          </w:tcPr>
          <w:p w14:paraId="26E7C1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3,74</w:t>
            </w:r>
          </w:p>
        </w:tc>
        <w:tc>
          <w:tcPr>
            <w:tcW w:w="772" w:type="dxa"/>
            <w:noWrap/>
            <w:hideMark/>
          </w:tcPr>
          <w:p w14:paraId="23F685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35BC0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20455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-11,11</w:t>
            </w:r>
          </w:p>
        </w:tc>
        <w:tc>
          <w:tcPr>
            <w:tcW w:w="1230" w:type="dxa"/>
            <w:noWrap/>
            <w:hideMark/>
          </w:tcPr>
          <w:p w14:paraId="6B3FCC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099849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66,00</w:t>
            </w:r>
          </w:p>
        </w:tc>
      </w:tr>
      <w:tr w:rsidR="00531DDC" w:rsidRPr="00C36F3B" w14:paraId="21B9685D" w14:textId="77777777" w:rsidTr="00C36F3B">
        <w:trPr>
          <w:divId w:val="1099721499"/>
          <w:trHeight w:val="300"/>
        </w:trPr>
        <w:tc>
          <w:tcPr>
            <w:tcW w:w="846" w:type="dxa"/>
            <w:noWrap/>
            <w:hideMark/>
          </w:tcPr>
          <w:p w14:paraId="511DD3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20,24</w:t>
            </w:r>
          </w:p>
        </w:tc>
        <w:tc>
          <w:tcPr>
            <w:tcW w:w="940" w:type="dxa"/>
            <w:noWrap/>
            <w:hideMark/>
          </w:tcPr>
          <w:p w14:paraId="00423C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-20,05</w:t>
            </w:r>
          </w:p>
        </w:tc>
        <w:tc>
          <w:tcPr>
            <w:tcW w:w="1049" w:type="dxa"/>
            <w:noWrap/>
            <w:hideMark/>
          </w:tcPr>
          <w:p w14:paraId="08059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772" w:type="dxa"/>
            <w:noWrap/>
            <w:hideMark/>
          </w:tcPr>
          <w:p w14:paraId="596EBB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8128E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FB97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-10,56</w:t>
            </w:r>
          </w:p>
        </w:tc>
        <w:tc>
          <w:tcPr>
            <w:tcW w:w="1230" w:type="dxa"/>
            <w:noWrap/>
            <w:hideMark/>
          </w:tcPr>
          <w:p w14:paraId="30EDCA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2D8350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68,00</w:t>
            </w:r>
          </w:p>
        </w:tc>
      </w:tr>
      <w:tr w:rsidR="00531DDC" w:rsidRPr="00C36F3B" w14:paraId="3609F889" w14:textId="77777777" w:rsidTr="00C36F3B">
        <w:trPr>
          <w:divId w:val="1099721499"/>
          <w:trHeight w:val="300"/>
        </w:trPr>
        <w:tc>
          <w:tcPr>
            <w:tcW w:w="846" w:type="dxa"/>
            <w:noWrap/>
            <w:hideMark/>
          </w:tcPr>
          <w:p w14:paraId="60E587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21,10</w:t>
            </w:r>
          </w:p>
        </w:tc>
        <w:tc>
          <w:tcPr>
            <w:tcW w:w="940" w:type="dxa"/>
            <w:noWrap/>
            <w:hideMark/>
          </w:tcPr>
          <w:p w14:paraId="609AC9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-21,14</w:t>
            </w:r>
          </w:p>
        </w:tc>
        <w:tc>
          <w:tcPr>
            <w:tcW w:w="1049" w:type="dxa"/>
            <w:noWrap/>
            <w:hideMark/>
          </w:tcPr>
          <w:p w14:paraId="2D353D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772" w:type="dxa"/>
            <w:noWrap/>
            <w:hideMark/>
          </w:tcPr>
          <w:p w14:paraId="6E8D59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AA34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A74C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-10,00</w:t>
            </w:r>
          </w:p>
        </w:tc>
        <w:tc>
          <w:tcPr>
            <w:tcW w:w="1230" w:type="dxa"/>
            <w:noWrap/>
            <w:hideMark/>
          </w:tcPr>
          <w:p w14:paraId="50298C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50619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69,00</w:t>
            </w:r>
          </w:p>
        </w:tc>
      </w:tr>
      <w:tr w:rsidR="00531DDC" w:rsidRPr="00C36F3B" w14:paraId="7D2071F9" w14:textId="77777777" w:rsidTr="00C36F3B">
        <w:trPr>
          <w:divId w:val="1099721499"/>
          <w:trHeight w:val="300"/>
        </w:trPr>
        <w:tc>
          <w:tcPr>
            <w:tcW w:w="846" w:type="dxa"/>
            <w:noWrap/>
            <w:hideMark/>
          </w:tcPr>
          <w:p w14:paraId="379071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21,68</w:t>
            </w:r>
          </w:p>
        </w:tc>
        <w:tc>
          <w:tcPr>
            <w:tcW w:w="940" w:type="dxa"/>
            <w:noWrap/>
            <w:hideMark/>
          </w:tcPr>
          <w:p w14:paraId="3B59F5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-22,25</w:t>
            </w:r>
          </w:p>
        </w:tc>
        <w:tc>
          <w:tcPr>
            <w:tcW w:w="1049" w:type="dxa"/>
            <w:noWrap/>
            <w:hideMark/>
          </w:tcPr>
          <w:p w14:paraId="052EB4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772" w:type="dxa"/>
            <w:noWrap/>
            <w:hideMark/>
          </w:tcPr>
          <w:p w14:paraId="6BCB05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98D0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F825A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-9,44</w:t>
            </w:r>
          </w:p>
        </w:tc>
        <w:tc>
          <w:tcPr>
            <w:tcW w:w="1230" w:type="dxa"/>
            <w:noWrap/>
            <w:hideMark/>
          </w:tcPr>
          <w:p w14:paraId="16E1F7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5DB67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70,00</w:t>
            </w:r>
          </w:p>
        </w:tc>
      </w:tr>
      <w:tr w:rsidR="00531DDC" w:rsidRPr="00C36F3B" w14:paraId="429A124D" w14:textId="77777777" w:rsidTr="00C36F3B">
        <w:trPr>
          <w:divId w:val="1099721499"/>
          <w:trHeight w:val="300"/>
        </w:trPr>
        <w:tc>
          <w:tcPr>
            <w:tcW w:w="846" w:type="dxa"/>
            <w:noWrap/>
            <w:hideMark/>
          </w:tcPr>
          <w:p w14:paraId="60C151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21,98</w:t>
            </w:r>
          </w:p>
        </w:tc>
        <w:tc>
          <w:tcPr>
            <w:tcW w:w="940" w:type="dxa"/>
            <w:noWrap/>
            <w:hideMark/>
          </w:tcPr>
          <w:p w14:paraId="735003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-23,16</w:t>
            </w:r>
          </w:p>
        </w:tc>
        <w:tc>
          <w:tcPr>
            <w:tcW w:w="1049" w:type="dxa"/>
            <w:noWrap/>
            <w:hideMark/>
          </w:tcPr>
          <w:p w14:paraId="5FB13D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772" w:type="dxa"/>
            <w:noWrap/>
            <w:hideMark/>
          </w:tcPr>
          <w:p w14:paraId="2D9CDF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6457E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31789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-8,89</w:t>
            </w:r>
          </w:p>
        </w:tc>
        <w:tc>
          <w:tcPr>
            <w:tcW w:w="1230" w:type="dxa"/>
            <w:noWrap/>
            <w:hideMark/>
          </w:tcPr>
          <w:p w14:paraId="18FC47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143D6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71,00</w:t>
            </w:r>
          </w:p>
        </w:tc>
      </w:tr>
      <w:tr w:rsidR="00531DDC" w:rsidRPr="00C36F3B" w14:paraId="41D1B403" w14:textId="77777777" w:rsidTr="00C36F3B">
        <w:trPr>
          <w:divId w:val="1099721499"/>
          <w:trHeight w:val="300"/>
        </w:trPr>
        <w:tc>
          <w:tcPr>
            <w:tcW w:w="846" w:type="dxa"/>
            <w:noWrap/>
            <w:hideMark/>
          </w:tcPr>
          <w:p w14:paraId="2BBCEE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21,99</w:t>
            </w:r>
          </w:p>
        </w:tc>
        <w:tc>
          <w:tcPr>
            <w:tcW w:w="940" w:type="dxa"/>
            <w:noWrap/>
            <w:hideMark/>
          </w:tcPr>
          <w:p w14:paraId="0A1BB4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-24,05</w:t>
            </w:r>
          </w:p>
        </w:tc>
        <w:tc>
          <w:tcPr>
            <w:tcW w:w="1049" w:type="dxa"/>
            <w:noWrap/>
            <w:hideMark/>
          </w:tcPr>
          <w:p w14:paraId="63F461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772" w:type="dxa"/>
            <w:noWrap/>
            <w:hideMark/>
          </w:tcPr>
          <w:p w14:paraId="315FD2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2A66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9ADBE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-8,33</w:t>
            </w:r>
          </w:p>
        </w:tc>
        <w:tc>
          <w:tcPr>
            <w:tcW w:w="1230" w:type="dxa"/>
            <w:noWrap/>
            <w:hideMark/>
          </w:tcPr>
          <w:p w14:paraId="097383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F7F4D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72,00</w:t>
            </w:r>
          </w:p>
        </w:tc>
      </w:tr>
      <w:tr w:rsidR="00531DDC" w:rsidRPr="00C36F3B" w14:paraId="453616F8" w14:textId="77777777" w:rsidTr="00C36F3B">
        <w:trPr>
          <w:divId w:val="1099721499"/>
          <w:trHeight w:val="300"/>
        </w:trPr>
        <w:tc>
          <w:tcPr>
            <w:tcW w:w="846" w:type="dxa"/>
            <w:noWrap/>
            <w:hideMark/>
          </w:tcPr>
          <w:p w14:paraId="24F3BC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22,13</w:t>
            </w:r>
          </w:p>
        </w:tc>
        <w:tc>
          <w:tcPr>
            <w:tcW w:w="940" w:type="dxa"/>
            <w:noWrap/>
            <w:hideMark/>
          </w:tcPr>
          <w:p w14:paraId="359218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-24,80</w:t>
            </w:r>
          </w:p>
        </w:tc>
        <w:tc>
          <w:tcPr>
            <w:tcW w:w="1049" w:type="dxa"/>
            <w:noWrap/>
            <w:hideMark/>
          </w:tcPr>
          <w:p w14:paraId="40B7E0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772" w:type="dxa"/>
            <w:noWrap/>
            <w:hideMark/>
          </w:tcPr>
          <w:p w14:paraId="693BDF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F911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2DC8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658247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1F529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73,00</w:t>
            </w:r>
          </w:p>
        </w:tc>
      </w:tr>
      <w:tr w:rsidR="00531DDC" w:rsidRPr="00C36F3B" w14:paraId="44EE7BB2" w14:textId="77777777" w:rsidTr="00C36F3B">
        <w:trPr>
          <w:divId w:val="1099721499"/>
          <w:trHeight w:val="300"/>
        </w:trPr>
        <w:tc>
          <w:tcPr>
            <w:tcW w:w="846" w:type="dxa"/>
            <w:noWrap/>
            <w:hideMark/>
          </w:tcPr>
          <w:p w14:paraId="471C0A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22,24</w:t>
            </w:r>
          </w:p>
        </w:tc>
        <w:tc>
          <w:tcPr>
            <w:tcW w:w="940" w:type="dxa"/>
            <w:noWrap/>
            <w:hideMark/>
          </w:tcPr>
          <w:p w14:paraId="19BC51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-25,22</w:t>
            </w:r>
          </w:p>
        </w:tc>
        <w:tc>
          <w:tcPr>
            <w:tcW w:w="1049" w:type="dxa"/>
            <w:noWrap/>
            <w:hideMark/>
          </w:tcPr>
          <w:p w14:paraId="688B9A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EB723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2D4BF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6B1C0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-7,78</w:t>
            </w:r>
          </w:p>
        </w:tc>
        <w:tc>
          <w:tcPr>
            <w:tcW w:w="1230" w:type="dxa"/>
            <w:noWrap/>
            <w:hideMark/>
          </w:tcPr>
          <w:p w14:paraId="3C2239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801B7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74,00</w:t>
            </w:r>
          </w:p>
        </w:tc>
      </w:tr>
      <w:tr w:rsidR="00531DDC" w:rsidRPr="00C36F3B" w14:paraId="11CE631B" w14:textId="77777777" w:rsidTr="00C36F3B">
        <w:trPr>
          <w:divId w:val="1099721499"/>
          <w:trHeight w:val="300"/>
        </w:trPr>
        <w:tc>
          <w:tcPr>
            <w:tcW w:w="846" w:type="dxa"/>
            <w:noWrap/>
            <w:hideMark/>
          </w:tcPr>
          <w:p w14:paraId="0C0C3E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22,20</w:t>
            </w:r>
          </w:p>
        </w:tc>
        <w:tc>
          <w:tcPr>
            <w:tcW w:w="940" w:type="dxa"/>
            <w:noWrap/>
            <w:hideMark/>
          </w:tcPr>
          <w:p w14:paraId="4CBAD8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-25,48</w:t>
            </w:r>
          </w:p>
        </w:tc>
        <w:tc>
          <w:tcPr>
            <w:tcW w:w="1049" w:type="dxa"/>
            <w:noWrap/>
            <w:hideMark/>
          </w:tcPr>
          <w:p w14:paraId="3711C7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01E66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9547A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8F88A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21E923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80DBB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75,00</w:t>
            </w:r>
          </w:p>
        </w:tc>
      </w:tr>
      <w:tr w:rsidR="00531DDC" w:rsidRPr="00C36F3B" w14:paraId="05EE6103" w14:textId="77777777" w:rsidTr="00C36F3B">
        <w:trPr>
          <w:divId w:val="1099721499"/>
          <w:trHeight w:val="300"/>
        </w:trPr>
        <w:tc>
          <w:tcPr>
            <w:tcW w:w="846" w:type="dxa"/>
            <w:noWrap/>
            <w:hideMark/>
          </w:tcPr>
          <w:p w14:paraId="35BCB3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22,26</w:t>
            </w:r>
          </w:p>
        </w:tc>
        <w:tc>
          <w:tcPr>
            <w:tcW w:w="940" w:type="dxa"/>
            <w:noWrap/>
            <w:hideMark/>
          </w:tcPr>
          <w:p w14:paraId="234B04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-25,74</w:t>
            </w:r>
          </w:p>
        </w:tc>
        <w:tc>
          <w:tcPr>
            <w:tcW w:w="1049" w:type="dxa"/>
            <w:noWrap/>
            <w:hideMark/>
          </w:tcPr>
          <w:p w14:paraId="0FF6EA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E9A7C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7A0BC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C5DB2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419C60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7265D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76,00</w:t>
            </w:r>
          </w:p>
        </w:tc>
      </w:tr>
      <w:tr w:rsidR="00531DDC" w:rsidRPr="00C36F3B" w14:paraId="593DDC74" w14:textId="77777777" w:rsidTr="00C36F3B">
        <w:trPr>
          <w:divId w:val="1099721499"/>
          <w:trHeight w:val="300"/>
        </w:trPr>
        <w:tc>
          <w:tcPr>
            <w:tcW w:w="846" w:type="dxa"/>
            <w:noWrap/>
            <w:hideMark/>
          </w:tcPr>
          <w:p w14:paraId="250C52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22,30</w:t>
            </w:r>
          </w:p>
        </w:tc>
        <w:tc>
          <w:tcPr>
            <w:tcW w:w="940" w:type="dxa"/>
            <w:noWrap/>
            <w:hideMark/>
          </w:tcPr>
          <w:p w14:paraId="64CAE0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-26,12</w:t>
            </w:r>
          </w:p>
        </w:tc>
        <w:tc>
          <w:tcPr>
            <w:tcW w:w="1049" w:type="dxa"/>
            <w:noWrap/>
            <w:hideMark/>
          </w:tcPr>
          <w:p w14:paraId="56164B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058A7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422CD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398D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1230" w:type="dxa"/>
            <w:noWrap/>
            <w:hideMark/>
          </w:tcPr>
          <w:p w14:paraId="78F1EE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4576E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77,00</w:t>
            </w:r>
          </w:p>
        </w:tc>
      </w:tr>
      <w:tr w:rsidR="00531DDC" w:rsidRPr="00C36F3B" w14:paraId="354665DB" w14:textId="77777777" w:rsidTr="00C36F3B">
        <w:trPr>
          <w:divId w:val="1099721499"/>
          <w:trHeight w:val="300"/>
        </w:trPr>
        <w:tc>
          <w:tcPr>
            <w:tcW w:w="846" w:type="dxa"/>
            <w:noWrap/>
            <w:hideMark/>
          </w:tcPr>
          <w:p w14:paraId="353F46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22,37</w:t>
            </w:r>
          </w:p>
        </w:tc>
        <w:tc>
          <w:tcPr>
            <w:tcW w:w="940" w:type="dxa"/>
            <w:noWrap/>
            <w:hideMark/>
          </w:tcPr>
          <w:p w14:paraId="578DE4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-26,66</w:t>
            </w:r>
          </w:p>
        </w:tc>
        <w:tc>
          <w:tcPr>
            <w:tcW w:w="1049" w:type="dxa"/>
            <w:noWrap/>
            <w:hideMark/>
          </w:tcPr>
          <w:p w14:paraId="7986AA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E572F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1B48B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65DF9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0E461F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32F36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78,00</w:t>
            </w:r>
          </w:p>
        </w:tc>
      </w:tr>
      <w:tr w:rsidR="00531DDC" w:rsidRPr="00C36F3B" w14:paraId="769A06DE" w14:textId="77777777" w:rsidTr="00C36F3B">
        <w:trPr>
          <w:divId w:val="1099721499"/>
          <w:trHeight w:val="300"/>
        </w:trPr>
        <w:tc>
          <w:tcPr>
            <w:tcW w:w="846" w:type="dxa"/>
            <w:noWrap/>
            <w:hideMark/>
          </w:tcPr>
          <w:p w14:paraId="68BE5F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22,41</w:t>
            </w:r>
          </w:p>
        </w:tc>
        <w:tc>
          <w:tcPr>
            <w:tcW w:w="940" w:type="dxa"/>
            <w:noWrap/>
            <w:hideMark/>
          </w:tcPr>
          <w:p w14:paraId="6A7580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-27,35</w:t>
            </w:r>
          </w:p>
        </w:tc>
        <w:tc>
          <w:tcPr>
            <w:tcW w:w="1049" w:type="dxa"/>
            <w:noWrap/>
            <w:hideMark/>
          </w:tcPr>
          <w:p w14:paraId="38D041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875C3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D329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F2F2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6E5EF5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C01A8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79,00</w:t>
            </w:r>
          </w:p>
        </w:tc>
      </w:tr>
      <w:tr w:rsidR="00531DDC" w:rsidRPr="00C36F3B" w14:paraId="272C3050" w14:textId="77777777" w:rsidTr="00C36F3B">
        <w:trPr>
          <w:divId w:val="1099721499"/>
          <w:trHeight w:val="300"/>
        </w:trPr>
        <w:tc>
          <w:tcPr>
            <w:tcW w:w="846" w:type="dxa"/>
            <w:noWrap/>
            <w:hideMark/>
          </w:tcPr>
          <w:p w14:paraId="0E0659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22,40</w:t>
            </w:r>
          </w:p>
        </w:tc>
        <w:tc>
          <w:tcPr>
            <w:tcW w:w="940" w:type="dxa"/>
            <w:noWrap/>
            <w:hideMark/>
          </w:tcPr>
          <w:p w14:paraId="249CB3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-28,09</w:t>
            </w:r>
          </w:p>
        </w:tc>
        <w:tc>
          <w:tcPr>
            <w:tcW w:w="1049" w:type="dxa"/>
            <w:noWrap/>
            <w:hideMark/>
          </w:tcPr>
          <w:p w14:paraId="2A905F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F9BC8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6788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E2F0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492FF0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F3108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80,00</w:t>
            </w:r>
          </w:p>
        </w:tc>
      </w:tr>
      <w:tr w:rsidR="00531DDC" w:rsidRPr="00C36F3B" w14:paraId="1A81467A" w14:textId="77777777" w:rsidTr="00C36F3B">
        <w:trPr>
          <w:divId w:val="1099721499"/>
          <w:trHeight w:val="300"/>
        </w:trPr>
        <w:tc>
          <w:tcPr>
            <w:tcW w:w="846" w:type="dxa"/>
            <w:noWrap/>
            <w:hideMark/>
          </w:tcPr>
          <w:p w14:paraId="654646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22,37</w:t>
            </w:r>
          </w:p>
        </w:tc>
        <w:tc>
          <w:tcPr>
            <w:tcW w:w="940" w:type="dxa"/>
            <w:noWrap/>
            <w:hideMark/>
          </w:tcPr>
          <w:p w14:paraId="540F5E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-28,67</w:t>
            </w:r>
          </w:p>
        </w:tc>
        <w:tc>
          <w:tcPr>
            <w:tcW w:w="1049" w:type="dxa"/>
            <w:noWrap/>
            <w:hideMark/>
          </w:tcPr>
          <w:p w14:paraId="6C9A1B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F24D5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317C4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E631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26FE84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D1FDD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r>
      <w:tr w:rsidR="00531DDC" w:rsidRPr="00C36F3B" w14:paraId="770CE338" w14:textId="77777777" w:rsidTr="00C36F3B">
        <w:trPr>
          <w:divId w:val="1099721499"/>
          <w:trHeight w:val="300"/>
        </w:trPr>
        <w:tc>
          <w:tcPr>
            <w:tcW w:w="846" w:type="dxa"/>
            <w:noWrap/>
            <w:hideMark/>
          </w:tcPr>
          <w:p w14:paraId="6C797B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22,35</w:t>
            </w:r>
          </w:p>
        </w:tc>
        <w:tc>
          <w:tcPr>
            <w:tcW w:w="940" w:type="dxa"/>
            <w:noWrap/>
            <w:hideMark/>
          </w:tcPr>
          <w:p w14:paraId="0B71AB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-29,17</w:t>
            </w:r>
          </w:p>
        </w:tc>
        <w:tc>
          <w:tcPr>
            <w:tcW w:w="1049" w:type="dxa"/>
            <w:noWrap/>
            <w:hideMark/>
          </w:tcPr>
          <w:p w14:paraId="22BB5C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8E7BB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0641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3FCD3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0544C0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9A12B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82,00</w:t>
            </w:r>
          </w:p>
        </w:tc>
      </w:tr>
      <w:tr w:rsidR="00531DDC" w:rsidRPr="00C36F3B" w14:paraId="72B1AB57" w14:textId="77777777" w:rsidTr="00C36F3B">
        <w:trPr>
          <w:divId w:val="1099721499"/>
          <w:trHeight w:val="300"/>
        </w:trPr>
        <w:tc>
          <w:tcPr>
            <w:tcW w:w="846" w:type="dxa"/>
            <w:noWrap/>
            <w:hideMark/>
          </w:tcPr>
          <w:p w14:paraId="4475D2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22,37</w:t>
            </w:r>
          </w:p>
        </w:tc>
        <w:tc>
          <w:tcPr>
            <w:tcW w:w="940" w:type="dxa"/>
            <w:noWrap/>
            <w:hideMark/>
          </w:tcPr>
          <w:p w14:paraId="771E4A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-29,62</w:t>
            </w:r>
          </w:p>
        </w:tc>
        <w:tc>
          <w:tcPr>
            <w:tcW w:w="1049" w:type="dxa"/>
            <w:noWrap/>
            <w:hideMark/>
          </w:tcPr>
          <w:p w14:paraId="602D10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BEA9D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2A382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5DEBF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0D6686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153B0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83,00</w:t>
            </w:r>
          </w:p>
        </w:tc>
      </w:tr>
      <w:tr w:rsidR="00531DDC" w:rsidRPr="00C36F3B" w14:paraId="3EDC92B6" w14:textId="77777777" w:rsidTr="00C36F3B">
        <w:trPr>
          <w:divId w:val="1099721499"/>
          <w:trHeight w:val="300"/>
        </w:trPr>
        <w:tc>
          <w:tcPr>
            <w:tcW w:w="846" w:type="dxa"/>
            <w:noWrap/>
            <w:hideMark/>
          </w:tcPr>
          <w:p w14:paraId="25071B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22,43</w:t>
            </w:r>
          </w:p>
        </w:tc>
        <w:tc>
          <w:tcPr>
            <w:tcW w:w="940" w:type="dxa"/>
            <w:noWrap/>
            <w:hideMark/>
          </w:tcPr>
          <w:p w14:paraId="1CC135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-29,93</w:t>
            </w:r>
          </w:p>
        </w:tc>
        <w:tc>
          <w:tcPr>
            <w:tcW w:w="1049" w:type="dxa"/>
            <w:noWrap/>
            <w:hideMark/>
          </w:tcPr>
          <w:p w14:paraId="3B2C51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E37A6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7F1D6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C61E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6284DC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E0B9E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C78BC85" w14:textId="77777777" w:rsidTr="00C36F3B">
        <w:trPr>
          <w:divId w:val="1099721499"/>
          <w:trHeight w:val="300"/>
        </w:trPr>
        <w:tc>
          <w:tcPr>
            <w:tcW w:w="846" w:type="dxa"/>
            <w:noWrap/>
            <w:hideMark/>
          </w:tcPr>
          <w:p w14:paraId="2EF514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22,55</w:t>
            </w:r>
          </w:p>
        </w:tc>
        <w:tc>
          <w:tcPr>
            <w:tcW w:w="940" w:type="dxa"/>
            <w:noWrap/>
            <w:hideMark/>
          </w:tcPr>
          <w:p w14:paraId="0B2CD2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-30,36</w:t>
            </w:r>
          </w:p>
        </w:tc>
        <w:tc>
          <w:tcPr>
            <w:tcW w:w="1049" w:type="dxa"/>
            <w:noWrap/>
            <w:hideMark/>
          </w:tcPr>
          <w:p w14:paraId="5186BA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89D1C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E4FE4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A0405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674885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43ABD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6EC1FCC" w14:textId="77777777" w:rsidTr="00C36F3B">
        <w:trPr>
          <w:divId w:val="1099721499"/>
          <w:trHeight w:val="300"/>
        </w:trPr>
        <w:tc>
          <w:tcPr>
            <w:tcW w:w="846" w:type="dxa"/>
            <w:noWrap/>
            <w:hideMark/>
          </w:tcPr>
          <w:p w14:paraId="7EE50B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22,68</w:t>
            </w:r>
          </w:p>
        </w:tc>
        <w:tc>
          <w:tcPr>
            <w:tcW w:w="940" w:type="dxa"/>
            <w:noWrap/>
            <w:hideMark/>
          </w:tcPr>
          <w:p w14:paraId="33ED03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-30,96</w:t>
            </w:r>
          </w:p>
        </w:tc>
        <w:tc>
          <w:tcPr>
            <w:tcW w:w="1049" w:type="dxa"/>
            <w:noWrap/>
            <w:hideMark/>
          </w:tcPr>
          <w:p w14:paraId="26AFAF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CE778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F828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93034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w:t>
            </w:r>
          </w:p>
        </w:tc>
        <w:tc>
          <w:tcPr>
            <w:tcW w:w="1230" w:type="dxa"/>
            <w:noWrap/>
            <w:hideMark/>
          </w:tcPr>
          <w:p w14:paraId="595605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4100D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CADA56B" w14:textId="77777777" w:rsidTr="00C36F3B">
        <w:trPr>
          <w:divId w:val="1099721499"/>
          <w:trHeight w:val="300"/>
        </w:trPr>
        <w:tc>
          <w:tcPr>
            <w:tcW w:w="846" w:type="dxa"/>
            <w:noWrap/>
            <w:hideMark/>
          </w:tcPr>
          <w:p w14:paraId="2B8C8C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22,79</w:t>
            </w:r>
          </w:p>
        </w:tc>
        <w:tc>
          <w:tcPr>
            <w:tcW w:w="940" w:type="dxa"/>
            <w:noWrap/>
            <w:hideMark/>
          </w:tcPr>
          <w:p w14:paraId="49F90D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-31,48</w:t>
            </w:r>
          </w:p>
        </w:tc>
        <w:tc>
          <w:tcPr>
            <w:tcW w:w="1049" w:type="dxa"/>
            <w:noWrap/>
            <w:hideMark/>
          </w:tcPr>
          <w:p w14:paraId="728074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50FB1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610C1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BE749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030670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928C8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0668984" w14:textId="77777777" w:rsidTr="00C36F3B">
        <w:trPr>
          <w:divId w:val="1099721499"/>
          <w:trHeight w:val="300"/>
        </w:trPr>
        <w:tc>
          <w:tcPr>
            <w:tcW w:w="846" w:type="dxa"/>
            <w:noWrap/>
            <w:hideMark/>
          </w:tcPr>
          <w:p w14:paraId="4CAFC5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22,78</w:t>
            </w:r>
          </w:p>
        </w:tc>
        <w:tc>
          <w:tcPr>
            <w:tcW w:w="940" w:type="dxa"/>
            <w:noWrap/>
            <w:hideMark/>
          </w:tcPr>
          <w:p w14:paraId="0E2658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-32,01</w:t>
            </w:r>
          </w:p>
        </w:tc>
        <w:tc>
          <w:tcPr>
            <w:tcW w:w="1049" w:type="dxa"/>
            <w:noWrap/>
            <w:hideMark/>
          </w:tcPr>
          <w:p w14:paraId="701012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39726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A97B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90562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4EAD76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FB150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65FCAC2" w14:textId="77777777" w:rsidTr="00C36F3B">
        <w:trPr>
          <w:divId w:val="1099721499"/>
          <w:trHeight w:val="300"/>
        </w:trPr>
        <w:tc>
          <w:tcPr>
            <w:tcW w:w="846" w:type="dxa"/>
            <w:noWrap/>
            <w:hideMark/>
          </w:tcPr>
          <w:p w14:paraId="78B637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22,83</w:t>
            </w:r>
          </w:p>
        </w:tc>
        <w:tc>
          <w:tcPr>
            <w:tcW w:w="940" w:type="dxa"/>
            <w:noWrap/>
            <w:hideMark/>
          </w:tcPr>
          <w:p w14:paraId="01799D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-32,27</w:t>
            </w:r>
          </w:p>
        </w:tc>
        <w:tc>
          <w:tcPr>
            <w:tcW w:w="1049" w:type="dxa"/>
            <w:noWrap/>
            <w:hideMark/>
          </w:tcPr>
          <w:p w14:paraId="318EC4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D1EBC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F35AC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3069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14015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283D3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1F6C4E0" w14:textId="77777777" w:rsidTr="00C36F3B">
        <w:trPr>
          <w:divId w:val="1099721499"/>
          <w:trHeight w:val="300"/>
        </w:trPr>
        <w:tc>
          <w:tcPr>
            <w:tcW w:w="846" w:type="dxa"/>
            <w:noWrap/>
            <w:hideMark/>
          </w:tcPr>
          <w:p w14:paraId="53F27C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22,80</w:t>
            </w:r>
          </w:p>
        </w:tc>
        <w:tc>
          <w:tcPr>
            <w:tcW w:w="940" w:type="dxa"/>
            <w:noWrap/>
            <w:hideMark/>
          </w:tcPr>
          <w:p w14:paraId="189B1B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1182F9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8BC8B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446DA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D2C5C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9D9A2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4D85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0E511DB" w14:textId="77777777" w:rsidTr="00C36F3B">
        <w:trPr>
          <w:divId w:val="1099721499"/>
          <w:trHeight w:val="300"/>
        </w:trPr>
        <w:tc>
          <w:tcPr>
            <w:tcW w:w="846" w:type="dxa"/>
            <w:noWrap/>
            <w:hideMark/>
          </w:tcPr>
          <w:p w14:paraId="02EBAE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22,82</w:t>
            </w:r>
          </w:p>
        </w:tc>
        <w:tc>
          <w:tcPr>
            <w:tcW w:w="940" w:type="dxa"/>
            <w:noWrap/>
            <w:hideMark/>
          </w:tcPr>
          <w:p w14:paraId="2686B8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-32,08</w:t>
            </w:r>
          </w:p>
        </w:tc>
        <w:tc>
          <w:tcPr>
            <w:tcW w:w="1049" w:type="dxa"/>
            <w:noWrap/>
            <w:hideMark/>
          </w:tcPr>
          <w:p w14:paraId="196BE4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B1E0F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3B25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72200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E7F91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F0794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5AE4A80" w14:textId="77777777" w:rsidTr="00C36F3B">
        <w:trPr>
          <w:divId w:val="1099721499"/>
          <w:trHeight w:val="300"/>
        </w:trPr>
        <w:tc>
          <w:tcPr>
            <w:tcW w:w="846" w:type="dxa"/>
            <w:noWrap/>
            <w:hideMark/>
          </w:tcPr>
          <w:p w14:paraId="1EEAE9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22,86</w:t>
            </w:r>
          </w:p>
        </w:tc>
        <w:tc>
          <w:tcPr>
            <w:tcW w:w="940" w:type="dxa"/>
            <w:noWrap/>
            <w:hideMark/>
          </w:tcPr>
          <w:p w14:paraId="34FAB6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-31,93</w:t>
            </w:r>
          </w:p>
        </w:tc>
        <w:tc>
          <w:tcPr>
            <w:tcW w:w="1049" w:type="dxa"/>
            <w:noWrap/>
            <w:hideMark/>
          </w:tcPr>
          <w:p w14:paraId="112876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8591C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DA718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E5410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39F7EF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7AAFC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28433BC" w14:textId="77777777" w:rsidTr="00C36F3B">
        <w:trPr>
          <w:divId w:val="1099721499"/>
          <w:trHeight w:val="300"/>
        </w:trPr>
        <w:tc>
          <w:tcPr>
            <w:tcW w:w="846" w:type="dxa"/>
            <w:noWrap/>
            <w:hideMark/>
          </w:tcPr>
          <w:p w14:paraId="3A6D16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22,91</w:t>
            </w:r>
          </w:p>
        </w:tc>
        <w:tc>
          <w:tcPr>
            <w:tcW w:w="940" w:type="dxa"/>
            <w:noWrap/>
            <w:hideMark/>
          </w:tcPr>
          <w:p w14:paraId="05F591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-31,85</w:t>
            </w:r>
          </w:p>
        </w:tc>
        <w:tc>
          <w:tcPr>
            <w:tcW w:w="1049" w:type="dxa"/>
            <w:noWrap/>
            <w:hideMark/>
          </w:tcPr>
          <w:p w14:paraId="38E836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F7427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2040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E5444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01CC37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2877A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6DB490B" w14:textId="77777777" w:rsidTr="00C36F3B">
        <w:trPr>
          <w:divId w:val="1099721499"/>
          <w:trHeight w:val="300"/>
        </w:trPr>
        <w:tc>
          <w:tcPr>
            <w:tcW w:w="846" w:type="dxa"/>
            <w:noWrap/>
            <w:hideMark/>
          </w:tcPr>
          <w:p w14:paraId="54C1AF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22,91</w:t>
            </w:r>
          </w:p>
        </w:tc>
        <w:tc>
          <w:tcPr>
            <w:tcW w:w="940" w:type="dxa"/>
            <w:noWrap/>
            <w:hideMark/>
          </w:tcPr>
          <w:p w14:paraId="2571EE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-31,91</w:t>
            </w:r>
          </w:p>
        </w:tc>
        <w:tc>
          <w:tcPr>
            <w:tcW w:w="1049" w:type="dxa"/>
            <w:noWrap/>
            <w:hideMark/>
          </w:tcPr>
          <w:p w14:paraId="1ECF3C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F4C81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52214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88C2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24A047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3DA40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BACA2AE" w14:textId="77777777" w:rsidTr="00C36F3B">
        <w:trPr>
          <w:divId w:val="1099721499"/>
          <w:trHeight w:val="300"/>
        </w:trPr>
        <w:tc>
          <w:tcPr>
            <w:tcW w:w="846" w:type="dxa"/>
            <w:noWrap/>
            <w:hideMark/>
          </w:tcPr>
          <w:p w14:paraId="358E0C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25704B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5FFA0C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6BA97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491E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30AE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7D956F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8F575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72C05CE" w14:textId="77777777" w:rsidTr="00C36F3B">
        <w:trPr>
          <w:divId w:val="1099721499"/>
          <w:trHeight w:val="300"/>
        </w:trPr>
        <w:tc>
          <w:tcPr>
            <w:tcW w:w="846" w:type="dxa"/>
            <w:noWrap/>
            <w:hideMark/>
          </w:tcPr>
          <w:p w14:paraId="18E9C6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22,82</w:t>
            </w:r>
          </w:p>
        </w:tc>
        <w:tc>
          <w:tcPr>
            <w:tcW w:w="940" w:type="dxa"/>
            <w:noWrap/>
            <w:hideMark/>
          </w:tcPr>
          <w:p w14:paraId="5B832F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-32,11</w:t>
            </w:r>
          </w:p>
        </w:tc>
        <w:tc>
          <w:tcPr>
            <w:tcW w:w="1049" w:type="dxa"/>
            <w:noWrap/>
            <w:hideMark/>
          </w:tcPr>
          <w:p w14:paraId="52C305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EAAF6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FC533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B6685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570E48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9FAD7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51E4755" w14:textId="77777777" w:rsidTr="00C36F3B">
        <w:trPr>
          <w:divId w:val="1099721499"/>
          <w:trHeight w:val="300"/>
        </w:trPr>
        <w:tc>
          <w:tcPr>
            <w:tcW w:w="846" w:type="dxa"/>
            <w:noWrap/>
            <w:hideMark/>
          </w:tcPr>
          <w:p w14:paraId="3EE771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22,81</w:t>
            </w:r>
          </w:p>
        </w:tc>
        <w:tc>
          <w:tcPr>
            <w:tcW w:w="940" w:type="dxa"/>
            <w:noWrap/>
            <w:hideMark/>
          </w:tcPr>
          <w:p w14:paraId="4FFBED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-32,10</w:t>
            </w:r>
          </w:p>
        </w:tc>
        <w:tc>
          <w:tcPr>
            <w:tcW w:w="1049" w:type="dxa"/>
            <w:noWrap/>
            <w:hideMark/>
          </w:tcPr>
          <w:p w14:paraId="0EC62D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3DC32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916B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C74E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31358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8335A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7902214" w14:textId="77777777" w:rsidTr="00C36F3B">
        <w:trPr>
          <w:divId w:val="1099721499"/>
          <w:trHeight w:val="300"/>
        </w:trPr>
        <w:tc>
          <w:tcPr>
            <w:tcW w:w="846" w:type="dxa"/>
            <w:noWrap/>
            <w:hideMark/>
          </w:tcPr>
          <w:p w14:paraId="75A32C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22,85</w:t>
            </w:r>
          </w:p>
        </w:tc>
        <w:tc>
          <w:tcPr>
            <w:tcW w:w="940" w:type="dxa"/>
            <w:noWrap/>
            <w:hideMark/>
          </w:tcPr>
          <w:p w14:paraId="0FDE7E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6598F4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7F352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BA95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D060B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BFD53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073DA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539F2A4" w14:textId="77777777" w:rsidTr="00C36F3B">
        <w:trPr>
          <w:divId w:val="1099721499"/>
          <w:trHeight w:val="300"/>
        </w:trPr>
        <w:tc>
          <w:tcPr>
            <w:tcW w:w="846" w:type="dxa"/>
            <w:noWrap/>
            <w:hideMark/>
          </w:tcPr>
          <w:p w14:paraId="4F782A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22,90</w:t>
            </w:r>
          </w:p>
        </w:tc>
        <w:tc>
          <w:tcPr>
            <w:tcW w:w="940" w:type="dxa"/>
            <w:noWrap/>
            <w:hideMark/>
          </w:tcPr>
          <w:p w14:paraId="501132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-31,95</w:t>
            </w:r>
          </w:p>
        </w:tc>
        <w:tc>
          <w:tcPr>
            <w:tcW w:w="1049" w:type="dxa"/>
            <w:noWrap/>
            <w:hideMark/>
          </w:tcPr>
          <w:p w14:paraId="3ED31C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3E9DC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C95A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9459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463264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65566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F52F63A" w14:textId="77777777" w:rsidTr="00C36F3B">
        <w:trPr>
          <w:divId w:val="1099721499"/>
          <w:trHeight w:val="300"/>
        </w:trPr>
        <w:tc>
          <w:tcPr>
            <w:tcW w:w="846" w:type="dxa"/>
            <w:noWrap/>
            <w:hideMark/>
          </w:tcPr>
          <w:p w14:paraId="7B1E74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22,90</w:t>
            </w:r>
          </w:p>
        </w:tc>
        <w:tc>
          <w:tcPr>
            <w:tcW w:w="940" w:type="dxa"/>
            <w:noWrap/>
            <w:hideMark/>
          </w:tcPr>
          <w:p w14:paraId="5A6AA3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-31,92</w:t>
            </w:r>
          </w:p>
        </w:tc>
        <w:tc>
          <w:tcPr>
            <w:tcW w:w="1049" w:type="dxa"/>
            <w:noWrap/>
            <w:hideMark/>
          </w:tcPr>
          <w:p w14:paraId="480516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63A47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D366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D0F71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149055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01F64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0B6E10E" w14:textId="77777777" w:rsidTr="00C36F3B">
        <w:trPr>
          <w:divId w:val="1099721499"/>
          <w:trHeight w:val="300"/>
        </w:trPr>
        <w:tc>
          <w:tcPr>
            <w:tcW w:w="846" w:type="dxa"/>
            <w:noWrap/>
            <w:hideMark/>
          </w:tcPr>
          <w:p w14:paraId="3CBCED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36FAEA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-31,96</w:t>
            </w:r>
          </w:p>
        </w:tc>
        <w:tc>
          <w:tcPr>
            <w:tcW w:w="1049" w:type="dxa"/>
            <w:noWrap/>
            <w:hideMark/>
          </w:tcPr>
          <w:p w14:paraId="52FB3A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B0E98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9F709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54134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51870F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55A35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0078F8C" w14:textId="77777777" w:rsidTr="00C36F3B">
        <w:trPr>
          <w:divId w:val="1099721499"/>
          <w:trHeight w:val="300"/>
        </w:trPr>
        <w:tc>
          <w:tcPr>
            <w:tcW w:w="846" w:type="dxa"/>
            <w:noWrap/>
            <w:hideMark/>
          </w:tcPr>
          <w:p w14:paraId="72E4AA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22,85</w:t>
            </w:r>
          </w:p>
        </w:tc>
        <w:tc>
          <w:tcPr>
            <w:tcW w:w="940" w:type="dxa"/>
            <w:noWrap/>
            <w:hideMark/>
          </w:tcPr>
          <w:p w14:paraId="496EF2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-32,03</w:t>
            </w:r>
          </w:p>
        </w:tc>
        <w:tc>
          <w:tcPr>
            <w:tcW w:w="1049" w:type="dxa"/>
            <w:noWrap/>
            <w:hideMark/>
          </w:tcPr>
          <w:p w14:paraId="4049DE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CFC04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408B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630AE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64A849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7270C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9E55CD4" w14:textId="77777777" w:rsidTr="00C36F3B">
        <w:trPr>
          <w:divId w:val="1099721499"/>
          <w:trHeight w:val="300"/>
        </w:trPr>
        <w:tc>
          <w:tcPr>
            <w:tcW w:w="846" w:type="dxa"/>
            <w:noWrap/>
            <w:hideMark/>
          </w:tcPr>
          <w:p w14:paraId="5D1AA2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22,84</w:t>
            </w:r>
          </w:p>
        </w:tc>
        <w:tc>
          <w:tcPr>
            <w:tcW w:w="940" w:type="dxa"/>
            <w:noWrap/>
            <w:hideMark/>
          </w:tcPr>
          <w:p w14:paraId="61D470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-32,09</w:t>
            </w:r>
          </w:p>
        </w:tc>
        <w:tc>
          <w:tcPr>
            <w:tcW w:w="1049" w:type="dxa"/>
            <w:noWrap/>
            <w:hideMark/>
          </w:tcPr>
          <w:p w14:paraId="2DDD81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5CBF5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C8767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18A22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B532B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0C468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EA35944" w14:textId="77777777" w:rsidTr="00C36F3B">
        <w:trPr>
          <w:divId w:val="1099721499"/>
          <w:trHeight w:val="300"/>
        </w:trPr>
        <w:tc>
          <w:tcPr>
            <w:tcW w:w="846" w:type="dxa"/>
            <w:noWrap/>
            <w:hideMark/>
          </w:tcPr>
          <w:p w14:paraId="7F271A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22,85</w:t>
            </w:r>
          </w:p>
        </w:tc>
        <w:tc>
          <w:tcPr>
            <w:tcW w:w="940" w:type="dxa"/>
            <w:noWrap/>
            <w:hideMark/>
          </w:tcPr>
          <w:p w14:paraId="1A1FCA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-32,07</w:t>
            </w:r>
          </w:p>
        </w:tc>
        <w:tc>
          <w:tcPr>
            <w:tcW w:w="1049" w:type="dxa"/>
            <w:noWrap/>
            <w:hideMark/>
          </w:tcPr>
          <w:p w14:paraId="50BAB9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67302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5437A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8B733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7513E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2D208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74BA3BC" w14:textId="77777777" w:rsidTr="00C36F3B">
        <w:trPr>
          <w:divId w:val="1099721499"/>
          <w:trHeight w:val="300"/>
        </w:trPr>
        <w:tc>
          <w:tcPr>
            <w:tcW w:w="846" w:type="dxa"/>
            <w:noWrap/>
            <w:hideMark/>
          </w:tcPr>
          <w:p w14:paraId="0BA47B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401119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-32,01</w:t>
            </w:r>
          </w:p>
        </w:tc>
        <w:tc>
          <w:tcPr>
            <w:tcW w:w="1049" w:type="dxa"/>
            <w:noWrap/>
            <w:hideMark/>
          </w:tcPr>
          <w:p w14:paraId="6B19BD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58C7F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A049D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E0AF5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58AB5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556A0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41EB654" w14:textId="77777777" w:rsidTr="00C36F3B">
        <w:trPr>
          <w:divId w:val="1099721499"/>
          <w:trHeight w:val="300"/>
        </w:trPr>
        <w:tc>
          <w:tcPr>
            <w:tcW w:w="846" w:type="dxa"/>
            <w:noWrap/>
            <w:hideMark/>
          </w:tcPr>
          <w:p w14:paraId="7BD51E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39FCAE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-31,97</w:t>
            </w:r>
          </w:p>
        </w:tc>
        <w:tc>
          <w:tcPr>
            <w:tcW w:w="1049" w:type="dxa"/>
            <w:noWrap/>
            <w:hideMark/>
          </w:tcPr>
          <w:p w14:paraId="2DBBCD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8BB52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4B5F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7AE1A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0D45B1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5B10B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3E75B98" w14:textId="77777777" w:rsidTr="00C36F3B">
        <w:trPr>
          <w:divId w:val="1099721499"/>
          <w:trHeight w:val="300"/>
        </w:trPr>
        <w:tc>
          <w:tcPr>
            <w:tcW w:w="846" w:type="dxa"/>
            <w:noWrap/>
            <w:hideMark/>
          </w:tcPr>
          <w:p w14:paraId="19457B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19AD0A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-31,98</w:t>
            </w:r>
          </w:p>
        </w:tc>
        <w:tc>
          <w:tcPr>
            <w:tcW w:w="1049" w:type="dxa"/>
            <w:noWrap/>
            <w:hideMark/>
          </w:tcPr>
          <w:p w14:paraId="1E7F56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61FB9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A1457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7B05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5F8978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7F317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5764C32" w14:textId="77777777" w:rsidTr="00C36F3B">
        <w:trPr>
          <w:divId w:val="1099721499"/>
          <w:trHeight w:val="300"/>
        </w:trPr>
        <w:tc>
          <w:tcPr>
            <w:tcW w:w="846" w:type="dxa"/>
            <w:noWrap/>
            <w:hideMark/>
          </w:tcPr>
          <w:p w14:paraId="5DB195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00C82E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1AB242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3A01C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72FD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67634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7FB621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93586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8067BFA" w14:textId="77777777" w:rsidTr="00C36F3B">
        <w:trPr>
          <w:divId w:val="1099721499"/>
          <w:trHeight w:val="300"/>
        </w:trPr>
        <w:tc>
          <w:tcPr>
            <w:tcW w:w="846" w:type="dxa"/>
            <w:noWrap/>
            <w:hideMark/>
          </w:tcPr>
          <w:p w14:paraId="0655F6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22,85</w:t>
            </w:r>
          </w:p>
        </w:tc>
        <w:tc>
          <w:tcPr>
            <w:tcW w:w="940" w:type="dxa"/>
            <w:noWrap/>
            <w:hideMark/>
          </w:tcPr>
          <w:p w14:paraId="2AE337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-32,05</w:t>
            </w:r>
          </w:p>
        </w:tc>
        <w:tc>
          <w:tcPr>
            <w:tcW w:w="1049" w:type="dxa"/>
            <w:noWrap/>
            <w:hideMark/>
          </w:tcPr>
          <w:p w14:paraId="69D558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8BDBE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24A5C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C8BB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4D3F1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EE24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21447FC" w14:textId="77777777" w:rsidTr="00C36F3B">
        <w:trPr>
          <w:divId w:val="1099721499"/>
          <w:trHeight w:val="300"/>
        </w:trPr>
        <w:tc>
          <w:tcPr>
            <w:tcW w:w="846" w:type="dxa"/>
            <w:noWrap/>
            <w:hideMark/>
          </w:tcPr>
          <w:p w14:paraId="6BCF05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22,85</w:t>
            </w:r>
          </w:p>
        </w:tc>
        <w:tc>
          <w:tcPr>
            <w:tcW w:w="940" w:type="dxa"/>
            <w:noWrap/>
            <w:hideMark/>
          </w:tcPr>
          <w:p w14:paraId="001E7D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-32,06</w:t>
            </w:r>
          </w:p>
        </w:tc>
        <w:tc>
          <w:tcPr>
            <w:tcW w:w="1049" w:type="dxa"/>
            <w:noWrap/>
            <w:hideMark/>
          </w:tcPr>
          <w:p w14:paraId="2CBFF8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BB0F2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E5511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08615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30547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C91D7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18E0E4C" w14:textId="77777777" w:rsidTr="00C36F3B">
        <w:trPr>
          <w:divId w:val="1099721499"/>
          <w:trHeight w:val="300"/>
        </w:trPr>
        <w:tc>
          <w:tcPr>
            <w:tcW w:w="846" w:type="dxa"/>
            <w:noWrap/>
            <w:hideMark/>
          </w:tcPr>
          <w:p w14:paraId="5F1A46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0E04AA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-32,03</w:t>
            </w:r>
          </w:p>
        </w:tc>
        <w:tc>
          <w:tcPr>
            <w:tcW w:w="1049" w:type="dxa"/>
            <w:noWrap/>
            <w:hideMark/>
          </w:tcPr>
          <w:p w14:paraId="641212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45B39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AB4B8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1E4D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F92A9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88781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7857744" w14:textId="77777777" w:rsidTr="00C36F3B">
        <w:trPr>
          <w:divId w:val="1099721499"/>
          <w:trHeight w:val="300"/>
        </w:trPr>
        <w:tc>
          <w:tcPr>
            <w:tcW w:w="846" w:type="dxa"/>
            <w:noWrap/>
            <w:hideMark/>
          </w:tcPr>
          <w:p w14:paraId="41C73B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134CDD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-31,99</w:t>
            </w:r>
          </w:p>
        </w:tc>
        <w:tc>
          <w:tcPr>
            <w:tcW w:w="1049" w:type="dxa"/>
            <w:noWrap/>
            <w:hideMark/>
          </w:tcPr>
          <w:p w14:paraId="06D34F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39180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00E25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9B803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135A25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44F0B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B9A320D" w14:textId="77777777" w:rsidTr="00C36F3B">
        <w:trPr>
          <w:divId w:val="1099721499"/>
          <w:trHeight w:val="300"/>
        </w:trPr>
        <w:tc>
          <w:tcPr>
            <w:tcW w:w="846" w:type="dxa"/>
            <w:noWrap/>
            <w:hideMark/>
          </w:tcPr>
          <w:p w14:paraId="063D4E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790627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-31,99</w:t>
            </w:r>
          </w:p>
        </w:tc>
        <w:tc>
          <w:tcPr>
            <w:tcW w:w="1049" w:type="dxa"/>
            <w:noWrap/>
            <w:hideMark/>
          </w:tcPr>
          <w:p w14:paraId="7C1810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23C08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42033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2731C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052690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371B0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46246F1" w14:textId="77777777" w:rsidTr="00C36F3B">
        <w:trPr>
          <w:divId w:val="1099721499"/>
          <w:trHeight w:val="300"/>
        </w:trPr>
        <w:tc>
          <w:tcPr>
            <w:tcW w:w="846" w:type="dxa"/>
            <w:noWrap/>
            <w:hideMark/>
          </w:tcPr>
          <w:p w14:paraId="557EDF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7F534B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-32,01</w:t>
            </w:r>
          </w:p>
        </w:tc>
        <w:tc>
          <w:tcPr>
            <w:tcW w:w="1049" w:type="dxa"/>
            <w:noWrap/>
            <w:hideMark/>
          </w:tcPr>
          <w:p w14:paraId="398B77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6745E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5303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C28F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73144D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CE626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BB9C5F9" w14:textId="77777777" w:rsidTr="00C36F3B">
        <w:trPr>
          <w:divId w:val="1099721499"/>
          <w:trHeight w:val="300"/>
        </w:trPr>
        <w:tc>
          <w:tcPr>
            <w:tcW w:w="846" w:type="dxa"/>
            <w:noWrap/>
            <w:hideMark/>
          </w:tcPr>
          <w:p w14:paraId="594863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22,86</w:t>
            </w:r>
          </w:p>
        </w:tc>
        <w:tc>
          <w:tcPr>
            <w:tcW w:w="940" w:type="dxa"/>
            <w:noWrap/>
            <w:hideMark/>
          </w:tcPr>
          <w:p w14:paraId="491602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-32,04</w:t>
            </w:r>
          </w:p>
        </w:tc>
        <w:tc>
          <w:tcPr>
            <w:tcW w:w="1049" w:type="dxa"/>
            <w:noWrap/>
            <w:hideMark/>
          </w:tcPr>
          <w:p w14:paraId="6C6F67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8E090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A22C3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9FF1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CF52A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47370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E6D39BE" w14:textId="77777777" w:rsidTr="00C36F3B">
        <w:trPr>
          <w:divId w:val="1099721499"/>
          <w:trHeight w:val="300"/>
        </w:trPr>
        <w:tc>
          <w:tcPr>
            <w:tcW w:w="846" w:type="dxa"/>
            <w:noWrap/>
            <w:hideMark/>
          </w:tcPr>
          <w:p w14:paraId="00ECD9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22,86</w:t>
            </w:r>
          </w:p>
        </w:tc>
        <w:tc>
          <w:tcPr>
            <w:tcW w:w="940" w:type="dxa"/>
            <w:noWrap/>
            <w:hideMark/>
          </w:tcPr>
          <w:p w14:paraId="195510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-32,05</w:t>
            </w:r>
          </w:p>
        </w:tc>
        <w:tc>
          <w:tcPr>
            <w:tcW w:w="1049" w:type="dxa"/>
            <w:noWrap/>
            <w:hideMark/>
          </w:tcPr>
          <w:p w14:paraId="6F6DC1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0B550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6DDB4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25840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E9E46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8FA1E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513EBE1" w14:textId="77777777" w:rsidTr="00C36F3B">
        <w:trPr>
          <w:divId w:val="1099721499"/>
          <w:trHeight w:val="300"/>
        </w:trPr>
        <w:tc>
          <w:tcPr>
            <w:tcW w:w="846" w:type="dxa"/>
            <w:noWrap/>
            <w:hideMark/>
          </w:tcPr>
          <w:p w14:paraId="3F4D36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10324A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-32,03</w:t>
            </w:r>
          </w:p>
        </w:tc>
        <w:tc>
          <w:tcPr>
            <w:tcW w:w="1049" w:type="dxa"/>
            <w:noWrap/>
            <w:hideMark/>
          </w:tcPr>
          <w:p w14:paraId="746254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B3E0D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8664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CC9EA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922CC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71113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F303339" w14:textId="77777777" w:rsidTr="00C36F3B">
        <w:trPr>
          <w:divId w:val="1099721499"/>
          <w:trHeight w:val="300"/>
        </w:trPr>
        <w:tc>
          <w:tcPr>
            <w:tcW w:w="846" w:type="dxa"/>
            <w:noWrap/>
            <w:hideMark/>
          </w:tcPr>
          <w:p w14:paraId="084CE5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091282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-32,00</w:t>
            </w:r>
          </w:p>
        </w:tc>
        <w:tc>
          <w:tcPr>
            <w:tcW w:w="1049" w:type="dxa"/>
            <w:noWrap/>
            <w:hideMark/>
          </w:tcPr>
          <w:p w14:paraId="261E51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417D0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0B56F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B8935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9E010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3D360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F526001" w14:textId="77777777" w:rsidTr="00C36F3B">
        <w:trPr>
          <w:divId w:val="1099721499"/>
          <w:trHeight w:val="300"/>
        </w:trPr>
        <w:tc>
          <w:tcPr>
            <w:tcW w:w="846" w:type="dxa"/>
            <w:noWrap/>
            <w:hideMark/>
          </w:tcPr>
          <w:p w14:paraId="3729E6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5D8BF3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-32,00</w:t>
            </w:r>
          </w:p>
        </w:tc>
        <w:tc>
          <w:tcPr>
            <w:tcW w:w="1049" w:type="dxa"/>
            <w:noWrap/>
            <w:hideMark/>
          </w:tcPr>
          <w:p w14:paraId="5D0B34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1ECC8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3DEC7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489A1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3F023F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444D2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C989198" w14:textId="77777777" w:rsidTr="00C36F3B">
        <w:trPr>
          <w:divId w:val="1099721499"/>
          <w:trHeight w:val="300"/>
        </w:trPr>
        <w:tc>
          <w:tcPr>
            <w:tcW w:w="846" w:type="dxa"/>
            <w:noWrap/>
            <w:hideMark/>
          </w:tcPr>
          <w:p w14:paraId="4639F2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381B3C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-32,01</w:t>
            </w:r>
          </w:p>
        </w:tc>
        <w:tc>
          <w:tcPr>
            <w:tcW w:w="1049" w:type="dxa"/>
            <w:noWrap/>
            <w:hideMark/>
          </w:tcPr>
          <w:p w14:paraId="07FB50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F5BFE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3762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2CCBD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438413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CE01B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10AAC4F" w14:textId="77777777" w:rsidTr="00C36F3B">
        <w:trPr>
          <w:divId w:val="1099721499"/>
          <w:trHeight w:val="300"/>
        </w:trPr>
        <w:tc>
          <w:tcPr>
            <w:tcW w:w="846" w:type="dxa"/>
            <w:noWrap/>
            <w:hideMark/>
          </w:tcPr>
          <w:p w14:paraId="04165E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6935CA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-32,03</w:t>
            </w:r>
          </w:p>
        </w:tc>
        <w:tc>
          <w:tcPr>
            <w:tcW w:w="1049" w:type="dxa"/>
            <w:noWrap/>
            <w:hideMark/>
          </w:tcPr>
          <w:p w14:paraId="4FAFC9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5D0D0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6D777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30993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1733C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CE890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1DCD3BC" w14:textId="77777777" w:rsidTr="00C36F3B">
        <w:trPr>
          <w:divId w:val="1099721499"/>
          <w:trHeight w:val="300"/>
        </w:trPr>
        <w:tc>
          <w:tcPr>
            <w:tcW w:w="846" w:type="dxa"/>
            <w:noWrap/>
            <w:hideMark/>
          </w:tcPr>
          <w:p w14:paraId="1180F8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1BC5D5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-32,04</w:t>
            </w:r>
          </w:p>
        </w:tc>
        <w:tc>
          <w:tcPr>
            <w:tcW w:w="1049" w:type="dxa"/>
            <w:noWrap/>
            <w:hideMark/>
          </w:tcPr>
          <w:p w14:paraId="0FA88E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07C19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3E426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2AFB9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A5AA9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31D9B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2AC37C0" w14:textId="77777777" w:rsidTr="00C36F3B">
        <w:trPr>
          <w:divId w:val="1099721499"/>
          <w:trHeight w:val="300"/>
        </w:trPr>
        <w:tc>
          <w:tcPr>
            <w:tcW w:w="846" w:type="dxa"/>
            <w:noWrap/>
            <w:hideMark/>
          </w:tcPr>
          <w:p w14:paraId="3FB3B4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6C227C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021807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EDBCD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15F66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3FD6B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C1B2E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9CDAE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D9722D1" w14:textId="77777777" w:rsidTr="00C36F3B">
        <w:trPr>
          <w:divId w:val="1099721499"/>
          <w:trHeight w:val="300"/>
        </w:trPr>
        <w:tc>
          <w:tcPr>
            <w:tcW w:w="846" w:type="dxa"/>
            <w:noWrap/>
            <w:hideMark/>
          </w:tcPr>
          <w:p w14:paraId="73E36C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22,89</w:t>
            </w:r>
          </w:p>
        </w:tc>
        <w:tc>
          <w:tcPr>
            <w:tcW w:w="940" w:type="dxa"/>
            <w:noWrap/>
            <w:hideMark/>
          </w:tcPr>
          <w:p w14:paraId="76CC53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-32,00</w:t>
            </w:r>
          </w:p>
        </w:tc>
        <w:tc>
          <w:tcPr>
            <w:tcW w:w="1049" w:type="dxa"/>
            <w:noWrap/>
            <w:hideMark/>
          </w:tcPr>
          <w:p w14:paraId="17B7D9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3210C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5DDD9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EF7B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057F0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8C0F5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066DDF3" w14:textId="77777777" w:rsidTr="00C36F3B">
        <w:trPr>
          <w:divId w:val="1099721499"/>
          <w:trHeight w:val="300"/>
        </w:trPr>
        <w:tc>
          <w:tcPr>
            <w:tcW w:w="846" w:type="dxa"/>
            <w:noWrap/>
            <w:hideMark/>
          </w:tcPr>
          <w:p w14:paraId="7A1F74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22,89</w:t>
            </w:r>
          </w:p>
        </w:tc>
        <w:tc>
          <w:tcPr>
            <w:tcW w:w="940" w:type="dxa"/>
            <w:noWrap/>
            <w:hideMark/>
          </w:tcPr>
          <w:p w14:paraId="23BDC0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-32,00</w:t>
            </w:r>
          </w:p>
        </w:tc>
        <w:tc>
          <w:tcPr>
            <w:tcW w:w="1049" w:type="dxa"/>
            <w:noWrap/>
            <w:hideMark/>
          </w:tcPr>
          <w:p w14:paraId="417BE7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965D9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344C4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03826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5284B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5EF82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8D09A31" w14:textId="77777777" w:rsidTr="00C36F3B">
        <w:trPr>
          <w:divId w:val="1099721499"/>
          <w:trHeight w:val="300"/>
        </w:trPr>
        <w:tc>
          <w:tcPr>
            <w:tcW w:w="846" w:type="dxa"/>
            <w:noWrap/>
            <w:hideMark/>
          </w:tcPr>
          <w:p w14:paraId="655D97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528B17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3D14FE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969F9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9086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83F5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17885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7ABE7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17BF8F0" w14:textId="77777777" w:rsidTr="00C36F3B">
        <w:trPr>
          <w:divId w:val="1099721499"/>
          <w:trHeight w:val="300"/>
        </w:trPr>
        <w:tc>
          <w:tcPr>
            <w:tcW w:w="846" w:type="dxa"/>
            <w:noWrap/>
            <w:hideMark/>
          </w:tcPr>
          <w:p w14:paraId="45B812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41A6F9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-32,06</w:t>
            </w:r>
          </w:p>
        </w:tc>
        <w:tc>
          <w:tcPr>
            <w:tcW w:w="1049" w:type="dxa"/>
            <w:noWrap/>
            <w:hideMark/>
          </w:tcPr>
          <w:p w14:paraId="3DD179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839FF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FEE4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49947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7531F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AF559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51083EE" w14:textId="77777777" w:rsidTr="00C36F3B">
        <w:trPr>
          <w:divId w:val="1099721499"/>
          <w:trHeight w:val="300"/>
        </w:trPr>
        <w:tc>
          <w:tcPr>
            <w:tcW w:w="846" w:type="dxa"/>
            <w:noWrap/>
            <w:hideMark/>
          </w:tcPr>
          <w:p w14:paraId="0C09D0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6F88ED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-32,16</w:t>
            </w:r>
          </w:p>
        </w:tc>
        <w:tc>
          <w:tcPr>
            <w:tcW w:w="1049" w:type="dxa"/>
            <w:noWrap/>
            <w:hideMark/>
          </w:tcPr>
          <w:p w14:paraId="731B39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68B1A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1748C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482B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EB0AC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C9A6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65A656D" w14:textId="77777777" w:rsidTr="00C36F3B">
        <w:trPr>
          <w:divId w:val="1099721499"/>
          <w:trHeight w:val="300"/>
        </w:trPr>
        <w:tc>
          <w:tcPr>
            <w:tcW w:w="846" w:type="dxa"/>
            <w:noWrap/>
            <w:hideMark/>
          </w:tcPr>
          <w:p w14:paraId="35A1EE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203BB8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-32,20</w:t>
            </w:r>
          </w:p>
        </w:tc>
        <w:tc>
          <w:tcPr>
            <w:tcW w:w="1049" w:type="dxa"/>
            <w:noWrap/>
            <w:hideMark/>
          </w:tcPr>
          <w:p w14:paraId="2E21D3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2AE52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48E1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B5871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B0B65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F4C8A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B95E3C3" w14:textId="77777777" w:rsidTr="00C36F3B">
        <w:trPr>
          <w:divId w:val="1099721499"/>
          <w:trHeight w:val="300"/>
        </w:trPr>
        <w:tc>
          <w:tcPr>
            <w:tcW w:w="846" w:type="dxa"/>
            <w:noWrap/>
            <w:hideMark/>
          </w:tcPr>
          <w:p w14:paraId="04F1F4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514F97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-32,20</w:t>
            </w:r>
          </w:p>
        </w:tc>
        <w:tc>
          <w:tcPr>
            <w:tcW w:w="1049" w:type="dxa"/>
            <w:noWrap/>
            <w:hideMark/>
          </w:tcPr>
          <w:p w14:paraId="7560AA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8825F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C8C6D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5250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ADF4A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3324B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F4586A5" w14:textId="77777777" w:rsidTr="00C36F3B">
        <w:trPr>
          <w:divId w:val="1099721499"/>
          <w:trHeight w:val="300"/>
        </w:trPr>
        <w:tc>
          <w:tcPr>
            <w:tcW w:w="846" w:type="dxa"/>
            <w:noWrap/>
            <w:hideMark/>
          </w:tcPr>
          <w:p w14:paraId="604F6E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624879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-32,18</w:t>
            </w:r>
          </w:p>
        </w:tc>
        <w:tc>
          <w:tcPr>
            <w:tcW w:w="1049" w:type="dxa"/>
            <w:noWrap/>
            <w:hideMark/>
          </w:tcPr>
          <w:p w14:paraId="115A22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9E681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15A6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890CE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644E1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B999D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AC146A4" w14:textId="77777777" w:rsidTr="00C36F3B">
        <w:trPr>
          <w:divId w:val="1099721499"/>
          <w:trHeight w:val="300"/>
        </w:trPr>
        <w:tc>
          <w:tcPr>
            <w:tcW w:w="846" w:type="dxa"/>
            <w:noWrap/>
            <w:hideMark/>
          </w:tcPr>
          <w:p w14:paraId="394B55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1A12C5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-32,13</w:t>
            </w:r>
          </w:p>
        </w:tc>
        <w:tc>
          <w:tcPr>
            <w:tcW w:w="1049" w:type="dxa"/>
            <w:noWrap/>
            <w:hideMark/>
          </w:tcPr>
          <w:p w14:paraId="5D3766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16339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69736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222AE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79A1C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E54EA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2E9F186" w14:textId="77777777" w:rsidTr="00C36F3B">
        <w:trPr>
          <w:divId w:val="1099721499"/>
          <w:trHeight w:val="300"/>
        </w:trPr>
        <w:tc>
          <w:tcPr>
            <w:tcW w:w="846" w:type="dxa"/>
            <w:noWrap/>
            <w:hideMark/>
          </w:tcPr>
          <w:p w14:paraId="73BFDF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22DB63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-32,15</w:t>
            </w:r>
          </w:p>
        </w:tc>
        <w:tc>
          <w:tcPr>
            <w:tcW w:w="1049" w:type="dxa"/>
            <w:noWrap/>
            <w:hideMark/>
          </w:tcPr>
          <w:p w14:paraId="557EAD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7DDE6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D3B3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9BD7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F95FB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7E68E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987901C" w14:textId="77777777" w:rsidTr="00C36F3B">
        <w:trPr>
          <w:divId w:val="1099721499"/>
          <w:trHeight w:val="300"/>
        </w:trPr>
        <w:tc>
          <w:tcPr>
            <w:tcW w:w="846" w:type="dxa"/>
            <w:noWrap/>
            <w:hideMark/>
          </w:tcPr>
          <w:p w14:paraId="43E388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0AE959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-32,17</w:t>
            </w:r>
          </w:p>
        </w:tc>
        <w:tc>
          <w:tcPr>
            <w:tcW w:w="1049" w:type="dxa"/>
            <w:noWrap/>
            <w:hideMark/>
          </w:tcPr>
          <w:p w14:paraId="351236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6D22F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86BFF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22CE3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F1D42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080D5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F8D7719" w14:textId="77777777" w:rsidTr="00C36F3B">
        <w:trPr>
          <w:divId w:val="1099721499"/>
          <w:trHeight w:val="300"/>
        </w:trPr>
        <w:tc>
          <w:tcPr>
            <w:tcW w:w="846" w:type="dxa"/>
            <w:noWrap/>
            <w:hideMark/>
          </w:tcPr>
          <w:p w14:paraId="00B044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055158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-32,19</w:t>
            </w:r>
          </w:p>
        </w:tc>
        <w:tc>
          <w:tcPr>
            <w:tcW w:w="1049" w:type="dxa"/>
            <w:noWrap/>
            <w:hideMark/>
          </w:tcPr>
          <w:p w14:paraId="1CC09B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429EC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76A92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E8866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1C663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2DAD0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F8FA2C1" w14:textId="77777777" w:rsidTr="00C36F3B">
        <w:trPr>
          <w:divId w:val="1099721499"/>
          <w:trHeight w:val="300"/>
        </w:trPr>
        <w:tc>
          <w:tcPr>
            <w:tcW w:w="846" w:type="dxa"/>
            <w:noWrap/>
            <w:hideMark/>
          </w:tcPr>
          <w:p w14:paraId="211EEE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22,91</w:t>
            </w:r>
          </w:p>
        </w:tc>
        <w:tc>
          <w:tcPr>
            <w:tcW w:w="940" w:type="dxa"/>
            <w:noWrap/>
            <w:hideMark/>
          </w:tcPr>
          <w:p w14:paraId="3AC287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-32,19</w:t>
            </w:r>
          </w:p>
        </w:tc>
        <w:tc>
          <w:tcPr>
            <w:tcW w:w="1049" w:type="dxa"/>
            <w:noWrap/>
            <w:hideMark/>
          </w:tcPr>
          <w:p w14:paraId="53DD7F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378D8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E12FA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23CF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DE472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FFB1C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AEF1D03" w14:textId="77777777" w:rsidTr="00C36F3B">
        <w:trPr>
          <w:divId w:val="1099721499"/>
          <w:trHeight w:val="300"/>
        </w:trPr>
        <w:tc>
          <w:tcPr>
            <w:tcW w:w="846" w:type="dxa"/>
            <w:noWrap/>
            <w:hideMark/>
          </w:tcPr>
          <w:p w14:paraId="546396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0B9A95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-32,18</w:t>
            </w:r>
          </w:p>
        </w:tc>
        <w:tc>
          <w:tcPr>
            <w:tcW w:w="1049" w:type="dxa"/>
            <w:noWrap/>
            <w:hideMark/>
          </w:tcPr>
          <w:p w14:paraId="445B66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18772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3D96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9C414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24F9F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A84F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67D6C7F" w14:textId="77777777" w:rsidTr="00C36F3B">
        <w:trPr>
          <w:divId w:val="1099721499"/>
          <w:trHeight w:val="300"/>
        </w:trPr>
        <w:tc>
          <w:tcPr>
            <w:tcW w:w="846" w:type="dxa"/>
            <w:noWrap/>
            <w:hideMark/>
          </w:tcPr>
          <w:p w14:paraId="7238FF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0FA975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-32,17</w:t>
            </w:r>
          </w:p>
        </w:tc>
        <w:tc>
          <w:tcPr>
            <w:tcW w:w="1049" w:type="dxa"/>
            <w:noWrap/>
            <w:hideMark/>
          </w:tcPr>
          <w:p w14:paraId="7311F8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37179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455D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71161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0D80D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B79B0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76251AE" w14:textId="77777777" w:rsidTr="00C36F3B">
        <w:trPr>
          <w:divId w:val="1099721499"/>
          <w:trHeight w:val="300"/>
        </w:trPr>
        <w:tc>
          <w:tcPr>
            <w:tcW w:w="846" w:type="dxa"/>
            <w:noWrap/>
            <w:hideMark/>
          </w:tcPr>
          <w:p w14:paraId="64B7FB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0149CC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-32,16</w:t>
            </w:r>
          </w:p>
        </w:tc>
        <w:tc>
          <w:tcPr>
            <w:tcW w:w="1049" w:type="dxa"/>
            <w:noWrap/>
            <w:hideMark/>
          </w:tcPr>
          <w:p w14:paraId="072BDD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8E8E5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9B677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81DE2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D783D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8E369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43629F0" w14:textId="77777777" w:rsidTr="00C36F3B">
        <w:trPr>
          <w:divId w:val="1099721499"/>
          <w:trHeight w:val="300"/>
        </w:trPr>
        <w:tc>
          <w:tcPr>
            <w:tcW w:w="846" w:type="dxa"/>
            <w:noWrap/>
            <w:hideMark/>
          </w:tcPr>
          <w:p w14:paraId="71E451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5F2064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-32,17</w:t>
            </w:r>
          </w:p>
        </w:tc>
        <w:tc>
          <w:tcPr>
            <w:tcW w:w="1049" w:type="dxa"/>
            <w:noWrap/>
            <w:hideMark/>
          </w:tcPr>
          <w:p w14:paraId="78C5F0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CA03F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AA616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0B5EC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E39BD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8287C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C5A3A50" w14:textId="77777777" w:rsidTr="00C36F3B">
        <w:trPr>
          <w:divId w:val="1099721499"/>
          <w:trHeight w:val="300"/>
        </w:trPr>
        <w:tc>
          <w:tcPr>
            <w:tcW w:w="846" w:type="dxa"/>
            <w:noWrap/>
            <w:hideMark/>
          </w:tcPr>
          <w:p w14:paraId="7CF38E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22,92</w:t>
            </w:r>
          </w:p>
        </w:tc>
        <w:tc>
          <w:tcPr>
            <w:tcW w:w="940" w:type="dxa"/>
            <w:noWrap/>
            <w:hideMark/>
          </w:tcPr>
          <w:p w14:paraId="26C15F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-32,19</w:t>
            </w:r>
          </w:p>
        </w:tc>
        <w:tc>
          <w:tcPr>
            <w:tcW w:w="1049" w:type="dxa"/>
            <w:noWrap/>
            <w:hideMark/>
          </w:tcPr>
          <w:p w14:paraId="637D22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29DE7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D8D6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F98C3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28E45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7199A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B150587" w14:textId="77777777" w:rsidTr="00C36F3B">
        <w:trPr>
          <w:divId w:val="1099721499"/>
          <w:trHeight w:val="300"/>
        </w:trPr>
        <w:tc>
          <w:tcPr>
            <w:tcW w:w="846" w:type="dxa"/>
            <w:noWrap/>
            <w:hideMark/>
          </w:tcPr>
          <w:p w14:paraId="1C7BE7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58693A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57E9AF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AFBFC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0190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20FC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78C73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245CE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F11625A" w14:textId="77777777" w:rsidTr="00C36F3B">
        <w:trPr>
          <w:divId w:val="1099721499"/>
          <w:trHeight w:val="300"/>
        </w:trPr>
        <w:tc>
          <w:tcPr>
            <w:tcW w:w="846" w:type="dxa"/>
            <w:noWrap/>
            <w:hideMark/>
          </w:tcPr>
          <w:p w14:paraId="0081DC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10EFE8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5EABD5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12A87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7917C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69E2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029F1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2734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924A691" w14:textId="77777777" w:rsidTr="00C36F3B">
        <w:trPr>
          <w:divId w:val="1099721499"/>
          <w:trHeight w:val="300"/>
        </w:trPr>
        <w:tc>
          <w:tcPr>
            <w:tcW w:w="846" w:type="dxa"/>
            <w:noWrap/>
            <w:hideMark/>
          </w:tcPr>
          <w:p w14:paraId="38F6EC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73E9AF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670948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A3A9C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8C94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D2871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3940E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1EC16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B41C6E0" w14:textId="77777777" w:rsidTr="00C36F3B">
        <w:trPr>
          <w:divId w:val="1099721499"/>
          <w:trHeight w:val="300"/>
        </w:trPr>
        <w:tc>
          <w:tcPr>
            <w:tcW w:w="846" w:type="dxa"/>
            <w:noWrap/>
            <w:hideMark/>
          </w:tcPr>
          <w:p w14:paraId="7E16DC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4E085E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3222B1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80F06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3853F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F4B2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B6E51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232A0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0F0B1F8" w14:textId="77777777" w:rsidTr="00C36F3B">
        <w:trPr>
          <w:divId w:val="1099721499"/>
          <w:trHeight w:val="300"/>
        </w:trPr>
        <w:tc>
          <w:tcPr>
            <w:tcW w:w="846" w:type="dxa"/>
            <w:noWrap/>
            <w:hideMark/>
          </w:tcPr>
          <w:p w14:paraId="45773F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0AC3D1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-32,20</w:t>
            </w:r>
          </w:p>
        </w:tc>
        <w:tc>
          <w:tcPr>
            <w:tcW w:w="1049" w:type="dxa"/>
            <w:noWrap/>
            <w:hideMark/>
          </w:tcPr>
          <w:p w14:paraId="154515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6658B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0A62F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8983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07EB9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892C0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0B3448D" w14:textId="77777777" w:rsidTr="00C36F3B">
        <w:trPr>
          <w:divId w:val="1099721499"/>
          <w:trHeight w:val="300"/>
        </w:trPr>
        <w:tc>
          <w:tcPr>
            <w:tcW w:w="846" w:type="dxa"/>
            <w:noWrap/>
            <w:hideMark/>
          </w:tcPr>
          <w:p w14:paraId="7CE830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7287CB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-32,23</w:t>
            </w:r>
          </w:p>
        </w:tc>
        <w:tc>
          <w:tcPr>
            <w:tcW w:w="1049" w:type="dxa"/>
            <w:noWrap/>
            <w:hideMark/>
          </w:tcPr>
          <w:p w14:paraId="5E8DF5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713DF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06681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78664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9C7C3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F9E23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54CA660" w14:textId="77777777" w:rsidTr="00C36F3B">
        <w:trPr>
          <w:divId w:val="1099721499"/>
          <w:trHeight w:val="300"/>
        </w:trPr>
        <w:tc>
          <w:tcPr>
            <w:tcW w:w="846" w:type="dxa"/>
            <w:noWrap/>
            <w:hideMark/>
          </w:tcPr>
          <w:p w14:paraId="485989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2E064A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4273D2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06E21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C18B5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AE49F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5FC733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8197F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10DC5B1" w14:textId="77777777" w:rsidTr="00C36F3B">
        <w:trPr>
          <w:divId w:val="1099721499"/>
          <w:trHeight w:val="300"/>
        </w:trPr>
        <w:tc>
          <w:tcPr>
            <w:tcW w:w="846" w:type="dxa"/>
            <w:noWrap/>
            <w:hideMark/>
          </w:tcPr>
          <w:p w14:paraId="689762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12A125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4B3B34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95DBB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BF5E3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32A2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8A1F0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79C44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63A9F3E" w14:textId="77777777" w:rsidTr="00C36F3B">
        <w:trPr>
          <w:divId w:val="1099721499"/>
          <w:trHeight w:val="300"/>
        </w:trPr>
        <w:tc>
          <w:tcPr>
            <w:tcW w:w="846" w:type="dxa"/>
            <w:noWrap/>
            <w:hideMark/>
          </w:tcPr>
          <w:p w14:paraId="5865DF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574022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5265AB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179C1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70ECC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DD17B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87130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96301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C788F9D" w14:textId="77777777" w:rsidTr="00C36F3B">
        <w:trPr>
          <w:divId w:val="1099721499"/>
          <w:trHeight w:val="300"/>
        </w:trPr>
        <w:tc>
          <w:tcPr>
            <w:tcW w:w="846" w:type="dxa"/>
            <w:noWrap/>
            <w:hideMark/>
          </w:tcPr>
          <w:p w14:paraId="41FBF5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7A1553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1F2EFC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89B99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46222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3CEFD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6D911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075A6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286A27E" w14:textId="77777777" w:rsidTr="00C36F3B">
        <w:trPr>
          <w:divId w:val="1099721499"/>
          <w:trHeight w:val="300"/>
        </w:trPr>
        <w:tc>
          <w:tcPr>
            <w:tcW w:w="846" w:type="dxa"/>
            <w:noWrap/>
            <w:hideMark/>
          </w:tcPr>
          <w:p w14:paraId="682A5F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3C9576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4CEE87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5BDE7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6E18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7BCAC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C3393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AE9B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F39C86D" w14:textId="77777777" w:rsidTr="00C36F3B">
        <w:trPr>
          <w:divId w:val="1099721499"/>
          <w:trHeight w:val="300"/>
        </w:trPr>
        <w:tc>
          <w:tcPr>
            <w:tcW w:w="846" w:type="dxa"/>
            <w:noWrap/>
            <w:hideMark/>
          </w:tcPr>
          <w:p w14:paraId="721497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1AF5F7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691634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3D9D3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69246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4959D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AD6E6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151EE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96834D1" w14:textId="77777777" w:rsidTr="00C36F3B">
        <w:trPr>
          <w:divId w:val="1099721499"/>
          <w:trHeight w:val="300"/>
        </w:trPr>
        <w:tc>
          <w:tcPr>
            <w:tcW w:w="846" w:type="dxa"/>
            <w:noWrap/>
            <w:hideMark/>
          </w:tcPr>
          <w:p w14:paraId="16CAED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02104E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46AF87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6DEB7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9235C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98D9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EDBFF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8E7A3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A9C9AE3" w14:textId="77777777" w:rsidTr="00C36F3B">
        <w:trPr>
          <w:divId w:val="1099721499"/>
          <w:trHeight w:val="300"/>
        </w:trPr>
        <w:tc>
          <w:tcPr>
            <w:tcW w:w="846" w:type="dxa"/>
            <w:noWrap/>
            <w:hideMark/>
          </w:tcPr>
          <w:p w14:paraId="2DBF2E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1A58CF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5C1D27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5808C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9CC2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BD156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8F2D0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64686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081AD3E" w14:textId="77777777" w:rsidTr="00C36F3B">
        <w:trPr>
          <w:divId w:val="1099721499"/>
          <w:trHeight w:val="300"/>
        </w:trPr>
        <w:tc>
          <w:tcPr>
            <w:tcW w:w="846" w:type="dxa"/>
            <w:noWrap/>
            <w:hideMark/>
          </w:tcPr>
          <w:p w14:paraId="54EEC3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22,95</w:t>
            </w:r>
          </w:p>
        </w:tc>
        <w:tc>
          <w:tcPr>
            <w:tcW w:w="940" w:type="dxa"/>
            <w:noWrap/>
            <w:hideMark/>
          </w:tcPr>
          <w:p w14:paraId="66DA07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55629C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315EB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AEF41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BA6F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66166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19587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0492B4A" w14:textId="77777777" w:rsidTr="00C36F3B">
        <w:trPr>
          <w:divId w:val="1099721499"/>
          <w:trHeight w:val="300"/>
        </w:trPr>
        <w:tc>
          <w:tcPr>
            <w:tcW w:w="846" w:type="dxa"/>
            <w:noWrap/>
            <w:hideMark/>
          </w:tcPr>
          <w:p w14:paraId="19DFF7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22,90</w:t>
            </w:r>
          </w:p>
        </w:tc>
        <w:tc>
          <w:tcPr>
            <w:tcW w:w="940" w:type="dxa"/>
            <w:noWrap/>
            <w:hideMark/>
          </w:tcPr>
          <w:p w14:paraId="4021B4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-32,24</w:t>
            </w:r>
          </w:p>
        </w:tc>
        <w:tc>
          <w:tcPr>
            <w:tcW w:w="1049" w:type="dxa"/>
            <w:noWrap/>
            <w:hideMark/>
          </w:tcPr>
          <w:p w14:paraId="68220C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D4BC6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EFF45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20AE7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76629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56009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54424F4" w14:textId="77777777" w:rsidTr="00C36F3B">
        <w:trPr>
          <w:divId w:val="1099721499"/>
          <w:trHeight w:val="300"/>
        </w:trPr>
        <w:tc>
          <w:tcPr>
            <w:tcW w:w="846" w:type="dxa"/>
            <w:noWrap/>
            <w:hideMark/>
          </w:tcPr>
          <w:p w14:paraId="420EAC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4804EB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-32,34</w:t>
            </w:r>
          </w:p>
        </w:tc>
        <w:tc>
          <w:tcPr>
            <w:tcW w:w="1049" w:type="dxa"/>
            <w:noWrap/>
            <w:hideMark/>
          </w:tcPr>
          <w:p w14:paraId="7FDDCD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B23A4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6948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FC92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A96AC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16AB2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FBB4122" w14:textId="77777777" w:rsidTr="00C36F3B">
        <w:trPr>
          <w:divId w:val="1099721499"/>
          <w:trHeight w:val="300"/>
        </w:trPr>
        <w:tc>
          <w:tcPr>
            <w:tcW w:w="846" w:type="dxa"/>
            <w:noWrap/>
            <w:hideMark/>
          </w:tcPr>
          <w:p w14:paraId="724A5B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22,97</w:t>
            </w:r>
          </w:p>
        </w:tc>
        <w:tc>
          <w:tcPr>
            <w:tcW w:w="940" w:type="dxa"/>
            <w:noWrap/>
            <w:hideMark/>
          </w:tcPr>
          <w:p w14:paraId="29B302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-32,59</w:t>
            </w:r>
          </w:p>
        </w:tc>
        <w:tc>
          <w:tcPr>
            <w:tcW w:w="1049" w:type="dxa"/>
            <w:noWrap/>
            <w:hideMark/>
          </w:tcPr>
          <w:p w14:paraId="536490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41A0E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6A461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B42A2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6518A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14A70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DB5FE77" w14:textId="77777777" w:rsidTr="00C36F3B">
        <w:trPr>
          <w:divId w:val="1099721499"/>
          <w:trHeight w:val="300"/>
        </w:trPr>
        <w:tc>
          <w:tcPr>
            <w:tcW w:w="846" w:type="dxa"/>
            <w:noWrap/>
            <w:hideMark/>
          </w:tcPr>
          <w:p w14:paraId="1DBE64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22,98</w:t>
            </w:r>
          </w:p>
        </w:tc>
        <w:tc>
          <w:tcPr>
            <w:tcW w:w="940" w:type="dxa"/>
            <w:noWrap/>
            <w:hideMark/>
          </w:tcPr>
          <w:p w14:paraId="2C3005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-32,99</w:t>
            </w:r>
          </w:p>
        </w:tc>
        <w:tc>
          <w:tcPr>
            <w:tcW w:w="1049" w:type="dxa"/>
            <w:noWrap/>
            <w:hideMark/>
          </w:tcPr>
          <w:p w14:paraId="495173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4BA4C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A2899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8AD7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36FBC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0A965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BF1EDB3" w14:textId="77777777" w:rsidTr="00C36F3B">
        <w:trPr>
          <w:divId w:val="1099721499"/>
          <w:trHeight w:val="300"/>
        </w:trPr>
        <w:tc>
          <w:tcPr>
            <w:tcW w:w="846" w:type="dxa"/>
            <w:noWrap/>
            <w:hideMark/>
          </w:tcPr>
          <w:p w14:paraId="29F00E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22,99</w:t>
            </w:r>
          </w:p>
        </w:tc>
        <w:tc>
          <w:tcPr>
            <w:tcW w:w="940" w:type="dxa"/>
            <w:noWrap/>
            <w:hideMark/>
          </w:tcPr>
          <w:p w14:paraId="797C18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-33,44</w:t>
            </w:r>
          </w:p>
        </w:tc>
        <w:tc>
          <w:tcPr>
            <w:tcW w:w="1049" w:type="dxa"/>
            <w:noWrap/>
            <w:hideMark/>
          </w:tcPr>
          <w:p w14:paraId="28C360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A4D7B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97B95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533E6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43129C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C1064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1AD9DCB" w14:textId="77777777" w:rsidTr="00C36F3B">
        <w:trPr>
          <w:divId w:val="1099721499"/>
          <w:trHeight w:val="300"/>
        </w:trPr>
        <w:tc>
          <w:tcPr>
            <w:tcW w:w="846" w:type="dxa"/>
            <w:noWrap/>
            <w:hideMark/>
          </w:tcPr>
          <w:p w14:paraId="6B38CB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23,01</w:t>
            </w:r>
          </w:p>
        </w:tc>
        <w:tc>
          <w:tcPr>
            <w:tcW w:w="940" w:type="dxa"/>
            <w:noWrap/>
            <w:hideMark/>
          </w:tcPr>
          <w:p w14:paraId="7CD4DE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-33,85</w:t>
            </w:r>
          </w:p>
        </w:tc>
        <w:tc>
          <w:tcPr>
            <w:tcW w:w="1049" w:type="dxa"/>
            <w:noWrap/>
            <w:hideMark/>
          </w:tcPr>
          <w:p w14:paraId="0D5FC2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772" w:type="dxa"/>
            <w:noWrap/>
            <w:hideMark/>
          </w:tcPr>
          <w:p w14:paraId="2DB677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C07EE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5AE0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247195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920A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C9481A1" w14:textId="77777777" w:rsidTr="00C36F3B">
        <w:trPr>
          <w:divId w:val="1099721499"/>
          <w:trHeight w:val="300"/>
        </w:trPr>
        <w:tc>
          <w:tcPr>
            <w:tcW w:w="846" w:type="dxa"/>
            <w:noWrap/>
            <w:hideMark/>
          </w:tcPr>
          <w:p w14:paraId="5C8B6B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23,02</w:t>
            </w:r>
          </w:p>
        </w:tc>
        <w:tc>
          <w:tcPr>
            <w:tcW w:w="940" w:type="dxa"/>
            <w:noWrap/>
            <w:hideMark/>
          </w:tcPr>
          <w:p w14:paraId="6BA830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-34,15</w:t>
            </w:r>
          </w:p>
        </w:tc>
        <w:tc>
          <w:tcPr>
            <w:tcW w:w="1049" w:type="dxa"/>
            <w:noWrap/>
            <w:hideMark/>
          </w:tcPr>
          <w:p w14:paraId="2E4FA8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0FDE2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F56D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7529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59CBA0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3E17D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166F9F6" w14:textId="77777777" w:rsidTr="00C36F3B">
        <w:trPr>
          <w:divId w:val="1099721499"/>
          <w:trHeight w:val="300"/>
        </w:trPr>
        <w:tc>
          <w:tcPr>
            <w:tcW w:w="846" w:type="dxa"/>
            <w:noWrap/>
            <w:hideMark/>
          </w:tcPr>
          <w:p w14:paraId="583DD3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23,04</w:t>
            </w:r>
          </w:p>
        </w:tc>
        <w:tc>
          <w:tcPr>
            <w:tcW w:w="940" w:type="dxa"/>
            <w:noWrap/>
            <w:hideMark/>
          </w:tcPr>
          <w:p w14:paraId="56F089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-34,28</w:t>
            </w:r>
          </w:p>
        </w:tc>
        <w:tc>
          <w:tcPr>
            <w:tcW w:w="1049" w:type="dxa"/>
            <w:noWrap/>
            <w:hideMark/>
          </w:tcPr>
          <w:p w14:paraId="64D3C7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B8906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2CB84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A972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439148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78556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8691DFB" w14:textId="77777777" w:rsidTr="00C36F3B">
        <w:trPr>
          <w:divId w:val="1099721499"/>
          <w:trHeight w:val="300"/>
        </w:trPr>
        <w:tc>
          <w:tcPr>
            <w:tcW w:w="846" w:type="dxa"/>
            <w:noWrap/>
            <w:hideMark/>
          </w:tcPr>
          <w:p w14:paraId="369001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23,09</w:t>
            </w:r>
          </w:p>
        </w:tc>
        <w:tc>
          <w:tcPr>
            <w:tcW w:w="940" w:type="dxa"/>
            <w:noWrap/>
            <w:hideMark/>
          </w:tcPr>
          <w:p w14:paraId="4DA4A7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-34,22</w:t>
            </w:r>
          </w:p>
        </w:tc>
        <w:tc>
          <w:tcPr>
            <w:tcW w:w="1049" w:type="dxa"/>
            <w:noWrap/>
            <w:hideMark/>
          </w:tcPr>
          <w:p w14:paraId="40CDAF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DC97E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5F665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8A023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328F52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F4F83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6A61CFD" w14:textId="77777777" w:rsidTr="00C36F3B">
        <w:trPr>
          <w:divId w:val="1099721499"/>
          <w:trHeight w:val="300"/>
        </w:trPr>
        <w:tc>
          <w:tcPr>
            <w:tcW w:w="846" w:type="dxa"/>
            <w:noWrap/>
            <w:hideMark/>
          </w:tcPr>
          <w:p w14:paraId="23B019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23,11</w:t>
            </w:r>
          </w:p>
        </w:tc>
        <w:tc>
          <w:tcPr>
            <w:tcW w:w="940" w:type="dxa"/>
            <w:noWrap/>
            <w:hideMark/>
          </w:tcPr>
          <w:p w14:paraId="35E04B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-34,13</w:t>
            </w:r>
          </w:p>
        </w:tc>
        <w:tc>
          <w:tcPr>
            <w:tcW w:w="1049" w:type="dxa"/>
            <w:noWrap/>
            <w:hideMark/>
          </w:tcPr>
          <w:p w14:paraId="78AE1D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AB851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C29D3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BA08F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29BE72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A2A5F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7FDD035" w14:textId="77777777" w:rsidTr="00C36F3B">
        <w:trPr>
          <w:divId w:val="1099721499"/>
          <w:trHeight w:val="300"/>
        </w:trPr>
        <w:tc>
          <w:tcPr>
            <w:tcW w:w="846" w:type="dxa"/>
            <w:noWrap/>
            <w:hideMark/>
          </w:tcPr>
          <w:p w14:paraId="7DB2C9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23,09</w:t>
            </w:r>
          </w:p>
        </w:tc>
        <w:tc>
          <w:tcPr>
            <w:tcW w:w="940" w:type="dxa"/>
            <w:noWrap/>
            <w:hideMark/>
          </w:tcPr>
          <w:p w14:paraId="4EF8CB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-34,10</w:t>
            </w:r>
          </w:p>
        </w:tc>
        <w:tc>
          <w:tcPr>
            <w:tcW w:w="1049" w:type="dxa"/>
            <w:noWrap/>
            <w:hideMark/>
          </w:tcPr>
          <w:p w14:paraId="39ACA7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FB293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DDDA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273E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1E8A3B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819FC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8792FF8" w14:textId="77777777" w:rsidTr="00C36F3B">
        <w:trPr>
          <w:divId w:val="1099721499"/>
          <w:trHeight w:val="300"/>
        </w:trPr>
        <w:tc>
          <w:tcPr>
            <w:tcW w:w="846" w:type="dxa"/>
            <w:noWrap/>
            <w:hideMark/>
          </w:tcPr>
          <w:p w14:paraId="3F2956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23,07</w:t>
            </w:r>
          </w:p>
        </w:tc>
        <w:tc>
          <w:tcPr>
            <w:tcW w:w="940" w:type="dxa"/>
            <w:noWrap/>
            <w:hideMark/>
          </w:tcPr>
          <w:p w14:paraId="2FEEE1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-34,07</w:t>
            </w:r>
          </w:p>
        </w:tc>
        <w:tc>
          <w:tcPr>
            <w:tcW w:w="1049" w:type="dxa"/>
            <w:noWrap/>
            <w:hideMark/>
          </w:tcPr>
          <w:p w14:paraId="7A3B63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35847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CACB2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84C5E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74D68E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62084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2B625C7" w14:textId="77777777" w:rsidTr="00C36F3B">
        <w:trPr>
          <w:divId w:val="1099721499"/>
          <w:trHeight w:val="300"/>
        </w:trPr>
        <w:tc>
          <w:tcPr>
            <w:tcW w:w="846" w:type="dxa"/>
            <w:noWrap/>
            <w:hideMark/>
          </w:tcPr>
          <w:p w14:paraId="2C31F1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23,00</w:t>
            </w:r>
          </w:p>
        </w:tc>
        <w:tc>
          <w:tcPr>
            <w:tcW w:w="940" w:type="dxa"/>
            <w:noWrap/>
            <w:hideMark/>
          </w:tcPr>
          <w:p w14:paraId="131D80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-33,98</w:t>
            </w:r>
          </w:p>
        </w:tc>
        <w:tc>
          <w:tcPr>
            <w:tcW w:w="1049" w:type="dxa"/>
            <w:noWrap/>
            <w:hideMark/>
          </w:tcPr>
          <w:p w14:paraId="6DCE15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618F2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6146F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918BB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w:t>
            </w:r>
          </w:p>
        </w:tc>
        <w:tc>
          <w:tcPr>
            <w:tcW w:w="1230" w:type="dxa"/>
            <w:noWrap/>
            <w:hideMark/>
          </w:tcPr>
          <w:p w14:paraId="74D4D3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3BC1D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6B6B7F6" w14:textId="77777777" w:rsidTr="00C36F3B">
        <w:trPr>
          <w:divId w:val="1099721499"/>
          <w:trHeight w:val="300"/>
        </w:trPr>
        <w:tc>
          <w:tcPr>
            <w:tcW w:w="846" w:type="dxa"/>
            <w:noWrap/>
            <w:hideMark/>
          </w:tcPr>
          <w:p w14:paraId="20D3EB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22,98</w:t>
            </w:r>
          </w:p>
        </w:tc>
        <w:tc>
          <w:tcPr>
            <w:tcW w:w="940" w:type="dxa"/>
            <w:noWrap/>
            <w:hideMark/>
          </w:tcPr>
          <w:p w14:paraId="7D0DE7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-33,86</w:t>
            </w:r>
          </w:p>
        </w:tc>
        <w:tc>
          <w:tcPr>
            <w:tcW w:w="1049" w:type="dxa"/>
            <w:noWrap/>
            <w:hideMark/>
          </w:tcPr>
          <w:p w14:paraId="1989DB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0,83</w:t>
            </w:r>
          </w:p>
        </w:tc>
        <w:tc>
          <w:tcPr>
            <w:tcW w:w="772" w:type="dxa"/>
            <w:noWrap/>
            <w:hideMark/>
          </w:tcPr>
          <w:p w14:paraId="58B300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23E8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94C8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08CCF1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95C58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3BC26AD" w14:textId="77777777" w:rsidTr="00C36F3B">
        <w:trPr>
          <w:divId w:val="1099721499"/>
          <w:trHeight w:val="300"/>
        </w:trPr>
        <w:tc>
          <w:tcPr>
            <w:tcW w:w="846" w:type="dxa"/>
            <w:noWrap/>
            <w:hideMark/>
          </w:tcPr>
          <w:p w14:paraId="4ABC19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23,00</w:t>
            </w:r>
          </w:p>
        </w:tc>
        <w:tc>
          <w:tcPr>
            <w:tcW w:w="940" w:type="dxa"/>
            <w:noWrap/>
            <w:hideMark/>
          </w:tcPr>
          <w:p w14:paraId="2D2A57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-33,67</w:t>
            </w:r>
          </w:p>
        </w:tc>
        <w:tc>
          <w:tcPr>
            <w:tcW w:w="1049" w:type="dxa"/>
            <w:noWrap/>
            <w:hideMark/>
          </w:tcPr>
          <w:p w14:paraId="4C6F99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772" w:type="dxa"/>
            <w:noWrap/>
            <w:hideMark/>
          </w:tcPr>
          <w:p w14:paraId="70633B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F6FF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A91D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09CB2C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27028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FB50790" w14:textId="77777777" w:rsidTr="00C36F3B">
        <w:trPr>
          <w:divId w:val="1099721499"/>
          <w:trHeight w:val="300"/>
        </w:trPr>
        <w:tc>
          <w:tcPr>
            <w:tcW w:w="846" w:type="dxa"/>
            <w:noWrap/>
            <w:hideMark/>
          </w:tcPr>
          <w:p w14:paraId="542493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23,03</w:t>
            </w:r>
          </w:p>
        </w:tc>
        <w:tc>
          <w:tcPr>
            <w:tcW w:w="940" w:type="dxa"/>
            <w:noWrap/>
            <w:hideMark/>
          </w:tcPr>
          <w:p w14:paraId="1A29B8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-33,36</w:t>
            </w:r>
          </w:p>
        </w:tc>
        <w:tc>
          <w:tcPr>
            <w:tcW w:w="1049" w:type="dxa"/>
            <w:noWrap/>
            <w:hideMark/>
          </w:tcPr>
          <w:p w14:paraId="4D9621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38EBE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3200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7411C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07DC0A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F79D3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EB00A8D" w14:textId="77777777" w:rsidTr="00C36F3B">
        <w:trPr>
          <w:divId w:val="1099721499"/>
          <w:trHeight w:val="300"/>
        </w:trPr>
        <w:tc>
          <w:tcPr>
            <w:tcW w:w="846" w:type="dxa"/>
            <w:noWrap/>
            <w:hideMark/>
          </w:tcPr>
          <w:p w14:paraId="7EEFDC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23,02</w:t>
            </w:r>
          </w:p>
        </w:tc>
        <w:tc>
          <w:tcPr>
            <w:tcW w:w="940" w:type="dxa"/>
            <w:noWrap/>
            <w:hideMark/>
          </w:tcPr>
          <w:p w14:paraId="52DDB0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-33,05</w:t>
            </w:r>
          </w:p>
        </w:tc>
        <w:tc>
          <w:tcPr>
            <w:tcW w:w="1049" w:type="dxa"/>
            <w:noWrap/>
            <w:hideMark/>
          </w:tcPr>
          <w:p w14:paraId="1DD7E3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E4E32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8FE3E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CB56D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073A48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1FCEA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5F498EB" w14:textId="77777777" w:rsidTr="00C36F3B">
        <w:trPr>
          <w:divId w:val="1099721499"/>
          <w:trHeight w:val="300"/>
        </w:trPr>
        <w:tc>
          <w:tcPr>
            <w:tcW w:w="846" w:type="dxa"/>
            <w:noWrap/>
            <w:hideMark/>
          </w:tcPr>
          <w:p w14:paraId="02918D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22,95</w:t>
            </w:r>
          </w:p>
        </w:tc>
        <w:tc>
          <w:tcPr>
            <w:tcW w:w="940" w:type="dxa"/>
            <w:noWrap/>
            <w:hideMark/>
          </w:tcPr>
          <w:p w14:paraId="24DC1C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-32,84</w:t>
            </w:r>
          </w:p>
        </w:tc>
        <w:tc>
          <w:tcPr>
            <w:tcW w:w="1049" w:type="dxa"/>
            <w:noWrap/>
            <w:hideMark/>
          </w:tcPr>
          <w:p w14:paraId="2B3129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0,83</w:t>
            </w:r>
          </w:p>
        </w:tc>
        <w:tc>
          <w:tcPr>
            <w:tcW w:w="772" w:type="dxa"/>
            <w:noWrap/>
            <w:hideMark/>
          </w:tcPr>
          <w:p w14:paraId="181ED8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26568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7572B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-3,05</w:t>
            </w:r>
          </w:p>
        </w:tc>
        <w:tc>
          <w:tcPr>
            <w:tcW w:w="1230" w:type="dxa"/>
            <w:noWrap/>
            <w:hideMark/>
          </w:tcPr>
          <w:p w14:paraId="2623EC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B2498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2D5072D" w14:textId="77777777" w:rsidTr="00C36F3B">
        <w:trPr>
          <w:divId w:val="1099721499"/>
          <w:trHeight w:val="300"/>
        </w:trPr>
        <w:tc>
          <w:tcPr>
            <w:tcW w:w="846" w:type="dxa"/>
            <w:noWrap/>
            <w:hideMark/>
          </w:tcPr>
          <w:p w14:paraId="239B57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1973B5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-32,80</w:t>
            </w:r>
          </w:p>
        </w:tc>
        <w:tc>
          <w:tcPr>
            <w:tcW w:w="1049" w:type="dxa"/>
            <w:noWrap/>
            <w:hideMark/>
          </w:tcPr>
          <w:p w14:paraId="071413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8410F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30ECE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15C9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0D8EB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CD783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7EF66F5" w14:textId="77777777" w:rsidTr="00C36F3B">
        <w:trPr>
          <w:divId w:val="1099721499"/>
          <w:trHeight w:val="300"/>
        </w:trPr>
        <w:tc>
          <w:tcPr>
            <w:tcW w:w="846" w:type="dxa"/>
            <w:noWrap/>
            <w:hideMark/>
          </w:tcPr>
          <w:p w14:paraId="518119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22,95</w:t>
            </w:r>
          </w:p>
        </w:tc>
        <w:tc>
          <w:tcPr>
            <w:tcW w:w="940" w:type="dxa"/>
            <w:noWrap/>
            <w:hideMark/>
          </w:tcPr>
          <w:p w14:paraId="60CB4A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-32,65</w:t>
            </w:r>
          </w:p>
        </w:tc>
        <w:tc>
          <w:tcPr>
            <w:tcW w:w="1049" w:type="dxa"/>
            <w:noWrap/>
            <w:hideMark/>
          </w:tcPr>
          <w:p w14:paraId="71E853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8C992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80207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D860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7EC44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E1287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C2C4B97" w14:textId="77777777" w:rsidTr="00C36F3B">
        <w:trPr>
          <w:divId w:val="1099721499"/>
          <w:trHeight w:val="300"/>
        </w:trPr>
        <w:tc>
          <w:tcPr>
            <w:tcW w:w="846" w:type="dxa"/>
            <w:noWrap/>
            <w:hideMark/>
          </w:tcPr>
          <w:p w14:paraId="664DAF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22,97</w:t>
            </w:r>
          </w:p>
        </w:tc>
        <w:tc>
          <w:tcPr>
            <w:tcW w:w="940" w:type="dxa"/>
            <w:noWrap/>
            <w:hideMark/>
          </w:tcPr>
          <w:p w14:paraId="4D4ED9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-32,33</w:t>
            </w:r>
          </w:p>
        </w:tc>
        <w:tc>
          <w:tcPr>
            <w:tcW w:w="1049" w:type="dxa"/>
            <w:noWrap/>
            <w:hideMark/>
          </w:tcPr>
          <w:p w14:paraId="64FD26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EB352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075D1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F665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198ED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2DB25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FE2A13E" w14:textId="77777777" w:rsidTr="00C36F3B">
        <w:trPr>
          <w:divId w:val="1099721499"/>
          <w:trHeight w:val="300"/>
        </w:trPr>
        <w:tc>
          <w:tcPr>
            <w:tcW w:w="846" w:type="dxa"/>
            <w:noWrap/>
            <w:hideMark/>
          </w:tcPr>
          <w:p w14:paraId="3A5CA9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0FD466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-32,05</w:t>
            </w:r>
          </w:p>
        </w:tc>
        <w:tc>
          <w:tcPr>
            <w:tcW w:w="1049" w:type="dxa"/>
            <w:noWrap/>
            <w:hideMark/>
          </w:tcPr>
          <w:p w14:paraId="62783B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9A1FB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49A0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8F5D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408E4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432B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175DD9A" w14:textId="77777777" w:rsidTr="00C36F3B">
        <w:trPr>
          <w:divId w:val="1099721499"/>
          <w:trHeight w:val="300"/>
        </w:trPr>
        <w:tc>
          <w:tcPr>
            <w:tcW w:w="846" w:type="dxa"/>
            <w:noWrap/>
            <w:hideMark/>
          </w:tcPr>
          <w:p w14:paraId="04508B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211523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-31,73</w:t>
            </w:r>
          </w:p>
        </w:tc>
        <w:tc>
          <w:tcPr>
            <w:tcW w:w="1049" w:type="dxa"/>
            <w:noWrap/>
            <w:hideMark/>
          </w:tcPr>
          <w:p w14:paraId="42FD9B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63670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83DB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A78E4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0AF0AE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E55ED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1ECFE14" w14:textId="77777777" w:rsidTr="00C36F3B">
        <w:trPr>
          <w:divId w:val="1099721499"/>
          <w:trHeight w:val="300"/>
        </w:trPr>
        <w:tc>
          <w:tcPr>
            <w:tcW w:w="846" w:type="dxa"/>
            <w:noWrap/>
            <w:hideMark/>
          </w:tcPr>
          <w:p w14:paraId="31C351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2D07A1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-31,49</w:t>
            </w:r>
          </w:p>
        </w:tc>
        <w:tc>
          <w:tcPr>
            <w:tcW w:w="1049" w:type="dxa"/>
            <w:noWrap/>
            <w:hideMark/>
          </w:tcPr>
          <w:p w14:paraId="18C8BB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7CAFC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1455A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CBEC2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0D3267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1CA1D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F01EF76" w14:textId="77777777" w:rsidTr="00C36F3B">
        <w:trPr>
          <w:divId w:val="1099721499"/>
          <w:trHeight w:val="300"/>
        </w:trPr>
        <w:tc>
          <w:tcPr>
            <w:tcW w:w="846" w:type="dxa"/>
            <w:noWrap/>
            <w:hideMark/>
          </w:tcPr>
          <w:p w14:paraId="1BDBFB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22,84</w:t>
            </w:r>
          </w:p>
        </w:tc>
        <w:tc>
          <w:tcPr>
            <w:tcW w:w="940" w:type="dxa"/>
            <w:noWrap/>
            <w:hideMark/>
          </w:tcPr>
          <w:p w14:paraId="61413E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-31,16</w:t>
            </w:r>
          </w:p>
        </w:tc>
        <w:tc>
          <w:tcPr>
            <w:tcW w:w="1049" w:type="dxa"/>
            <w:noWrap/>
            <w:hideMark/>
          </w:tcPr>
          <w:p w14:paraId="1F04C6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53DDE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17A96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FF64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1ECB77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EC38C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2D8141B" w14:textId="77777777" w:rsidTr="00C36F3B">
        <w:trPr>
          <w:divId w:val="1099721499"/>
          <w:trHeight w:val="300"/>
        </w:trPr>
        <w:tc>
          <w:tcPr>
            <w:tcW w:w="846" w:type="dxa"/>
            <w:noWrap/>
            <w:hideMark/>
          </w:tcPr>
          <w:p w14:paraId="784C3E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22,83</w:t>
            </w:r>
          </w:p>
        </w:tc>
        <w:tc>
          <w:tcPr>
            <w:tcW w:w="940" w:type="dxa"/>
            <w:noWrap/>
            <w:hideMark/>
          </w:tcPr>
          <w:p w14:paraId="2005F2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-30,76</w:t>
            </w:r>
          </w:p>
        </w:tc>
        <w:tc>
          <w:tcPr>
            <w:tcW w:w="1049" w:type="dxa"/>
            <w:noWrap/>
            <w:hideMark/>
          </w:tcPr>
          <w:p w14:paraId="1F42DD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33D3F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A8E6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DA1DA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w:t>
            </w:r>
          </w:p>
        </w:tc>
        <w:tc>
          <w:tcPr>
            <w:tcW w:w="1230" w:type="dxa"/>
            <w:noWrap/>
            <w:hideMark/>
          </w:tcPr>
          <w:p w14:paraId="553750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61F1E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D91EA2F" w14:textId="77777777" w:rsidTr="00C36F3B">
        <w:trPr>
          <w:divId w:val="1099721499"/>
          <w:trHeight w:val="300"/>
        </w:trPr>
        <w:tc>
          <w:tcPr>
            <w:tcW w:w="846" w:type="dxa"/>
            <w:noWrap/>
            <w:hideMark/>
          </w:tcPr>
          <w:p w14:paraId="268812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4D401E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-30,25</w:t>
            </w:r>
          </w:p>
        </w:tc>
        <w:tc>
          <w:tcPr>
            <w:tcW w:w="1049" w:type="dxa"/>
            <w:noWrap/>
            <w:hideMark/>
          </w:tcPr>
          <w:p w14:paraId="2FE5D1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EAD8D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1DD2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322F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w:t>
            </w:r>
          </w:p>
        </w:tc>
        <w:tc>
          <w:tcPr>
            <w:tcW w:w="1230" w:type="dxa"/>
            <w:noWrap/>
            <w:hideMark/>
          </w:tcPr>
          <w:p w14:paraId="62518A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2989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97D6B84" w14:textId="77777777" w:rsidTr="00C36F3B">
        <w:trPr>
          <w:divId w:val="1099721499"/>
          <w:trHeight w:val="300"/>
        </w:trPr>
        <w:tc>
          <w:tcPr>
            <w:tcW w:w="846" w:type="dxa"/>
            <w:noWrap/>
            <w:hideMark/>
          </w:tcPr>
          <w:p w14:paraId="11D201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408843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-29,70</w:t>
            </w:r>
          </w:p>
        </w:tc>
        <w:tc>
          <w:tcPr>
            <w:tcW w:w="1049" w:type="dxa"/>
            <w:noWrap/>
            <w:hideMark/>
          </w:tcPr>
          <w:p w14:paraId="468815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DC03F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4E6B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28B6A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-4,72</w:t>
            </w:r>
          </w:p>
        </w:tc>
        <w:tc>
          <w:tcPr>
            <w:tcW w:w="1230" w:type="dxa"/>
            <w:noWrap/>
            <w:hideMark/>
          </w:tcPr>
          <w:p w14:paraId="69712E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60CF0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813D2F0" w14:textId="77777777" w:rsidTr="00C36F3B">
        <w:trPr>
          <w:divId w:val="1099721499"/>
          <w:trHeight w:val="300"/>
        </w:trPr>
        <w:tc>
          <w:tcPr>
            <w:tcW w:w="846" w:type="dxa"/>
            <w:noWrap/>
            <w:hideMark/>
          </w:tcPr>
          <w:p w14:paraId="4B9278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22,91</w:t>
            </w:r>
          </w:p>
        </w:tc>
        <w:tc>
          <w:tcPr>
            <w:tcW w:w="940" w:type="dxa"/>
            <w:noWrap/>
            <w:hideMark/>
          </w:tcPr>
          <w:p w14:paraId="4D21CB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-29,29</w:t>
            </w:r>
          </w:p>
        </w:tc>
        <w:tc>
          <w:tcPr>
            <w:tcW w:w="1049" w:type="dxa"/>
            <w:noWrap/>
            <w:hideMark/>
          </w:tcPr>
          <w:p w14:paraId="249837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E9640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42E8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CEFF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6A2C5A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29E25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85,00</w:t>
            </w:r>
          </w:p>
        </w:tc>
      </w:tr>
      <w:tr w:rsidR="00531DDC" w:rsidRPr="00C36F3B" w14:paraId="7A4B4F9C" w14:textId="77777777" w:rsidTr="00C36F3B">
        <w:trPr>
          <w:divId w:val="1099721499"/>
          <w:trHeight w:val="300"/>
        </w:trPr>
        <w:tc>
          <w:tcPr>
            <w:tcW w:w="846" w:type="dxa"/>
            <w:noWrap/>
            <w:hideMark/>
          </w:tcPr>
          <w:p w14:paraId="3B9021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237221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-28,86</w:t>
            </w:r>
          </w:p>
        </w:tc>
        <w:tc>
          <w:tcPr>
            <w:tcW w:w="1049" w:type="dxa"/>
            <w:noWrap/>
            <w:hideMark/>
          </w:tcPr>
          <w:p w14:paraId="6C74FE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F4D0D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A0796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02029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-5,27</w:t>
            </w:r>
          </w:p>
        </w:tc>
        <w:tc>
          <w:tcPr>
            <w:tcW w:w="1230" w:type="dxa"/>
            <w:noWrap/>
            <w:hideMark/>
          </w:tcPr>
          <w:p w14:paraId="6CF36A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13BB2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86,00</w:t>
            </w:r>
          </w:p>
        </w:tc>
      </w:tr>
      <w:tr w:rsidR="00531DDC" w:rsidRPr="00C36F3B" w14:paraId="580FB303" w14:textId="77777777" w:rsidTr="00C36F3B">
        <w:trPr>
          <w:divId w:val="1099721499"/>
          <w:trHeight w:val="300"/>
        </w:trPr>
        <w:tc>
          <w:tcPr>
            <w:tcW w:w="846" w:type="dxa"/>
            <w:noWrap/>
            <w:hideMark/>
          </w:tcPr>
          <w:p w14:paraId="363A12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22,95</w:t>
            </w:r>
          </w:p>
        </w:tc>
        <w:tc>
          <w:tcPr>
            <w:tcW w:w="940" w:type="dxa"/>
            <w:noWrap/>
            <w:hideMark/>
          </w:tcPr>
          <w:p w14:paraId="6CD16D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-28,34</w:t>
            </w:r>
          </w:p>
        </w:tc>
        <w:tc>
          <w:tcPr>
            <w:tcW w:w="1049" w:type="dxa"/>
            <w:noWrap/>
            <w:hideMark/>
          </w:tcPr>
          <w:p w14:paraId="395FF0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08F9D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0A700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CAD5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0D635B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7B93A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87,00</w:t>
            </w:r>
          </w:p>
        </w:tc>
      </w:tr>
      <w:tr w:rsidR="00531DDC" w:rsidRPr="00C36F3B" w14:paraId="1D9330B8" w14:textId="77777777" w:rsidTr="00C36F3B">
        <w:trPr>
          <w:divId w:val="1099721499"/>
          <w:trHeight w:val="300"/>
        </w:trPr>
        <w:tc>
          <w:tcPr>
            <w:tcW w:w="846" w:type="dxa"/>
            <w:noWrap/>
            <w:hideMark/>
          </w:tcPr>
          <w:p w14:paraId="6D535D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23,01</w:t>
            </w:r>
          </w:p>
        </w:tc>
        <w:tc>
          <w:tcPr>
            <w:tcW w:w="940" w:type="dxa"/>
            <w:noWrap/>
            <w:hideMark/>
          </w:tcPr>
          <w:p w14:paraId="322653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-27,84</w:t>
            </w:r>
          </w:p>
        </w:tc>
        <w:tc>
          <w:tcPr>
            <w:tcW w:w="1049" w:type="dxa"/>
            <w:noWrap/>
            <w:hideMark/>
          </w:tcPr>
          <w:p w14:paraId="03589F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772" w:type="dxa"/>
            <w:noWrap/>
            <w:hideMark/>
          </w:tcPr>
          <w:p w14:paraId="79E807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58739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FA353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-5,83</w:t>
            </w:r>
          </w:p>
        </w:tc>
        <w:tc>
          <w:tcPr>
            <w:tcW w:w="1230" w:type="dxa"/>
            <w:noWrap/>
            <w:hideMark/>
          </w:tcPr>
          <w:p w14:paraId="77B40D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16B54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88,00</w:t>
            </w:r>
          </w:p>
        </w:tc>
      </w:tr>
      <w:tr w:rsidR="00531DDC" w:rsidRPr="00C36F3B" w14:paraId="26A9ED54" w14:textId="77777777" w:rsidTr="00C36F3B">
        <w:trPr>
          <w:divId w:val="1099721499"/>
          <w:trHeight w:val="300"/>
        </w:trPr>
        <w:tc>
          <w:tcPr>
            <w:tcW w:w="846" w:type="dxa"/>
            <w:noWrap/>
            <w:hideMark/>
          </w:tcPr>
          <w:p w14:paraId="32C0C9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28F0B9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-27,61</w:t>
            </w:r>
          </w:p>
        </w:tc>
        <w:tc>
          <w:tcPr>
            <w:tcW w:w="1049" w:type="dxa"/>
            <w:noWrap/>
            <w:hideMark/>
          </w:tcPr>
          <w:p w14:paraId="35F60F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0,83</w:t>
            </w:r>
          </w:p>
        </w:tc>
        <w:tc>
          <w:tcPr>
            <w:tcW w:w="772" w:type="dxa"/>
            <w:noWrap/>
            <w:hideMark/>
          </w:tcPr>
          <w:p w14:paraId="3BC97E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BF74F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9A890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72B9DD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F60FB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35865848" w14:textId="77777777" w:rsidTr="00C36F3B">
        <w:trPr>
          <w:divId w:val="1099721499"/>
          <w:trHeight w:val="300"/>
        </w:trPr>
        <w:tc>
          <w:tcPr>
            <w:tcW w:w="846" w:type="dxa"/>
            <w:noWrap/>
            <w:hideMark/>
          </w:tcPr>
          <w:p w14:paraId="600265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22,81</w:t>
            </w:r>
          </w:p>
        </w:tc>
        <w:tc>
          <w:tcPr>
            <w:tcW w:w="940" w:type="dxa"/>
            <w:noWrap/>
            <w:hideMark/>
          </w:tcPr>
          <w:p w14:paraId="570C96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-27,64</w:t>
            </w:r>
          </w:p>
        </w:tc>
        <w:tc>
          <w:tcPr>
            <w:tcW w:w="1049" w:type="dxa"/>
            <w:noWrap/>
            <w:hideMark/>
          </w:tcPr>
          <w:p w14:paraId="1905EE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389D2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5C21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E7C53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29C59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31206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90,00</w:t>
            </w:r>
          </w:p>
        </w:tc>
      </w:tr>
      <w:tr w:rsidR="00531DDC" w:rsidRPr="00C36F3B" w14:paraId="272EDDCC" w14:textId="77777777" w:rsidTr="00C36F3B">
        <w:trPr>
          <w:divId w:val="1099721499"/>
          <w:trHeight w:val="300"/>
        </w:trPr>
        <w:tc>
          <w:tcPr>
            <w:tcW w:w="846" w:type="dxa"/>
            <w:noWrap/>
            <w:hideMark/>
          </w:tcPr>
          <w:p w14:paraId="7DF5A1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22,67</w:t>
            </w:r>
          </w:p>
        </w:tc>
        <w:tc>
          <w:tcPr>
            <w:tcW w:w="940" w:type="dxa"/>
            <w:noWrap/>
            <w:hideMark/>
          </w:tcPr>
          <w:p w14:paraId="53378E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-27,80</w:t>
            </w:r>
          </w:p>
        </w:tc>
        <w:tc>
          <w:tcPr>
            <w:tcW w:w="1049" w:type="dxa"/>
            <w:noWrap/>
            <w:hideMark/>
          </w:tcPr>
          <w:p w14:paraId="15593F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BE36D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EF726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A94EF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6EB5FE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702F2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91,00</w:t>
            </w:r>
          </w:p>
        </w:tc>
      </w:tr>
      <w:tr w:rsidR="00531DDC" w:rsidRPr="00C36F3B" w14:paraId="71840C16" w14:textId="77777777" w:rsidTr="00C36F3B">
        <w:trPr>
          <w:divId w:val="1099721499"/>
          <w:trHeight w:val="300"/>
        </w:trPr>
        <w:tc>
          <w:tcPr>
            <w:tcW w:w="846" w:type="dxa"/>
            <w:noWrap/>
            <w:hideMark/>
          </w:tcPr>
          <w:p w14:paraId="4BFF91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22,75</w:t>
            </w:r>
          </w:p>
        </w:tc>
        <w:tc>
          <w:tcPr>
            <w:tcW w:w="940" w:type="dxa"/>
            <w:noWrap/>
            <w:hideMark/>
          </w:tcPr>
          <w:p w14:paraId="26727D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-27,72</w:t>
            </w:r>
          </w:p>
        </w:tc>
        <w:tc>
          <w:tcPr>
            <w:tcW w:w="1049" w:type="dxa"/>
            <w:noWrap/>
            <w:hideMark/>
          </w:tcPr>
          <w:p w14:paraId="114AB8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AA12B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41383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B9843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2B6BDA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398A1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92,00</w:t>
            </w:r>
          </w:p>
        </w:tc>
      </w:tr>
      <w:tr w:rsidR="00531DDC" w:rsidRPr="00C36F3B" w14:paraId="7007102B" w14:textId="77777777" w:rsidTr="00C36F3B">
        <w:trPr>
          <w:divId w:val="1099721499"/>
          <w:trHeight w:val="300"/>
        </w:trPr>
        <w:tc>
          <w:tcPr>
            <w:tcW w:w="846" w:type="dxa"/>
            <w:noWrap/>
            <w:hideMark/>
          </w:tcPr>
          <w:p w14:paraId="71D0A7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22,82</w:t>
            </w:r>
          </w:p>
        </w:tc>
        <w:tc>
          <w:tcPr>
            <w:tcW w:w="940" w:type="dxa"/>
            <w:noWrap/>
            <w:hideMark/>
          </w:tcPr>
          <w:p w14:paraId="6CAED9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-27,63</w:t>
            </w:r>
          </w:p>
        </w:tc>
        <w:tc>
          <w:tcPr>
            <w:tcW w:w="1049" w:type="dxa"/>
            <w:noWrap/>
            <w:hideMark/>
          </w:tcPr>
          <w:p w14:paraId="0AD96F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2931B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A53F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E70D1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9307D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45806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93,00</w:t>
            </w:r>
          </w:p>
        </w:tc>
      </w:tr>
      <w:tr w:rsidR="00531DDC" w:rsidRPr="00C36F3B" w14:paraId="77F6745A" w14:textId="77777777" w:rsidTr="00C36F3B">
        <w:trPr>
          <w:divId w:val="1099721499"/>
          <w:trHeight w:val="300"/>
        </w:trPr>
        <w:tc>
          <w:tcPr>
            <w:tcW w:w="846" w:type="dxa"/>
            <w:noWrap/>
            <w:hideMark/>
          </w:tcPr>
          <w:p w14:paraId="5A0432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22,79</w:t>
            </w:r>
          </w:p>
        </w:tc>
        <w:tc>
          <w:tcPr>
            <w:tcW w:w="940" w:type="dxa"/>
            <w:noWrap/>
            <w:hideMark/>
          </w:tcPr>
          <w:p w14:paraId="6E13A7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-27,67</w:t>
            </w:r>
          </w:p>
        </w:tc>
        <w:tc>
          <w:tcPr>
            <w:tcW w:w="1049" w:type="dxa"/>
            <w:noWrap/>
            <w:hideMark/>
          </w:tcPr>
          <w:p w14:paraId="031880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E0EDD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B5061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5BE4A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004021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7634F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94,00</w:t>
            </w:r>
          </w:p>
        </w:tc>
      </w:tr>
      <w:tr w:rsidR="00531DDC" w:rsidRPr="00C36F3B" w14:paraId="08C19F87" w14:textId="77777777" w:rsidTr="00C36F3B">
        <w:trPr>
          <w:divId w:val="1099721499"/>
          <w:trHeight w:val="300"/>
        </w:trPr>
        <w:tc>
          <w:tcPr>
            <w:tcW w:w="846" w:type="dxa"/>
            <w:noWrap/>
            <w:hideMark/>
          </w:tcPr>
          <w:p w14:paraId="44DA8A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22,81</w:t>
            </w:r>
          </w:p>
        </w:tc>
        <w:tc>
          <w:tcPr>
            <w:tcW w:w="940" w:type="dxa"/>
            <w:noWrap/>
            <w:hideMark/>
          </w:tcPr>
          <w:p w14:paraId="0EFFEF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-27,79</w:t>
            </w:r>
          </w:p>
        </w:tc>
        <w:tc>
          <w:tcPr>
            <w:tcW w:w="1049" w:type="dxa"/>
            <w:noWrap/>
            <w:hideMark/>
          </w:tcPr>
          <w:p w14:paraId="0BA302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79663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F72A9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CCFAC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262930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53762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95,00</w:t>
            </w:r>
          </w:p>
        </w:tc>
      </w:tr>
      <w:tr w:rsidR="00531DDC" w:rsidRPr="00C36F3B" w14:paraId="7910B0B1" w14:textId="77777777" w:rsidTr="00C36F3B">
        <w:trPr>
          <w:divId w:val="1099721499"/>
          <w:trHeight w:val="300"/>
        </w:trPr>
        <w:tc>
          <w:tcPr>
            <w:tcW w:w="846" w:type="dxa"/>
            <w:noWrap/>
            <w:hideMark/>
          </w:tcPr>
          <w:p w14:paraId="0711A2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22,81</w:t>
            </w:r>
          </w:p>
        </w:tc>
        <w:tc>
          <w:tcPr>
            <w:tcW w:w="940" w:type="dxa"/>
            <w:noWrap/>
            <w:hideMark/>
          </w:tcPr>
          <w:p w14:paraId="4AA0A6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-27,77</w:t>
            </w:r>
          </w:p>
        </w:tc>
        <w:tc>
          <w:tcPr>
            <w:tcW w:w="1049" w:type="dxa"/>
            <w:noWrap/>
            <w:hideMark/>
          </w:tcPr>
          <w:p w14:paraId="101A0C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26733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C2DDA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635BF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36FF4F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BAB63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96,00</w:t>
            </w:r>
          </w:p>
        </w:tc>
      </w:tr>
      <w:tr w:rsidR="00531DDC" w:rsidRPr="00C36F3B" w14:paraId="3906F01B" w14:textId="77777777" w:rsidTr="00C36F3B">
        <w:trPr>
          <w:divId w:val="1099721499"/>
          <w:trHeight w:val="300"/>
        </w:trPr>
        <w:tc>
          <w:tcPr>
            <w:tcW w:w="846" w:type="dxa"/>
            <w:noWrap/>
            <w:hideMark/>
          </w:tcPr>
          <w:p w14:paraId="10576D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22,79</w:t>
            </w:r>
          </w:p>
        </w:tc>
        <w:tc>
          <w:tcPr>
            <w:tcW w:w="940" w:type="dxa"/>
            <w:noWrap/>
            <w:hideMark/>
          </w:tcPr>
          <w:p w14:paraId="051114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-27,67</w:t>
            </w:r>
          </w:p>
        </w:tc>
        <w:tc>
          <w:tcPr>
            <w:tcW w:w="1049" w:type="dxa"/>
            <w:noWrap/>
            <w:hideMark/>
          </w:tcPr>
          <w:p w14:paraId="7B3E12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74B25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F151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BDC0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369E05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736B6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97,00</w:t>
            </w:r>
          </w:p>
        </w:tc>
      </w:tr>
      <w:tr w:rsidR="00531DDC" w:rsidRPr="00C36F3B" w14:paraId="16D06DEC" w14:textId="77777777" w:rsidTr="00C36F3B">
        <w:trPr>
          <w:divId w:val="1099721499"/>
          <w:trHeight w:val="300"/>
        </w:trPr>
        <w:tc>
          <w:tcPr>
            <w:tcW w:w="846" w:type="dxa"/>
            <w:noWrap/>
            <w:hideMark/>
          </w:tcPr>
          <w:p w14:paraId="5A3619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22,78</w:t>
            </w:r>
          </w:p>
        </w:tc>
        <w:tc>
          <w:tcPr>
            <w:tcW w:w="940" w:type="dxa"/>
            <w:noWrap/>
            <w:hideMark/>
          </w:tcPr>
          <w:p w14:paraId="68762C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-27,55</w:t>
            </w:r>
          </w:p>
        </w:tc>
        <w:tc>
          <w:tcPr>
            <w:tcW w:w="1049" w:type="dxa"/>
            <w:noWrap/>
            <w:hideMark/>
          </w:tcPr>
          <w:p w14:paraId="189B5E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B92B1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BAFE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1BAB6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02E8CD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80E47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98,00</w:t>
            </w:r>
          </w:p>
        </w:tc>
      </w:tr>
      <w:tr w:rsidR="00531DDC" w:rsidRPr="00C36F3B" w14:paraId="1EACB065" w14:textId="77777777" w:rsidTr="00C36F3B">
        <w:trPr>
          <w:divId w:val="1099721499"/>
          <w:trHeight w:val="300"/>
        </w:trPr>
        <w:tc>
          <w:tcPr>
            <w:tcW w:w="846" w:type="dxa"/>
            <w:noWrap/>
            <w:hideMark/>
          </w:tcPr>
          <w:p w14:paraId="5515B1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22,74</w:t>
            </w:r>
          </w:p>
        </w:tc>
        <w:tc>
          <w:tcPr>
            <w:tcW w:w="940" w:type="dxa"/>
            <w:noWrap/>
            <w:hideMark/>
          </w:tcPr>
          <w:p w14:paraId="3C353F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-27,51</w:t>
            </w:r>
          </w:p>
        </w:tc>
        <w:tc>
          <w:tcPr>
            <w:tcW w:w="1049" w:type="dxa"/>
            <w:noWrap/>
            <w:hideMark/>
          </w:tcPr>
          <w:p w14:paraId="61D2B3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B3641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6C8D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E77F9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BB095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05D19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99,00</w:t>
            </w:r>
          </w:p>
        </w:tc>
      </w:tr>
      <w:tr w:rsidR="00531DDC" w:rsidRPr="00C36F3B" w14:paraId="14EBB4FF" w14:textId="77777777" w:rsidTr="00C36F3B">
        <w:trPr>
          <w:divId w:val="1099721499"/>
          <w:trHeight w:val="300"/>
        </w:trPr>
        <w:tc>
          <w:tcPr>
            <w:tcW w:w="846" w:type="dxa"/>
            <w:noWrap/>
            <w:hideMark/>
          </w:tcPr>
          <w:p w14:paraId="61F7DF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22,68</w:t>
            </w:r>
          </w:p>
        </w:tc>
        <w:tc>
          <w:tcPr>
            <w:tcW w:w="940" w:type="dxa"/>
            <w:noWrap/>
            <w:hideMark/>
          </w:tcPr>
          <w:p w14:paraId="7D3486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-27,49</w:t>
            </w:r>
          </w:p>
        </w:tc>
        <w:tc>
          <w:tcPr>
            <w:tcW w:w="1049" w:type="dxa"/>
            <w:noWrap/>
            <w:hideMark/>
          </w:tcPr>
          <w:p w14:paraId="631337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33EB5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7D293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4652D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6894D5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0DFCD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100,00</w:t>
            </w:r>
          </w:p>
        </w:tc>
      </w:tr>
      <w:tr w:rsidR="00531DDC" w:rsidRPr="00C36F3B" w14:paraId="5946D472" w14:textId="77777777" w:rsidTr="00C36F3B">
        <w:trPr>
          <w:divId w:val="1099721499"/>
          <w:trHeight w:val="300"/>
        </w:trPr>
        <w:tc>
          <w:tcPr>
            <w:tcW w:w="846" w:type="dxa"/>
            <w:noWrap/>
            <w:hideMark/>
          </w:tcPr>
          <w:p w14:paraId="318B61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22,59</w:t>
            </w:r>
          </w:p>
        </w:tc>
        <w:tc>
          <w:tcPr>
            <w:tcW w:w="940" w:type="dxa"/>
            <w:noWrap/>
            <w:hideMark/>
          </w:tcPr>
          <w:p w14:paraId="4B261E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-27,46</w:t>
            </w:r>
          </w:p>
        </w:tc>
        <w:tc>
          <w:tcPr>
            <w:tcW w:w="1049" w:type="dxa"/>
            <w:noWrap/>
            <w:hideMark/>
          </w:tcPr>
          <w:p w14:paraId="107A02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3BC3E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7B5CC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475FF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6DDFE0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0C4CF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101,00</w:t>
            </w:r>
          </w:p>
        </w:tc>
      </w:tr>
      <w:tr w:rsidR="00531DDC" w:rsidRPr="00C36F3B" w14:paraId="11B71427" w14:textId="77777777" w:rsidTr="00C36F3B">
        <w:trPr>
          <w:divId w:val="1099721499"/>
          <w:trHeight w:val="300"/>
        </w:trPr>
        <w:tc>
          <w:tcPr>
            <w:tcW w:w="846" w:type="dxa"/>
            <w:noWrap/>
            <w:hideMark/>
          </w:tcPr>
          <w:p w14:paraId="0D510D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22,54</w:t>
            </w:r>
          </w:p>
        </w:tc>
        <w:tc>
          <w:tcPr>
            <w:tcW w:w="940" w:type="dxa"/>
            <w:noWrap/>
            <w:hideMark/>
          </w:tcPr>
          <w:p w14:paraId="797649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-27,39</w:t>
            </w:r>
          </w:p>
        </w:tc>
        <w:tc>
          <w:tcPr>
            <w:tcW w:w="1049" w:type="dxa"/>
            <w:noWrap/>
            <w:hideMark/>
          </w:tcPr>
          <w:p w14:paraId="49EB0F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9D07A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DEDFA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DBB94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0450F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46495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102,00</w:t>
            </w:r>
          </w:p>
        </w:tc>
      </w:tr>
      <w:tr w:rsidR="00531DDC" w:rsidRPr="00C36F3B" w14:paraId="09267D08" w14:textId="77777777" w:rsidTr="00C36F3B">
        <w:trPr>
          <w:divId w:val="1099721499"/>
          <w:trHeight w:val="300"/>
        </w:trPr>
        <w:tc>
          <w:tcPr>
            <w:tcW w:w="846" w:type="dxa"/>
            <w:noWrap/>
            <w:hideMark/>
          </w:tcPr>
          <w:p w14:paraId="378CDC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22,44</w:t>
            </w:r>
          </w:p>
        </w:tc>
        <w:tc>
          <w:tcPr>
            <w:tcW w:w="940" w:type="dxa"/>
            <w:noWrap/>
            <w:hideMark/>
          </w:tcPr>
          <w:p w14:paraId="31EF68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-27,31</w:t>
            </w:r>
          </w:p>
        </w:tc>
        <w:tc>
          <w:tcPr>
            <w:tcW w:w="1049" w:type="dxa"/>
            <w:noWrap/>
            <w:hideMark/>
          </w:tcPr>
          <w:p w14:paraId="488DB7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FD274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7C43C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E43CA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9CCD9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2C05F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103,00</w:t>
            </w:r>
          </w:p>
        </w:tc>
      </w:tr>
      <w:tr w:rsidR="00531DDC" w:rsidRPr="00C36F3B" w14:paraId="78E2F12A" w14:textId="77777777" w:rsidTr="00C36F3B">
        <w:trPr>
          <w:divId w:val="1099721499"/>
          <w:trHeight w:val="300"/>
        </w:trPr>
        <w:tc>
          <w:tcPr>
            <w:tcW w:w="846" w:type="dxa"/>
            <w:noWrap/>
            <w:hideMark/>
          </w:tcPr>
          <w:p w14:paraId="249750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22,30</w:t>
            </w:r>
          </w:p>
        </w:tc>
        <w:tc>
          <w:tcPr>
            <w:tcW w:w="940" w:type="dxa"/>
            <w:noWrap/>
            <w:hideMark/>
          </w:tcPr>
          <w:p w14:paraId="5BF572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-27,35</w:t>
            </w:r>
          </w:p>
        </w:tc>
        <w:tc>
          <w:tcPr>
            <w:tcW w:w="1049" w:type="dxa"/>
            <w:noWrap/>
            <w:hideMark/>
          </w:tcPr>
          <w:p w14:paraId="723505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718BB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AD853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7F5D3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CB59E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E936D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104,00</w:t>
            </w:r>
          </w:p>
        </w:tc>
      </w:tr>
      <w:tr w:rsidR="00531DDC" w:rsidRPr="00C36F3B" w14:paraId="7CC9F0AC" w14:textId="77777777" w:rsidTr="00C36F3B">
        <w:trPr>
          <w:divId w:val="1099721499"/>
          <w:trHeight w:val="300"/>
        </w:trPr>
        <w:tc>
          <w:tcPr>
            <w:tcW w:w="846" w:type="dxa"/>
            <w:noWrap/>
            <w:hideMark/>
          </w:tcPr>
          <w:p w14:paraId="354AD3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22,33</w:t>
            </w:r>
          </w:p>
        </w:tc>
        <w:tc>
          <w:tcPr>
            <w:tcW w:w="940" w:type="dxa"/>
            <w:noWrap/>
            <w:hideMark/>
          </w:tcPr>
          <w:p w14:paraId="129B81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-27,30</w:t>
            </w:r>
          </w:p>
        </w:tc>
        <w:tc>
          <w:tcPr>
            <w:tcW w:w="1049" w:type="dxa"/>
            <w:noWrap/>
            <w:hideMark/>
          </w:tcPr>
          <w:p w14:paraId="72C05E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902C2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9D99C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C4AF3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3279AE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1177A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105,00</w:t>
            </w:r>
          </w:p>
        </w:tc>
      </w:tr>
      <w:tr w:rsidR="00531DDC" w:rsidRPr="00C36F3B" w14:paraId="39F662FA" w14:textId="77777777" w:rsidTr="00C36F3B">
        <w:trPr>
          <w:divId w:val="1099721499"/>
          <w:trHeight w:val="300"/>
        </w:trPr>
        <w:tc>
          <w:tcPr>
            <w:tcW w:w="846" w:type="dxa"/>
            <w:noWrap/>
            <w:hideMark/>
          </w:tcPr>
          <w:p w14:paraId="6A22EE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22,33</w:t>
            </w:r>
          </w:p>
        </w:tc>
        <w:tc>
          <w:tcPr>
            <w:tcW w:w="940" w:type="dxa"/>
            <w:noWrap/>
            <w:hideMark/>
          </w:tcPr>
          <w:p w14:paraId="592B08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-27,28</w:t>
            </w:r>
          </w:p>
        </w:tc>
        <w:tc>
          <w:tcPr>
            <w:tcW w:w="1049" w:type="dxa"/>
            <w:noWrap/>
            <w:hideMark/>
          </w:tcPr>
          <w:p w14:paraId="630496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21BBA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CCEBF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872D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76F40E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BDD0A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106,00</w:t>
            </w:r>
          </w:p>
        </w:tc>
      </w:tr>
      <w:tr w:rsidR="00531DDC" w:rsidRPr="00C36F3B" w14:paraId="2D1758CE" w14:textId="77777777" w:rsidTr="00C36F3B">
        <w:trPr>
          <w:divId w:val="1099721499"/>
          <w:trHeight w:val="300"/>
        </w:trPr>
        <w:tc>
          <w:tcPr>
            <w:tcW w:w="846" w:type="dxa"/>
            <w:noWrap/>
            <w:hideMark/>
          </w:tcPr>
          <w:p w14:paraId="3C3FEE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22,34</w:t>
            </w:r>
          </w:p>
        </w:tc>
        <w:tc>
          <w:tcPr>
            <w:tcW w:w="940" w:type="dxa"/>
            <w:noWrap/>
            <w:hideMark/>
          </w:tcPr>
          <w:p w14:paraId="7BACC0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-27,32</w:t>
            </w:r>
          </w:p>
        </w:tc>
        <w:tc>
          <w:tcPr>
            <w:tcW w:w="1049" w:type="dxa"/>
            <w:noWrap/>
            <w:hideMark/>
          </w:tcPr>
          <w:p w14:paraId="2D60A8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03FD3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B97C9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919A3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7AF4A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AC4DB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107,00</w:t>
            </w:r>
          </w:p>
        </w:tc>
      </w:tr>
      <w:tr w:rsidR="00531DDC" w:rsidRPr="00C36F3B" w14:paraId="788A7DA9" w14:textId="77777777" w:rsidTr="00C36F3B">
        <w:trPr>
          <w:divId w:val="1099721499"/>
          <w:trHeight w:val="300"/>
        </w:trPr>
        <w:tc>
          <w:tcPr>
            <w:tcW w:w="846" w:type="dxa"/>
            <w:noWrap/>
            <w:hideMark/>
          </w:tcPr>
          <w:p w14:paraId="73B6AC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22,44</w:t>
            </w:r>
          </w:p>
        </w:tc>
        <w:tc>
          <w:tcPr>
            <w:tcW w:w="940" w:type="dxa"/>
            <w:noWrap/>
            <w:hideMark/>
          </w:tcPr>
          <w:p w14:paraId="41F836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-27,11</w:t>
            </w:r>
          </w:p>
        </w:tc>
        <w:tc>
          <w:tcPr>
            <w:tcW w:w="1049" w:type="dxa"/>
            <w:noWrap/>
            <w:hideMark/>
          </w:tcPr>
          <w:p w14:paraId="6A472C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77FCA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8A80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87383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27C7E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D120D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108,00</w:t>
            </w:r>
          </w:p>
        </w:tc>
      </w:tr>
      <w:tr w:rsidR="00531DDC" w:rsidRPr="00C36F3B" w14:paraId="0329FA07" w14:textId="77777777" w:rsidTr="00C36F3B">
        <w:trPr>
          <w:divId w:val="1099721499"/>
          <w:trHeight w:val="300"/>
        </w:trPr>
        <w:tc>
          <w:tcPr>
            <w:tcW w:w="846" w:type="dxa"/>
            <w:noWrap/>
            <w:hideMark/>
          </w:tcPr>
          <w:p w14:paraId="7403BE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22,58</w:t>
            </w:r>
          </w:p>
        </w:tc>
        <w:tc>
          <w:tcPr>
            <w:tcW w:w="940" w:type="dxa"/>
            <w:noWrap/>
            <w:hideMark/>
          </w:tcPr>
          <w:p w14:paraId="4EAEE8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-26,73</w:t>
            </w:r>
          </w:p>
        </w:tc>
        <w:tc>
          <w:tcPr>
            <w:tcW w:w="1049" w:type="dxa"/>
            <w:noWrap/>
            <w:hideMark/>
          </w:tcPr>
          <w:p w14:paraId="2707ED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62927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3DE48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98C3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-6,38</w:t>
            </w:r>
          </w:p>
        </w:tc>
        <w:tc>
          <w:tcPr>
            <w:tcW w:w="1230" w:type="dxa"/>
            <w:noWrap/>
            <w:hideMark/>
          </w:tcPr>
          <w:p w14:paraId="7C943E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E266C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109,00</w:t>
            </w:r>
          </w:p>
        </w:tc>
      </w:tr>
      <w:tr w:rsidR="00531DDC" w:rsidRPr="00C36F3B" w14:paraId="099E31C9" w14:textId="77777777" w:rsidTr="00C36F3B">
        <w:trPr>
          <w:divId w:val="1099721499"/>
          <w:trHeight w:val="300"/>
        </w:trPr>
        <w:tc>
          <w:tcPr>
            <w:tcW w:w="846" w:type="dxa"/>
            <w:noWrap/>
            <w:hideMark/>
          </w:tcPr>
          <w:p w14:paraId="7C699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22,57</w:t>
            </w:r>
          </w:p>
        </w:tc>
        <w:tc>
          <w:tcPr>
            <w:tcW w:w="940" w:type="dxa"/>
            <w:noWrap/>
            <w:hideMark/>
          </w:tcPr>
          <w:p w14:paraId="7B1624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-26,46</w:t>
            </w:r>
          </w:p>
        </w:tc>
        <w:tc>
          <w:tcPr>
            <w:tcW w:w="1049" w:type="dxa"/>
            <w:noWrap/>
            <w:hideMark/>
          </w:tcPr>
          <w:p w14:paraId="1B7D05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63E8A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4EFB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90530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77104C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761AF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110,00</w:t>
            </w:r>
          </w:p>
        </w:tc>
      </w:tr>
      <w:tr w:rsidR="00531DDC" w:rsidRPr="00C36F3B" w14:paraId="52602721" w14:textId="77777777" w:rsidTr="00C36F3B">
        <w:trPr>
          <w:divId w:val="1099721499"/>
          <w:trHeight w:val="300"/>
        </w:trPr>
        <w:tc>
          <w:tcPr>
            <w:tcW w:w="846" w:type="dxa"/>
            <w:noWrap/>
            <w:hideMark/>
          </w:tcPr>
          <w:p w14:paraId="14E891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22,49</w:t>
            </w:r>
          </w:p>
        </w:tc>
        <w:tc>
          <w:tcPr>
            <w:tcW w:w="940" w:type="dxa"/>
            <w:noWrap/>
            <w:hideMark/>
          </w:tcPr>
          <w:p w14:paraId="3927D4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-26,32</w:t>
            </w:r>
          </w:p>
        </w:tc>
        <w:tc>
          <w:tcPr>
            <w:tcW w:w="1049" w:type="dxa"/>
            <w:noWrap/>
            <w:hideMark/>
          </w:tcPr>
          <w:p w14:paraId="481904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2DA9B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8EFB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34487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571E06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5DBF5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111,00</w:t>
            </w:r>
          </w:p>
        </w:tc>
      </w:tr>
      <w:tr w:rsidR="00531DDC" w:rsidRPr="00C36F3B" w14:paraId="015300EC" w14:textId="77777777" w:rsidTr="00C36F3B">
        <w:trPr>
          <w:divId w:val="1099721499"/>
          <w:trHeight w:val="300"/>
        </w:trPr>
        <w:tc>
          <w:tcPr>
            <w:tcW w:w="846" w:type="dxa"/>
            <w:noWrap/>
            <w:hideMark/>
          </w:tcPr>
          <w:p w14:paraId="4DCA07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22,41</w:t>
            </w:r>
          </w:p>
        </w:tc>
        <w:tc>
          <w:tcPr>
            <w:tcW w:w="940" w:type="dxa"/>
            <w:noWrap/>
            <w:hideMark/>
          </w:tcPr>
          <w:p w14:paraId="5AA137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-26,16</w:t>
            </w:r>
          </w:p>
        </w:tc>
        <w:tc>
          <w:tcPr>
            <w:tcW w:w="1049" w:type="dxa"/>
            <w:noWrap/>
            <w:hideMark/>
          </w:tcPr>
          <w:p w14:paraId="75CA96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7F46C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6E6C5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E2DE0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111590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34822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112,00</w:t>
            </w:r>
          </w:p>
        </w:tc>
      </w:tr>
      <w:tr w:rsidR="00531DDC" w:rsidRPr="00C36F3B" w14:paraId="0E373E1C" w14:textId="77777777" w:rsidTr="00C36F3B">
        <w:trPr>
          <w:divId w:val="1099721499"/>
          <w:trHeight w:val="300"/>
        </w:trPr>
        <w:tc>
          <w:tcPr>
            <w:tcW w:w="846" w:type="dxa"/>
            <w:noWrap/>
            <w:hideMark/>
          </w:tcPr>
          <w:p w14:paraId="68570D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22,41</w:t>
            </w:r>
          </w:p>
        </w:tc>
        <w:tc>
          <w:tcPr>
            <w:tcW w:w="940" w:type="dxa"/>
            <w:noWrap/>
            <w:hideMark/>
          </w:tcPr>
          <w:p w14:paraId="6EAF53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-25,93</w:t>
            </w:r>
          </w:p>
        </w:tc>
        <w:tc>
          <w:tcPr>
            <w:tcW w:w="1049" w:type="dxa"/>
            <w:noWrap/>
            <w:hideMark/>
          </w:tcPr>
          <w:p w14:paraId="5727E8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10DA7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3D9C8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4F9B8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-6,94</w:t>
            </w:r>
          </w:p>
        </w:tc>
        <w:tc>
          <w:tcPr>
            <w:tcW w:w="1230" w:type="dxa"/>
            <w:noWrap/>
            <w:hideMark/>
          </w:tcPr>
          <w:p w14:paraId="7B21C7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9E701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113,00</w:t>
            </w:r>
          </w:p>
        </w:tc>
      </w:tr>
      <w:tr w:rsidR="00531DDC" w:rsidRPr="00C36F3B" w14:paraId="3DA5B11D" w14:textId="77777777" w:rsidTr="00C36F3B">
        <w:trPr>
          <w:divId w:val="1099721499"/>
          <w:trHeight w:val="300"/>
        </w:trPr>
        <w:tc>
          <w:tcPr>
            <w:tcW w:w="846" w:type="dxa"/>
            <w:noWrap/>
            <w:hideMark/>
          </w:tcPr>
          <w:p w14:paraId="785674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22,45</w:t>
            </w:r>
          </w:p>
        </w:tc>
        <w:tc>
          <w:tcPr>
            <w:tcW w:w="940" w:type="dxa"/>
            <w:noWrap/>
            <w:hideMark/>
          </w:tcPr>
          <w:p w14:paraId="27CE21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-25,77</w:t>
            </w:r>
          </w:p>
        </w:tc>
        <w:tc>
          <w:tcPr>
            <w:tcW w:w="1049" w:type="dxa"/>
            <w:noWrap/>
            <w:hideMark/>
          </w:tcPr>
          <w:p w14:paraId="29D780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B766E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97FDF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ADFB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029195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62D94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114,00</w:t>
            </w:r>
          </w:p>
        </w:tc>
      </w:tr>
      <w:tr w:rsidR="00531DDC" w:rsidRPr="00C36F3B" w14:paraId="77D12209" w14:textId="77777777" w:rsidTr="00C36F3B">
        <w:trPr>
          <w:divId w:val="1099721499"/>
          <w:trHeight w:val="300"/>
        </w:trPr>
        <w:tc>
          <w:tcPr>
            <w:tcW w:w="846" w:type="dxa"/>
            <w:noWrap/>
            <w:hideMark/>
          </w:tcPr>
          <w:p w14:paraId="188877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22,51</w:t>
            </w:r>
          </w:p>
        </w:tc>
        <w:tc>
          <w:tcPr>
            <w:tcW w:w="940" w:type="dxa"/>
            <w:noWrap/>
            <w:hideMark/>
          </w:tcPr>
          <w:p w14:paraId="464F25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-25,90</w:t>
            </w:r>
          </w:p>
        </w:tc>
        <w:tc>
          <w:tcPr>
            <w:tcW w:w="1049" w:type="dxa"/>
            <w:noWrap/>
            <w:hideMark/>
          </w:tcPr>
          <w:p w14:paraId="6568EF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5B042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5E761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893A1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429AE7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BB4F2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115,00</w:t>
            </w:r>
          </w:p>
        </w:tc>
      </w:tr>
      <w:tr w:rsidR="00531DDC" w:rsidRPr="00C36F3B" w14:paraId="3E511221" w14:textId="77777777" w:rsidTr="00C36F3B">
        <w:trPr>
          <w:divId w:val="1099721499"/>
          <w:trHeight w:val="300"/>
        </w:trPr>
        <w:tc>
          <w:tcPr>
            <w:tcW w:w="846" w:type="dxa"/>
            <w:noWrap/>
            <w:hideMark/>
          </w:tcPr>
          <w:p w14:paraId="2D13AA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22,61</w:t>
            </w:r>
          </w:p>
        </w:tc>
        <w:tc>
          <w:tcPr>
            <w:tcW w:w="940" w:type="dxa"/>
            <w:noWrap/>
            <w:hideMark/>
          </w:tcPr>
          <w:p w14:paraId="66776A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-25,94</w:t>
            </w:r>
          </w:p>
        </w:tc>
        <w:tc>
          <w:tcPr>
            <w:tcW w:w="1049" w:type="dxa"/>
            <w:noWrap/>
            <w:hideMark/>
          </w:tcPr>
          <w:p w14:paraId="0E3EEB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ED6BC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EF809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C81D2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1B768C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DE827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C232C56" w14:textId="77777777" w:rsidTr="00C36F3B">
        <w:trPr>
          <w:divId w:val="1099721499"/>
          <w:trHeight w:val="300"/>
        </w:trPr>
        <w:tc>
          <w:tcPr>
            <w:tcW w:w="846" w:type="dxa"/>
            <w:noWrap/>
            <w:hideMark/>
          </w:tcPr>
          <w:p w14:paraId="473164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22,75</w:t>
            </w:r>
          </w:p>
        </w:tc>
        <w:tc>
          <w:tcPr>
            <w:tcW w:w="940" w:type="dxa"/>
            <w:noWrap/>
            <w:hideMark/>
          </w:tcPr>
          <w:p w14:paraId="4CD89F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-25,74</w:t>
            </w:r>
          </w:p>
        </w:tc>
        <w:tc>
          <w:tcPr>
            <w:tcW w:w="1049" w:type="dxa"/>
            <w:noWrap/>
            <w:hideMark/>
          </w:tcPr>
          <w:p w14:paraId="2D5D0B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5910F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90384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0DC2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15EB47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E1AFB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117,00</w:t>
            </w:r>
          </w:p>
        </w:tc>
      </w:tr>
      <w:tr w:rsidR="00531DDC" w:rsidRPr="00C36F3B" w14:paraId="2F395D88" w14:textId="77777777" w:rsidTr="00C36F3B">
        <w:trPr>
          <w:divId w:val="1099721499"/>
          <w:trHeight w:val="300"/>
        </w:trPr>
        <w:tc>
          <w:tcPr>
            <w:tcW w:w="846" w:type="dxa"/>
            <w:noWrap/>
            <w:hideMark/>
          </w:tcPr>
          <w:p w14:paraId="1C68DF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7E56A9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-25,36</w:t>
            </w:r>
          </w:p>
        </w:tc>
        <w:tc>
          <w:tcPr>
            <w:tcW w:w="1049" w:type="dxa"/>
            <w:noWrap/>
            <w:hideMark/>
          </w:tcPr>
          <w:p w14:paraId="5DC0DB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A9FB3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BA797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773E6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54673D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7B5A9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118,00</w:t>
            </w:r>
          </w:p>
        </w:tc>
      </w:tr>
      <w:tr w:rsidR="00531DDC" w:rsidRPr="00C36F3B" w14:paraId="3CBC9549" w14:textId="77777777" w:rsidTr="00C36F3B">
        <w:trPr>
          <w:divId w:val="1099721499"/>
          <w:trHeight w:val="300"/>
        </w:trPr>
        <w:tc>
          <w:tcPr>
            <w:tcW w:w="846" w:type="dxa"/>
            <w:noWrap/>
            <w:hideMark/>
          </w:tcPr>
          <w:p w14:paraId="46C5EE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23,01</w:t>
            </w:r>
          </w:p>
        </w:tc>
        <w:tc>
          <w:tcPr>
            <w:tcW w:w="940" w:type="dxa"/>
            <w:noWrap/>
            <w:hideMark/>
          </w:tcPr>
          <w:p w14:paraId="32537C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-25,18</w:t>
            </w:r>
          </w:p>
        </w:tc>
        <w:tc>
          <w:tcPr>
            <w:tcW w:w="1049" w:type="dxa"/>
            <w:noWrap/>
            <w:hideMark/>
          </w:tcPr>
          <w:p w14:paraId="47DA33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772" w:type="dxa"/>
            <w:noWrap/>
            <w:hideMark/>
          </w:tcPr>
          <w:p w14:paraId="18F1BD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FCA0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9393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0297B5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10D0D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119,00</w:t>
            </w:r>
          </w:p>
        </w:tc>
      </w:tr>
      <w:tr w:rsidR="00531DDC" w:rsidRPr="00C36F3B" w14:paraId="4D21183D" w14:textId="77777777" w:rsidTr="00C36F3B">
        <w:trPr>
          <w:divId w:val="1099721499"/>
          <w:trHeight w:val="300"/>
        </w:trPr>
        <w:tc>
          <w:tcPr>
            <w:tcW w:w="846" w:type="dxa"/>
            <w:noWrap/>
            <w:hideMark/>
          </w:tcPr>
          <w:p w14:paraId="29B7DF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23,09</w:t>
            </w:r>
          </w:p>
        </w:tc>
        <w:tc>
          <w:tcPr>
            <w:tcW w:w="940" w:type="dxa"/>
            <w:noWrap/>
            <w:hideMark/>
          </w:tcPr>
          <w:p w14:paraId="0DF86F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-25,10</w:t>
            </w:r>
          </w:p>
        </w:tc>
        <w:tc>
          <w:tcPr>
            <w:tcW w:w="1049" w:type="dxa"/>
            <w:noWrap/>
            <w:hideMark/>
          </w:tcPr>
          <w:p w14:paraId="0ECDD7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9E1A3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04457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8E3C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66996B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6ACC5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120,00</w:t>
            </w:r>
          </w:p>
        </w:tc>
      </w:tr>
      <w:tr w:rsidR="00531DDC" w:rsidRPr="00C36F3B" w14:paraId="5AC85F44" w14:textId="77777777" w:rsidTr="00C36F3B">
        <w:trPr>
          <w:divId w:val="1099721499"/>
          <w:trHeight w:val="300"/>
        </w:trPr>
        <w:tc>
          <w:tcPr>
            <w:tcW w:w="846" w:type="dxa"/>
            <w:noWrap/>
            <w:hideMark/>
          </w:tcPr>
          <w:p w14:paraId="09ABAF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23,05</w:t>
            </w:r>
          </w:p>
        </w:tc>
        <w:tc>
          <w:tcPr>
            <w:tcW w:w="940" w:type="dxa"/>
            <w:noWrap/>
            <w:hideMark/>
          </w:tcPr>
          <w:p w14:paraId="1A697B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-25,01</w:t>
            </w:r>
          </w:p>
        </w:tc>
        <w:tc>
          <w:tcPr>
            <w:tcW w:w="1049" w:type="dxa"/>
            <w:noWrap/>
            <w:hideMark/>
          </w:tcPr>
          <w:p w14:paraId="5BB664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F4AF6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9F07E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A3B67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74059F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6D740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121,00</w:t>
            </w:r>
          </w:p>
        </w:tc>
      </w:tr>
      <w:tr w:rsidR="00531DDC" w:rsidRPr="00C36F3B" w14:paraId="41EB3DC2" w14:textId="77777777" w:rsidTr="00C36F3B">
        <w:trPr>
          <w:divId w:val="1099721499"/>
          <w:trHeight w:val="300"/>
        </w:trPr>
        <w:tc>
          <w:tcPr>
            <w:tcW w:w="846" w:type="dxa"/>
            <w:noWrap/>
            <w:hideMark/>
          </w:tcPr>
          <w:p w14:paraId="53FB9E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22,99</w:t>
            </w:r>
          </w:p>
        </w:tc>
        <w:tc>
          <w:tcPr>
            <w:tcW w:w="940" w:type="dxa"/>
            <w:noWrap/>
            <w:hideMark/>
          </w:tcPr>
          <w:p w14:paraId="76F2E2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-24,82</w:t>
            </w:r>
          </w:p>
        </w:tc>
        <w:tc>
          <w:tcPr>
            <w:tcW w:w="1049" w:type="dxa"/>
            <w:noWrap/>
            <w:hideMark/>
          </w:tcPr>
          <w:p w14:paraId="5EE18B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0,83</w:t>
            </w:r>
          </w:p>
        </w:tc>
        <w:tc>
          <w:tcPr>
            <w:tcW w:w="772" w:type="dxa"/>
            <w:noWrap/>
            <w:hideMark/>
          </w:tcPr>
          <w:p w14:paraId="0DB674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A165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9BE5A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-7,50</w:t>
            </w:r>
          </w:p>
        </w:tc>
        <w:tc>
          <w:tcPr>
            <w:tcW w:w="1230" w:type="dxa"/>
            <w:noWrap/>
            <w:hideMark/>
          </w:tcPr>
          <w:p w14:paraId="46AF2D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96850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122,00</w:t>
            </w:r>
          </w:p>
        </w:tc>
      </w:tr>
      <w:tr w:rsidR="00531DDC" w:rsidRPr="00C36F3B" w14:paraId="6FED724C" w14:textId="77777777" w:rsidTr="00C36F3B">
        <w:trPr>
          <w:divId w:val="1099721499"/>
          <w:trHeight w:val="300"/>
        </w:trPr>
        <w:tc>
          <w:tcPr>
            <w:tcW w:w="846" w:type="dxa"/>
            <w:noWrap/>
            <w:hideMark/>
          </w:tcPr>
          <w:p w14:paraId="78AD17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22,92</w:t>
            </w:r>
          </w:p>
        </w:tc>
        <w:tc>
          <w:tcPr>
            <w:tcW w:w="940" w:type="dxa"/>
            <w:noWrap/>
            <w:hideMark/>
          </w:tcPr>
          <w:p w14:paraId="236DD2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-24,71</w:t>
            </w:r>
          </w:p>
        </w:tc>
        <w:tc>
          <w:tcPr>
            <w:tcW w:w="1049" w:type="dxa"/>
            <w:noWrap/>
            <w:hideMark/>
          </w:tcPr>
          <w:p w14:paraId="47267F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AEA54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AAF89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B4A04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218F71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70D2F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123,00</w:t>
            </w:r>
          </w:p>
        </w:tc>
      </w:tr>
      <w:tr w:rsidR="00531DDC" w:rsidRPr="00C36F3B" w14:paraId="57EC1CC8" w14:textId="77777777" w:rsidTr="00C36F3B">
        <w:trPr>
          <w:divId w:val="1099721499"/>
          <w:trHeight w:val="300"/>
        </w:trPr>
        <w:tc>
          <w:tcPr>
            <w:tcW w:w="846" w:type="dxa"/>
            <w:noWrap/>
            <w:hideMark/>
          </w:tcPr>
          <w:p w14:paraId="0346CB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22,97</w:t>
            </w:r>
          </w:p>
        </w:tc>
        <w:tc>
          <w:tcPr>
            <w:tcW w:w="940" w:type="dxa"/>
            <w:noWrap/>
            <w:hideMark/>
          </w:tcPr>
          <w:p w14:paraId="4DF95A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-24,54</w:t>
            </w:r>
          </w:p>
        </w:tc>
        <w:tc>
          <w:tcPr>
            <w:tcW w:w="1049" w:type="dxa"/>
            <w:noWrap/>
            <w:hideMark/>
          </w:tcPr>
          <w:p w14:paraId="7207E2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38C21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E969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7C20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3F070B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C3E95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124,00</w:t>
            </w:r>
          </w:p>
        </w:tc>
      </w:tr>
      <w:tr w:rsidR="00531DDC" w:rsidRPr="00C36F3B" w14:paraId="568A0874" w14:textId="77777777" w:rsidTr="00C36F3B">
        <w:trPr>
          <w:divId w:val="1099721499"/>
          <w:trHeight w:val="300"/>
        </w:trPr>
        <w:tc>
          <w:tcPr>
            <w:tcW w:w="846" w:type="dxa"/>
            <w:noWrap/>
            <w:hideMark/>
          </w:tcPr>
          <w:p w14:paraId="1818FF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23,12</w:t>
            </w:r>
          </w:p>
        </w:tc>
        <w:tc>
          <w:tcPr>
            <w:tcW w:w="940" w:type="dxa"/>
            <w:noWrap/>
            <w:hideMark/>
          </w:tcPr>
          <w:p w14:paraId="121EBD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-24,30</w:t>
            </w:r>
          </w:p>
        </w:tc>
        <w:tc>
          <w:tcPr>
            <w:tcW w:w="1049" w:type="dxa"/>
            <w:noWrap/>
            <w:hideMark/>
          </w:tcPr>
          <w:p w14:paraId="4052FD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772" w:type="dxa"/>
            <w:noWrap/>
            <w:hideMark/>
          </w:tcPr>
          <w:p w14:paraId="4AD45F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07129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04DCB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639055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33014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125,00</w:t>
            </w:r>
          </w:p>
        </w:tc>
      </w:tr>
      <w:tr w:rsidR="00531DDC" w:rsidRPr="00C36F3B" w14:paraId="2B3FDF00" w14:textId="77777777" w:rsidTr="00C36F3B">
        <w:trPr>
          <w:divId w:val="1099721499"/>
          <w:trHeight w:val="300"/>
        </w:trPr>
        <w:tc>
          <w:tcPr>
            <w:tcW w:w="846" w:type="dxa"/>
            <w:noWrap/>
            <w:hideMark/>
          </w:tcPr>
          <w:p w14:paraId="08732D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23,23</w:t>
            </w:r>
          </w:p>
        </w:tc>
        <w:tc>
          <w:tcPr>
            <w:tcW w:w="940" w:type="dxa"/>
            <w:noWrap/>
            <w:hideMark/>
          </w:tcPr>
          <w:p w14:paraId="45ADD5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-24,23</w:t>
            </w:r>
          </w:p>
        </w:tc>
        <w:tc>
          <w:tcPr>
            <w:tcW w:w="1049" w:type="dxa"/>
            <w:noWrap/>
            <w:hideMark/>
          </w:tcPr>
          <w:p w14:paraId="38D2E1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D2AC1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C5C09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E892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423E0F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1F265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126,00</w:t>
            </w:r>
          </w:p>
        </w:tc>
      </w:tr>
      <w:tr w:rsidR="00531DDC" w:rsidRPr="00C36F3B" w14:paraId="6D26F08E" w14:textId="77777777" w:rsidTr="00C36F3B">
        <w:trPr>
          <w:divId w:val="1099721499"/>
          <w:trHeight w:val="300"/>
        </w:trPr>
        <w:tc>
          <w:tcPr>
            <w:tcW w:w="846" w:type="dxa"/>
            <w:noWrap/>
            <w:hideMark/>
          </w:tcPr>
          <w:p w14:paraId="4C5AC4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23,30</w:t>
            </w:r>
          </w:p>
        </w:tc>
        <w:tc>
          <w:tcPr>
            <w:tcW w:w="940" w:type="dxa"/>
            <w:noWrap/>
            <w:hideMark/>
          </w:tcPr>
          <w:p w14:paraId="511F80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-24,22</w:t>
            </w:r>
          </w:p>
        </w:tc>
        <w:tc>
          <w:tcPr>
            <w:tcW w:w="1049" w:type="dxa"/>
            <w:noWrap/>
            <w:hideMark/>
          </w:tcPr>
          <w:p w14:paraId="4094C2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604D0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C6A4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C91CA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5FFFD6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4C60E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127,00</w:t>
            </w:r>
          </w:p>
        </w:tc>
      </w:tr>
      <w:tr w:rsidR="00531DDC" w:rsidRPr="00C36F3B" w14:paraId="57B53358" w14:textId="77777777" w:rsidTr="00C36F3B">
        <w:trPr>
          <w:divId w:val="1099721499"/>
          <w:trHeight w:val="300"/>
        </w:trPr>
        <w:tc>
          <w:tcPr>
            <w:tcW w:w="846" w:type="dxa"/>
            <w:noWrap/>
            <w:hideMark/>
          </w:tcPr>
          <w:p w14:paraId="09E770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23,31</w:t>
            </w:r>
          </w:p>
        </w:tc>
        <w:tc>
          <w:tcPr>
            <w:tcW w:w="940" w:type="dxa"/>
            <w:noWrap/>
            <w:hideMark/>
          </w:tcPr>
          <w:p w14:paraId="0ECBDF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-24,13</w:t>
            </w:r>
          </w:p>
        </w:tc>
        <w:tc>
          <w:tcPr>
            <w:tcW w:w="1049" w:type="dxa"/>
            <w:noWrap/>
            <w:hideMark/>
          </w:tcPr>
          <w:p w14:paraId="3E393F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53D78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2378F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898E7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1CFF0E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FD98A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128,00</w:t>
            </w:r>
          </w:p>
        </w:tc>
      </w:tr>
      <w:tr w:rsidR="00531DDC" w:rsidRPr="00C36F3B" w14:paraId="1F068712" w14:textId="77777777" w:rsidTr="00C36F3B">
        <w:trPr>
          <w:divId w:val="1099721499"/>
          <w:trHeight w:val="300"/>
        </w:trPr>
        <w:tc>
          <w:tcPr>
            <w:tcW w:w="846" w:type="dxa"/>
            <w:noWrap/>
            <w:hideMark/>
          </w:tcPr>
          <w:p w14:paraId="5D7F9C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23,28</w:t>
            </w:r>
          </w:p>
        </w:tc>
        <w:tc>
          <w:tcPr>
            <w:tcW w:w="940" w:type="dxa"/>
            <w:noWrap/>
            <w:hideMark/>
          </w:tcPr>
          <w:p w14:paraId="03A392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-24,11</w:t>
            </w:r>
          </w:p>
        </w:tc>
        <w:tc>
          <w:tcPr>
            <w:tcW w:w="1049" w:type="dxa"/>
            <w:noWrap/>
            <w:hideMark/>
          </w:tcPr>
          <w:p w14:paraId="353F99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3EAA7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C200E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4CFCE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232074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F244F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129,00</w:t>
            </w:r>
          </w:p>
        </w:tc>
      </w:tr>
      <w:tr w:rsidR="00531DDC" w:rsidRPr="00C36F3B" w14:paraId="21CF795D" w14:textId="77777777" w:rsidTr="00C36F3B">
        <w:trPr>
          <w:divId w:val="1099721499"/>
          <w:trHeight w:val="300"/>
        </w:trPr>
        <w:tc>
          <w:tcPr>
            <w:tcW w:w="846" w:type="dxa"/>
            <w:noWrap/>
            <w:hideMark/>
          </w:tcPr>
          <w:p w14:paraId="58788B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23,26</w:t>
            </w:r>
          </w:p>
        </w:tc>
        <w:tc>
          <w:tcPr>
            <w:tcW w:w="940" w:type="dxa"/>
            <w:noWrap/>
            <w:hideMark/>
          </w:tcPr>
          <w:p w14:paraId="239C69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-24,31</w:t>
            </w:r>
          </w:p>
        </w:tc>
        <w:tc>
          <w:tcPr>
            <w:tcW w:w="1049" w:type="dxa"/>
            <w:noWrap/>
            <w:hideMark/>
          </w:tcPr>
          <w:p w14:paraId="428FBB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F2309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E2F34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3FB59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2C96C9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FAD2E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130,00</w:t>
            </w:r>
          </w:p>
        </w:tc>
      </w:tr>
      <w:tr w:rsidR="00531DDC" w:rsidRPr="00C36F3B" w14:paraId="389D5779" w14:textId="77777777" w:rsidTr="00C36F3B">
        <w:trPr>
          <w:divId w:val="1099721499"/>
          <w:trHeight w:val="300"/>
        </w:trPr>
        <w:tc>
          <w:tcPr>
            <w:tcW w:w="846" w:type="dxa"/>
            <w:noWrap/>
            <w:hideMark/>
          </w:tcPr>
          <w:p w14:paraId="2F6FA2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23,33</w:t>
            </w:r>
          </w:p>
        </w:tc>
        <w:tc>
          <w:tcPr>
            <w:tcW w:w="940" w:type="dxa"/>
            <w:noWrap/>
            <w:hideMark/>
          </w:tcPr>
          <w:p w14:paraId="68B242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-24,45</w:t>
            </w:r>
          </w:p>
        </w:tc>
        <w:tc>
          <w:tcPr>
            <w:tcW w:w="1049" w:type="dxa"/>
            <w:noWrap/>
            <w:hideMark/>
          </w:tcPr>
          <w:p w14:paraId="19B4FD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F7A88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AC34D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8E24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651AEB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4C8DB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131,00</w:t>
            </w:r>
          </w:p>
        </w:tc>
      </w:tr>
      <w:tr w:rsidR="00531DDC" w:rsidRPr="00C36F3B" w14:paraId="36313FF5" w14:textId="77777777" w:rsidTr="00C36F3B">
        <w:trPr>
          <w:divId w:val="1099721499"/>
          <w:trHeight w:val="300"/>
        </w:trPr>
        <w:tc>
          <w:tcPr>
            <w:tcW w:w="846" w:type="dxa"/>
            <w:noWrap/>
            <w:hideMark/>
          </w:tcPr>
          <w:p w14:paraId="07317D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23,40</w:t>
            </w:r>
          </w:p>
        </w:tc>
        <w:tc>
          <w:tcPr>
            <w:tcW w:w="940" w:type="dxa"/>
            <w:noWrap/>
            <w:hideMark/>
          </w:tcPr>
          <w:p w14:paraId="1098EE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-24,43</w:t>
            </w:r>
          </w:p>
        </w:tc>
        <w:tc>
          <w:tcPr>
            <w:tcW w:w="1049" w:type="dxa"/>
            <w:noWrap/>
            <w:hideMark/>
          </w:tcPr>
          <w:p w14:paraId="55F4AE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6D918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17BEF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AA6BA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295F0D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E8CAF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132,00</w:t>
            </w:r>
          </w:p>
        </w:tc>
      </w:tr>
      <w:tr w:rsidR="00531DDC" w:rsidRPr="00C36F3B" w14:paraId="688FE932" w14:textId="77777777" w:rsidTr="00C36F3B">
        <w:trPr>
          <w:divId w:val="1099721499"/>
          <w:trHeight w:val="300"/>
        </w:trPr>
        <w:tc>
          <w:tcPr>
            <w:tcW w:w="846" w:type="dxa"/>
            <w:noWrap/>
            <w:hideMark/>
          </w:tcPr>
          <w:p w14:paraId="1A6F6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24,00</w:t>
            </w:r>
          </w:p>
        </w:tc>
        <w:tc>
          <w:tcPr>
            <w:tcW w:w="940" w:type="dxa"/>
            <w:noWrap/>
            <w:hideMark/>
          </w:tcPr>
          <w:p w14:paraId="40125E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-24,36</w:t>
            </w:r>
          </w:p>
        </w:tc>
        <w:tc>
          <w:tcPr>
            <w:tcW w:w="1049" w:type="dxa"/>
            <w:noWrap/>
            <w:hideMark/>
          </w:tcPr>
          <w:p w14:paraId="1BCA91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54CC2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CDC27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DB68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40448F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1377B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133,00</w:t>
            </w:r>
          </w:p>
        </w:tc>
      </w:tr>
      <w:tr w:rsidR="00531DDC" w:rsidRPr="00C36F3B" w14:paraId="58672C87" w14:textId="77777777" w:rsidTr="00C36F3B">
        <w:trPr>
          <w:divId w:val="1099721499"/>
          <w:trHeight w:val="300"/>
        </w:trPr>
        <w:tc>
          <w:tcPr>
            <w:tcW w:w="846" w:type="dxa"/>
            <w:noWrap/>
            <w:hideMark/>
          </w:tcPr>
          <w:p w14:paraId="73F205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24,17</w:t>
            </w:r>
          </w:p>
        </w:tc>
        <w:tc>
          <w:tcPr>
            <w:tcW w:w="940" w:type="dxa"/>
            <w:noWrap/>
            <w:hideMark/>
          </w:tcPr>
          <w:p w14:paraId="26BA53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-24,57</w:t>
            </w:r>
          </w:p>
        </w:tc>
        <w:tc>
          <w:tcPr>
            <w:tcW w:w="1049" w:type="dxa"/>
            <w:noWrap/>
            <w:hideMark/>
          </w:tcPr>
          <w:p w14:paraId="55119C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F9A8A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6B6F3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39AC5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538D4C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EC6B6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134,00</w:t>
            </w:r>
          </w:p>
        </w:tc>
      </w:tr>
      <w:tr w:rsidR="00531DDC" w:rsidRPr="00C36F3B" w14:paraId="14E097B0" w14:textId="77777777" w:rsidTr="00C36F3B">
        <w:trPr>
          <w:divId w:val="1099721499"/>
          <w:trHeight w:val="300"/>
        </w:trPr>
        <w:tc>
          <w:tcPr>
            <w:tcW w:w="846" w:type="dxa"/>
            <w:noWrap/>
            <w:hideMark/>
          </w:tcPr>
          <w:p w14:paraId="092413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24,47</w:t>
            </w:r>
          </w:p>
        </w:tc>
        <w:tc>
          <w:tcPr>
            <w:tcW w:w="940" w:type="dxa"/>
            <w:noWrap/>
            <w:hideMark/>
          </w:tcPr>
          <w:p w14:paraId="480A3B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-24,93</w:t>
            </w:r>
          </w:p>
        </w:tc>
        <w:tc>
          <w:tcPr>
            <w:tcW w:w="1049" w:type="dxa"/>
            <w:noWrap/>
            <w:hideMark/>
          </w:tcPr>
          <w:p w14:paraId="4B94B8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37AC6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2D9F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95671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143BD3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63045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135,00</w:t>
            </w:r>
          </w:p>
        </w:tc>
      </w:tr>
      <w:tr w:rsidR="00531DDC" w:rsidRPr="00C36F3B" w14:paraId="40908BDB" w14:textId="77777777" w:rsidTr="00C36F3B">
        <w:trPr>
          <w:divId w:val="1099721499"/>
          <w:trHeight w:val="300"/>
        </w:trPr>
        <w:tc>
          <w:tcPr>
            <w:tcW w:w="846" w:type="dxa"/>
            <w:noWrap/>
            <w:hideMark/>
          </w:tcPr>
          <w:p w14:paraId="0727EB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24,69</w:t>
            </w:r>
          </w:p>
        </w:tc>
        <w:tc>
          <w:tcPr>
            <w:tcW w:w="940" w:type="dxa"/>
            <w:noWrap/>
            <w:hideMark/>
          </w:tcPr>
          <w:p w14:paraId="21768F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-25,25</w:t>
            </w:r>
          </w:p>
        </w:tc>
        <w:tc>
          <w:tcPr>
            <w:tcW w:w="1049" w:type="dxa"/>
            <w:noWrap/>
            <w:hideMark/>
          </w:tcPr>
          <w:p w14:paraId="5C7536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7C43A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E166C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D4848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-7,78</w:t>
            </w:r>
          </w:p>
        </w:tc>
        <w:tc>
          <w:tcPr>
            <w:tcW w:w="1230" w:type="dxa"/>
            <w:noWrap/>
            <w:hideMark/>
          </w:tcPr>
          <w:p w14:paraId="790529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62766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136,00</w:t>
            </w:r>
          </w:p>
        </w:tc>
      </w:tr>
      <w:tr w:rsidR="00531DDC" w:rsidRPr="00C36F3B" w14:paraId="2719AD03" w14:textId="77777777" w:rsidTr="00C36F3B">
        <w:trPr>
          <w:divId w:val="1099721499"/>
          <w:trHeight w:val="300"/>
        </w:trPr>
        <w:tc>
          <w:tcPr>
            <w:tcW w:w="846" w:type="dxa"/>
            <w:noWrap/>
            <w:hideMark/>
          </w:tcPr>
          <w:p w14:paraId="045235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24,89</w:t>
            </w:r>
          </w:p>
        </w:tc>
        <w:tc>
          <w:tcPr>
            <w:tcW w:w="940" w:type="dxa"/>
            <w:noWrap/>
            <w:hideMark/>
          </w:tcPr>
          <w:p w14:paraId="60E928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-25,55</w:t>
            </w:r>
          </w:p>
        </w:tc>
        <w:tc>
          <w:tcPr>
            <w:tcW w:w="1049" w:type="dxa"/>
            <w:noWrap/>
            <w:hideMark/>
          </w:tcPr>
          <w:p w14:paraId="6BD46E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F95AE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C58AD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04F9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26F74D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86DCB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137,00</w:t>
            </w:r>
          </w:p>
        </w:tc>
      </w:tr>
      <w:tr w:rsidR="00531DDC" w:rsidRPr="00C36F3B" w14:paraId="37A7DC6B" w14:textId="77777777" w:rsidTr="00C36F3B">
        <w:trPr>
          <w:divId w:val="1099721499"/>
          <w:trHeight w:val="300"/>
        </w:trPr>
        <w:tc>
          <w:tcPr>
            <w:tcW w:w="846" w:type="dxa"/>
            <w:noWrap/>
            <w:hideMark/>
          </w:tcPr>
          <w:p w14:paraId="1F0F10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24,95</w:t>
            </w:r>
          </w:p>
        </w:tc>
        <w:tc>
          <w:tcPr>
            <w:tcW w:w="940" w:type="dxa"/>
            <w:noWrap/>
            <w:hideMark/>
          </w:tcPr>
          <w:p w14:paraId="1FED52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-26,02</w:t>
            </w:r>
          </w:p>
        </w:tc>
        <w:tc>
          <w:tcPr>
            <w:tcW w:w="1049" w:type="dxa"/>
            <w:noWrap/>
            <w:hideMark/>
          </w:tcPr>
          <w:p w14:paraId="6E8816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5D20E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810F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2ECF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1230" w:type="dxa"/>
            <w:noWrap/>
            <w:hideMark/>
          </w:tcPr>
          <w:p w14:paraId="4ED323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4FFE2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138,00</w:t>
            </w:r>
          </w:p>
        </w:tc>
      </w:tr>
      <w:tr w:rsidR="00531DDC" w:rsidRPr="00C36F3B" w14:paraId="1ECBB050" w14:textId="77777777" w:rsidTr="00C36F3B">
        <w:trPr>
          <w:divId w:val="1099721499"/>
          <w:trHeight w:val="300"/>
        </w:trPr>
        <w:tc>
          <w:tcPr>
            <w:tcW w:w="846" w:type="dxa"/>
            <w:noWrap/>
            <w:hideMark/>
          </w:tcPr>
          <w:p w14:paraId="3DBFB8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24,94</w:t>
            </w:r>
          </w:p>
        </w:tc>
        <w:tc>
          <w:tcPr>
            <w:tcW w:w="940" w:type="dxa"/>
            <w:noWrap/>
            <w:hideMark/>
          </w:tcPr>
          <w:p w14:paraId="7F2853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-26,59</w:t>
            </w:r>
          </w:p>
        </w:tc>
        <w:tc>
          <w:tcPr>
            <w:tcW w:w="1049" w:type="dxa"/>
            <w:noWrap/>
            <w:hideMark/>
          </w:tcPr>
          <w:p w14:paraId="491043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FF99A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5A632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DE9A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0DDABB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B581F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139,00</w:t>
            </w:r>
          </w:p>
        </w:tc>
      </w:tr>
      <w:tr w:rsidR="00531DDC" w:rsidRPr="00C36F3B" w14:paraId="32C1B629" w14:textId="77777777" w:rsidTr="00C36F3B">
        <w:trPr>
          <w:divId w:val="1099721499"/>
          <w:trHeight w:val="300"/>
        </w:trPr>
        <w:tc>
          <w:tcPr>
            <w:tcW w:w="846" w:type="dxa"/>
            <w:noWrap/>
            <w:hideMark/>
          </w:tcPr>
          <w:p w14:paraId="0737C2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24,95</w:t>
            </w:r>
          </w:p>
        </w:tc>
        <w:tc>
          <w:tcPr>
            <w:tcW w:w="940" w:type="dxa"/>
            <w:noWrap/>
            <w:hideMark/>
          </w:tcPr>
          <w:p w14:paraId="011B86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-26,99</w:t>
            </w:r>
          </w:p>
        </w:tc>
        <w:tc>
          <w:tcPr>
            <w:tcW w:w="1049" w:type="dxa"/>
            <w:noWrap/>
            <w:hideMark/>
          </w:tcPr>
          <w:p w14:paraId="17F060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BAD38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6DFE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9D4FC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7AD948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CCF2B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140,00</w:t>
            </w:r>
          </w:p>
        </w:tc>
      </w:tr>
      <w:tr w:rsidR="00531DDC" w:rsidRPr="00C36F3B" w14:paraId="6250BD20" w14:textId="77777777" w:rsidTr="00C36F3B">
        <w:trPr>
          <w:divId w:val="1099721499"/>
          <w:trHeight w:val="300"/>
        </w:trPr>
        <w:tc>
          <w:tcPr>
            <w:tcW w:w="846" w:type="dxa"/>
            <w:noWrap/>
            <w:hideMark/>
          </w:tcPr>
          <w:p w14:paraId="4C761A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24,90</w:t>
            </w:r>
          </w:p>
        </w:tc>
        <w:tc>
          <w:tcPr>
            <w:tcW w:w="940" w:type="dxa"/>
            <w:noWrap/>
            <w:hideMark/>
          </w:tcPr>
          <w:p w14:paraId="69DD2E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-27,33</w:t>
            </w:r>
          </w:p>
        </w:tc>
        <w:tc>
          <w:tcPr>
            <w:tcW w:w="1049" w:type="dxa"/>
            <w:noWrap/>
            <w:hideMark/>
          </w:tcPr>
          <w:p w14:paraId="653EAB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058A4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B67C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ACE42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75C891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A88EF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141,00</w:t>
            </w:r>
          </w:p>
        </w:tc>
      </w:tr>
      <w:tr w:rsidR="00531DDC" w:rsidRPr="00C36F3B" w14:paraId="34E8742C" w14:textId="77777777" w:rsidTr="00C36F3B">
        <w:trPr>
          <w:divId w:val="1099721499"/>
          <w:trHeight w:val="300"/>
        </w:trPr>
        <w:tc>
          <w:tcPr>
            <w:tcW w:w="846" w:type="dxa"/>
            <w:noWrap/>
            <w:hideMark/>
          </w:tcPr>
          <w:p w14:paraId="4E746D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24,85</w:t>
            </w:r>
          </w:p>
        </w:tc>
        <w:tc>
          <w:tcPr>
            <w:tcW w:w="940" w:type="dxa"/>
            <w:noWrap/>
            <w:hideMark/>
          </w:tcPr>
          <w:p w14:paraId="639067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-27,85</w:t>
            </w:r>
          </w:p>
        </w:tc>
        <w:tc>
          <w:tcPr>
            <w:tcW w:w="1049" w:type="dxa"/>
            <w:noWrap/>
            <w:hideMark/>
          </w:tcPr>
          <w:p w14:paraId="35E904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7597F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F7403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B767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0712E1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A5BF5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142,00</w:t>
            </w:r>
          </w:p>
        </w:tc>
      </w:tr>
      <w:tr w:rsidR="00531DDC" w:rsidRPr="00C36F3B" w14:paraId="4855E5F3" w14:textId="77777777" w:rsidTr="00C36F3B">
        <w:trPr>
          <w:divId w:val="1099721499"/>
          <w:trHeight w:val="300"/>
        </w:trPr>
        <w:tc>
          <w:tcPr>
            <w:tcW w:w="846" w:type="dxa"/>
            <w:noWrap/>
            <w:hideMark/>
          </w:tcPr>
          <w:p w14:paraId="54BD94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24,90</w:t>
            </w:r>
          </w:p>
        </w:tc>
        <w:tc>
          <w:tcPr>
            <w:tcW w:w="940" w:type="dxa"/>
            <w:noWrap/>
            <w:hideMark/>
          </w:tcPr>
          <w:p w14:paraId="07F013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-28,39</w:t>
            </w:r>
          </w:p>
        </w:tc>
        <w:tc>
          <w:tcPr>
            <w:tcW w:w="1049" w:type="dxa"/>
            <w:noWrap/>
            <w:hideMark/>
          </w:tcPr>
          <w:p w14:paraId="2038B0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9E0BC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B2B1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B5363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91216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605D1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143,00</w:t>
            </w:r>
          </w:p>
        </w:tc>
      </w:tr>
      <w:tr w:rsidR="00531DDC" w:rsidRPr="00C36F3B" w14:paraId="7B31B866" w14:textId="77777777" w:rsidTr="00C36F3B">
        <w:trPr>
          <w:divId w:val="1099721499"/>
          <w:trHeight w:val="300"/>
        </w:trPr>
        <w:tc>
          <w:tcPr>
            <w:tcW w:w="846" w:type="dxa"/>
            <w:noWrap/>
            <w:hideMark/>
          </w:tcPr>
          <w:p w14:paraId="22636B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24,97</w:t>
            </w:r>
          </w:p>
        </w:tc>
        <w:tc>
          <w:tcPr>
            <w:tcW w:w="940" w:type="dxa"/>
            <w:noWrap/>
            <w:hideMark/>
          </w:tcPr>
          <w:p w14:paraId="5B23C1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-28,83</w:t>
            </w:r>
          </w:p>
        </w:tc>
        <w:tc>
          <w:tcPr>
            <w:tcW w:w="1049" w:type="dxa"/>
            <w:noWrap/>
            <w:hideMark/>
          </w:tcPr>
          <w:p w14:paraId="05D61F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27C2B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9B26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B1A38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07FC9B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0E8B9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144,00</w:t>
            </w:r>
          </w:p>
        </w:tc>
      </w:tr>
      <w:tr w:rsidR="00531DDC" w:rsidRPr="00C36F3B" w14:paraId="69A0B777" w14:textId="77777777" w:rsidTr="00C36F3B">
        <w:trPr>
          <w:divId w:val="1099721499"/>
          <w:trHeight w:val="300"/>
        </w:trPr>
        <w:tc>
          <w:tcPr>
            <w:tcW w:w="846" w:type="dxa"/>
            <w:noWrap/>
            <w:hideMark/>
          </w:tcPr>
          <w:p w14:paraId="3D7C12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25,01</w:t>
            </w:r>
          </w:p>
        </w:tc>
        <w:tc>
          <w:tcPr>
            <w:tcW w:w="940" w:type="dxa"/>
            <w:noWrap/>
            <w:hideMark/>
          </w:tcPr>
          <w:p w14:paraId="5BD2F8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-29,20</w:t>
            </w:r>
          </w:p>
        </w:tc>
        <w:tc>
          <w:tcPr>
            <w:tcW w:w="1049" w:type="dxa"/>
            <w:noWrap/>
            <w:hideMark/>
          </w:tcPr>
          <w:p w14:paraId="4787EB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46C2C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EC29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3063D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517B48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18F18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145,00</w:t>
            </w:r>
          </w:p>
        </w:tc>
      </w:tr>
      <w:tr w:rsidR="00531DDC" w:rsidRPr="00C36F3B" w14:paraId="27831850" w14:textId="77777777" w:rsidTr="00C36F3B">
        <w:trPr>
          <w:divId w:val="1099721499"/>
          <w:trHeight w:val="300"/>
        </w:trPr>
        <w:tc>
          <w:tcPr>
            <w:tcW w:w="846" w:type="dxa"/>
            <w:noWrap/>
            <w:hideMark/>
          </w:tcPr>
          <w:p w14:paraId="55AB46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24,99</w:t>
            </w:r>
          </w:p>
        </w:tc>
        <w:tc>
          <w:tcPr>
            <w:tcW w:w="940" w:type="dxa"/>
            <w:noWrap/>
            <w:hideMark/>
          </w:tcPr>
          <w:p w14:paraId="26CF5F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-29,84</w:t>
            </w:r>
          </w:p>
        </w:tc>
        <w:tc>
          <w:tcPr>
            <w:tcW w:w="1049" w:type="dxa"/>
            <w:noWrap/>
            <w:hideMark/>
          </w:tcPr>
          <w:p w14:paraId="7C9955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15F55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15F90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4798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17C0E6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E4C13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629C994B" w14:textId="77777777" w:rsidTr="00C36F3B">
        <w:trPr>
          <w:divId w:val="1099721499"/>
          <w:trHeight w:val="300"/>
        </w:trPr>
        <w:tc>
          <w:tcPr>
            <w:tcW w:w="846" w:type="dxa"/>
            <w:noWrap/>
            <w:hideMark/>
          </w:tcPr>
          <w:p w14:paraId="6B4878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24,99</w:t>
            </w:r>
          </w:p>
        </w:tc>
        <w:tc>
          <w:tcPr>
            <w:tcW w:w="940" w:type="dxa"/>
            <w:noWrap/>
            <w:hideMark/>
          </w:tcPr>
          <w:p w14:paraId="5654CB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-30,57</w:t>
            </w:r>
          </w:p>
        </w:tc>
        <w:tc>
          <w:tcPr>
            <w:tcW w:w="1049" w:type="dxa"/>
            <w:noWrap/>
            <w:hideMark/>
          </w:tcPr>
          <w:p w14:paraId="0E0F19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44C92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9FD5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6BDA1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13EB76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B38F1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354B745" w14:textId="77777777" w:rsidTr="00C36F3B">
        <w:trPr>
          <w:divId w:val="1099721499"/>
          <w:trHeight w:val="300"/>
        </w:trPr>
        <w:tc>
          <w:tcPr>
            <w:tcW w:w="846" w:type="dxa"/>
            <w:noWrap/>
            <w:hideMark/>
          </w:tcPr>
          <w:p w14:paraId="2CB1C0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24,99</w:t>
            </w:r>
          </w:p>
        </w:tc>
        <w:tc>
          <w:tcPr>
            <w:tcW w:w="940" w:type="dxa"/>
            <w:noWrap/>
            <w:hideMark/>
          </w:tcPr>
          <w:p w14:paraId="3A3176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-31,27</w:t>
            </w:r>
          </w:p>
        </w:tc>
        <w:tc>
          <w:tcPr>
            <w:tcW w:w="1049" w:type="dxa"/>
            <w:noWrap/>
            <w:hideMark/>
          </w:tcPr>
          <w:p w14:paraId="169B6A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34DFF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2437B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D383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1A78E0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45D0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2A44143" w14:textId="77777777" w:rsidTr="00C36F3B">
        <w:trPr>
          <w:divId w:val="1099721499"/>
          <w:trHeight w:val="300"/>
        </w:trPr>
        <w:tc>
          <w:tcPr>
            <w:tcW w:w="846" w:type="dxa"/>
            <w:noWrap/>
            <w:hideMark/>
          </w:tcPr>
          <w:p w14:paraId="7407AC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25,00</w:t>
            </w:r>
          </w:p>
        </w:tc>
        <w:tc>
          <w:tcPr>
            <w:tcW w:w="940" w:type="dxa"/>
            <w:noWrap/>
            <w:hideMark/>
          </w:tcPr>
          <w:p w14:paraId="657A53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20E35A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D2329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8F1AA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15AA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3C4C6A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AB090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AFCF41A" w14:textId="77777777" w:rsidTr="00C36F3B">
        <w:trPr>
          <w:divId w:val="1099721499"/>
          <w:trHeight w:val="300"/>
        </w:trPr>
        <w:tc>
          <w:tcPr>
            <w:tcW w:w="846" w:type="dxa"/>
            <w:noWrap/>
            <w:hideMark/>
          </w:tcPr>
          <w:p w14:paraId="32687B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25,05</w:t>
            </w:r>
          </w:p>
        </w:tc>
        <w:tc>
          <w:tcPr>
            <w:tcW w:w="940" w:type="dxa"/>
            <w:noWrap/>
            <w:hideMark/>
          </w:tcPr>
          <w:p w14:paraId="6D47BD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-32,74</w:t>
            </w:r>
          </w:p>
        </w:tc>
        <w:tc>
          <w:tcPr>
            <w:tcW w:w="1049" w:type="dxa"/>
            <w:noWrap/>
            <w:hideMark/>
          </w:tcPr>
          <w:p w14:paraId="744B6E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CE851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77B22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E509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298A3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4B691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68F86C5A" w14:textId="77777777" w:rsidTr="00C36F3B">
        <w:trPr>
          <w:divId w:val="1099721499"/>
          <w:trHeight w:val="300"/>
        </w:trPr>
        <w:tc>
          <w:tcPr>
            <w:tcW w:w="846" w:type="dxa"/>
            <w:noWrap/>
            <w:hideMark/>
          </w:tcPr>
          <w:p w14:paraId="752D48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25,13</w:t>
            </w:r>
          </w:p>
        </w:tc>
        <w:tc>
          <w:tcPr>
            <w:tcW w:w="940" w:type="dxa"/>
            <w:noWrap/>
            <w:hideMark/>
          </w:tcPr>
          <w:p w14:paraId="654767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-33,21</w:t>
            </w:r>
          </w:p>
        </w:tc>
        <w:tc>
          <w:tcPr>
            <w:tcW w:w="1049" w:type="dxa"/>
            <w:noWrap/>
            <w:hideMark/>
          </w:tcPr>
          <w:p w14:paraId="7F5025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0B26B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D610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51D1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7FCD55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6586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0665D32" w14:textId="77777777" w:rsidTr="00C36F3B">
        <w:trPr>
          <w:divId w:val="1099721499"/>
          <w:trHeight w:val="300"/>
        </w:trPr>
        <w:tc>
          <w:tcPr>
            <w:tcW w:w="846" w:type="dxa"/>
            <w:noWrap/>
            <w:hideMark/>
          </w:tcPr>
          <w:p w14:paraId="1D61AD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25,12</w:t>
            </w:r>
          </w:p>
        </w:tc>
        <w:tc>
          <w:tcPr>
            <w:tcW w:w="940" w:type="dxa"/>
            <w:noWrap/>
            <w:hideMark/>
          </w:tcPr>
          <w:p w14:paraId="4752D4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-33,41</w:t>
            </w:r>
          </w:p>
        </w:tc>
        <w:tc>
          <w:tcPr>
            <w:tcW w:w="1049" w:type="dxa"/>
            <w:noWrap/>
            <w:hideMark/>
          </w:tcPr>
          <w:p w14:paraId="4FAEE5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3B0D9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2A372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36C18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25031F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E3AC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04459D1" w14:textId="77777777" w:rsidTr="00C36F3B">
        <w:trPr>
          <w:divId w:val="1099721499"/>
          <w:trHeight w:val="300"/>
        </w:trPr>
        <w:tc>
          <w:tcPr>
            <w:tcW w:w="846" w:type="dxa"/>
            <w:noWrap/>
            <w:hideMark/>
          </w:tcPr>
          <w:p w14:paraId="02122A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25,10</w:t>
            </w:r>
          </w:p>
        </w:tc>
        <w:tc>
          <w:tcPr>
            <w:tcW w:w="940" w:type="dxa"/>
            <w:noWrap/>
            <w:hideMark/>
          </w:tcPr>
          <w:p w14:paraId="0DE7A5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-33,53</w:t>
            </w:r>
          </w:p>
        </w:tc>
        <w:tc>
          <w:tcPr>
            <w:tcW w:w="1049" w:type="dxa"/>
            <w:noWrap/>
            <w:hideMark/>
          </w:tcPr>
          <w:p w14:paraId="0ABBAA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C81F8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121C2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3C1D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2855D2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F76EB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371071B4" w14:textId="77777777" w:rsidTr="00C36F3B">
        <w:trPr>
          <w:divId w:val="1099721499"/>
          <w:trHeight w:val="300"/>
        </w:trPr>
        <w:tc>
          <w:tcPr>
            <w:tcW w:w="846" w:type="dxa"/>
            <w:noWrap/>
            <w:hideMark/>
          </w:tcPr>
          <w:p w14:paraId="293669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25,11</w:t>
            </w:r>
          </w:p>
        </w:tc>
        <w:tc>
          <w:tcPr>
            <w:tcW w:w="940" w:type="dxa"/>
            <w:noWrap/>
            <w:hideMark/>
          </w:tcPr>
          <w:p w14:paraId="278718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-33,62</w:t>
            </w:r>
          </w:p>
        </w:tc>
        <w:tc>
          <w:tcPr>
            <w:tcW w:w="1049" w:type="dxa"/>
            <w:noWrap/>
            <w:hideMark/>
          </w:tcPr>
          <w:p w14:paraId="04C1C8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92B01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E0DB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5D21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71CB2C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A6887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C63576E" w14:textId="77777777" w:rsidTr="00C36F3B">
        <w:trPr>
          <w:divId w:val="1099721499"/>
          <w:trHeight w:val="300"/>
        </w:trPr>
        <w:tc>
          <w:tcPr>
            <w:tcW w:w="846" w:type="dxa"/>
            <w:noWrap/>
            <w:hideMark/>
          </w:tcPr>
          <w:p w14:paraId="0CE6EA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25,15</w:t>
            </w:r>
          </w:p>
        </w:tc>
        <w:tc>
          <w:tcPr>
            <w:tcW w:w="940" w:type="dxa"/>
            <w:noWrap/>
            <w:hideMark/>
          </w:tcPr>
          <w:p w14:paraId="11C497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-33,73</w:t>
            </w:r>
          </w:p>
        </w:tc>
        <w:tc>
          <w:tcPr>
            <w:tcW w:w="1049" w:type="dxa"/>
            <w:noWrap/>
            <w:hideMark/>
          </w:tcPr>
          <w:p w14:paraId="3DE6A9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4EE40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3E0C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E6533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5B7A33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15AB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BBE03C1" w14:textId="77777777" w:rsidTr="00C36F3B">
        <w:trPr>
          <w:divId w:val="1099721499"/>
          <w:trHeight w:val="300"/>
        </w:trPr>
        <w:tc>
          <w:tcPr>
            <w:tcW w:w="846" w:type="dxa"/>
            <w:noWrap/>
            <w:hideMark/>
          </w:tcPr>
          <w:p w14:paraId="7A1DDF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25,15</w:t>
            </w:r>
          </w:p>
        </w:tc>
        <w:tc>
          <w:tcPr>
            <w:tcW w:w="940" w:type="dxa"/>
            <w:noWrap/>
            <w:hideMark/>
          </w:tcPr>
          <w:p w14:paraId="671C57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-33,89</w:t>
            </w:r>
          </w:p>
        </w:tc>
        <w:tc>
          <w:tcPr>
            <w:tcW w:w="1049" w:type="dxa"/>
            <w:noWrap/>
            <w:hideMark/>
          </w:tcPr>
          <w:p w14:paraId="455AA7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1E869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1564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BC578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51ADA7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E0AB4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6CE4DC70" w14:textId="77777777" w:rsidTr="00C36F3B">
        <w:trPr>
          <w:divId w:val="1099721499"/>
          <w:trHeight w:val="300"/>
        </w:trPr>
        <w:tc>
          <w:tcPr>
            <w:tcW w:w="846" w:type="dxa"/>
            <w:noWrap/>
            <w:hideMark/>
          </w:tcPr>
          <w:p w14:paraId="53A2DE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25,11</w:t>
            </w:r>
          </w:p>
        </w:tc>
        <w:tc>
          <w:tcPr>
            <w:tcW w:w="940" w:type="dxa"/>
            <w:noWrap/>
            <w:hideMark/>
          </w:tcPr>
          <w:p w14:paraId="2A342C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-34,10</w:t>
            </w:r>
          </w:p>
        </w:tc>
        <w:tc>
          <w:tcPr>
            <w:tcW w:w="1049" w:type="dxa"/>
            <w:noWrap/>
            <w:hideMark/>
          </w:tcPr>
          <w:p w14:paraId="2E8D34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A277F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85F2B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0824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11659E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28615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970F95D" w14:textId="77777777" w:rsidTr="00C36F3B">
        <w:trPr>
          <w:divId w:val="1099721499"/>
          <w:trHeight w:val="300"/>
        </w:trPr>
        <w:tc>
          <w:tcPr>
            <w:tcW w:w="846" w:type="dxa"/>
            <w:noWrap/>
            <w:hideMark/>
          </w:tcPr>
          <w:p w14:paraId="22E9AB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25,11</w:t>
            </w:r>
          </w:p>
        </w:tc>
        <w:tc>
          <w:tcPr>
            <w:tcW w:w="940" w:type="dxa"/>
            <w:noWrap/>
            <w:hideMark/>
          </w:tcPr>
          <w:p w14:paraId="797487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-34,26</w:t>
            </w:r>
          </w:p>
        </w:tc>
        <w:tc>
          <w:tcPr>
            <w:tcW w:w="1049" w:type="dxa"/>
            <w:noWrap/>
            <w:hideMark/>
          </w:tcPr>
          <w:p w14:paraId="066CBD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4A748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87F2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7AC5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42FB1C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67AA0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34CE9E96" w14:textId="77777777" w:rsidTr="00C36F3B">
        <w:trPr>
          <w:divId w:val="1099721499"/>
          <w:trHeight w:val="300"/>
        </w:trPr>
        <w:tc>
          <w:tcPr>
            <w:tcW w:w="846" w:type="dxa"/>
            <w:noWrap/>
            <w:hideMark/>
          </w:tcPr>
          <w:p w14:paraId="1E1B13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25,12</w:t>
            </w:r>
          </w:p>
        </w:tc>
        <w:tc>
          <w:tcPr>
            <w:tcW w:w="940" w:type="dxa"/>
            <w:noWrap/>
            <w:hideMark/>
          </w:tcPr>
          <w:p w14:paraId="0FB83C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-34,37</w:t>
            </w:r>
          </w:p>
        </w:tc>
        <w:tc>
          <w:tcPr>
            <w:tcW w:w="1049" w:type="dxa"/>
            <w:noWrap/>
            <w:hideMark/>
          </w:tcPr>
          <w:p w14:paraId="2A0686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7506E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3BC05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F3C96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72660C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FEC3C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239CEE0" w14:textId="77777777" w:rsidTr="00C36F3B">
        <w:trPr>
          <w:divId w:val="1099721499"/>
          <w:trHeight w:val="300"/>
        </w:trPr>
        <w:tc>
          <w:tcPr>
            <w:tcW w:w="846" w:type="dxa"/>
            <w:noWrap/>
            <w:hideMark/>
          </w:tcPr>
          <w:p w14:paraId="75A6B8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25,13</w:t>
            </w:r>
          </w:p>
        </w:tc>
        <w:tc>
          <w:tcPr>
            <w:tcW w:w="940" w:type="dxa"/>
            <w:noWrap/>
            <w:hideMark/>
          </w:tcPr>
          <w:p w14:paraId="17FF43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-34,47</w:t>
            </w:r>
          </w:p>
        </w:tc>
        <w:tc>
          <w:tcPr>
            <w:tcW w:w="1049" w:type="dxa"/>
            <w:noWrap/>
            <w:hideMark/>
          </w:tcPr>
          <w:p w14:paraId="36D843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19F52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81C02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5A2A9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2C435E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F81D0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1722636" w14:textId="77777777" w:rsidTr="00C36F3B">
        <w:trPr>
          <w:divId w:val="1099721499"/>
          <w:trHeight w:val="300"/>
        </w:trPr>
        <w:tc>
          <w:tcPr>
            <w:tcW w:w="846" w:type="dxa"/>
            <w:noWrap/>
            <w:hideMark/>
          </w:tcPr>
          <w:p w14:paraId="1EC21D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25,12</w:t>
            </w:r>
          </w:p>
        </w:tc>
        <w:tc>
          <w:tcPr>
            <w:tcW w:w="940" w:type="dxa"/>
            <w:noWrap/>
            <w:hideMark/>
          </w:tcPr>
          <w:p w14:paraId="17F74A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-34,56</w:t>
            </w:r>
          </w:p>
        </w:tc>
        <w:tc>
          <w:tcPr>
            <w:tcW w:w="1049" w:type="dxa"/>
            <w:noWrap/>
            <w:hideMark/>
          </w:tcPr>
          <w:p w14:paraId="04E1E1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8A7A9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1911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3BA94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57DA8D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669BC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46D6AC8" w14:textId="77777777" w:rsidTr="00C36F3B">
        <w:trPr>
          <w:divId w:val="1099721499"/>
          <w:trHeight w:val="300"/>
        </w:trPr>
        <w:tc>
          <w:tcPr>
            <w:tcW w:w="846" w:type="dxa"/>
            <w:noWrap/>
            <w:hideMark/>
          </w:tcPr>
          <w:p w14:paraId="2330D5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25,13</w:t>
            </w:r>
          </w:p>
        </w:tc>
        <w:tc>
          <w:tcPr>
            <w:tcW w:w="940" w:type="dxa"/>
            <w:noWrap/>
            <w:hideMark/>
          </w:tcPr>
          <w:p w14:paraId="236997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-34,65</w:t>
            </w:r>
          </w:p>
        </w:tc>
        <w:tc>
          <w:tcPr>
            <w:tcW w:w="1049" w:type="dxa"/>
            <w:noWrap/>
            <w:hideMark/>
          </w:tcPr>
          <w:p w14:paraId="24F661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AFD9B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3AFA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A865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6245F7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12786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74437A2E" w14:textId="77777777" w:rsidTr="00C36F3B">
        <w:trPr>
          <w:divId w:val="1099721499"/>
          <w:trHeight w:val="300"/>
        </w:trPr>
        <w:tc>
          <w:tcPr>
            <w:tcW w:w="846" w:type="dxa"/>
            <w:noWrap/>
            <w:hideMark/>
          </w:tcPr>
          <w:p w14:paraId="04A651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25,12</w:t>
            </w:r>
          </w:p>
        </w:tc>
        <w:tc>
          <w:tcPr>
            <w:tcW w:w="940" w:type="dxa"/>
            <w:noWrap/>
            <w:hideMark/>
          </w:tcPr>
          <w:p w14:paraId="7B9A02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-34,72</w:t>
            </w:r>
          </w:p>
        </w:tc>
        <w:tc>
          <w:tcPr>
            <w:tcW w:w="1049" w:type="dxa"/>
            <w:noWrap/>
            <w:hideMark/>
          </w:tcPr>
          <w:p w14:paraId="5E6259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E1582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3F42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EFC7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14B972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97122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294DA90" w14:textId="77777777" w:rsidTr="00C36F3B">
        <w:trPr>
          <w:divId w:val="1099721499"/>
          <w:trHeight w:val="300"/>
        </w:trPr>
        <w:tc>
          <w:tcPr>
            <w:tcW w:w="846" w:type="dxa"/>
            <w:noWrap/>
            <w:hideMark/>
          </w:tcPr>
          <w:p w14:paraId="5BB31F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25,13</w:t>
            </w:r>
          </w:p>
        </w:tc>
        <w:tc>
          <w:tcPr>
            <w:tcW w:w="940" w:type="dxa"/>
            <w:noWrap/>
            <w:hideMark/>
          </w:tcPr>
          <w:p w14:paraId="01D928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-34,79</w:t>
            </w:r>
          </w:p>
        </w:tc>
        <w:tc>
          <w:tcPr>
            <w:tcW w:w="1049" w:type="dxa"/>
            <w:noWrap/>
            <w:hideMark/>
          </w:tcPr>
          <w:p w14:paraId="02F6E6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4E809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4C593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B046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277EA4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070CD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90974B1" w14:textId="77777777" w:rsidTr="00C36F3B">
        <w:trPr>
          <w:divId w:val="1099721499"/>
          <w:trHeight w:val="300"/>
        </w:trPr>
        <w:tc>
          <w:tcPr>
            <w:tcW w:w="846" w:type="dxa"/>
            <w:noWrap/>
            <w:hideMark/>
          </w:tcPr>
          <w:p w14:paraId="6391A8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25,13</w:t>
            </w:r>
          </w:p>
        </w:tc>
        <w:tc>
          <w:tcPr>
            <w:tcW w:w="940" w:type="dxa"/>
            <w:noWrap/>
            <w:hideMark/>
          </w:tcPr>
          <w:p w14:paraId="65E79C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-34,85</w:t>
            </w:r>
          </w:p>
        </w:tc>
        <w:tc>
          <w:tcPr>
            <w:tcW w:w="1049" w:type="dxa"/>
            <w:noWrap/>
            <w:hideMark/>
          </w:tcPr>
          <w:p w14:paraId="016285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B95B9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A0015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3D59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7CA8F8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9518F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7A2F81F3" w14:textId="77777777" w:rsidTr="00C36F3B">
        <w:trPr>
          <w:divId w:val="1099721499"/>
          <w:trHeight w:val="300"/>
        </w:trPr>
        <w:tc>
          <w:tcPr>
            <w:tcW w:w="846" w:type="dxa"/>
            <w:noWrap/>
            <w:hideMark/>
          </w:tcPr>
          <w:p w14:paraId="0ACE8E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25,14</w:t>
            </w:r>
          </w:p>
        </w:tc>
        <w:tc>
          <w:tcPr>
            <w:tcW w:w="940" w:type="dxa"/>
            <w:noWrap/>
            <w:hideMark/>
          </w:tcPr>
          <w:p w14:paraId="314E18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-34,94</w:t>
            </w:r>
          </w:p>
        </w:tc>
        <w:tc>
          <w:tcPr>
            <w:tcW w:w="1049" w:type="dxa"/>
            <w:noWrap/>
            <w:hideMark/>
          </w:tcPr>
          <w:p w14:paraId="1C0071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80B0D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B11D1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5945C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17BB46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67965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6D18B85" w14:textId="77777777" w:rsidTr="00C36F3B">
        <w:trPr>
          <w:divId w:val="1099721499"/>
          <w:trHeight w:val="300"/>
        </w:trPr>
        <w:tc>
          <w:tcPr>
            <w:tcW w:w="846" w:type="dxa"/>
            <w:noWrap/>
            <w:hideMark/>
          </w:tcPr>
          <w:p w14:paraId="0B993E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25,14</w:t>
            </w:r>
          </w:p>
        </w:tc>
        <w:tc>
          <w:tcPr>
            <w:tcW w:w="940" w:type="dxa"/>
            <w:noWrap/>
            <w:hideMark/>
          </w:tcPr>
          <w:p w14:paraId="1107BA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-35,03</w:t>
            </w:r>
          </w:p>
        </w:tc>
        <w:tc>
          <w:tcPr>
            <w:tcW w:w="1049" w:type="dxa"/>
            <w:noWrap/>
            <w:hideMark/>
          </w:tcPr>
          <w:p w14:paraId="708FD5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910E5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83059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E370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1230" w:type="dxa"/>
            <w:noWrap/>
            <w:hideMark/>
          </w:tcPr>
          <w:p w14:paraId="3D5D10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65DC8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02D36D18" w14:textId="77777777" w:rsidTr="00C36F3B">
        <w:trPr>
          <w:divId w:val="1099721499"/>
          <w:trHeight w:val="300"/>
        </w:trPr>
        <w:tc>
          <w:tcPr>
            <w:tcW w:w="846" w:type="dxa"/>
            <w:noWrap/>
            <w:hideMark/>
          </w:tcPr>
          <w:p w14:paraId="6FE248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25,14</w:t>
            </w:r>
          </w:p>
        </w:tc>
        <w:tc>
          <w:tcPr>
            <w:tcW w:w="940" w:type="dxa"/>
            <w:noWrap/>
            <w:hideMark/>
          </w:tcPr>
          <w:p w14:paraId="570458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-35,14</w:t>
            </w:r>
          </w:p>
        </w:tc>
        <w:tc>
          <w:tcPr>
            <w:tcW w:w="1049" w:type="dxa"/>
            <w:noWrap/>
            <w:hideMark/>
          </w:tcPr>
          <w:p w14:paraId="5CD265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E8583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300A2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A79E9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71F9FD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E8F84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CFA4D8B" w14:textId="77777777" w:rsidTr="00C36F3B">
        <w:trPr>
          <w:divId w:val="1099721499"/>
          <w:trHeight w:val="300"/>
        </w:trPr>
        <w:tc>
          <w:tcPr>
            <w:tcW w:w="846" w:type="dxa"/>
            <w:noWrap/>
            <w:hideMark/>
          </w:tcPr>
          <w:p w14:paraId="040CF3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25,14</w:t>
            </w:r>
          </w:p>
        </w:tc>
        <w:tc>
          <w:tcPr>
            <w:tcW w:w="940" w:type="dxa"/>
            <w:noWrap/>
            <w:hideMark/>
          </w:tcPr>
          <w:p w14:paraId="7FE688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-35,28</w:t>
            </w:r>
          </w:p>
        </w:tc>
        <w:tc>
          <w:tcPr>
            <w:tcW w:w="1049" w:type="dxa"/>
            <w:noWrap/>
            <w:hideMark/>
          </w:tcPr>
          <w:p w14:paraId="4A0183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714B8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0FD35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CEB6D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6EE145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32567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B02BCA3" w14:textId="77777777" w:rsidTr="00C36F3B">
        <w:trPr>
          <w:divId w:val="1099721499"/>
          <w:trHeight w:val="300"/>
        </w:trPr>
        <w:tc>
          <w:tcPr>
            <w:tcW w:w="846" w:type="dxa"/>
            <w:noWrap/>
            <w:hideMark/>
          </w:tcPr>
          <w:p w14:paraId="097DBE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25,15</w:t>
            </w:r>
          </w:p>
        </w:tc>
        <w:tc>
          <w:tcPr>
            <w:tcW w:w="940" w:type="dxa"/>
            <w:noWrap/>
            <w:hideMark/>
          </w:tcPr>
          <w:p w14:paraId="380757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-35,42</w:t>
            </w:r>
          </w:p>
        </w:tc>
        <w:tc>
          <w:tcPr>
            <w:tcW w:w="1049" w:type="dxa"/>
            <w:noWrap/>
            <w:hideMark/>
          </w:tcPr>
          <w:p w14:paraId="0CBC11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5F41F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6329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4424F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2EF1AF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8ED84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1C051E8" w14:textId="77777777" w:rsidTr="00C36F3B">
        <w:trPr>
          <w:divId w:val="1099721499"/>
          <w:trHeight w:val="300"/>
        </w:trPr>
        <w:tc>
          <w:tcPr>
            <w:tcW w:w="846" w:type="dxa"/>
            <w:noWrap/>
            <w:hideMark/>
          </w:tcPr>
          <w:p w14:paraId="530B81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25,15</w:t>
            </w:r>
          </w:p>
        </w:tc>
        <w:tc>
          <w:tcPr>
            <w:tcW w:w="940" w:type="dxa"/>
            <w:noWrap/>
            <w:hideMark/>
          </w:tcPr>
          <w:p w14:paraId="7B74B0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-35,60</w:t>
            </w:r>
          </w:p>
        </w:tc>
        <w:tc>
          <w:tcPr>
            <w:tcW w:w="1049" w:type="dxa"/>
            <w:noWrap/>
            <w:hideMark/>
          </w:tcPr>
          <w:p w14:paraId="46918E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912BB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EB002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162A2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400A70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B9156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7124B8F4" w14:textId="77777777" w:rsidTr="00C36F3B">
        <w:trPr>
          <w:divId w:val="1099721499"/>
          <w:trHeight w:val="300"/>
        </w:trPr>
        <w:tc>
          <w:tcPr>
            <w:tcW w:w="846" w:type="dxa"/>
            <w:noWrap/>
            <w:hideMark/>
          </w:tcPr>
          <w:p w14:paraId="0A1317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25,14</w:t>
            </w:r>
          </w:p>
        </w:tc>
        <w:tc>
          <w:tcPr>
            <w:tcW w:w="940" w:type="dxa"/>
            <w:noWrap/>
            <w:hideMark/>
          </w:tcPr>
          <w:p w14:paraId="198160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-35,79</w:t>
            </w:r>
          </w:p>
        </w:tc>
        <w:tc>
          <w:tcPr>
            <w:tcW w:w="1049" w:type="dxa"/>
            <w:noWrap/>
            <w:hideMark/>
          </w:tcPr>
          <w:p w14:paraId="1354A8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1DE4D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4732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E55EC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617168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6B823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9831037" w14:textId="77777777" w:rsidTr="00C36F3B">
        <w:trPr>
          <w:divId w:val="1099721499"/>
          <w:trHeight w:val="300"/>
        </w:trPr>
        <w:tc>
          <w:tcPr>
            <w:tcW w:w="846" w:type="dxa"/>
            <w:noWrap/>
            <w:hideMark/>
          </w:tcPr>
          <w:p w14:paraId="28D85A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25,12</w:t>
            </w:r>
          </w:p>
        </w:tc>
        <w:tc>
          <w:tcPr>
            <w:tcW w:w="940" w:type="dxa"/>
            <w:noWrap/>
            <w:hideMark/>
          </w:tcPr>
          <w:p w14:paraId="0F1BB0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-36,02</w:t>
            </w:r>
          </w:p>
        </w:tc>
        <w:tc>
          <w:tcPr>
            <w:tcW w:w="1049" w:type="dxa"/>
            <w:noWrap/>
            <w:hideMark/>
          </w:tcPr>
          <w:p w14:paraId="3457E8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B8DA5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40A6E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F45EE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1230" w:type="dxa"/>
            <w:noWrap/>
            <w:hideMark/>
          </w:tcPr>
          <w:p w14:paraId="48D76E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BA524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238C158" w14:textId="77777777" w:rsidTr="00C36F3B">
        <w:trPr>
          <w:divId w:val="1099721499"/>
          <w:trHeight w:val="300"/>
        </w:trPr>
        <w:tc>
          <w:tcPr>
            <w:tcW w:w="846" w:type="dxa"/>
            <w:noWrap/>
            <w:hideMark/>
          </w:tcPr>
          <w:p w14:paraId="1411EC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25,13</w:t>
            </w:r>
          </w:p>
        </w:tc>
        <w:tc>
          <w:tcPr>
            <w:tcW w:w="940" w:type="dxa"/>
            <w:noWrap/>
            <w:hideMark/>
          </w:tcPr>
          <w:p w14:paraId="0E9B0D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-36,30</w:t>
            </w:r>
          </w:p>
        </w:tc>
        <w:tc>
          <w:tcPr>
            <w:tcW w:w="1049" w:type="dxa"/>
            <w:noWrap/>
            <w:hideMark/>
          </w:tcPr>
          <w:p w14:paraId="6D652E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DB6AE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4803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9B18F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4BEC7E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ABBD0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646AF99E" w14:textId="77777777" w:rsidTr="00C36F3B">
        <w:trPr>
          <w:divId w:val="1099721499"/>
          <w:trHeight w:val="300"/>
        </w:trPr>
        <w:tc>
          <w:tcPr>
            <w:tcW w:w="846" w:type="dxa"/>
            <w:noWrap/>
            <w:hideMark/>
          </w:tcPr>
          <w:p w14:paraId="765E00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25,15</w:t>
            </w:r>
          </w:p>
        </w:tc>
        <w:tc>
          <w:tcPr>
            <w:tcW w:w="940" w:type="dxa"/>
            <w:noWrap/>
            <w:hideMark/>
          </w:tcPr>
          <w:p w14:paraId="0F3B47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-36,64</w:t>
            </w:r>
          </w:p>
        </w:tc>
        <w:tc>
          <w:tcPr>
            <w:tcW w:w="1049" w:type="dxa"/>
            <w:noWrap/>
            <w:hideMark/>
          </w:tcPr>
          <w:p w14:paraId="7031D2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2703D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E46D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4515D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20871E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9941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03FDC29" w14:textId="77777777" w:rsidTr="00C36F3B">
        <w:trPr>
          <w:divId w:val="1099721499"/>
          <w:trHeight w:val="300"/>
        </w:trPr>
        <w:tc>
          <w:tcPr>
            <w:tcW w:w="846" w:type="dxa"/>
            <w:noWrap/>
            <w:hideMark/>
          </w:tcPr>
          <w:p w14:paraId="76F709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25,19</w:t>
            </w:r>
          </w:p>
        </w:tc>
        <w:tc>
          <w:tcPr>
            <w:tcW w:w="940" w:type="dxa"/>
            <w:noWrap/>
            <w:hideMark/>
          </w:tcPr>
          <w:p w14:paraId="7E3CEA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-37,03</w:t>
            </w:r>
          </w:p>
        </w:tc>
        <w:tc>
          <w:tcPr>
            <w:tcW w:w="1049" w:type="dxa"/>
            <w:noWrap/>
            <w:hideMark/>
          </w:tcPr>
          <w:p w14:paraId="01FF16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204F5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3BE9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C7C71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3D2BCD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46DB8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969C43A" w14:textId="77777777" w:rsidTr="00C36F3B">
        <w:trPr>
          <w:divId w:val="1099721499"/>
          <w:trHeight w:val="300"/>
        </w:trPr>
        <w:tc>
          <w:tcPr>
            <w:tcW w:w="846" w:type="dxa"/>
            <w:noWrap/>
            <w:hideMark/>
          </w:tcPr>
          <w:p w14:paraId="7CEDD8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25,20</w:t>
            </w:r>
          </w:p>
        </w:tc>
        <w:tc>
          <w:tcPr>
            <w:tcW w:w="940" w:type="dxa"/>
            <w:noWrap/>
            <w:hideMark/>
          </w:tcPr>
          <w:p w14:paraId="4BA11F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-37,40</w:t>
            </w:r>
          </w:p>
        </w:tc>
        <w:tc>
          <w:tcPr>
            <w:tcW w:w="1049" w:type="dxa"/>
            <w:noWrap/>
            <w:hideMark/>
          </w:tcPr>
          <w:p w14:paraId="7F2F60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7A440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4581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C87FB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77CE12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7977B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F57A415" w14:textId="77777777" w:rsidTr="00C36F3B">
        <w:trPr>
          <w:divId w:val="1099721499"/>
          <w:trHeight w:val="300"/>
        </w:trPr>
        <w:tc>
          <w:tcPr>
            <w:tcW w:w="846" w:type="dxa"/>
            <w:noWrap/>
            <w:hideMark/>
          </w:tcPr>
          <w:p w14:paraId="7999C0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25,20</w:t>
            </w:r>
          </w:p>
        </w:tc>
        <w:tc>
          <w:tcPr>
            <w:tcW w:w="940" w:type="dxa"/>
            <w:noWrap/>
            <w:hideMark/>
          </w:tcPr>
          <w:p w14:paraId="1A68E0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-37,71</w:t>
            </w:r>
          </w:p>
        </w:tc>
        <w:tc>
          <w:tcPr>
            <w:tcW w:w="1049" w:type="dxa"/>
            <w:noWrap/>
            <w:hideMark/>
          </w:tcPr>
          <w:p w14:paraId="4474AB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ADA91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FBF2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58D0A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0ED916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94822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17D75BC" w14:textId="77777777" w:rsidTr="00C36F3B">
        <w:trPr>
          <w:divId w:val="1099721499"/>
          <w:trHeight w:val="300"/>
        </w:trPr>
        <w:tc>
          <w:tcPr>
            <w:tcW w:w="846" w:type="dxa"/>
            <w:noWrap/>
            <w:hideMark/>
          </w:tcPr>
          <w:p w14:paraId="003E8C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25,17</w:t>
            </w:r>
          </w:p>
        </w:tc>
        <w:tc>
          <w:tcPr>
            <w:tcW w:w="940" w:type="dxa"/>
            <w:noWrap/>
            <w:hideMark/>
          </w:tcPr>
          <w:p w14:paraId="7AA0E0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-38,01</w:t>
            </w:r>
          </w:p>
        </w:tc>
        <w:tc>
          <w:tcPr>
            <w:tcW w:w="1049" w:type="dxa"/>
            <w:noWrap/>
            <w:hideMark/>
          </w:tcPr>
          <w:p w14:paraId="08C976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3CAC8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579A5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6CFB7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09CB47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68403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919BF6E" w14:textId="77777777" w:rsidTr="00C36F3B">
        <w:trPr>
          <w:divId w:val="1099721499"/>
          <w:trHeight w:val="300"/>
        </w:trPr>
        <w:tc>
          <w:tcPr>
            <w:tcW w:w="846" w:type="dxa"/>
            <w:noWrap/>
            <w:hideMark/>
          </w:tcPr>
          <w:p w14:paraId="651A6B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25,16</w:t>
            </w:r>
          </w:p>
        </w:tc>
        <w:tc>
          <w:tcPr>
            <w:tcW w:w="940" w:type="dxa"/>
            <w:noWrap/>
            <w:hideMark/>
          </w:tcPr>
          <w:p w14:paraId="41A30A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-38,31</w:t>
            </w:r>
          </w:p>
        </w:tc>
        <w:tc>
          <w:tcPr>
            <w:tcW w:w="1049" w:type="dxa"/>
            <w:noWrap/>
            <w:hideMark/>
          </w:tcPr>
          <w:p w14:paraId="26DF1A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8038D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47CE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CBF1C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3ABAF2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0E7D6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767A189D" w14:textId="77777777" w:rsidTr="00C36F3B">
        <w:trPr>
          <w:divId w:val="1099721499"/>
          <w:trHeight w:val="300"/>
        </w:trPr>
        <w:tc>
          <w:tcPr>
            <w:tcW w:w="846" w:type="dxa"/>
            <w:noWrap/>
            <w:hideMark/>
          </w:tcPr>
          <w:p w14:paraId="7BD1C2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25,16</w:t>
            </w:r>
          </w:p>
        </w:tc>
        <w:tc>
          <w:tcPr>
            <w:tcW w:w="940" w:type="dxa"/>
            <w:noWrap/>
            <w:hideMark/>
          </w:tcPr>
          <w:p w14:paraId="3929B0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-38,66</w:t>
            </w:r>
          </w:p>
        </w:tc>
        <w:tc>
          <w:tcPr>
            <w:tcW w:w="1049" w:type="dxa"/>
            <w:noWrap/>
            <w:hideMark/>
          </w:tcPr>
          <w:p w14:paraId="0F7602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D458A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FDCF7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FDA9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005E50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D36B2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25B6D66" w14:textId="77777777" w:rsidTr="00C36F3B">
        <w:trPr>
          <w:divId w:val="1099721499"/>
          <w:trHeight w:val="300"/>
        </w:trPr>
        <w:tc>
          <w:tcPr>
            <w:tcW w:w="846" w:type="dxa"/>
            <w:noWrap/>
            <w:hideMark/>
          </w:tcPr>
          <w:p w14:paraId="450F3F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25,20</w:t>
            </w:r>
          </w:p>
        </w:tc>
        <w:tc>
          <w:tcPr>
            <w:tcW w:w="940" w:type="dxa"/>
            <w:noWrap/>
            <w:hideMark/>
          </w:tcPr>
          <w:p w14:paraId="74FCB8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-39,07</w:t>
            </w:r>
          </w:p>
        </w:tc>
        <w:tc>
          <w:tcPr>
            <w:tcW w:w="1049" w:type="dxa"/>
            <w:noWrap/>
            <w:hideMark/>
          </w:tcPr>
          <w:p w14:paraId="1E46A6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77470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8FF11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5363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461025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4858C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8720745" w14:textId="77777777" w:rsidTr="00C36F3B">
        <w:trPr>
          <w:divId w:val="1099721499"/>
          <w:trHeight w:val="300"/>
        </w:trPr>
        <w:tc>
          <w:tcPr>
            <w:tcW w:w="846" w:type="dxa"/>
            <w:noWrap/>
            <w:hideMark/>
          </w:tcPr>
          <w:p w14:paraId="4880BA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25,22</w:t>
            </w:r>
          </w:p>
        </w:tc>
        <w:tc>
          <w:tcPr>
            <w:tcW w:w="940" w:type="dxa"/>
            <w:noWrap/>
            <w:hideMark/>
          </w:tcPr>
          <w:p w14:paraId="0D7B94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-39,53</w:t>
            </w:r>
          </w:p>
        </w:tc>
        <w:tc>
          <w:tcPr>
            <w:tcW w:w="1049" w:type="dxa"/>
            <w:noWrap/>
            <w:hideMark/>
          </w:tcPr>
          <w:p w14:paraId="58FADE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B448B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F9604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2ED9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55696E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8C77F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0C5170C0" w14:textId="77777777" w:rsidTr="00C36F3B">
        <w:trPr>
          <w:divId w:val="1099721499"/>
          <w:trHeight w:val="300"/>
        </w:trPr>
        <w:tc>
          <w:tcPr>
            <w:tcW w:w="846" w:type="dxa"/>
            <w:noWrap/>
            <w:hideMark/>
          </w:tcPr>
          <w:p w14:paraId="398DB2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25,22</w:t>
            </w:r>
          </w:p>
        </w:tc>
        <w:tc>
          <w:tcPr>
            <w:tcW w:w="940" w:type="dxa"/>
            <w:noWrap/>
            <w:hideMark/>
          </w:tcPr>
          <w:p w14:paraId="0C0175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-39,97</w:t>
            </w:r>
          </w:p>
        </w:tc>
        <w:tc>
          <w:tcPr>
            <w:tcW w:w="1049" w:type="dxa"/>
            <w:noWrap/>
            <w:hideMark/>
          </w:tcPr>
          <w:p w14:paraId="2F00D5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E1B5D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ADA37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8619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63938E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EC666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C8A380B" w14:textId="77777777" w:rsidTr="00C36F3B">
        <w:trPr>
          <w:divId w:val="1099721499"/>
          <w:trHeight w:val="300"/>
        </w:trPr>
        <w:tc>
          <w:tcPr>
            <w:tcW w:w="846" w:type="dxa"/>
            <w:noWrap/>
            <w:hideMark/>
          </w:tcPr>
          <w:p w14:paraId="2B5F38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25,21</w:t>
            </w:r>
          </w:p>
        </w:tc>
        <w:tc>
          <w:tcPr>
            <w:tcW w:w="940" w:type="dxa"/>
            <w:noWrap/>
            <w:hideMark/>
          </w:tcPr>
          <w:p w14:paraId="7F020D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-40,39</w:t>
            </w:r>
          </w:p>
        </w:tc>
        <w:tc>
          <w:tcPr>
            <w:tcW w:w="1049" w:type="dxa"/>
            <w:noWrap/>
            <w:hideMark/>
          </w:tcPr>
          <w:p w14:paraId="0CD14B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443A2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C81D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51EEC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-0,28</w:t>
            </w:r>
          </w:p>
        </w:tc>
        <w:tc>
          <w:tcPr>
            <w:tcW w:w="1230" w:type="dxa"/>
            <w:noWrap/>
            <w:hideMark/>
          </w:tcPr>
          <w:p w14:paraId="7E6B1E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E76BE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0D342CAF" w14:textId="77777777" w:rsidTr="00C36F3B">
        <w:trPr>
          <w:divId w:val="1099721499"/>
          <w:trHeight w:val="300"/>
        </w:trPr>
        <w:tc>
          <w:tcPr>
            <w:tcW w:w="846" w:type="dxa"/>
            <w:noWrap/>
            <w:hideMark/>
          </w:tcPr>
          <w:p w14:paraId="3D94DE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25,23</w:t>
            </w:r>
          </w:p>
        </w:tc>
        <w:tc>
          <w:tcPr>
            <w:tcW w:w="940" w:type="dxa"/>
            <w:noWrap/>
            <w:hideMark/>
          </w:tcPr>
          <w:p w14:paraId="131A73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-40,84</w:t>
            </w:r>
          </w:p>
        </w:tc>
        <w:tc>
          <w:tcPr>
            <w:tcW w:w="1049" w:type="dxa"/>
            <w:noWrap/>
            <w:hideMark/>
          </w:tcPr>
          <w:p w14:paraId="78CFC0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520F3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C3649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9AAE2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BB709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7EB69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595B8DF" w14:textId="77777777" w:rsidTr="00C36F3B">
        <w:trPr>
          <w:divId w:val="1099721499"/>
          <w:trHeight w:val="300"/>
        </w:trPr>
        <w:tc>
          <w:tcPr>
            <w:tcW w:w="846" w:type="dxa"/>
            <w:noWrap/>
            <w:hideMark/>
          </w:tcPr>
          <w:p w14:paraId="25A2EA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25,25</w:t>
            </w:r>
          </w:p>
        </w:tc>
        <w:tc>
          <w:tcPr>
            <w:tcW w:w="940" w:type="dxa"/>
            <w:noWrap/>
            <w:hideMark/>
          </w:tcPr>
          <w:p w14:paraId="760727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-41,33</w:t>
            </w:r>
          </w:p>
        </w:tc>
        <w:tc>
          <w:tcPr>
            <w:tcW w:w="1049" w:type="dxa"/>
            <w:noWrap/>
            <w:hideMark/>
          </w:tcPr>
          <w:p w14:paraId="0B7293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58294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8AD1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1A060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50992D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F734E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E782F20" w14:textId="77777777" w:rsidTr="00C36F3B">
        <w:trPr>
          <w:divId w:val="1099721499"/>
          <w:trHeight w:val="300"/>
        </w:trPr>
        <w:tc>
          <w:tcPr>
            <w:tcW w:w="846" w:type="dxa"/>
            <w:noWrap/>
            <w:hideMark/>
          </w:tcPr>
          <w:p w14:paraId="7BE1F8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25,26</w:t>
            </w:r>
          </w:p>
        </w:tc>
        <w:tc>
          <w:tcPr>
            <w:tcW w:w="940" w:type="dxa"/>
            <w:noWrap/>
            <w:hideMark/>
          </w:tcPr>
          <w:p w14:paraId="271027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-41,83</w:t>
            </w:r>
          </w:p>
        </w:tc>
        <w:tc>
          <w:tcPr>
            <w:tcW w:w="1049" w:type="dxa"/>
            <w:noWrap/>
            <w:hideMark/>
          </w:tcPr>
          <w:p w14:paraId="31BCC6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2211A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AF412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82C9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74892F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DE03C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F29B971" w14:textId="77777777" w:rsidTr="00C36F3B">
        <w:trPr>
          <w:divId w:val="1099721499"/>
          <w:trHeight w:val="300"/>
        </w:trPr>
        <w:tc>
          <w:tcPr>
            <w:tcW w:w="846" w:type="dxa"/>
            <w:noWrap/>
            <w:hideMark/>
          </w:tcPr>
          <w:p w14:paraId="53B49D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25,28</w:t>
            </w:r>
          </w:p>
        </w:tc>
        <w:tc>
          <w:tcPr>
            <w:tcW w:w="940" w:type="dxa"/>
            <w:noWrap/>
            <w:hideMark/>
          </w:tcPr>
          <w:p w14:paraId="53134D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-42,31</w:t>
            </w:r>
          </w:p>
        </w:tc>
        <w:tc>
          <w:tcPr>
            <w:tcW w:w="1049" w:type="dxa"/>
            <w:noWrap/>
            <w:hideMark/>
          </w:tcPr>
          <w:p w14:paraId="268092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D7AF5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12A72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468D1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343CC4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A53E2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BE04505" w14:textId="77777777" w:rsidTr="00C36F3B">
        <w:trPr>
          <w:divId w:val="1099721499"/>
          <w:trHeight w:val="300"/>
        </w:trPr>
        <w:tc>
          <w:tcPr>
            <w:tcW w:w="846" w:type="dxa"/>
            <w:noWrap/>
            <w:hideMark/>
          </w:tcPr>
          <w:p w14:paraId="1EBBE9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25,30</w:t>
            </w:r>
          </w:p>
        </w:tc>
        <w:tc>
          <w:tcPr>
            <w:tcW w:w="940" w:type="dxa"/>
            <w:noWrap/>
            <w:hideMark/>
          </w:tcPr>
          <w:p w14:paraId="29E8C9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-42,76</w:t>
            </w:r>
          </w:p>
        </w:tc>
        <w:tc>
          <w:tcPr>
            <w:tcW w:w="1049" w:type="dxa"/>
            <w:noWrap/>
            <w:hideMark/>
          </w:tcPr>
          <w:p w14:paraId="62853B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C4038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6CB71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5C4C9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1230" w:type="dxa"/>
            <w:noWrap/>
            <w:hideMark/>
          </w:tcPr>
          <w:p w14:paraId="596368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5AF94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EADE098" w14:textId="77777777" w:rsidTr="00C36F3B">
        <w:trPr>
          <w:divId w:val="1099721499"/>
          <w:trHeight w:val="300"/>
        </w:trPr>
        <w:tc>
          <w:tcPr>
            <w:tcW w:w="846" w:type="dxa"/>
            <w:noWrap/>
            <w:hideMark/>
          </w:tcPr>
          <w:p w14:paraId="75C4A0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25,29</w:t>
            </w:r>
          </w:p>
        </w:tc>
        <w:tc>
          <w:tcPr>
            <w:tcW w:w="940" w:type="dxa"/>
            <w:noWrap/>
            <w:hideMark/>
          </w:tcPr>
          <w:p w14:paraId="135B31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-43,20</w:t>
            </w:r>
          </w:p>
        </w:tc>
        <w:tc>
          <w:tcPr>
            <w:tcW w:w="1049" w:type="dxa"/>
            <w:noWrap/>
            <w:hideMark/>
          </w:tcPr>
          <w:p w14:paraId="2C8C63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0C5A6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9856E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EE965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0AFAB5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F1CCB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3C4C53B3" w14:textId="77777777" w:rsidTr="00C36F3B">
        <w:trPr>
          <w:divId w:val="1099721499"/>
          <w:trHeight w:val="300"/>
        </w:trPr>
        <w:tc>
          <w:tcPr>
            <w:tcW w:w="846" w:type="dxa"/>
            <w:noWrap/>
            <w:hideMark/>
          </w:tcPr>
          <w:p w14:paraId="0F8DDD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25,29</w:t>
            </w:r>
          </w:p>
        </w:tc>
        <w:tc>
          <w:tcPr>
            <w:tcW w:w="940" w:type="dxa"/>
            <w:noWrap/>
            <w:hideMark/>
          </w:tcPr>
          <w:p w14:paraId="506D6B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-43,68</w:t>
            </w:r>
          </w:p>
        </w:tc>
        <w:tc>
          <w:tcPr>
            <w:tcW w:w="1049" w:type="dxa"/>
            <w:noWrap/>
            <w:hideMark/>
          </w:tcPr>
          <w:p w14:paraId="10D2BC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FA637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6BE12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4DB06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1230" w:type="dxa"/>
            <w:noWrap/>
            <w:hideMark/>
          </w:tcPr>
          <w:p w14:paraId="419C68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86B6D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251D7A4" w14:textId="77777777" w:rsidTr="00C36F3B">
        <w:trPr>
          <w:divId w:val="1099721499"/>
          <w:trHeight w:val="300"/>
        </w:trPr>
        <w:tc>
          <w:tcPr>
            <w:tcW w:w="846" w:type="dxa"/>
            <w:noWrap/>
            <w:hideMark/>
          </w:tcPr>
          <w:p w14:paraId="5733CD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25,30</w:t>
            </w:r>
          </w:p>
        </w:tc>
        <w:tc>
          <w:tcPr>
            <w:tcW w:w="940" w:type="dxa"/>
            <w:noWrap/>
            <w:hideMark/>
          </w:tcPr>
          <w:p w14:paraId="795108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-44,21</w:t>
            </w:r>
          </w:p>
        </w:tc>
        <w:tc>
          <w:tcPr>
            <w:tcW w:w="1049" w:type="dxa"/>
            <w:noWrap/>
            <w:hideMark/>
          </w:tcPr>
          <w:p w14:paraId="34D192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6DB9C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219C1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12505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045DDB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FB01C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03847505" w14:textId="77777777" w:rsidTr="00C36F3B">
        <w:trPr>
          <w:divId w:val="1099721499"/>
          <w:trHeight w:val="300"/>
        </w:trPr>
        <w:tc>
          <w:tcPr>
            <w:tcW w:w="846" w:type="dxa"/>
            <w:noWrap/>
            <w:hideMark/>
          </w:tcPr>
          <w:p w14:paraId="58CA83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25,29</w:t>
            </w:r>
          </w:p>
        </w:tc>
        <w:tc>
          <w:tcPr>
            <w:tcW w:w="940" w:type="dxa"/>
            <w:noWrap/>
            <w:hideMark/>
          </w:tcPr>
          <w:p w14:paraId="6C26DA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-44,75</w:t>
            </w:r>
          </w:p>
        </w:tc>
        <w:tc>
          <w:tcPr>
            <w:tcW w:w="1049" w:type="dxa"/>
            <w:noWrap/>
            <w:hideMark/>
          </w:tcPr>
          <w:p w14:paraId="29A969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34F7D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B937F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497CE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2ECD52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5E168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373B2045" w14:textId="77777777" w:rsidTr="00C36F3B">
        <w:trPr>
          <w:divId w:val="1099721499"/>
          <w:trHeight w:val="300"/>
        </w:trPr>
        <w:tc>
          <w:tcPr>
            <w:tcW w:w="846" w:type="dxa"/>
            <w:noWrap/>
            <w:hideMark/>
          </w:tcPr>
          <w:p w14:paraId="0B89F7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25,32</w:t>
            </w:r>
          </w:p>
        </w:tc>
        <w:tc>
          <w:tcPr>
            <w:tcW w:w="940" w:type="dxa"/>
            <w:noWrap/>
            <w:hideMark/>
          </w:tcPr>
          <w:p w14:paraId="46E94D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-45,33</w:t>
            </w:r>
          </w:p>
        </w:tc>
        <w:tc>
          <w:tcPr>
            <w:tcW w:w="1049" w:type="dxa"/>
            <w:noWrap/>
            <w:hideMark/>
          </w:tcPr>
          <w:p w14:paraId="7F4984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25C11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12319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AA44F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2C8284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612B8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6A78A891" w14:textId="77777777" w:rsidTr="00C36F3B">
        <w:trPr>
          <w:divId w:val="1099721499"/>
          <w:trHeight w:val="300"/>
        </w:trPr>
        <w:tc>
          <w:tcPr>
            <w:tcW w:w="846" w:type="dxa"/>
            <w:noWrap/>
            <w:hideMark/>
          </w:tcPr>
          <w:p w14:paraId="7251C0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25,34</w:t>
            </w:r>
          </w:p>
        </w:tc>
        <w:tc>
          <w:tcPr>
            <w:tcW w:w="940" w:type="dxa"/>
            <w:noWrap/>
            <w:hideMark/>
          </w:tcPr>
          <w:p w14:paraId="455862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-45,90</w:t>
            </w:r>
          </w:p>
        </w:tc>
        <w:tc>
          <w:tcPr>
            <w:tcW w:w="1049" w:type="dxa"/>
            <w:noWrap/>
            <w:hideMark/>
          </w:tcPr>
          <w:p w14:paraId="6AB518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08674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11D0E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D255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6A1EE4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E3AA2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C8CAE9D" w14:textId="77777777" w:rsidTr="00C36F3B">
        <w:trPr>
          <w:divId w:val="1099721499"/>
          <w:trHeight w:val="300"/>
        </w:trPr>
        <w:tc>
          <w:tcPr>
            <w:tcW w:w="846" w:type="dxa"/>
            <w:noWrap/>
            <w:hideMark/>
          </w:tcPr>
          <w:p w14:paraId="31E7B8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25,34</w:t>
            </w:r>
          </w:p>
        </w:tc>
        <w:tc>
          <w:tcPr>
            <w:tcW w:w="940" w:type="dxa"/>
            <w:noWrap/>
            <w:hideMark/>
          </w:tcPr>
          <w:p w14:paraId="21B094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-46,42</w:t>
            </w:r>
          </w:p>
        </w:tc>
        <w:tc>
          <w:tcPr>
            <w:tcW w:w="1049" w:type="dxa"/>
            <w:noWrap/>
            <w:hideMark/>
          </w:tcPr>
          <w:p w14:paraId="0E3D12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80D77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A3E2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53C1B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DFDCB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C816F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1C04911" w14:textId="77777777" w:rsidTr="00C36F3B">
        <w:trPr>
          <w:divId w:val="1099721499"/>
          <w:trHeight w:val="300"/>
        </w:trPr>
        <w:tc>
          <w:tcPr>
            <w:tcW w:w="846" w:type="dxa"/>
            <w:noWrap/>
            <w:hideMark/>
          </w:tcPr>
          <w:p w14:paraId="4C13A5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25,33</w:t>
            </w:r>
          </w:p>
        </w:tc>
        <w:tc>
          <w:tcPr>
            <w:tcW w:w="940" w:type="dxa"/>
            <w:noWrap/>
            <w:hideMark/>
          </w:tcPr>
          <w:p w14:paraId="28CBE7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-46,99</w:t>
            </w:r>
          </w:p>
        </w:tc>
        <w:tc>
          <w:tcPr>
            <w:tcW w:w="1049" w:type="dxa"/>
            <w:noWrap/>
            <w:hideMark/>
          </w:tcPr>
          <w:p w14:paraId="3175B2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B6086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0E06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0924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13D422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C4A19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2708152" w14:textId="77777777" w:rsidTr="00C36F3B">
        <w:trPr>
          <w:divId w:val="1099721499"/>
          <w:trHeight w:val="300"/>
        </w:trPr>
        <w:tc>
          <w:tcPr>
            <w:tcW w:w="846" w:type="dxa"/>
            <w:noWrap/>
            <w:hideMark/>
          </w:tcPr>
          <w:p w14:paraId="58BFF2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25,34</w:t>
            </w:r>
          </w:p>
        </w:tc>
        <w:tc>
          <w:tcPr>
            <w:tcW w:w="940" w:type="dxa"/>
            <w:noWrap/>
            <w:hideMark/>
          </w:tcPr>
          <w:p w14:paraId="56CCFC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-47,59</w:t>
            </w:r>
          </w:p>
        </w:tc>
        <w:tc>
          <w:tcPr>
            <w:tcW w:w="1049" w:type="dxa"/>
            <w:noWrap/>
            <w:hideMark/>
          </w:tcPr>
          <w:p w14:paraId="111037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63BE7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32798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11620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18DCCB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97396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354C8936" w14:textId="77777777" w:rsidTr="00C36F3B">
        <w:trPr>
          <w:divId w:val="1099721499"/>
          <w:trHeight w:val="300"/>
        </w:trPr>
        <w:tc>
          <w:tcPr>
            <w:tcW w:w="846" w:type="dxa"/>
            <w:noWrap/>
            <w:hideMark/>
          </w:tcPr>
          <w:p w14:paraId="011DEE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25,34</w:t>
            </w:r>
          </w:p>
        </w:tc>
        <w:tc>
          <w:tcPr>
            <w:tcW w:w="940" w:type="dxa"/>
            <w:noWrap/>
            <w:hideMark/>
          </w:tcPr>
          <w:p w14:paraId="7444F2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-48,28</w:t>
            </w:r>
          </w:p>
        </w:tc>
        <w:tc>
          <w:tcPr>
            <w:tcW w:w="1049" w:type="dxa"/>
            <w:noWrap/>
            <w:hideMark/>
          </w:tcPr>
          <w:p w14:paraId="1408BD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E52B0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53E79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8B7EB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w:t>
            </w:r>
          </w:p>
        </w:tc>
        <w:tc>
          <w:tcPr>
            <w:tcW w:w="1230" w:type="dxa"/>
            <w:noWrap/>
            <w:hideMark/>
          </w:tcPr>
          <w:p w14:paraId="02CBC1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DB9A0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7BC04D7" w14:textId="77777777" w:rsidTr="00C36F3B">
        <w:trPr>
          <w:divId w:val="1099721499"/>
          <w:trHeight w:val="300"/>
        </w:trPr>
        <w:tc>
          <w:tcPr>
            <w:tcW w:w="846" w:type="dxa"/>
            <w:noWrap/>
            <w:hideMark/>
          </w:tcPr>
          <w:p w14:paraId="5438A0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25,33</w:t>
            </w:r>
          </w:p>
        </w:tc>
        <w:tc>
          <w:tcPr>
            <w:tcW w:w="940" w:type="dxa"/>
            <w:noWrap/>
            <w:hideMark/>
          </w:tcPr>
          <w:p w14:paraId="1B77FD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-48,89</w:t>
            </w:r>
          </w:p>
        </w:tc>
        <w:tc>
          <w:tcPr>
            <w:tcW w:w="1049" w:type="dxa"/>
            <w:noWrap/>
            <w:hideMark/>
          </w:tcPr>
          <w:p w14:paraId="6550D1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88408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C5586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822BD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17CE7C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793AF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677869C" w14:textId="77777777" w:rsidTr="00C36F3B">
        <w:trPr>
          <w:divId w:val="1099721499"/>
          <w:trHeight w:val="300"/>
        </w:trPr>
        <w:tc>
          <w:tcPr>
            <w:tcW w:w="846" w:type="dxa"/>
            <w:noWrap/>
            <w:hideMark/>
          </w:tcPr>
          <w:p w14:paraId="731275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25,35</w:t>
            </w:r>
          </w:p>
        </w:tc>
        <w:tc>
          <w:tcPr>
            <w:tcW w:w="940" w:type="dxa"/>
            <w:noWrap/>
            <w:hideMark/>
          </w:tcPr>
          <w:p w14:paraId="263103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-49,34</w:t>
            </w:r>
          </w:p>
        </w:tc>
        <w:tc>
          <w:tcPr>
            <w:tcW w:w="1049" w:type="dxa"/>
            <w:noWrap/>
            <w:hideMark/>
          </w:tcPr>
          <w:p w14:paraId="414E62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715BC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EBC5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B12CF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2BA029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A652C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145,00</w:t>
            </w:r>
          </w:p>
        </w:tc>
      </w:tr>
      <w:tr w:rsidR="00531DDC" w:rsidRPr="00C36F3B" w14:paraId="5C7750A2" w14:textId="77777777" w:rsidTr="00C36F3B">
        <w:trPr>
          <w:divId w:val="1099721499"/>
          <w:trHeight w:val="300"/>
        </w:trPr>
        <w:tc>
          <w:tcPr>
            <w:tcW w:w="846" w:type="dxa"/>
            <w:noWrap/>
            <w:hideMark/>
          </w:tcPr>
          <w:p w14:paraId="4273E4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731082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-49,79</w:t>
            </w:r>
          </w:p>
        </w:tc>
        <w:tc>
          <w:tcPr>
            <w:tcW w:w="1049" w:type="dxa"/>
            <w:noWrap/>
            <w:hideMark/>
          </w:tcPr>
          <w:p w14:paraId="5B617C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5F733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77748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628B7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1309F4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0050A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144,00</w:t>
            </w:r>
          </w:p>
        </w:tc>
      </w:tr>
      <w:tr w:rsidR="00531DDC" w:rsidRPr="00C36F3B" w14:paraId="3C762530" w14:textId="77777777" w:rsidTr="00C36F3B">
        <w:trPr>
          <w:divId w:val="1099721499"/>
          <w:trHeight w:val="300"/>
        </w:trPr>
        <w:tc>
          <w:tcPr>
            <w:tcW w:w="846" w:type="dxa"/>
            <w:noWrap/>
            <w:hideMark/>
          </w:tcPr>
          <w:p w14:paraId="685D43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5CE4F6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-50,33</w:t>
            </w:r>
          </w:p>
        </w:tc>
        <w:tc>
          <w:tcPr>
            <w:tcW w:w="1049" w:type="dxa"/>
            <w:noWrap/>
            <w:hideMark/>
          </w:tcPr>
          <w:p w14:paraId="56BEFE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8240E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5530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131F3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044E58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CB7A6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143,00</w:t>
            </w:r>
          </w:p>
        </w:tc>
      </w:tr>
      <w:tr w:rsidR="00531DDC" w:rsidRPr="00C36F3B" w14:paraId="79A929F1" w14:textId="77777777" w:rsidTr="00C36F3B">
        <w:trPr>
          <w:divId w:val="1099721499"/>
          <w:trHeight w:val="300"/>
        </w:trPr>
        <w:tc>
          <w:tcPr>
            <w:tcW w:w="846" w:type="dxa"/>
            <w:noWrap/>
            <w:hideMark/>
          </w:tcPr>
          <w:p w14:paraId="1B7D6F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25,36</w:t>
            </w:r>
          </w:p>
        </w:tc>
        <w:tc>
          <w:tcPr>
            <w:tcW w:w="940" w:type="dxa"/>
            <w:noWrap/>
            <w:hideMark/>
          </w:tcPr>
          <w:p w14:paraId="362717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-50,90</w:t>
            </w:r>
          </w:p>
        </w:tc>
        <w:tc>
          <w:tcPr>
            <w:tcW w:w="1049" w:type="dxa"/>
            <w:noWrap/>
            <w:hideMark/>
          </w:tcPr>
          <w:p w14:paraId="14C566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3F73E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F16A2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5932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4302A0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6D663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142,00</w:t>
            </w:r>
          </w:p>
        </w:tc>
      </w:tr>
      <w:tr w:rsidR="00531DDC" w:rsidRPr="00C36F3B" w14:paraId="7EE04736" w14:textId="77777777" w:rsidTr="00C36F3B">
        <w:trPr>
          <w:divId w:val="1099721499"/>
          <w:trHeight w:val="300"/>
        </w:trPr>
        <w:tc>
          <w:tcPr>
            <w:tcW w:w="846" w:type="dxa"/>
            <w:noWrap/>
            <w:hideMark/>
          </w:tcPr>
          <w:p w14:paraId="69BAF1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25,37</w:t>
            </w:r>
          </w:p>
        </w:tc>
        <w:tc>
          <w:tcPr>
            <w:tcW w:w="940" w:type="dxa"/>
            <w:noWrap/>
            <w:hideMark/>
          </w:tcPr>
          <w:p w14:paraId="43C1F6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-51,52</w:t>
            </w:r>
          </w:p>
        </w:tc>
        <w:tc>
          <w:tcPr>
            <w:tcW w:w="1049" w:type="dxa"/>
            <w:noWrap/>
            <w:hideMark/>
          </w:tcPr>
          <w:p w14:paraId="030DFF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B0071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B1781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D1E9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32FE31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CB3F5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141,00</w:t>
            </w:r>
          </w:p>
        </w:tc>
      </w:tr>
      <w:tr w:rsidR="00531DDC" w:rsidRPr="00C36F3B" w14:paraId="54247667" w14:textId="77777777" w:rsidTr="00C36F3B">
        <w:trPr>
          <w:divId w:val="1099721499"/>
          <w:trHeight w:val="300"/>
        </w:trPr>
        <w:tc>
          <w:tcPr>
            <w:tcW w:w="846" w:type="dxa"/>
            <w:noWrap/>
            <w:hideMark/>
          </w:tcPr>
          <w:p w14:paraId="7D18E1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25,40</w:t>
            </w:r>
          </w:p>
        </w:tc>
        <w:tc>
          <w:tcPr>
            <w:tcW w:w="940" w:type="dxa"/>
            <w:noWrap/>
            <w:hideMark/>
          </w:tcPr>
          <w:p w14:paraId="3E9A25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-51,95</w:t>
            </w:r>
          </w:p>
        </w:tc>
        <w:tc>
          <w:tcPr>
            <w:tcW w:w="1049" w:type="dxa"/>
            <w:noWrap/>
            <w:hideMark/>
          </w:tcPr>
          <w:p w14:paraId="3AAAC3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410A0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CEEED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509A8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5E8A66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E9924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140,00</w:t>
            </w:r>
          </w:p>
        </w:tc>
      </w:tr>
      <w:tr w:rsidR="00531DDC" w:rsidRPr="00C36F3B" w14:paraId="469D4745" w14:textId="77777777" w:rsidTr="00C36F3B">
        <w:trPr>
          <w:divId w:val="1099721499"/>
          <w:trHeight w:val="300"/>
        </w:trPr>
        <w:tc>
          <w:tcPr>
            <w:tcW w:w="846" w:type="dxa"/>
            <w:noWrap/>
            <w:hideMark/>
          </w:tcPr>
          <w:p w14:paraId="15DF29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2D425D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-52,02</w:t>
            </w:r>
          </w:p>
        </w:tc>
        <w:tc>
          <w:tcPr>
            <w:tcW w:w="1049" w:type="dxa"/>
            <w:noWrap/>
            <w:hideMark/>
          </w:tcPr>
          <w:p w14:paraId="65F7AE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9F355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72677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D316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121282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B12AD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139,00</w:t>
            </w:r>
          </w:p>
        </w:tc>
      </w:tr>
      <w:tr w:rsidR="00531DDC" w:rsidRPr="00C36F3B" w14:paraId="32039CE8" w14:textId="77777777" w:rsidTr="00C36F3B">
        <w:trPr>
          <w:divId w:val="1099721499"/>
          <w:trHeight w:val="300"/>
        </w:trPr>
        <w:tc>
          <w:tcPr>
            <w:tcW w:w="846" w:type="dxa"/>
            <w:noWrap/>
            <w:hideMark/>
          </w:tcPr>
          <w:p w14:paraId="1AC40D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6E3EA6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-51,79</w:t>
            </w:r>
          </w:p>
        </w:tc>
        <w:tc>
          <w:tcPr>
            <w:tcW w:w="1049" w:type="dxa"/>
            <w:noWrap/>
            <w:hideMark/>
          </w:tcPr>
          <w:p w14:paraId="749794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62F16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7755C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C7076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7,08</w:t>
            </w:r>
          </w:p>
        </w:tc>
        <w:tc>
          <w:tcPr>
            <w:tcW w:w="1230" w:type="dxa"/>
            <w:noWrap/>
            <w:hideMark/>
          </w:tcPr>
          <w:p w14:paraId="418EDF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128B7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138,00</w:t>
            </w:r>
          </w:p>
        </w:tc>
      </w:tr>
      <w:tr w:rsidR="00531DDC" w:rsidRPr="00C36F3B" w14:paraId="69A0D7AE" w14:textId="77777777" w:rsidTr="00C36F3B">
        <w:trPr>
          <w:divId w:val="1099721499"/>
          <w:trHeight w:val="300"/>
        </w:trPr>
        <w:tc>
          <w:tcPr>
            <w:tcW w:w="846" w:type="dxa"/>
            <w:noWrap/>
            <w:hideMark/>
          </w:tcPr>
          <w:p w14:paraId="4FA73D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25,46</w:t>
            </w:r>
          </w:p>
        </w:tc>
        <w:tc>
          <w:tcPr>
            <w:tcW w:w="940" w:type="dxa"/>
            <w:noWrap/>
            <w:hideMark/>
          </w:tcPr>
          <w:p w14:paraId="5DF62E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-51,43</w:t>
            </w:r>
          </w:p>
        </w:tc>
        <w:tc>
          <w:tcPr>
            <w:tcW w:w="1049" w:type="dxa"/>
            <w:noWrap/>
            <w:hideMark/>
          </w:tcPr>
          <w:p w14:paraId="485EF8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E6AE4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CEA3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36CF5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460BBB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B251B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137,00</w:t>
            </w:r>
          </w:p>
        </w:tc>
      </w:tr>
      <w:tr w:rsidR="00531DDC" w:rsidRPr="00C36F3B" w14:paraId="6F537970" w14:textId="77777777" w:rsidTr="00C36F3B">
        <w:trPr>
          <w:divId w:val="1099721499"/>
          <w:trHeight w:val="300"/>
        </w:trPr>
        <w:tc>
          <w:tcPr>
            <w:tcW w:w="846" w:type="dxa"/>
            <w:noWrap/>
            <w:hideMark/>
          </w:tcPr>
          <w:p w14:paraId="5A7F2E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5C1EAA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-51,14</w:t>
            </w:r>
          </w:p>
        </w:tc>
        <w:tc>
          <w:tcPr>
            <w:tcW w:w="1049" w:type="dxa"/>
            <w:noWrap/>
            <w:hideMark/>
          </w:tcPr>
          <w:p w14:paraId="1F7D6C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9B153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2D42A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6F3F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76DD30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E9258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136,00</w:t>
            </w:r>
          </w:p>
        </w:tc>
      </w:tr>
      <w:tr w:rsidR="00531DDC" w:rsidRPr="00C36F3B" w14:paraId="13ED87A8" w14:textId="77777777" w:rsidTr="00C36F3B">
        <w:trPr>
          <w:divId w:val="1099721499"/>
          <w:trHeight w:val="300"/>
        </w:trPr>
        <w:tc>
          <w:tcPr>
            <w:tcW w:w="846" w:type="dxa"/>
            <w:noWrap/>
            <w:hideMark/>
          </w:tcPr>
          <w:p w14:paraId="70669F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25,63</w:t>
            </w:r>
          </w:p>
        </w:tc>
        <w:tc>
          <w:tcPr>
            <w:tcW w:w="940" w:type="dxa"/>
            <w:noWrap/>
            <w:hideMark/>
          </w:tcPr>
          <w:p w14:paraId="2BF7FA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-51,03</w:t>
            </w:r>
          </w:p>
        </w:tc>
        <w:tc>
          <w:tcPr>
            <w:tcW w:w="1049" w:type="dxa"/>
            <w:noWrap/>
            <w:hideMark/>
          </w:tcPr>
          <w:p w14:paraId="63538B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718A1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70306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A124B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6ADF31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F7B9A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135,00</w:t>
            </w:r>
          </w:p>
        </w:tc>
      </w:tr>
      <w:tr w:rsidR="00531DDC" w:rsidRPr="00C36F3B" w14:paraId="770BF405" w14:textId="77777777" w:rsidTr="00C36F3B">
        <w:trPr>
          <w:divId w:val="1099721499"/>
          <w:trHeight w:val="300"/>
        </w:trPr>
        <w:tc>
          <w:tcPr>
            <w:tcW w:w="846" w:type="dxa"/>
            <w:noWrap/>
            <w:hideMark/>
          </w:tcPr>
          <w:p w14:paraId="1A79F6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25,84</w:t>
            </w:r>
          </w:p>
        </w:tc>
        <w:tc>
          <w:tcPr>
            <w:tcW w:w="940" w:type="dxa"/>
            <w:noWrap/>
            <w:hideMark/>
          </w:tcPr>
          <w:p w14:paraId="53FEB8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-50,99</w:t>
            </w:r>
          </w:p>
        </w:tc>
        <w:tc>
          <w:tcPr>
            <w:tcW w:w="1049" w:type="dxa"/>
            <w:noWrap/>
            <w:hideMark/>
          </w:tcPr>
          <w:p w14:paraId="6DF3E5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0B5B3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5BDEA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DECB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6,52</w:t>
            </w:r>
          </w:p>
        </w:tc>
        <w:tc>
          <w:tcPr>
            <w:tcW w:w="1230" w:type="dxa"/>
            <w:noWrap/>
            <w:hideMark/>
          </w:tcPr>
          <w:p w14:paraId="4B2269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228EC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134,00</w:t>
            </w:r>
          </w:p>
        </w:tc>
      </w:tr>
      <w:tr w:rsidR="00531DDC" w:rsidRPr="00C36F3B" w14:paraId="2A7DE7C0" w14:textId="77777777" w:rsidTr="00C36F3B">
        <w:trPr>
          <w:divId w:val="1099721499"/>
          <w:trHeight w:val="300"/>
        </w:trPr>
        <w:tc>
          <w:tcPr>
            <w:tcW w:w="846" w:type="dxa"/>
            <w:noWrap/>
            <w:hideMark/>
          </w:tcPr>
          <w:p w14:paraId="209D61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25,95</w:t>
            </w:r>
          </w:p>
        </w:tc>
        <w:tc>
          <w:tcPr>
            <w:tcW w:w="940" w:type="dxa"/>
            <w:noWrap/>
            <w:hideMark/>
          </w:tcPr>
          <w:p w14:paraId="50BFA0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-51,02</w:t>
            </w:r>
          </w:p>
        </w:tc>
        <w:tc>
          <w:tcPr>
            <w:tcW w:w="1049" w:type="dxa"/>
            <w:noWrap/>
            <w:hideMark/>
          </w:tcPr>
          <w:p w14:paraId="62761F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89568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6C912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D8C3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58BD97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C6785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133,00</w:t>
            </w:r>
          </w:p>
        </w:tc>
      </w:tr>
      <w:tr w:rsidR="00531DDC" w:rsidRPr="00C36F3B" w14:paraId="62C84477" w14:textId="77777777" w:rsidTr="00C36F3B">
        <w:trPr>
          <w:divId w:val="1099721499"/>
          <w:trHeight w:val="300"/>
        </w:trPr>
        <w:tc>
          <w:tcPr>
            <w:tcW w:w="846" w:type="dxa"/>
            <w:noWrap/>
            <w:hideMark/>
          </w:tcPr>
          <w:p w14:paraId="3B3073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26,07</w:t>
            </w:r>
          </w:p>
        </w:tc>
        <w:tc>
          <w:tcPr>
            <w:tcW w:w="940" w:type="dxa"/>
            <w:noWrap/>
            <w:hideMark/>
          </w:tcPr>
          <w:p w14:paraId="4CC0BC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-51,22</w:t>
            </w:r>
          </w:p>
        </w:tc>
        <w:tc>
          <w:tcPr>
            <w:tcW w:w="1049" w:type="dxa"/>
            <w:noWrap/>
            <w:hideMark/>
          </w:tcPr>
          <w:p w14:paraId="191ACA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0,28</w:t>
            </w:r>
          </w:p>
        </w:tc>
        <w:tc>
          <w:tcPr>
            <w:tcW w:w="772" w:type="dxa"/>
            <w:noWrap/>
            <w:hideMark/>
          </w:tcPr>
          <w:p w14:paraId="33D929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D11B9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139B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375410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F1564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132,00</w:t>
            </w:r>
          </w:p>
        </w:tc>
      </w:tr>
      <w:tr w:rsidR="00531DDC" w:rsidRPr="00C36F3B" w14:paraId="1C7CBE18" w14:textId="77777777" w:rsidTr="00C36F3B">
        <w:trPr>
          <w:divId w:val="1099721499"/>
          <w:trHeight w:val="300"/>
        </w:trPr>
        <w:tc>
          <w:tcPr>
            <w:tcW w:w="846" w:type="dxa"/>
            <w:noWrap/>
            <w:hideMark/>
          </w:tcPr>
          <w:p w14:paraId="37F774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26,13</w:t>
            </w:r>
          </w:p>
        </w:tc>
        <w:tc>
          <w:tcPr>
            <w:tcW w:w="940" w:type="dxa"/>
            <w:noWrap/>
            <w:hideMark/>
          </w:tcPr>
          <w:p w14:paraId="2B2CFD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-51,53</w:t>
            </w:r>
          </w:p>
        </w:tc>
        <w:tc>
          <w:tcPr>
            <w:tcW w:w="1049" w:type="dxa"/>
            <w:noWrap/>
            <w:hideMark/>
          </w:tcPr>
          <w:p w14:paraId="781385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FE958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60767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51018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058121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60081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131,00</w:t>
            </w:r>
          </w:p>
        </w:tc>
      </w:tr>
      <w:tr w:rsidR="00531DDC" w:rsidRPr="00C36F3B" w14:paraId="616CADBE" w14:textId="77777777" w:rsidTr="00C36F3B">
        <w:trPr>
          <w:divId w:val="1099721499"/>
          <w:trHeight w:val="300"/>
        </w:trPr>
        <w:tc>
          <w:tcPr>
            <w:tcW w:w="846" w:type="dxa"/>
            <w:noWrap/>
            <w:hideMark/>
          </w:tcPr>
          <w:p w14:paraId="789561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26,16</w:t>
            </w:r>
          </w:p>
        </w:tc>
        <w:tc>
          <w:tcPr>
            <w:tcW w:w="940" w:type="dxa"/>
            <w:noWrap/>
            <w:hideMark/>
          </w:tcPr>
          <w:p w14:paraId="15BDFF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-51,87</w:t>
            </w:r>
          </w:p>
        </w:tc>
        <w:tc>
          <w:tcPr>
            <w:tcW w:w="1049" w:type="dxa"/>
            <w:noWrap/>
            <w:hideMark/>
          </w:tcPr>
          <w:p w14:paraId="3511BA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4294E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C39D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E6EAA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06A27C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298F7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130,00</w:t>
            </w:r>
          </w:p>
        </w:tc>
      </w:tr>
      <w:tr w:rsidR="00531DDC" w:rsidRPr="00C36F3B" w14:paraId="534319AD" w14:textId="77777777" w:rsidTr="00C36F3B">
        <w:trPr>
          <w:divId w:val="1099721499"/>
          <w:trHeight w:val="300"/>
        </w:trPr>
        <w:tc>
          <w:tcPr>
            <w:tcW w:w="846" w:type="dxa"/>
            <w:noWrap/>
            <w:hideMark/>
          </w:tcPr>
          <w:p w14:paraId="215240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26,18</w:t>
            </w:r>
          </w:p>
        </w:tc>
        <w:tc>
          <w:tcPr>
            <w:tcW w:w="940" w:type="dxa"/>
            <w:noWrap/>
            <w:hideMark/>
          </w:tcPr>
          <w:p w14:paraId="6B6ECC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-52,17</w:t>
            </w:r>
          </w:p>
        </w:tc>
        <w:tc>
          <w:tcPr>
            <w:tcW w:w="1049" w:type="dxa"/>
            <w:noWrap/>
            <w:hideMark/>
          </w:tcPr>
          <w:p w14:paraId="149B6A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96405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3817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BDBFE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71B46A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1743C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129,00</w:t>
            </w:r>
          </w:p>
        </w:tc>
      </w:tr>
      <w:tr w:rsidR="00531DDC" w:rsidRPr="00C36F3B" w14:paraId="63F2A642" w14:textId="77777777" w:rsidTr="00C36F3B">
        <w:trPr>
          <w:divId w:val="1099721499"/>
          <w:trHeight w:val="300"/>
        </w:trPr>
        <w:tc>
          <w:tcPr>
            <w:tcW w:w="846" w:type="dxa"/>
            <w:noWrap/>
            <w:hideMark/>
          </w:tcPr>
          <w:p w14:paraId="503CED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26,17</w:t>
            </w:r>
          </w:p>
        </w:tc>
        <w:tc>
          <w:tcPr>
            <w:tcW w:w="940" w:type="dxa"/>
            <w:noWrap/>
            <w:hideMark/>
          </w:tcPr>
          <w:p w14:paraId="4C7981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-52,56</w:t>
            </w:r>
          </w:p>
        </w:tc>
        <w:tc>
          <w:tcPr>
            <w:tcW w:w="1049" w:type="dxa"/>
            <w:noWrap/>
            <w:hideMark/>
          </w:tcPr>
          <w:p w14:paraId="6C67A9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FE686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D239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0F073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1230" w:type="dxa"/>
            <w:noWrap/>
            <w:hideMark/>
          </w:tcPr>
          <w:p w14:paraId="2382CB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BC79D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128,00</w:t>
            </w:r>
          </w:p>
        </w:tc>
      </w:tr>
      <w:tr w:rsidR="00531DDC" w:rsidRPr="00C36F3B" w14:paraId="1E19A79B" w14:textId="77777777" w:rsidTr="00C36F3B">
        <w:trPr>
          <w:divId w:val="1099721499"/>
          <w:trHeight w:val="300"/>
        </w:trPr>
        <w:tc>
          <w:tcPr>
            <w:tcW w:w="846" w:type="dxa"/>
            <w:noWrap/>
            <w:hideMark/>
          </w:tcPr>
          <w:p w14:paraId="6EE117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26,23</w:t>
            </w:r>
          </w:p>
        </w:tc>
        <w:tc>
          <w:tcPr>
            <w:tcW w:w="940" w:type="dxa"/>
            <w:noWrap/>
            <w:hideMark/>
          </w:tcPr>
          <w:p w14:paraId="4C49CE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-52,89</w:t>
            </w:r>
          </w:p>
        </w:tc>
        <w:tc>
          <w:tcPr>
            <w:tcW w:w="1049" w:type="dxa"/>
            <w:noWrap/>
            <w:hideMark/>
          </w:tcPr>
          <w:p w14:paraId="468AD4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6F8FD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319A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EF3A1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1230" w:type="dxa"/>
            <w:noWrap/>
            <w:hideMark/>
          </w:tcPr>
          <w:p w14:paraId="137797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DF9AA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127,00</w:t>
            </w:r>
          </w:p>
        </w:tc>
      </w:tr>
      <w:tr w:rsidR="00531DDC" w:rsidRPr="00C36F3B" w14:paraId="498CFA6B" w14:textId="77777777" w:rsidTr="00C36F3B">
        <w:trPr>
          <w:divId w:val="1099721499"/>
          <w:trHeight w:val="300"/>
        </w:trPr>
        <w:tc>
          <w:tcPr>
            <w:tcW w:w="846" w:type="dxa"/>
            <w:noWrap/>
            <w:hideMark/>
          </w:tcPr>
          <w:p w14:paraId="593F9C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26,32</w:t>
            </w:r>
          </w:p>
        </w:tc>
        <w:tc>
          <w:tcPr>
            <w:tcW w:w="940" w:type="dxa"/>
            <w:noWrap/>
            <w:hideMark/>
          </w:tcPr>
          <w:p w14:paraId="787621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-53,09</w:t>
            </w:r>
          </w:p>
        </w:tc>
        <w:tc>
          <w:tcPr>
            <w:tcW w:w="1049" w:type="dxa"/>
            <w:noWrap/>
            <w:hideMark/>
          </w:tcPr>
          <w:p w14:paraId="66EE11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624CA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C8AE6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7B30F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0B6F9C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3DC67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126,00</w:t>
            </w:r>
          </w:p>
        </w:tc>
      </w:tr>
      <w:tr w:rsidR="00531DDC" w:rsidRPr="00C36F3B" w14:paraId="7075601C" w14:textId="77777777" w:rsidTr="00C36F3B">
        <w:trPr>
          <w:divId w:val="1099721499"/>
          <w:trHeight w:val="300"/>
        </w:trPr>
        <w:tc>
          <w:tcPr>
            <w:tcW w:w="846" w:type="dxa"/>
            <w:noWrap/>
            <w:hideMark/>
          </w:tcPr>
          <w:p w14:paraId="406FC1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1A62E5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-53,07</w:t>
            </w:r>
          </w:p>
        </w:tc>
        <w:tc>
          <w:tcPr>
            <w:tcW w:w="1049" w:type="dxa"/>
            <w:noWrap/>
            <w:hideMark/>
          </w:tcPr>
          <w:p w14:paraId="5F0CF2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ED1D6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30CC4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BE4DD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7,78</w:t>
            </w:r>
          </w:p>
        </w:tc>
        <w:tc>
          <w:tcPr>
            <w:tcW w:w="1230" w:type="dxa"/>
            <w:noWrap/>
            <w:hideMark/>
          </w:tcPr>
          <w:p w14:paraId="560EA8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B6659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125,00</w:t>
            </w:r>
          </w:p>
        </w:tc>
      </w:tr>
      <w:tr w:rsidR="00531DDC" w:rsidRPr="00C36F3B" w14:paraId="4CADB794" w14:textId="77777777" w:rsidTr="00C36F3B">
        <w:trPr>
          <w:divId w:val="1099721499"/>
          <w:trHeight w:val="300"/>
        </w:trPr>
        <w:tc>
          <w:tcPr>
            <w:tcW w:w="846" w:type="dxa"/>
            <w:noWrap/>
            <w:hideMark/>
          </w:tcPr>
          <w:p w14:paraId="61F503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26,44</w:t>
            </w:r>
          </w:p>
        </w:tc>
        <w:tc>
          <w:tcPr>
            <w:tcW w:w="940" w:type="dxa"/>
            <w:noWrap/>
            <w:hideMark/>
          </w:tcPr>
          <w:p w14:paraId="0F8CF8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-52,78</w:t>
            </w:r>
          </w:p>
        </w:tc>
        <w:tc>
          <w:tcPr>
            <w:tcW w:w="1049" w:type="dxa"/>
            <w:noWrap/>
            <w:hideMark/>
          </w:tcPr>
          <w:p w14:paraId="2E2D75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11372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21C76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8F39E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7,63</w:t>
            </w:r>
          </w:p>
        </w:tc>
        <w:tc>
          <w:tcPr>
            <w:tcW w:w="1230" w:type="dxa"/>
            <w:noWrap/>
            <w:hideMark/>
          </w:tcPr>
          <w:p w14:paraId="55117A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A9121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124,00</w:t>
            </w:r>
          </w:p>
        </w:tc>
      </w:tr>
      <w:tr w:rsidR="00531DDC" w:rsidRPr="00C36F3B" w14:paraId="15C78DE5" w14:textId="77777777" w:rsidTr="00C36F3B">
        <w:trPr>
          <w:divId w:val="1099721499"/>
          <w:trHeight w:val="300"/>
        </w:trPr>
        <w:tc>
          <w:tcPr>
            <w:tcW w:w="846" w:type="dxa"/>
            <w:noWrap/>
            <w:hideMark/>
          </w:tcPr>
          <w:p w14:paraId="3F688A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26,39</w:t>
            </w:r>
          </w:p>
        </w:tc>
        <w:tc>
          <w:tcPr>
            <w:tcW w:w="940" w:type="dxa"/>
            <w:noWrap/>
            <w:hideMark/>
          </w:tcPr>
          <w:p w14:paraId="2883D9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-52,08</w:t>
            </w:r>
          </w:p>
        </w:tc>
        <w:tc>
          <w:tcPr>
            <w:tcW w:w="1049" w:type="dxa"/>
            <w:noWrap/>
            <w:hideMark/>
          </w:tcPr>
          <w:p w14:paraId="652F7A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984E4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A4695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EC92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1230" w:type="dxa"/>
            <w:noWrap/>
            <w:hideMark/>
          </w:tcPr>
          <w:p w14:paraId="3EB308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56098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123,00</w:t>
            </w:r>
          </w:p>
        </w:tc>
      </w:tr>
      <w:tr w:rsidR="00531DDC" w:rsidRPr="00C36F3B" w14:paraId="0983B696" w14:textId="77777777" w:rsidTr="00C36F3B">
        <w:trPr>
          <w:divId w:val="1099721499"/>
          <w:trHeight w:val="300"/>
        </w:trPr>
        <w:tc>
          <w:tcPr>
            <w:tcW w:w="846" w:type="dxa"/>
            <w:noWrap/>
            <w:hideMark/>
          </w:tcPr>
          <w:p w14:paraId="239B35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26,33</w:t>
            </w:r>
          </w:p>
        </w:tc>
        <w:tc>
          <w:tcPr>
            <w:tcW w:w="940" w:type="dxa"/>
            <w:noWrap/>
            <w:hideMark/>
          </w:tcPr>
          <w:p w14:paraId="146328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-51,29</w:t>
            </w:r>
          </w:p>
        </w:tc>
        <w:tc>
          <w:tcPr>
            <w:tcW w:w="1049" w:type="dxa"/>
            <w:noWrap/>
            <w:hideMark/>
          </w:tcPr>
          <w:p w14:paraId="3B1F8A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42232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EE698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F7366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7,08</w:t>
            </w:r>
          </w:p>
        </w:tc>
        <w:tc>
          <w:tcPr>
            <w:tcW w:w="1230" w:type="dxa"/>
            <w:noWrap/>
            <w:hideMark/>
          </w:tcPr>
          <w:p w14:paraId="292CED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B9CCD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122,00</w:t>
            </w:r>
          </w:p>
        </w:tc>
      </w:tr>
      <w:tr w:rsidR="00531DDC" w:rsidRPr="00C36F3B" w14:paraId="6642C5B2" w14:textId="77777777" w:rsidTr="00C36F3B">
        <w:trPr>
          <w:divId w:val="1099721499"/>
          <w:trHeight w:val="300"/>
        </w:trPr>
        <w:tc>
          <w:tcPr>
            <w:tcW w:w="846" w:type="dxa"/>
            <w:noWrap/>
            <w:hideMark/>
          </w:tcPr>
          <w:p w14:paraId="1D0056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26,26</w:t>
            </w:r>
          </w:p>
        </w:tc>
        <w:tc>
          <w:tcPr>
            <w:tcW w:w="940" w:type="dxa"/>
            <w:noWrap/>
            <w:hideMark/>
          </w:tcPr>
          <w:p w14:paraId="30F909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-50,78</w:t>
            </w:r>
          </w:p>
        </w:tc>
        <w:tc>
          <w:tcPr>
            <w:tcW w:w="1049" w:type="dxa"/>
            <w:noWrap/>
            <w:hideMark/>
          </w:tcPr>
          <w:p w14:paraId="5CDCF5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3C763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3365D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7B637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6,52</w:t>
            </w:r>
          </w:p>
        </w:tc>
        <w:tc>
          <w:tcPr>
            <w:tcW w:w="1230" w:type="dxa"/>
            <w:noWrap/>
            <w:hideMark/>
          </w:tcPr>
          <w:p w14:paraId="3486C8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1CB7B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121,00</w:t>
            </w:r>
          </w:p>
        </w:tc>
      </w:tr>
      <w:tr w:rsidR="00531DDC" w:rsidRPr="00C36F3B" w14:paraId="136B1E16" w14:textId="77777777" w:rsidTr="00C36F3B">
        <w:trPr>
          <w:divId w:val="1099721499"/>
          <w:trHeight w:val="300"/>
        </w:trPr>
        <w:tc>
          <w:tcPr>
            <w:tcW w:w="846" w:type="dxa"/>
            <w:noWrap/>
            <w:hideMark/>
          </w:tcPr>
          <w:p w14:paraId="2AA719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26,22</w:t>
            </w:r>
          </w:p>
        </w:tc>
        <w:tc>
          <w:tcPr>
            <w:tcW w:w="940" w:type="dxa"/>
            <w:noWrap/>
            <w:hideMark/>
          </w:tcPr>
          <w:p w14:paraId="67997D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-50,59</w:t>
            </w:r>
          </w:p>
        </w:tc>
        <w:tc>
          <w:tcPr>
            <w:tcW w:w="1049" w:type="dxa"/>
            <w:noWrap/>
            <w:hideMark/>
          </w:tcPr>
          <w:p w14:paraId="066C7A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AAA7F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9EE51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C5D0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7DDA28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55B87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120,00</w:t>
            </w:r>
          </w:p>
        </w:tc>
      </w:tr>
      <w:tr w:rsidR="00531DDC" w:rsidRPr="00C36F3B" w14:paraId="0896C1FD" w14:textId="77777777" w:rsidTr="00C36F3B">
        <w:trPr>
          <w:divId w:val="1099721499"/>
          <w:trHeight w:val="300"/>
        </w:trPr>
        <w:tc>
          <w:tcPr>
            <w:tcW w:w="846" w:type="dxa"/>
            <w:noWrap/>
            <w:hideMark/>
          </w:tcPr>
          <w:p w14:paraId="0F6DF5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26,27</w:t>
            </w:r>
          </w:p>
        </w:tc>
        <w:tc>
          <w:tcPr>
            <w:tcW w:w="940" w:type="dxa"/>
            <w:noWrap/>
            <w:hideMark/>
          </w:tcPr>
          <w:p w14:paraId="087E81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-50,31</w:t>
            </w:r>
          </w:p>
        </w:tc>
        <w:tc>
          <w:tcPr>
            <w:tcW w:w="1049" w:type="dxa"/>
            <w:noWrap/>
            <w:hideMark/>
          </w:tcPr>
          <w:p w14:paraId="784BE6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2C913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6F82B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ABA1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085EBC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57946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119,00</w:t>
            </w:r>
          </w:p>
        </w:tc>
      </w:tr>
      <w:tr w:rsidR="00531DDC" w:rsidRPr="00C36F3B" w14:paraId="3E88F65B" w14:textId="77777777" w:rsidTr="00C36F3B">
        <w:trPr>
          <w:divId w:val="1099721499"/>
          <w:trHeight w:val="300"/>
        </w:trPr>
        <w:tc>
          <w:tcPr>
            <w:tcW w:w="846" w:type="dxa"/>
            <w:noWrap/>
            <w:hideMark/>
          </w:tcPr>
          <w:p w14:paraId="1A9CCF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26,32</w:t>
            </w:r>
          </w:p>
        </w:tc>
        <w:tc>
          <w:tcPr>
            <w:tcW w:w="940" w:type="dxa"/>
            <w:noWrap/>
            <w:hideMark/>
          </w:tcPr>
          <w:p w14:paraId="0CC935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-49,91</w:t>
            </w:r>
          </w:p>
        </w:tc>
        <w:tc>
          <w:tcPr>
            <w:tcW w:w="1049" w:type="dxa"/>
            <w:noWrap/>
            <w:hideMark/>
          </w:tcPr>
          <w:p w14:paraId="1E1863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89EA0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87106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31221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5,97</w:t>
            </w:r>
          </w:p>
        </w:tc>
        <w:tc>
          <w:tcPr>
            <w:tcW w:w="1230" w:type="dxa"/>
            <w:noWrap/>
            <w:hideMark/>
          </w:tcPr>
          <w:p w14:paraId="799E17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0E57A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118,00</w:t>
            </w:r>
          </w:p>
        </w:tc>
      </w:tr>
      <w:tr w:rsidR="00531DDC" w:rsidRPr="00C36F3B" w14:paraId="4447F18A" w14:textId="77777777" w:rsidTr="00C36F3B">
        <w:trPr>
          <w:divId w:val="1099721499"/>
          <w:trHeight w:val="300"/>
        </w:trPr>
        <w:tc>
          <w:tcPr>
            <w:tcW w:w="846" w:type="dxa"/>
            <w:noWrap/>
            <w:hideMark/>
          </w:tcPr>
          <w:p w14:paraId="275FD7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26,33</w:t>
            </w:r>
          </w:p>
        </w:tc>
        <w:tc>
          <w:tcPr>
            <w:tcW w:w="940" w:type="dxa"/>
            <w:noWrap/>
            <w:hideMark/>
          </w:tcPr>
          <w:p w14:paraId="22DC21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-49,51</w:t>
            </w:r>
          </w:p>
        </w:tc>
        <w:tc>
          <w:tcPr>
            <w:tcW w:w="1049" w:type="dxa"/>
            <w:noWrap/>
            <w:hideMark/>
          </w:tcPr>
          <w:p w14:paraId="71EC9C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D3818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22B2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37A1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3328EB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3E506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117,00</w:t>
            </w:r>
          </w:p>
        </w:tc>
      </w:tr>
      <w:tr w:rsidR="00531DDC" w:rsidRPr="00C36F3B" w14:paraId="57B33D85" w14:textId="77777777" w:rsidTr="00C36F3B">
        <w:trPr>
          <w:divId w:val="1099721499"/>
          <w:trHeight w:val="300"/>
        </w:trPr>
        <w:tc>
          <w:tcPr>
            <w:tcW w:w="846" w:type="dxa"/>
            <w:noWrap/>
            <w:hideMark/>
          </w:tcPr>
          <w:p w14:paraId="170A18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26,37</w:t>
            </w:r>
          </w:p>
        </w:tc>
        <w:tc>
          <w:tcPr>
            <w:tcW w:w="940" w:type="dxa"/>
            <w:noWrap/>
            <w:hideMark/>
          </w:tcPr>
          <w:p w14:paraId="795A80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-48,94</w:t>
            </w:r>
          </w:p>
        </w:tc>
        <w:tc>
          <w:tcPr>
            <w:tcW w:w="1049" w:type="dxa"/>
            <w:noWrap/>
            <w:hideMark/>
          </w:tcPr>
          <w:p w14:paraId="1FEF4A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9FFE5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2727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1C84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5,41</w:t>
            </w:r>
          </w:p>
        </w:tc>
        <w:tc>
          <w:tcPr>
            <w:tcW w:w="1230" w:type="dxa"/>
            <w:noWrap/>
            <w:hideMark/>
          </w:tcPr>
          <w:p w14:paraId="0705AB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F9D7C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39A44E0" w14:textId="77777777" w:rsidTr="00C36F3B">
        <w:trPr>
          <w:divId w:val="1099721499"/>
          <w:trHeight w:val="300"/>
        </w:trPr>
        <w:tc>
          <w:tcPr>
            <w:tcW w:w="846" w:type="dxa"/>
            <w:noWrap/>
            <w:hideMark/>
          </w:tcPr>
          <w:p w14:paraId="124BF4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26,39</w:t>
            </w:r>
          </w:p>
        </w:tc>
        <w:tc>
          <w:tcPr>
            <w:tcW w:w="940" w:type="dxa"/>
            <w:noWrap/>
            <w:hideMark/>
          </w:tcPr>
          <w:p w14:paraId="06F957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-48,28</w:t>
            </w:r>
          </w:p>
        </w:tc>
        <w:tc>
          <w:tcPr>
            <w:tcW w:w="1049" w:type="dxa"/>
            <w:noWrap/>
            <w:hideMark/>
          </w:tcPr>
          <w:p w14:paraId="268B48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8573B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583AA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72022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66DA1C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886B9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C924D84" w14:textId="77777777" w:rsidTr="00C36F3B">
        <w:trPr>
          <w:divId w:val="1099721499"/>
          <w:trHeight w:val="300"/>
        </w:trPr>
        <w:tc>
          <w:tcPr>
            <w:tcW w:w="846" w:type="dxa"/>
            <w:noWrap/>
            <w:hideMark/>
          </w:tcPr>
          <w:p w14:paraId="10512C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26,37</w:t>
            </w:r>
          </w:p>
        </w:tc>
        <w:tc>
          <w:tcPr>
            <w:tcW w:w="940" w:type="dxa"/>
            <w:noWrap/>
            <w:hideMark/>
          </w:tcPr>
          <w:p w14:paraId="1512DC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-47,75</w:t>
            </w:r>
          </w:p>
        </w:tc>
        <w:tc>
          <w:tcPr>
            <w:tcW w:w="1049" w:type="dxa"/>
            <w:noWrap/>
            <w:hideMark/>
          </w:tcPr>
          <w:p w14:paraId="0FA365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A7462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DEDC7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612EF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4,86</w:t>
            </w:r>
          </w:p>
        </w:tc>
        <w:tc>
          <w:tcPr>
            <w:tcW w:w="1230" w:type="dxa"/>
            <w:noWrap/>
            <w:hideMark/>
          </w:tcPr>
          <w:p w14:paraId="6F8B1F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73237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4CD08E6" w14:textId="77777777" w:rsidTr="00C36F3B">
        <w:trPr>
          <w:divId w:val="1099721499"/>
          <w:trHeight w:val="300"/>
        </w:trPr>
        <w:tc>
          <w:tcPr>
            <w:tcW w:w="846" w:type="dxa"/>
            <w:noWrap/>
            <w:hideMark/>
          </w:tcPr>
          <w:p w14:paraId="43B4AF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26,30</w:t>
            </w:r>
          </w:p>
        </w:tc>
        <w:tc>
          <w:tcPr>
            <w:tcW w:w="940" w:type="dxa"/>
            <w:noWrap/>
            <w:hideMark/>
          </w:tcPr>
          <w:p w14:paraId="05C52B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-47,26</w:t>
            </w:r>
          </w:p>
        </w:tc>
        <w:tc>
          <w:tcPr>
            <w:tcW w:w="1049" w:type="dxa"/>
            <w:noWrap/>
            <w:hideMark/>
          </w:tcPr>
          <w:p w14:paraId="78221C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FAC15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D1B3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EDD0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586270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390CB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69B0E30" w14:textId="77777777" w:rsidTr="00C36F3B">
        <w:trPr>
          <w:divId w:val="1099721499"/>
          <w:trHeight w:val="300"/>
        </w:trPr>
        <w:tc>
          <w:tcPr>
            <w:tcW w:w="846" w:type="dxa"/>
            <w:noWrap/>
            <w:hideMark/>
          </w:tcPr>
          <w:p w14:paraId="78DB58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26,23</w:t>
            </w:r>
          </w:p>
        </w:tc>
        <w:tc>
          <w:tcPr>
            <w:tcW w:w="940" w:type="dxa"/>
            <w:noWrap/>
            <w:hideMark/>
          </w:tcPr>
          <w:p w14:paraId="11EFD2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-46,92</w:t>
            </w:r>
          </w:p>
        </w:tc>
        <w:tc>
          <w:tcPr>
            <w:tcW w:w="1049" w:type="dxa"/>
            <w:noWrap/>
            <w:hideMark/>
          </w:tcPr>
          <w:p w14:paraId="387B52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E0E07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4E65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9949B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4,30</w:t>
            </w:r>
          </w:p>
        </w:tc>
        <w:tc>
          <w:tcPr>
            <w:tcW w:w="1230" w:type="dxa"/>
            <w:noWrap/>
            <w:hideMark/>
          </w:tcPr>
          <w:p w14:paraId="551A6B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1961B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C4A6171" w14:textId="77777777" w:rsidTr="00C36F3B">
        <w:trPr>
          <w:divId w:val="1099721499"/>
          <w:trHeight w:val="300"/>
        </w:trPr>
        <w:tc>
          <w:tcPr>
            <w:tcW w:w="846" w:type="dxa"/>
            <w:noWrap/>
            <w:hideMark/>
          </w:tcPr>
          <w:p w14:paraId="257C1B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26,18</w:t>
            </w:r>
          </w:p>
        </w:tc>
        <w:tc>
          <w:tcPr>
            <w:tcW w:w="940" w:type="dxa"/>
            <w:noWrap/>
            <w:hideMark/>
          </w:tcPr>
          <w:p w14:paraId="253AFC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-46,90</w:t>
            </w:r>
          </w:p>
        </w:tc>
        <w:tc>
          <w:tcPr>
            <w:tcW w:w="1049" w:type="dxa"/>
            <w:noWrap/>
            <w:hideMark/>
          </w:tcPr>
          <w:p w14:paraId="62EDA8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2768A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8AF1A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09D0A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03B5EC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53C7B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976D541" w14:textId="77777777" w:rsidTr="00C36F3B">
        <w:trPr>
          <w:divId w:val="1099721499"/>
          <w:trHeight w:val="300"/>
        </w:trPr>
        <w:tc>
          <w:tcPr>
            <w:tcW w:w="846" w:type="dxa"/>
            <w:noWrap/>
            <w:hideMark/>
          </w:tcPr>
          <w:p w14:paraId="3C8908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26,20</w:t>
            </w:r>
          </w:p>
        </w:tc>
        <w:tc>
          <w:tcPr>
            <w:tcW w:w="940" w:type="dxa"/>
            <w:noWrap/>
            <w:hideMark/>
          </w:tcPr>
          <w:p w14:paraId="700FC9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-46,99</w:t>
            </w:r>
          </w:p>
        </w:tc>
        <w:tc>
          <w:tcPr>
            <w:tcW w:w="1049" w:type="dxa"/>
            <w:noWrap/>
            <w:hideMark/>
          </w:tcPr>
          <w:p w14:paraId="28ACBD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5EA7F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02EA5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8909F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0F5630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8957A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2CBEE24" w14:textId="77777777" w:rsidTr="00C36F3B">
        <w:trPr>
          <w:divId w:val="1099721499"/>
          <w:trHeight w:val="300"/>
        </w:trPr>
        <w:tc>
          <w:tcPr>
            <w:tcW w:w="846" w:type="dxa"/>
            <w:noWrap/>
            <w:hideMark/>
          </w:tcPr>
          <w:p w14:paraId="7EDFE4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26,27</w:t>
            </w:r>
          </w:p>
        </w:tc>
        <w:tc>
          <w:tcPr>
            <w:tcW w:w="940" w:type="dxa"/>
            <w:noWrap/>
            <w:hideMark/>
          </w:tcPr>
          <w:p w14:paraId="6E48EE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-47,04</w:t>
            </w:r>
          </w:p>
        </w:tc>
        <w:tc>
          <w:tcPr>
            <w:tcW w:w="1049" w:type="dxa"/>
            <w:noWrap/>
            <w:hideMark/>
          </w:tcPr>
          <w:p w14:paraId="7EF169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E657F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D30E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9D607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32EFCB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4C00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3FAFDA0" w14:textId="77777777" w:rsidTr="00C36F3B">
        <w:trPr>
          <w:divId w:val="1099721499"/>
          <w:trHeight w:val="300"/>
        </w:trPr>
        <w:tc>
          <w:tcPr>
            <w:tcW w:w="846" w:type="dxa"/>
            <w:noWrap/>
            <w:hideMark/>
          </w:tcPr>
          <w:p w14:paraId="447BD2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26,29</w:t>
            </w:r>
          </w:p>
        </w:tc>
        <w:tc>
          <w:tcPr>
            <w:tcW w:w="940" w:type="dxa"/>
            <w:noWrap/>
            <w:hideMark/>
          </w:tcPr>
          <w:p w14:paraId="5D5359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-47,06</w:t>
            </w:r>
          </w:p>
        </w:tc>
        <w:tc>
          <w:tcPr>
            <w:tcW w:w="1049" w:type="dxa"/>
            <w:noWrap/>
            <w:hideMark/>
          </w:tcPr>
          <w:p w14:paraId="619B22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7915D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EAD3B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6DB4E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765520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AD90E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2851021" w14:textId="77777777" w:rsidTr="00C36F3B">
        <w:trPr>
          <w:divId w:val="1099721499"/>
          <w:trHeight w:val="300"/>
        </w:trPr>
        <w:tc>
          <w:tcPr>
            <w:tcW w:w="846" w:type="dxa"/>
            <w:noWrap/>
            <w:hideMark/>
          </w:tcPr>
          <w:p w14:paraId="3EE0C4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26,29</w:t>
            </w:r>
          </w:p>
        </w:tc>
        <w:tc>
          <w:tcPr>
            <w:tcW w:w="940" w:type="dxa"/>
            <w:noWrap/>
            <w:hideMark/>
          </w:tcPr>
          <w:p w14:paraId="4FF1B3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-46,99</w:t>
            </w:r>
          </w:p>
        </w:tc>
        <w:tc>
          <w:tcPr>
            <w:tcW w:w="1049" w:type="dxa"/>
            <w:noWrap/>
            <w:hideMark/>
          </w:tcPr>
          <w:p w14:paraId="068288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8AC6A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96FF9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D040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4,30</w:t>
            </w:r>
          </w:p>
        </w:tc>
        <w:tc>
          <w:tcPr>
            <w:tcW w:w="1230" w:type="dxa"/>
            <w:noWrap/>
            <w:hideMark/>
          </w:tcPr>
          <w:p w14:paraId="5B4D7C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6BD2D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68EF47B" w14:textId="77777777" w:rsidTr="00C36F3B">
        <w:trPr>
          <w:divId w:val="1099721499"/>
          <w:trHeight w:val="300"/>
        </w:trPr>
        <w:tc>
          <w:tcPr>
            <w:tcW w:w="846" w:type="dxa"/>
            <w:noWrap/>
            <w:hideMark/>
          </w:tcPr>
          <w:p w14:paraId="25C8B8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26,28</w:t>
            </w:r>
          </w:p>
        </w:tc>
        <w:tc>
          <w:tcPr>
            <w:tcW w:w="940" w:type="dxa"/>
            <w:noWrap/>
            <w:hideMark/>
          </w:tcPr>
          <w:p w14:paraId="204D74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-46,90</w:t>
            </w:r>
          </w:p>
        </w:tc>
        <w:tc>
          <w:tcPr>
            <w:tcW w:w="1049" w:type="dxa"/>
            <w:noWrap/>
            <w:hideMark/>
          </w:tcPr>
          <w:p w14:paraId="5686C4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B4053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CBD4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F9AB2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7CCE3A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EA0B6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73D838E" w14:textId="77777777" w:rsidTr="00C36F3B">
        <w:trPr>
          <w:divId w:val="1099721499"/>
          <w:trHeight w:val="300"/>
        </w:trPr>
        <w:tc>
          <w:tcPr>
            <w:tcW w:w="846" w:type="dxa"/>
            <w:noWrap/>
            <w:hideMark/>
          </w:tcPr>
          <w:p w14:paraId="7545F6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26,29</w:t>
            </w:r>
          </w:p>
        </w:tc>
        <w:tc>
          <w:tcPr>
            <w:tcW w:w="940" w:type="dxa"/>
            <w:noWrap/>
            <w:hideMark/>
          </w:tcPr>
          <w:p w14:paraId="1813B0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-46,84</w:t>
            </w:r>
          </w:p>
        </w:tc>
        <w:tc>
          <w:tcPr>
            <w:tcW w:w="1049" w:type="dxa"/>
            <w:noWrap/>
            <w:hideMark/>
          </w:tcPr>
          <w:p w14:paraId="467607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906B5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16C4E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317ED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08042D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35461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9BFA162" w14:textId="77777777" w:rsidTr="00C36F3B">
        <w:trPr>
          <w:divId w:val="1099721499"/>
          <w:trHeight w:val="300"/>
        </w:trPr>
        <w:tc>
          <w:tcPr>
            <w:tcW w:w="846" w:type="dxa"/>
            <w:noWrap/>
            <w:hideMark/>
          </w:tcPr>
          <w:p w14:paraId="0DECE3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26,30</w:t>
            </w:r>
          </w:p>
        </w:tc>
        <w:tc>
          <w:tcPr>
            <w:tcW w:w="940" w:type="dxa"/>
            <w:noWrap/>
            <w:hideMark/>
          </w:tcPr>
          <w:p w14:paraId="53D555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-46,83</w:t>
            </w:r>
          </w:p>
        </w:tc>
        <w:tc>
          <w:tcPr>
            <w:tcW w:w="1049" w:type="dxa"/>
            <w:noWrap/>
            <w:hideMark/>
          </w:tcPr>
          <w:p w14:paraId="3A40C2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17CB5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843BA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961A8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227FB8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8E524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53074FF9" w14:textId="77777777" w:rsidTr="00C36F3B">
        <w:trPr>
          <w:divId w:val="1099721499"/>
          <w:trHeight w:val="300"/>
        </w:trPr>
        <w:tc>
          <w:tcPr>
            <w:tcW w:w="846" w:type="dxa"/>
            <w:noWrap/>
            <w:hideMark/>
          </w:tcPr>
          <w:p w14:paraId="379EF8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26,29</w:t>
            </w:r>
          </w:p>
        </w:tc>
        <w:tc>
          <w:tcPr>
            <w:tcW w:w="940" w:type="dxa"/>
            <w:noWrap/>
            <w:hideMark/>
          </w:tcPr>
          <w:p w14:paraId="68C186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-46,87</w:t>
            </w:r>
          </w:p>
        </w:tc>
        <w:tc>
          <w:tcPr>
            <w:tcW w:w="1049" w:type="dxa"/>
            <w:noWrap/>
            <w:hideMark/>
          </w:tcPr>
          <w:p w14:paraId="633E94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2CB3F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A4899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E36DC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29B73D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5BC47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57C30B7A" w14:textId="77777777" w:rsidTr="00C36F3B">
        <w:trPr>
          <w:divId w:val="1099721499"/>
          <w:trHeight w:val="300"/>
        </w:trPr>
        <w:tc>
          <w:tcPr>
            <w:tcW w:w="846" w:type="dxa"/>
            <w:noWrap/>
            <w:hideMark/>
          </w:tcPr>
          <w:p w14:paraId="5A93F3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26,27</w:t>
            </w:r>
          </w:p>
        </w:tc>
        <w:tc>
          <w:tcPr>
            <w:tcW w:w="940" w:type="dxa"/>
            <w:noWrap/>
            <w:hideMark/>
          </w:tcPr>
          <w:p w14:paraId="790197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-46,92</w:t>
            </w:r>
          </w:p>
        </w:tc>
        <w:tc>
          <w:tcPr>
            <w:tcW w:w="1049" w:type="dxa"/>
            <w:noWrap/>
            <w:hideMark/>
          </w:tcPr>
          <w:p w14:paraId="4D1354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99E8B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2567F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B54FC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665A23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B0772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7D1A9AF" w14:textId="77777777" w:rsidTr="00C36F3B">
        <w:trPr>
          <w:divId w:val="1099721499"/>
          <w:trHeight w:val="300"/>
        </w:trPr>
        <w:tc>
          <w:tcPr>
            <w:tcW w:w="846" w:type="dxa"/>
            <w:noWrap/>
            <w:hideMark/>
          </w:tcPr>
          <w:p w14:paraId="709C29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26,28</w:t>
            </w:r>
          </w:p>
        </w:tc>
        <w:tc>
          <w:tcPr>
            <w:tcW w:w="940" w:type="dxa"/>
            <w:noWrap/>
            <w:hideMark/>
          </w:tcPr>
          <w:p w14:paraId="31E765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-46,87</w:t>
            </w:r>
          </w:p>
        </w:tc>
        <w:tc>
          <w:tcPr>
            <w:tcW w:w="1049" w:type="dxa"/>
            <w:noWrap/>
            <w:hideMark/>
          </w:tcPr>
          <w:p w14:paraId="153187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8247F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2A8F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DB9E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665354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5E406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53C7928" w14:textId="77777777" w:rsidTr="00C36F3B">
        <w:trPr>
          <w:divId w:val="1099721499"/>
          <w:trHeight w:val="300"/>
        </w:trPr>
        <w:tc>
          <w:tcPr>
            <w:tcW w:w="846" w:type="dxa"/>
            <w:noWrap/>
            <w:hideMark/>
          </w:tcPr>
          <w:p w14:paraId="01677A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26,31</w:t>
            </w:r>
          </w:p>
        </w:tc>
        <w:tc>
          <w:tcPr>
            <w:tcW w:w="940" w:type="dxa"/>
            <w:noWrap/>
            <w:hideMark/>
          </w:tcPr>
          <w:p w14:paraId="79E227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-46,57</w:t>
            </w:r>
          </w:p>
        </w:tc>
        <w:tc>
          <w:tcPr>
            <w:tcW w:w="1049" w:type="dxa"/>
            <w:noWrap/>
            <w:hideMark/>
          </w:tcPr>
          <w:p w14:paraId="742200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779C7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5F6B2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2D7A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2FB158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1AEAD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40CC56C" w14:textId="77777777" w:rsidTr="00C36F3B">
        <w:trPr>
          <w:divId w:val="1099721499"/>
          <w:trHeight w:val="300"/>
        </w:trPr>
        <w:tc>
          <w:tcPr>
            <w:tcW w:w="846" w:type="dxa"/>
            <w:noWrap/>
            <w:hideMark/>
          </w:tcPr>
          <w:p w14:paraId="5C00E7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26,32</w:t>
            </w:r>
          </w:p>
        </w:tc>
        <w:tc>
          <w:tcPr>
            <w:tcW w:w="940" w:type="dxa"/>
            <w:noWrap/>
            <w:hideMark/>
          </w:tcPr>
          <w:p w14:paraId="29B33A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-46,12</w:t>
            </w:r>
          </w:p>
        </w:tc>
        <w:tc>
          <w:tcPr>
            <w:tcW w:w="1049" w:type="dxa"/>
            <w:noWrap/>
            <w:hideMark/>
          </w:tcPr>
          <w:p w14:paraId="5BDAA3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DC88C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BF70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84E04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14163B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0161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8BFC26D" w14:textId="77777777" w:rsidTr="00C36F3B">
        <w:trPr>
          <w:divId w:val="1099721499"/>
          <w:trHeight w:val="300"/>
        </w:trPr>
        <w:tc>
          <w:tcPr>
            <w:tcW w:w="846" w:type="dxa"/>
            <w:noWrap/>
            <w:hideMark/>
          </w:tcPr>
          <w:p w14:paraId="68FE94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26,31</w:t>
            </w:r>
          </w:p>
        </w:tc>
        <w:tc>
          <w:tcPr>
            <w:tcW w:w="940" w:type="dxa"/>
            <w:noWrap/>
            <w:hideMark/>
          </w:tcPr>
          <w:p w14:paraId="0983A6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-45,59</w:t>
            </w:r>
          </w:p>
        </w:tc>
        <w:tc>
          <w:tcPr>
            <w:tcW w:w="1049" w:type="dxa"/>
            <w:noWrap/>
            <w:hideMark/>
          </w:tcPr>
          <w:p w14:paraId="1AA775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55505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9CA6F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62BA4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3,74</w:t>
            </w:r>
          </w:p>
        </w:tc>
        <w:tc>
          <w:tcPr>
            <w:tcW w:w="1230" w:type="dxa"/>
            <w:noWrap/>
            <w:hideMark/>
          </w:tcPr>
          <w:p w14:paraId="034277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7F8A4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FA3713F" w14:textId="77777777" w:rsidTr="00C36F3B">
        <w:trPr>
          <w:divId w:val="1099721499"/>
          <w:trHeight w:val="300"/>
        </w:trPr>
        <w:tc>
          <w:tcPr>
            <w:tcW w:w="846" w:type="dxa"/>
            <w:noWrap/>
            <w:hideMark/>
          </w:tcPr>
          <w:p w14:paraId="3F9272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26,28</w:t>
            </w:r>
          </w:p>
        </w:tc>
        <w:tc>
          <w:tcPr>
            <w:tcW w:w="940" w:type="dxa"/>
            <w:noWrap/>
            <w:hideMark/>
          </w:tcPr>
          <w:p w14:paraId="704B7D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-45,06</w:t>
            </w:r>
          </w:p>
        </w:tc>
        <w:tc>
          <w:tcPr>
            <w:tcW w:w="1049" w:type="dxa"/>
            <w:noWrap/>
            <w:hideMark/>
          </w:tcPr>
          <w:p w14:paraId="1B1FBB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B69A6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3767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B7C8A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53E963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B9E36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C30C9E0" w14:textId="77777777" w:rsidTr="00C36F3B">
        <w:trPr>
          <w:divId w:val="1099721499"/>
          <w:trHeight w:val="300"/>
        </w:trPr>
        <w:tc>
          <w:tcPr>
            <w:tcW w:w="846" w:type="dxa"/>
            <w:noWrap/>
            <w:hideMark/>
          </w:tcPr>
          <w:p w14:paraId="7C3C49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26,25</w:t>
            </w:r>
          </w:p>
        </w:tc>
        <w:tc>
          <w:tcPr>
            <w:tcW w:w="940" w:type="dxa"/>
            <w:noWrap/>
            <w:hideMark/>
          </w:tcPr>
          <w:p w14:paraId="2FE7A4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-44,68</w:t>
            </w:r>
          </w:p>
        </w:tc>
        <w:tc>
          <w:tcPr>
            <w:tcW w:w="1049" w:type="dxa"/>
            <w:noWrap/>
            <w:hideMark/>
          </w:tcPr>
          <w:p w14:paraId="6496D0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8BFFC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4748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C527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w:t>
            </w:r>
          </w:p>
        </w:tc>
        <w:tc>
          <w:tcPr>
            <w:tcW w:w="1230" w:type="dxa"/>
            <w:noWrap/>
            <w:hideMark/>
          </w:tcPr>
          <w:p w14:paraId="338D1C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79222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020A0E7" w14:textId="77777777" w:rsidTr="00C36F3B">
        <w:trPr>
          <w:divId w:val="1099721499"/>
          <w:trHeight w:val="300"/>
        </w:trPr>
        <w:tc>
          <w:tcPr>
            <w:tcW w:w="846" w:type="dxa"/>
            <w:noWrap/>
            <w:hideMark/>
          </w:tcPr>
          <w:p w14:paraId="06BD73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26,25</w:t>
            </w:r>
          </w:p>
        </w:tc>
        <w:tc>
          <w:tcPr>
            <w:tcW w:w="940" w:type="dxa"/>
            <w:noWrap/>
            <w:hideMark/>
          </w:tcPr>
          <w:p w14:paraId="2D1679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-44,42</w:t>
            </w:r>
          </w:p>
        </w:tc>
        <w:tc>
          <w:tcPr>
            <w:tcW w:w="1049" w:type="dxa"/>
            <w:noWrap/>
            <w:hideMark/>
          </w:tcPr>
          <w:p w14:paraId="5233F1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DC80E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EED1D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9804D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6A2035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0AB21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7836C8B" w14:textId="77777777" w:rsidTr="00C36F3B">
        <w:trPr>
          <w:divId w:val="1099721499"/>
          <w:trHeight w:val="300"/>
        </w:trPr>
        <w:tc>
          <w:tcPr>
            <w:tcW w:w="846" w:type="dxa"/>
            <w:noWrap/>
            <w:hideMark/>
          </w:tcPr>
          <w:p w14:paraId="2EC9B7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26,20</w:t>
            </w:r>
          </w:p>
        </w:tc>
        <w:tc>
          <w:tcPr>
            <w:tcW w:w="940" w:type="dxa"/>
            <w:noWrap/>
            <w:hideMark/>
          </w:tcPr>
          <w:p w14:paraId="0B8CC8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-44,34</w:t>
            </w:r>
          </w:p>
        </w:tc>
        <w:tc>
          <w:tcPr>
            <w:tcW w:w="1049" w:type="dxa"/>
            <w:noWrap/>
            <w:hideMark/>
          </w:tcPr>
          <w:p w14:paraId="32FA5B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9A561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8A797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07F0D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25357E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03A4C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0848A39" w14:textId="77777777" w:rsidTr="00C36F3B">
        <w:trPr>
          <w:divId w:val="1099721499"/>
          <w:trHeight w:val="300"/>
        </w:trPr>
        <w:tc>
          <w:tcPr>
            <w:tcW w:w="846" w:type="dxa"/>
            <w:noWrap/>
            <w:hideMark/>
          </w:tcPr>
          <w:p w14:paraId="77E7D0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26,11</w:t>
            </w:r>
          </w:p>
        </w:tc>
        <w:tc>
          <w:tcPr>
            <w:tcW w:w="940" w:type="dxa"/>
            <w:noWrap/>
            <w:hideMark/>
          </w:tcPr>
          <w:p w14:paraId="1348B2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-44,35</w:t>
            </w:r>
          </w:p>
        </w:tc>
        <w:tc>
          <w:tcPr>
            <w:tcW w:w="1049" w:type="dxa"/>
            <w:noWrap/>
            <w:hideMark/>
          </w:tcPr>
          <w:p w14:paraId="66FC04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D4362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D29A7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09BE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5AF001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48655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2514C05" w14:textId="77777777" w:rsidTr="00C36F3B">
        <w:trPr>
          <w:divId w:val="1099721499"/>
          <w:trHeight w:val="300"/>
        </w:trPr>
        <w:tc>
          <w:tcPr>
            <w:tcW w:w="846" w:type="dxa"/>
            <w:noWrap/>
            <w:hideMark/>
          </w:tcPr>
          <w:p w14:paraId="27B79F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26,04</w:t>
            </w:r>
          </w:p>
        </w:tc>
        <w:tc>
          <w:tcPr>
            <w:tcW w:w="940" w:type="dxa"/>
            <w:noWrap/>
            <w:hideMark/>
          </w:tcPr>
          <w:p w14:paraId="4A718F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-44,19</w:t>
            </w:r>
          </w:p>
        </w:tc>
        <w:tc>
          <w:tcPr>
            <w:tcW w:w="1049" w:type="dxa"/>
            <w:noWrap/>
            <w:hideMark/>
          </w:tcPr>
          <w:p w14:paraId="019794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F1B49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F0C8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44682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7FFF1E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945B5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69E0AB7" w14:textId="77777777" w:rsidTr="00C36F3B">
        <w:trPr>
          <w:divId w:val="1099721499"/>
          <w:trHeight w:val="300"/>
        </w:trPr>
        <w:tc>
          <w:tcPr>
            <w:tcW w:w="846" w:type="dxa"/>
            <w:noWrap/>
            <w:hideMark/>
          </w:tcPr>
          <w:p w14:paraId="03DDFE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26,02</w:t>
            </w:r>
          </w:p>
        </w:tc>
        <w:tc>
          <w:tcPr>
            <w:tcW w:w="940" w:type="dxa"/>
            <w:noWrap/>
            <w:hideMark/>
          </w:tcPr>
          <w:p w14:paraId="76851E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-43,73</w:t>
            </w:r>
          </w:p>
        </w:tc>
        <w:tc>
          <w:tcPr>
            <w:tcW w:w="1049" w:type="dxa"/>
            <w:noWrap/>
            <w:hideMark/>
          </w:tcPr>
          <w:p w14:paraId="6BEB04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2244F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619BD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93A2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w:t>
            </w:r>
          </w:p>
        </w:tc>
        <w:tc>
          <w:tcPr>
            <w:tcW w:w="1230" w:type="dxa"/>
            <w:noWrap/>
            <w:hideMark/>
          </w:tcPr>
          <w:p w14:paraId="7EC1EC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08E1A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C43838E" w14:textId="77777777" w:rsidTr="00C36F3B">
        <w:trPr>
          <w:divId w:val="1099721499"/>
          <w:trHeight w:val="300"/>
        </w:trPr>
        <w:tc>
          <w:tcPr>
            <w:tcW w:w="846" w:type="dxa"/>
            <w:noWrap/>
            <w:hideMark/>
          </w:tcPr>
          <w:p w14:paraId="480DC0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26,10</w:t>
            </w:r>
          </w:p>
        </w:tc>
        <w:tc>
          <w:tcPr>
            <w:tcW w:w="940" w:type="dxa"/>
            <w:noWrap/>
            <w:hideMark/>
          </w:tcPr>
          <w:p w14:paraId="529D28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-43,05</w:t>
            </w:r>
          </w:p>
        </w:tc>
        <w:tc>
          <w:tcPr>
            <w:tcW w:w="1049" w:type="dxa"/>
            <w:noWrap/>
            <w:hideMark/>
          </w:tcPr>
          <w:p w14:paraId="721E71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4F229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2867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E1136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1230" w:type="dxa"/>
            <w:noWrap/>
            <w:hideMark/>
          </w:tcPr>
          <w:p w14:paraId="456C06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C322F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CD73D30" w14:textId="77777777" w:rsidTr="00C36F3B">
        <w:trPr>
          <w:divId w:val="1099721499"/>
          <w:trHeight w:val="300"/>
        </w:trPr>
        <w:tc>
          <w:tcPr>
            <w:tcW w:w="846" w:type="dxa"/>
            <w:noWrap/>
            <w:hideMark/>
          </w:tcPr>
          <w:p w14:paraId="151A87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26,25</w:t>
            </w:r>
          </w:p>
        </w:tc>
        <w:tc>
          <w:tcPr>
            <w:tcW w:w="940" w:type="dxa"/>
            <w:noWrap/>
            <w:hideMark/>
          </w:tcPr>
          <w:p w14:paraId="35D873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-42,40</w:t>
            </w:r>
          </w:p>
        </w:tc>
        <w:tc>
          <w:tcPr>
            <w:tcW w:w="1049" w:type="dxa"/>
            <w:noWrap/>
            <w:hideMark/>
          </w:tcPr>
          <w:p w14:paraId="4BC860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127AA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9B6BC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25F1F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2,08</w:t>
            </w:r>
          </w:p>
        </w:tc>
        <w:tc>
          <w:tcPr>
            <w:tcW w:w="1230" w:type="dxa"/>
            <w:noWrap/>
            <w:hideMark/>
          </w:tcPr>
          <w:p w14:paraId="164D76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CD8E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A8AE275" w14:textId="77777777" w:rsidTr="00C36F3B">
        <w:trPr>
          <w:divId w:val="1099721499"/>
          <w:trHeight w:val="300"/>
        </w:trPr>
        <w:tc>
          <w:tcPr>
            <w:tcW w:w="846" w:type="dxa"/>
            <w:noWrap/>
            <w:hideMark/>
          </w:tcPr>
          <w:p w14:paraId="785331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2AA4BD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-41,98</w:t>
            </w:r>
          </w:p>
        </w:tc>
        <w:tc>
          <w:tcPr>
            <w:tcW w:w="1049" w:type="dxa"/>
            <w:noWrap/>
            <w:hideMark/>
          </w:tcPr>
          <w:p w14:paraId="0D1989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7BDA1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0F385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95AA9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1,52</w:t>
            </w:r>
          </w:p>
        </w:tc>
        <w:tc>
          <w:tcPr>
            <w:tcW w:w="1230" w:type="dxa"/>
            <w:noWrap/>
            <w:hideMark/>
          </w:tcPr>
          <w:p w14:paraId="761A65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A6FE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B87F282" w14:textId="77777777" w:rsidTr="00C36F3B">
        <w:trPr>
          <w:divId w:val="1099721499"/>
          <w:trHeight w:val="300"/>
        </w:trPr>
        <w:tc>
          <w:tcPr>
            <w:tcW w:w="846" w:type="dxa"/>
            <w:noWrap/>
            <w:hideMark/>
          </w:tcPr>
          <w:p w14:paraId="7D1E7B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26,53</w:t>
            </w:r>
          </w:p>
        </w:tc>
        <w:tc>
          <w:tcPr>
            <w:tcW w:w="940" w:type="dxa"/>
            <w:noWrap/>
            <w:hideMark/>
          </w:tcPr>
          <w:p w14:paraId="15728F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-41,83</w:t>
            </w:r>
          </w:p>
        </w:tc>
        <w:tc>
          <w:tcPr>
            <w:tcW w:w="1049" w:type="dxa"/>
            <w:noWrap/>
            <w:hideMark/>
          </w:tcPr>
          <w:p w14:paraId="66EC2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DE466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41F5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38330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2AD559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5DFF3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43B1BD8" w14:textId="77777777" w:rsidTr="00C36F3B">
        <w:trPr>
          <w:divId w:val="1099721499"/>
          <w:trHeight w:val="300"/>
        </w:trPr>
        <w:tc>
          <w:tcPr>
            <w:tcW w:w="846" w:type="dxa"/>
            <w:noWrap/>
            <w:hideMark/>
          </w:tcPr>
          <w:p w14:paraId="796F0F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26,58</w:t>
            </w:r>
          </w:p>
        </w:tc>
        <w:tc>
          <w:tcPr>
            <w:tcW w:w="940" w:type="dxa"/>
            <w:noWrap/>
            <w:hideMark/>
          </w:tcPr>
          <w:p w14:paraId="34BD72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-41,85</w:t>
            </w:r>
          </w:p>
        </w:tc>
        <w:tc>
          <w:tcPr>
            <w:tcW w:w="1049" w:type="dxa"/>
            <w:noWrap/>
            <w:hideMark/>
          </w:tcPr>
          <w:p w14:paraId="62DC9D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48AEE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0FA32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7539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613E36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C9A1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4C8FFFC" w14:textId="77777777" w:rsidTr="00C36F3B">
        <w:trPr>
          <w:divId w:val="1099721499"/>
          <w:trHeight w:val="300"/>
        </w:trPr>
        <w:tc>
          <w:tcPr>
            <w:tcW w:w="846" w:type="dxa"/>
            <w:noWrap/>
            <w:hideMark/>
          </w:tcPr>
          <w:p w14:paraId="3AA7E4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26,59</w:t>
            </w:r>
          </w:p>
        </w:tc>
        <w:tc>
          <w:tcPr>
            <w:tcW w:w="940" w:type="dxa"/>
            <w:noWrap/>
            <w:hideMark/>
          </w:tcPr>
          <w:p w14:paraId="5605CE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-41,96</w:t>
            </w:r>
          </w:p>
        </w:tc>
        <w:tc>
          <w:tcPr>
            <w:tcW w:w="1049" w:type="dxa"/>
            <w:noWrap/>
            <w:hideMark/>
          </w:tcPr>
          <w:p w14:paraId="37D8C1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1744B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570E8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7A0C7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7E0268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D5F1C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2EB05AD" w14:textId="77777777" w:rsidTr="00C36F3B">
        <w:trPr>
          <w:divId w:val="1099721499"/>
          <w:trHeight w:val="300"/>
        </w:trPr>
        <w:tc>
          <w:tcPr>
            <w:tcW w:w="846" w:type="dxa"/>
            <w:noWrap/>
            <w:hideMark/>
          </w:tcPr>
          <w:p w14:paraId="2E110F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26,49</w:t>
            </w:r>
          </w:p>
        </w:tc>
        <w:tc>
          <w:tcPr>
            <w:tcW w:w="940" w:type="dxa"/>
            <w:noWrap/>
            <w:hideMark/>
          </w:tcPr>
          <w:p w14:paraId="5F9C1B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-42,01</w:t>
            </w:r>
          </w:p>
        </w:tc>
        <w:tc>
          <w:tcPr>
            <w:tcW w:w="1049" w:type="dxa"/>
            <w:noWrap/>
            <w:hideMark/>
          </w:tcPr>
          <w:p w14:paraId="02D092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68B22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2B164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A7443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794296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A91B5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CF8F446" w14:textId="77777777" w:rsidTr="00C36F3B">
        <w:trPr>
          <w:divId w:val="1099721499"/>
          <w:trHeight w:val="300"/>
        </w:trPr>
        <w:tc>
          <w:tcPr>
            <w:tcW w:w="846" w:type="dxa"/>
            <w:noWrap/>
            <w:hideMark/>
          </w:tcPr>
          <w:p w14:paraId="5D456B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26,39</w:t>
            </w:r>
          </w:p>
        </w:tc>
        <w:tc>
          <w:tcPr>
            <w:tcW w:w="940" w:type="dxa"/>
            <w:noWrap/>
            <w:hideMark/>
          </w:tcPr>
          <w:p w14:paraId="4B4778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-41,89</w:t>
            </w:r>
          </w:p>
        </w:tc>
        <w:tc>
          <w:tcPr>
            <w:tcW w:w="1049" w:type="dxa"/>
            <w:noWrap/>
            <w:hideMark/>
          </w:tcPr>
          <w:p w14:paraId="0FDD9C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3B76B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EA0CE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1FBE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1,52</w:t>
            </w:r>
          </w:p>
        </w:tc>
        <w:tc>
          <w:tcPr>
            <w:tcW w:w="1230" w:type="dxa"/>
            <w:noWrap/>
            <w:hideMark/>
          </w:tcPr>
          <w:p w14:paraId="1EE2BE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BA5A6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1E941B0" w14:textId="77777777" w:rsidTr="00C36F3B">
        <w:trPr>
          <w:divId w:val="1099721499"/>
          <w:trHeight w:val="300"/>
        </w:trPr>
        <w:tc>
          <w:tcPr>
            <w:tcW w:w="846" w:type="dxa"/>
            <w:noWrap/>
            <w:hideMark/>
          </w:tcPr>
          <w:p w14:paraId="15BFF3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26,36</w:t>
            </w:r>
          </w:p>
        </w:tc>
        <w:tc>
          <w:tcPr>
            <w:tcW w:w="940" w:type="dxa"/>
            <w:noWrap/>
            <w:hideMark/>
          </w:tcPr>
          <w:p w14:paraId="7FF7E4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-41,67</w:t>
            </w:r>
          </w:p>
        </w:tc>
        <w:tc>
          <w:tcPr>
            <w:tcW w:w="1049" w:type="dxa"/>
            <w:noWrap/>
            <w:hideMark/>
          </w:tcPr>
          <w:p w14:paraId="640C69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B4AB7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77F4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D887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3DC4E2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53B60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C22DE0F" w14:textId="77777777" w:rsidTr="00C36F3B">
        <w:trPr>
          <w:divId w:val="1099721499"/>
          <w:trHeight w:val="300"/>
        </w:trPr>
        <w:tc>
          <w:tcPr>
            <w:tcW w:w="846" w:type="dxa"/>
            <w:noWrap/>
            <w:hideMark/>
          </w:tcPr>
          <w:p w14:paraId="3C89B1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097561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-41,47</w:t>
            </w:r>
          </w:p>
        </w:tc>
        <w:tc>
          <w:tcPr>
            <w:tcW w:w="1049" w:type="dxa"/>
            <w:noWrap/>
            <w:hideMark/>
          </w:tcPr>
          <w:p w14:paraId="7737C4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16C21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C4720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FA493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7AFB9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B5F25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1823648" w14:textId="77777777" w:rsidTr="00C36F3B">
        <w:trPr>
          <w:divId w:val="1099721499"/>
          <w:trHeight w:val="300"/>
        </w:trPr>
        <w:tc>
          <w:tcPr>
            <w:tcW w:w="846" w:type="dxa"/>
            <w:noWrap/>
            <w:hideMark/>
          </w:tcPr>
          <w:p w14:paraId="00ADB8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26,45</w:t>
            </w:r>
          </w:p>
        </w:tc>
        <w:tc>
          <w:tcPr>
            <w:tcW w:w="940" w:type="dxa"/>
            <w:noWrap/>
            <w:hideMark/>
          </w:tcPr>
          <w:p w14:paraId="239356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-41,39</w:t>
            </w:r>
          </w:p>
        </w:tc>
        <w:tc>
          <w:tcPr>
            <w:tcW w:w="1049" w:type="dxa"/>
            <w:noWrap/>
            <w:hideMark/>
          </w:tcPr>
          <w:p w14:paraId="667AF9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6C641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ED373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0C73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75A5AB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FA03E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27DCB50" w14:textId="77777777" w:rsidTr="00C36F3B">
        <w:trPr>
          <w:divId w:val="1099721499"/>
          <w:trHeight w:val="300"/>
        </w:trPr>
        <w:tc>
          <w:tcPr>
            <w:tcW w:w="846" w:type="dxa"/>
            <w:noWrap/>
            <w:hideMark/>
          </w:tcPr>
          <w:p w14:paraId="2B6958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26,45</w:t>
            </w:r>
          </w:p>
        </w:tc>
        <w:tc>
          <w:tcPr>
            <w:tcW w:w="940" w:type="dxa"/>
            <w:noWrap/>
            <w:hideMark/>
          </w:tcPr>
          <w:p w14:paraId="03687F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-41,44</w:t>
            </w:r>
          </w:p>
        </w:tc>
        <w:tc>
          <w:tcPr>
            <w:tcW w:w="1049" w:type="dxa"/>
            <w:noWrap/>
            <w:hideMark/>
          </w:tcPr>
          <w:p w14:paraId="5AE0F0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27AE3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761E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7585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049931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41772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222A527" w14:textId="77777777" w:rsidTr="00C36F3B">
        <w:trPr>
          <w:divId w:val="1099721499"/>
          <w:trHeight w:val="300"/>
        </w:trPr>
        <w:tc>
          <w:tcPr>
            <w:tcW w:w="846" w:type="dxa"/>
            <w:noWrap/>
            <w:hideMark/>
          </w:tcPr>
          <w:p w14:paraId="7EED76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76F966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-41,59</w:t>
            </w:r>
          </w:p>
        </w:tc>
        <w:tc>
          <w:tcPr>
            <w:tcW w:w="1049" w:type="dxa"/>
            <w:noWrap/>
            <w:hideMark/>
          </w:tcPr>
          <w:p w14:paraId="58CAF5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D381D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CC977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80029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094883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DEFC3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058F6AC" w14:textId="77777777" w:rsidTr="00C36F3B">
        <w:trPr>
          <w:divId w:val="1099721499"/>
          <w:trHeight w:val="300"/>
        </w:trPr>
        <w:tc>
          <w:tcPr>
            <w:tcW w:w="846" w:type="dxa"/>
            <w:noWrap/>
            <w:hideMark/>
          </w:tcPr>
          <w:p w14:paraId="76268B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26,38</w:t>
            </w:r>
          </w:p>
        </w:tc>
        <w:tc>
          <w:tcPr>
            <w:tcW w:w="940" w:type="dxa"/>
            <w:noWrap/>
            <w:hideMark/>
          </w:tcPr>
          <w:p w14:paraId="3FBEDE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-41,74</w:t>
            </w:r>
          </w:p>
        </w:tc>
        <w:tc>
          <w:tcPr>
            <w:tcW w:w="1049" w:type="dxa"/>
            <w:noWrap/>
            <w:hideMark/>
          </w:tcPr>
          <w:p w14:paraId="185CB7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80A2A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91299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AA52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762CFA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685A6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279E873" w14:textId="77777777" w:rsidTr="00C36F3B">
        <w:trPr>
          <w:divId w:val="1099721499"/>
          <w:trHeight w:val="300"/>
        </w:trPr>
        <w:tc>
          <w:tcPr>
            <w:tcW w:w="846" w:type="dxa"/>
            <w:noWrap/>
            <w:hideMark/>
          </w:tcPr>
          <w:p w14:paraId="2FFBEF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26,38</w:t>
            </w:r>
          </w:p>
        </w:tc>
        <w:tc>
          <w:tcPr>
            <w:tcW w:w="940" w:type="dxa"/>
            <w:noWrap/>
            <w:hideMark/>
          </w:tcPr>
          <w:p w14:paraId="6F2241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-41,81</w:t>
            </w:r>
          </w:p>
        </w:tc>
        <w:tc>
          <w:tcPr>
            <w:tcW w:w="1049" w:type="dxa"/>
            <w:noWrap/>
            <w:hideMark/>
          </w:tcPr>
          <w:p w14:paraId="10300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D7953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27C99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123DF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28396F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E8795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5970857" w14:textId="77777777" w:rsidTr="00C36F3B">
        <w:trPr>
          <w:divId w:val="1099721499"/>
          <w:trHeight w:val="300"/>
        </w:trPr>
        <w:tc>
          <w:tcPr>
            <w:tcW w:w="846" w:type="dxa"/>
            <w:noWrap/>
            <w:hideMark/>
          </w:tcPr>
          <w:p w14:paraId="49D771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26,40</w:t>
            </w:r>
          </w:p>
        </w:tc>
        <w:tc>
          <w:tcPr>
            <w:tcW w:w="940" w:type="dxa"/>
            <w:noWrap/>
            <w:hideMark/>
          </w:tcPr>
          <w:p w14:paraId="692BE5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-41,77</w:t>
            </w:r>
          </w:p>
        </w:tc>
        <w:tc>
          <w:tcPr>
            <w:tcW w:w="1049" w:type="dxa"/>
            <w:noWrap/>
            <w:hideMark/>
          </w:tcPr>
          <w:p w14:paraId="54199A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5513F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FE67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C404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4FD38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69DE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7416044" w14:textId="77777777" w:rsidTr="00C36F3B">
        <w:trPr>
          <w:divId w:val="1099721499"/>
          <w:trHeight w:val="300"/>
        </w:trPr>
        <w:tc>
          <w:tcPr>
            <w:tcW w:w="846" w:type="dxa"/>
            <w:noWrap/>
            <w:hideMark/>
          </w:tcPr>
          <w:p w14:paraId="6E27E5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0BA878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-41,66</w:t>
            </w:r>
          </w:p>
        </w:tc>
        <w:tc>
          <w:tcPr>
            <w:tcW w:w="1049" w:type="dxa"/>
            <w:noWrap/>
            <w:hideMark/>
          </w:tcPr>
          <w:p w14:paraId="59260D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3CF4B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2A13A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4BA5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7066B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C5656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02D9772" w14:textId="77777777" w:rsidTr="00C36F3B">
        <w:trPr>
          <w:divId w:val="1099721499"/>
          <w:trHeight w:val="300"/>
        </w:trPr>
        <w:tc>
          <w:tcPr>
            <w:tcW w:w="846" w:type="dxa"/>
            <w:noWrap/>
            <w:hideMark/>
          </w:tcPr>
          <w:p w14:paraId="3216DC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26,44</w:t>
            </w:r>
          </w:p>
        </w:tc>
        <w:tc>
          <w:tcPr>
            <w:tcW w:w="940" w:type="dxa"/>
            <w:noWrap/>
            <w:hideMark/>
          </w:tcPr>
          <w:p w14:paraId="321A00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-41,54</w:t>
            </w:r>
          </w:p>
        </w:tc>
        <w:tc>
          <w:tcPr>
            <w:tcW w:w="1049" w:type="dxa"/>
            <w:noWrap/>
            <w:hideMark/>
          </w:tcPr>
          <w:p w14:paraId="2A8763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6FB22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B6B3C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BFE8F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5FC443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74EAC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3FBE798" w14:textId="77777777" w:rsidTr="00C36F3B">
        <w:trPr>
          <w:divId w:val="1099721499"/>
          <w:trHeight w:val="300"/>
        </w:trPr>
        <w:tc>
          <w:tcPr>
            <w:tcW w:w="846" w:type="dxa"/>
            <w:noWrap/>
            <w:hideMark/>
          </w:tcPr>
          <w:p w14:paraId="2017D2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26,45</w:t>
            </w:r>
          </w:p>
        </w:tc>
        <w:tc>
          <w:tcPr>
            <w:tcW w:w="940" w:type="dxa"/>
            <w:noWrap/>
            <w:hideMark/>
          </w:tcPr>
          <w:p w14:paraId="4CE4C3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-41,49</w:t>
            </w:r>
          </w:p>
        </w:tc>
        <w:tc>
          <w:tcPr>
            <w:tcW w:w="1049" w:type="dxa"/>
            <w:noWrap/>
            <w:hideMark/>
          </w:tcPr>
          <w:p w14:paraId="7F34C5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686DC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EB8EA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70C40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6C08D2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98810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34E8068" w14:textId="77777777" w:rsidTr="00C36F3B">
        <w:trPr>
          <w:divId w:val="1099721499"/>
          <w:trHeight w:val="300"/>
        </w:trPr>
        <w:tc>
          <w:tcPr>
            <w:tcW w:w="846" w:type="dxa"/>
            <w:noWrap/>
            <w:hideMark/>
          </w:tcPr>
          <w:p w14:paraId="51F08E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26,44</w:t>
            </w:r>
          </w:p>
        </w:tc>
        <w:tc>
          <w:tcPr>
            <w:tcW w:w="940" w:type="dxa"/>
            <w:noWrap/>
            <w:hideMark/>
          </w:tcPr>
          <w:p w14:paraId="14AA08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-41,53</w:t>
            </w:r>
          </w:p>
        </w:tc>
        <w:tc>
          <w:tcPr>
            <w:tcW w:w="1049" w:type="dxa"/>
            <w:noWrap/>
            <w:hideMark/>
          </w:tcPr>
          <w:p w14:paraId="5A04B9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248E7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F17F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8AED4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61142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F3A1B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96166D7" w14:textId="77777777" w:rsidTr="00C36F3B">
        <w:trPr>
          <w:divId w:val="1099721499"/>
          <w:trHeight w:val="300"/>
        </w:trPr>
        <w:tc>
          <w:tcPr>
            <w:tcW w:w="846" w:type="dxa"/>
            <w:noWrap/>
            <w:hideMark/>
          </w:tcPr>
          <w:p w14:paraId="55A0F4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26,42</w:t>
            </w:r>
          </w:p>
        </w:tc>
        <w:tc>
          <w:tcPr>
            <w:tcW w:w="940" w:type="dxa"/>
            <w:noWrap/>
            <w:hideMark/>
          </w:tcPr>
          <w:p w14:paraId="1ADBCF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-41,63</w:t>
            </w:r>
          </w:p>
        </w:tc>
        <w:tc>
          <w:tcPr>
            <w:tcW w:w="1049" w:type="dxa"/>
            <w:noWrap/>
            <w:hideMark/>
          </w:tcPr>
          <w:p w14:paraId="7DB49E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524BF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DAF5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3F777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7B4D3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F1BD2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CA6C940" w14:textId="77777777" w:rsidTr="00C36F3B">
        <w:trPr>
          <w:divId w:val="1099721499"/>
          <w:trHeight w:val="300"/>
        </w:trPr>
        <w:tc>
          <w:tcPr>
            <w:tcW w:w="846" w:type="dxa"/>
            <w:noWrap/>
            <w:hideMark/>
          </w:tcPr>
          <w:p w14:paraId="68B31D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3A6D3D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-41,70</w:t>
            </w:r>
          </w:p>
        </w:tc>
        <w:tc>
          <w:tcPr>
            <w:tcW w:w="1049" w:type="dxa"/>
            <w:noWrap/>
            <w:hideMark/>
          </w:tcPr>
          <w:p w14:paraId="0BE22A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E77B3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12AF1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78E0E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FD680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1A22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BE15012" w14:textId="77777777" w:rsidTr="00C36F3B">
        <w:trPr>
          <w:divId w:val="1099721499"/>
          <w:trHeight w:val="300"/>
        </w:trPr>
        <w:tc>
          <w:tcPr>
            <w:tcW w:w="846" w:type="dxa"/>
            <w:noWrap/>
            <w:hideMark/>
          </w:tcPr>
          <w:p w14:paraId="45834B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58E443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-41,71</w:t>
            </w:r>
          </w:p>
        </w:tc>
        <w:tc>
          <w:tcPr>
            <w:tcW w:w="1049" w:type="dxa"/>
            <w:noWrap/>
            <w:hideMark/>
          </w:tcPr>
          <w:p w14:paraId="47F54A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84AAA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6C40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B036E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4DAAA4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666AC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D7D660D" w14:textId="77777777" w:rsidTr="00C36F3B">
        <w:trPr>
          <w:divId w:val="1099721499"/>
          <w:trHeight w:val="300"/>
        </w:trPr>
        <w:tc>
          <w:tcPr>
            <w:tcW w:w="846" w:type="dxa"/>
            <w:noWrap/>
            <w:hideMark/>
          </w:tcPr>
          <w:p w14:paraId="1DC994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26,42</w:t>
            </w:r>
          </w:p>
        </w:tc>
        <w:tc>
          <w:tcPr>
            <w:tcW w:w="940" w:type="dxa"/>
            <w:noWrap/>
            <w:hideMark/>
          </w:tcPr>
          <w:p w14:paraId="595BD4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-41,66</w:t>
            </w:r>
          </w:p>
        </w:tc>
        <w:tc>
          <w:tcPr>
            <w:tcW w:w="1049" w:type="dxa"/>
            <w:noWrap/>
            <w:hideMark/>
          </w:tcPr>
          <w:p w14:paraId="32E4C1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CD41C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06231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084E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63B28D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3FD0A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C75C4B6" w14:textId="77777777" w:rsidTr="00C36F3B">
        <w:trPr>
          <w:divId w:val="1099721499"/>
          <w:trHeight w:val="300"/>
        </w:trPr>
        <w:tc>
          <w:tcPr>
            <w:tcW w:w="846" w:type="dxa"/>
            <w:noWrap/>
            <w:hideMark/>
          </w:tcPr>
          <w:p w14:paraId="3EC0CF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05E70B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-41,60</w:t>
            </w:r>
          </w:p>
        </w:tc>
        <w:tc>
          <w:tcPr>
            <w:tcW w:w="1049" w:type="dxa"/>
            <w:noWrap/>
            <w:hideMark/>
          </w:tcPr>
          <w:p w14:paraId="0B9DAA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A8FF2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5B03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8FA1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E2309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1343F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5B20553" w14:textId="77777777" w:rsidTr="00C36F3B">
        <w:trPr>
          <w:divId w:val="1099721499"/>
          <w:trHeight w:val="300"/>
        </w:trPr>
        <w:tc>
          <w:tcPr>
            <w:tcW w:w="846" w:type="dxa"/>
            <w:noWrap/>
            <w:hideMark/>
          </w:tcPr>
          <w:p w14:paraId="1D0823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26,44</w:t>
            </w:r>
          </w:p>
        </w:tc>
        <w:tc>
          <w:tcPr>
            <w:tcW w:w="940" w:type="dxa"/>
            <w:noWrap/>
            <w:hideMark/>
          </w:tcPr>
          <w:p w14:paraId="5C3783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-41,55</w:t>
            </w:r>
          </w:p>
        </w:tc>
        <w:tc>
          <w:tcPr>
            <w:tcW w:w="1049" w:type="dxa"/>
            <w:noWrap/>
            <w:hideMark/>
          </w:tcPr>
          <w:p w14:paraId="58CFA8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18103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63E8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CCD33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2749E6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91B41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BB3A298" w14:textId="77777777" w:rsidTr="00C36F3B">
        <w:trPr>
          <w:divId w:val="1099721499"/>
          <w:trHeight w:val="300"/>
        </w:trPr>
        <w:tc>
          <w:tcPr>
            <w:tcW w:w="846" w:type="dxa"/>
            <w:noWrap/>
            <w:hideMark/>
          </w:tcPr>
          <w:p w14:paraId="198305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527099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-41,52</w:t>
            </w:r>
          </w:p>
        </w:tc>
        <w:tc>
          <w:tcPr>
            <w:tcW w:w="1049" w:type="dxa"/>
            <w:noWrap/>
            <w:hideMark/>
          </w:tcPr>
          <w:p w14:paraId="44B6B9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106A7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76668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C0F2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2B181E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7538F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E57BECA" w14:textId="77777777" w:rsidTr="00C36F3B">
        <w:trPr>
          <w:divId w:val="1099721499"/>
          <w:trHeight w:val="300"/>
        </w:trPr>
        <w:tc>
          <w:tcPr>
            <w:tcW w:w="846" w:type="dxa"/>
            <w:noWrap/>
            <w:hideMark/>
          </w:tcPr>
          <w:p w14:paraId="75717D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26,42</w:t>
            </w:r>
          </w:p>
        </w:tc>
        <w:tc>
          <w:tcPr>
            <w:tcW w:w="940" w:type="dxa"/>
            <w:noWrap/>
            <w:hideMark/>
          </w:tcPr>
          <w:p w14:paraId="1DE0FC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-41,51</w:t>
            </w:r>
          </w:p>
        </w:tc>
        <w:tc>
          <w:tcPr>
            <w:tcW w:w="1049" w:type="dxa"/>
            <w:noWrap/>
            <w:hideMark/>
          </w:tcPr>
          <w:p w14:paraId="5B39A7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DD6C0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2B60C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CF7BD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271DC1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B8F2A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5F88253" w14:textId="77777777" w:rsidTr="00C36F3B">
        <w:trPr>
          <w:divId w:val="1099721499"/>
          <w:trHeight w:val="300"/>
        </w:trPr>
        <w:tc>
          <w:tcPr>
            <w:tcW w:w="846" w:type="dxa"/>
            <w:noWrap/>
            <w:hideMark/>
          </w:tcPr>
          <w:p w14:paraId="073F49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21EA6F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-41,61</w:t>
            </w:r>
          </w:p>
        </w:tc>
        <w:tc>
          <w:tcPr>
            <w:tcW w:w="1049" w:type="dxa"/>
            <w:noWrap/>
            <w:hideMark/>
          </w:tcPr>
          <w:p w14:paraId="39B7D1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BDB2F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2B049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08FC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33D605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8ED1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3822280" w14:textId="77777777" w:rsidTr="00C36F3B">
        <w:trPr>
          <w:divId w:val="1099721499"/>
          <w:trHeight w:val="300"/>
        </w:trPr>
        <w:tc>
          <w:tcPr>
            <w:tcW w:w="846" w:type="dxa"/>
            <w:noWrap/>
            <w:hideMark/>
          </w:tcPr>
          <w:p w14:paraId="09AC86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3AB514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-41,67</w:t>
            </w:r>
          </w:p>
        </w:tc>
        <w:tc>
          <w:tcPr>
            <w:tcW w:w="1049" w:type="dxa"/>
            <w:noWrap/>
            <w:hideMark/>
          </w:tcPr>
          <w:p w14:paraId="4FDD2F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37336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604B4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D9FD5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7BC51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E83DB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8AEE35B" w14:textId="77777777" w:rsidTr="00C36F3B">
        <w:trPr>
          <w:divId w:val="1099721499"/>
          <w:trHeight w:val="300"/>
        </w:trPr>
        <w:tc>
          <w:tcPr>
            <w:tcW w:w="846" w:type="dxa"/>
            <w:noWrap/>
            <w:hideMark/>
          </w:tcPr>
          <w:p w14:paraId="02723B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26,39</w:t>
            </w:r>
          </w:p>
        </w:tc>
        <w:tc>
          <w:tcPr>
            <w:tcW w:w="940" w:type="dxa"/>
            <w:noWrap/>
            <w:hideMark/>
          </w:tcPr>
          <w:p w14:paraId="735139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-41,70</w:t>
            </w:r>
          </w:p>
        </w:tc>
        <w:tc>
          <w:tcPr>
            <w:tcW w:w="1049" w:type="dxa"/>
            <w:noWrap/>
            <w:hideMark/>
          </w:tcPr>
          <w:p w14:paraId="0E063F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BE0C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5E13B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BAED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4A2330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2F76A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1FB35A3" w14:textId="77777777" w:rsidTr="00C36F3B">
        <w:trPr>
          <w:divId w:val="1099721499"/>
          <w:trHeight w:val="300"/>
        </w:trPr>
        <w:tc>
          <w:tcPr>
            <w:tcW w:w="846" w:type="dxa"/>
            <w:noWrap/>
            <w:hideMark/>
          </w:tcPr>
          <w:p w14:paraId="5854E7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26,38</w:t>
            </w:r>
          </w:p>
        </w:tc>
        <w:tc>
          <w:tcPr>
            <w:tcW w:w="940" w:type="dxa"/>
            <w:noWrap/>
            <w:hideMark/>
          </w:tcPr>
          <w:p w14:paraId="4C4065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-41,80</w:t>
            </w:r>
          </w:p>
        </w:tc>
        <w:tc>
          <w:tcPr>
            <w:tcW w:w="1049" w:type="dxa"/>
            <w:noWrap/>
            <w:hideMark/>
          </w:tcPr>
          <w:p w14:paraId="5D8A30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977AD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F4550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12346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015320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0208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C8BFC05" w14:textId="77777777" w:rsidTr="00C36F3B">
        <w:trPr>
          <w:divId w:val="1099721499"/>
          <w:trHeight w:val="300"/>
        </w:trPr>
        <w:tc>
          <w:tcPr>
            <w:tcW w:w="846" w:type="dxa"/>
            <w:noWrap/>
            <w:hideMark/>
          </w:tcPr>
          <w:p w14:paraId="1D4570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0C007B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-42,03</w:t>
            </w:r>
          </w:p>
        </w:tc>
        <w:tc>
          <w:tcPr>
            <w:tcW w:w="1049" w:type="dxa"/>
            <w:noWrap/>
            <w:hideMark/>
          </w:tcPr>
          <w:p w14:paraId="097FBE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4CE8C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0085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0BD5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4F06C7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2283B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6ACDED5" w14:textId="77777777" w:rsidTr="00C36F3B">
        <w:trPr>
          <w:divId w:val="1099721499"/>
          <w:trHeight w:val="300"/>
        </w:trPr>
        <w:tc>
          <w:tcPr>
            <w:tcW w:w="846" w:type="dxa"/>
            <w:noWrap/>
            <w:hideMark/>
          </w:tcPr>
          <w:p w14:paraId="51503B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0DF4AA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-42,39</w:t>
            </w:r>
          </w:p>
        </w:tc>
        <w:tc>
          <w:tcPr>
            <w:tcW w:w="1049" w:type="dxa"/>
            <w:noWrap/>
            <w:hideMark/>
          </w:tcPr>
          <w:p w14:paraId="7E4B08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F9681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BF969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A418D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1230" w:type="dxa"/>
            <w:noWrap/>
            <w:hideMark/>
          </w:tcPr>
          <w:p w14:paraId="1FE78B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0E1EF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6D79721" w14:textId="77777777" w:rsidTr="00C36F3B">
        <w:trPr>
          <w:divId w:val="1099721499"/>
          <w:trHeight w:val="300"/>
        </w:trPr>
        <w:tc>
          <w:tcPr>
            <w:tcW w:w="846" w:type="dxa"/>
            <w:noWrap/>
            <w:hideMark/>
          </w:tcPr>
          <w:p w14:paraId="70ED5E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26,40</w:t>
            </w:r>
          </w:p>
        </w:tc>
        <w:tc>
          <w:tcPr>
            <w:tcW w:w="940" w:type="dxa"/>
            <w:noWrap/>
            <w:hideMark/>
          </w:tcPr>
          <w:p w14:paraId="5D400B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-42,84</w:t>
            </w:r>
          </w:p>
        </w:tc>
        <w:tc>
          <w:tcPr>
            <w:tcW w:w="1049" w:type="dxa"/>
            <w:noWrap/>
            <w:hideMark/>
          </w:tcPr>
          <w:p w14:paraId="7D0BB1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49420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19F8F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15FAB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1230" w:type="dxa"/>
            <w:noWrap/>
            <w:hideMark/>
          </w:tcPr>
          <w:p w14:paraId="2E3650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4C7FA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0BFAA7E" w14:textId="77777777" w:rsidTr="00C36F3B">
        <w:trPr>
          <w:divId w:val="1099721499"/>
          <w:trHeight w:val="300"/>
        </w:trPr>
        <w:tc>
          <w:tcPr>
            <w:tcW w:w="846" w:type="dxa"/>
            <w:noWrap/>
            <w:hideMark/>
          </w:tcPr>
          <w:p w14:paraId="07CDA3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26,40</w:t>
            </w:r>
          </w:p>
        </w:tc>
        <w:tc>
          <w:tcPr>
            <w:tcW w:w="940" w:type="dxa"/>
            <w:noWrap/>
            <w:hideMark/>
          </w:tcPr>
          <w:p w14:paraId="7712E9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-43,40</w:t>
            </w:r>
          </w:p>
        </w:tc>
        <w:tc>
          <w:tcPr>
            <w:tcW w:w="1049" w:type="dxa"/>
            <w:noWrap/>
            <w:hideMark/>
          </w:tcPr>
          <w:p w14:paraId="2BA281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45695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8BA06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3A70C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6AA6DC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E781B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58181A5A" w14:textId="77777777" w:rsidTr="00C36F3B">
        <w:trPr>
          <w:divId w:val="1099721499"/>
          <w:trHeight w:val="300"/>
        </w:trPr>
        <w:tc>
          <w:tcPr>
            <w:tcW w:w="846" w:type="dxa"/>
            <w:noWrap/>
            <w:hideMark/>
          </w:tcPr>
          <w:p w14:paraId="53FC4B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26,39</w:t>
            </w:r>
          </w:p>
        </w:tc>
        <w:tc>
          <w:tcPr>
            <w:tcW w:w="940" w:type="dxa"/>
            <w:noWrap/>
            <w:hideMark/>
          </w:tcPr>
          <w:p w14:paraId="10DA58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-43,93</w:t>
            </w:r>
          </w:p>
        </w:tc>
        <w:tc>
          <w:tcPr>
            <w:tcW w:w="1049" w:type="dxa"/>
            <w:noWrap/>
            <w:hideMark/>
          </w:tcPr>
          <w:p w14:paraId="239057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371FB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6BF49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37153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1230" w:type="dxa"/>
            <w:noWrap/>
            <w:hideMark/>
          </w:tcPr>
          <w:p w14:paraId="4DA06B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E5258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43293B8" w14:textId="77777777" w:rsidTr="00C36F3B">
        <w:trPr>
          <w:divId w:val="1099721499"/>
          <w:trHeight w:val="300"/>
        </w:trPr>
        <w:tc>
          <w:tcPr>
            <w:tcW w:w="846" w:type="dxa"/>
            <w:noWrap/>
            <w:hideMark/>
          </w:tcPr>
          <w:p w14:paraId="2FB7E2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3C6935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-44,40</w:t>
            </w:r>
          </w:p>
        </w:tc>
        <w:tc>
          <w:tcPr>
            <w:tcW w:w="1049" w:type="dxa"/>
            <w:noWrap/>
            <w:hideMark/>
          </w:tcPr>
          <w:p w14:paraId="2B3032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30103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8ED06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81A56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7585E2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C473E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5E0DFE6D" w14:textId="77777777" w:rsidTr="00C36F3B">
        <w:trPr>
          <w:divId w:val="1099721499"/>
          <w:trHeight w:val="300"/>
        </w:trPr>
        <w:tc>
          <w:tcPr>
            <w:tcW w:w="846" w:type="dxa"/>
            <w:noWrap/>
            <w:hideMark/>
          </w:tcPr>
          <w:p w14:paraId="6359D5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08628F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-44,75</w:t>
            </w:r>
          </w:p>
        </w:tc>
        <w:tc>
          <w:tcPr>
            <w:tcW w:w="1049" w:type="dxa"/>
            <w:noWrap/>
            <w:hideMark/>
          </w:tcPr>
          <w:p w14:paraId="48154B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3FFEB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BEA91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E7FA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4E88A8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BA96E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CF1B85F" w14:textId="77777777" w:rsidTr="00C36F3B">
        <w:trPr>
          <w:divId w:val="1099721499"/>
          <w:trHeight w:val="300"/>
        </w:trPr>
        <w:tc>
          <w:tcPr>
            <w:tcW w:w="846" w:type="dxa"/>
            <w:noWrap/>
            <w:hideMark/>
          </w:tcPr>
          <w:p w14:paraId="59E691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26,46</w:t>
            </w:r>
          </w:p>
        </w:tc>
        <w:tc>
          <w:tcPr>
            <w:tcW w:w="940" w:type="dxa"/>
            <w:noWrap/>
            <w:hideMark/>
          </w:tcPr>
          <w:p w14:paraId="7D55EB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-45,01</w:t>
            </w:r>
          </w:p>
        </w:tc>
        <w:tc>
          <w:tcPr>
            <w:tcW w:w="1049" w:type="dxa"/>
            <w:noWrap/>
            <w:hideMark/>
          </w:tcPr>
          <w:p w14:paraId="6442A9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C7051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F2B6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95B85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671009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3ECA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926D6FE" w14:textId="77777777" w:rsidTr="00C36F3B">
        <w:trPr>
          <w:divId w:val="1099721499"/>
          <w:trHeight w:val="300"/>
        </w:trPr>
        <w:tc>
          <w:tcPr>
            <w:tcW w:w="846" w:type="dxa"/>
            <w:noWrap/>
            <w:hideMark/>
          </w:tcPr>
          <w:p w14:paraId="003ADB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26,39</w:t>
            </w:r>
          </w:p>
        </w:tc>
        <w:tc>
          <w:tcPr>
            <w:tcW w:w="940" w:type="dxa"/>
            <w:noWrap/>
            <w:hideMark/>
          </w:tcPr>
          <w:p w14:paraId="6D0264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-45,26</w:t>
            </w:r>
          </w:p>
        </w:tc>
        <w:tc>
          <w:tcPr>
            <w:tcW w:w="1049" w:type="dxa"/>
            <w:noWrap/>
            <w:hideMark/>
          </w:tcPr>
          <w:p w14:paraId="0FE7E7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E994E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A6DE2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8CAE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741ABF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127A6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E74D3FF" w14:textId="77777777" w:rsidTr="00C36F3B">
        <w:trPr>
          <w:divId w:val="1099721499"/>
          <w:trHeight w:val="300"/>
        </w:trPr>
        <w:tc>
          <w:tcPr>
            <w:tcW w:w="846" w:type="dxa"/>
            <w:noWrap/>
            <w:hideMark/>
          </w:tcPr>
          <w:p w14:paraId="52129C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26,33</w:t>
            </w:r>
          </w:p>
        </w:tc>
        <w:tc>
          <w:tcPr>
            <w:tcW w:w="940" w:type="dxa"/>
            <w:noWrap/>
            <w:hideMark/>
          </w:tcPr>
          <w:p w14:paraId="2F0AA6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-45,72</w:t>
            </w:r>
          </w:p>
        </w:tc>
        <w:tc>
          <w:tcPr>
            <w:tcW w:w="1049" w:type="dxa"/>
            <w:noWrap/>
            <w:hideMark/>
          </w:tcPr>
          <w:p w14:paraId="4698D7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0939C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9F0D3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E261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45BDAB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85B37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78F3D05" w14:textId="77777777" w:rsidTr="00C36F3B">
        <w:trPr>
          <w:divId w:val="1099721499"/>
          <w:trHeight w:val="300"/>
        </w:trPr>
        <w:tc>
          <w:tcPr>
            <w:tcW w:w="846" w:type="dxa"/>
            <w:noWrap/>
            <w:hideMark/>
          </w:tcPr>
          <w:p w14:paraId="62F5D5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26,27</w:t>
            </w:r>
          </w:p>
        </w:tc>
        <w:tc>
          <w:tcPr>
            <w:tcW w:w="940" w:type="dxa"/>
            <w:noWrap/>
            <w:hideMark/>
          </w:tcPr>
          <w:p w14:paraId="0BFEE1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-46,09</w:t>
            </w:r>
          </w:p>
        </w:tc>
        <w:tc>
          <w:tcPr>
            <w:tcW w:w="1049" w:type="dxa"/>
            <w:noWrap/>
            <w:hideMark/>
          </w:tcPr>
          <w:p w14:paraId="4C2B5A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6319B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81AA5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50BF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1C693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0B1E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872AFE7" w14:textId="77777777" w:rsidTr="00C36F3B">
        <w:trPr>
          <w:divId w:val="1099721499"/>
          <w:trHeight w:val="300"/>
        </w:trPr>
        <w:tc>
          <w:tcPr>
            <w:tcW w:w="846" w:type="dxa"/>
            <w:noWrap/>
            <w:hideMark/>
          </w:tcPr>
          <w:p w14:paraId="1D248D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26,28</w:t>
            </w:r>
          </w:p>
        </w:tc>
        <w:tc>
          <w:tcPr>
            <w:tcW w:w="940" w:type="dxa"/>
            <w:noWrap/>
            <w:hideMark/>
          </w:tcPr>
          <w:p w14:paraId="1E4DD4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-46,36</w:t>
            </w:r>
          </w:p>
        </w:tc>
        <w:tc>
          <w:tcPr>
            <w:tcW w:w="1049" w:type="dxa"/>
            <w:noWrap/>
            <w:hideMark/>
          </w:tcPr>
          <w:p w14:paraId="2AE8E8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43138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F51D3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1D75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12241C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E6D0C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D8E2331" w14:textId="77777777" w:rsidTr="00C36F3B">
        <w:trPr>
          <w:divId w:val="1099721499"/>
          <w:trHeight w:val="300"/>
        </w:trPr>
        <w:tc>
          <w:tcPr>
            <w:tcW w:w="846" w:type="dxa"/>
            <w:noWrap/>
            <w:hideMark/>
          </w:tcPr>
          <w:p w14:paraId="32D2D8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26,33</w:t>
            </w:r>
          </w:p>
        </w:tc>
        <w:tc>
          <w:tcPr>
            <w:tcW w:w="940" w:type="dxa"/>
            <w:noWrap/>
            <w:hideMark/>
          </w:tcPr>
          <w:p w14:paraId="5DB95D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-46,65</w:t>
            </w:r>
          </w:p>
        </w:tc>
        <w:tc>
          <w:tcPr>
            <w:tcW w:w="1049" w:type="dxa"/>
            <w:noWrap/>
            <w:hideMark/>
          </w:tcPr>
          <w:p w14:paraId="2B479B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51638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7B6F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76B5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472E2C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7697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5A84E28" w14:textId="77777777" w:rsidTr="00C36F3B">
        <w:trPr>
          <w:divId w:val="1099721499"/>
          <w:trHeight w:val="300"/>
        </w:trPr>
        <w:tc>
          <w:tcPr>
            <w:tcW w:w="846" w:type="dxa"/>
            <w:noWrap/>
            <w:hideMark/>
          </w:tcPr>
          <w:p w14:paraId="60E8FB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26,31</w:t>
            </w:r>
          </w:p>
        </w:tc>
        <w:tc>
          <w:tcPr>
            <w:tcW w:w="940" w:type="dxa"/>
            <w:noWrap/>
            <w:hideMark/>
          </w:tcPr>
          <w:p w14:paraId="6508EC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-46,96</w:t>
            </w:r>
          </w:p>
        </w:tc>
        <w:tc>
          <w:tcPr>
            <w:tcW w:w="1049" w:type="dxa"/>
            <w:noWrap/>
            <w:hideMark/>
          </w:tcPr>
          <w:p w14:paraId="2266EF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2112A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78910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5BE4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104CE7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153C4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0E91460" w14:textId="77777777" w:rsidTr="00C36F3B">
        <w:trPr>
          <w:divId w:val="1099721499"/>
          <w:trHeight w:val="300"/>
        </w:trPr>
        <w:tc>
          <w:tcPr>
            <w:tcW w:w="846" w:type="dxa"/>
            <w:noWrap/>
            <w:hideMark/>
          </w:tcPr>
          <w:p w14:paraId="14CB34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26,28</w:t>
            </w:r>
          </w:p>
        </w:tc>
        <w:tc>
          <w:tcPr>
            <w:tcW w:w="940" w:type="dxa"/>
            <w:noWrap/>
            <w:hideMark/>
          </w:tcPr>
          <w:p w14:paraId="52BBB8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-47,44</w:t>
            </w:r>
          </w:p>
        </w:tc>
        <w:tc>
          <w:tcPr>
            <w:tcW w:w="1049" w:type="dxa"/>
            <w:noWrap/>
            <w:hideMark/>
          </w:tcPr>
          <w:p w14:paraId="06AD7E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8E7ED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876B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A3CA6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63D4CD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5CDBD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36E127E" w14:textId="77777777" w:rsidTr="00C36F3B">
        <w:trPr>
          <w:divId w:val="1099721499"/>
          <w:trHeight w:val="300"/>
        </w:trPr>
        <w:tc>
          <w:tcPr>
            <w:tcW w:w="846" w:type="dxa"/>
            <w:noWrap/>
            <w:hideMark/>
          </w:tcPr>
          <w:p w14:paraId="38BFAA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26,30</w:t>
            </w:r>
          </w:p>
        </w:tc>
        <w:tc>
          <w:tcPr>
            <w:tcW w:w="940" w:type="dxa"/>
            <w:noWrap/>
            <w:hideMark/>
          </w:tcPr>
          <w:p w14:paraId="2C0EF5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-48,11</w:t>
            </w:r>
          </w:p>
        </w:tc>
        <w:tc>
          <w:tcPr>
            <w:tcW w:w="1049" w:type="dxa"/>
            <w:noWrap/>
            <w:hideMark/>
          </w:tcPr>
          <w:p w14:paraId="54E4E1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BB5D3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97CD1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47AC1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w:t>
            </w:r>
          </w:p>
        </w:tc>
        <w:tc>
          <w:tcPr>
            <w:tcW w:w="1230" w:type="dxa"/>
            <w:noWrap/>
            <w:hideMark/>
          </w:tcPr>
          <w:p w14:paraId="744BE4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E7BEE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80BE0C7" w14:textId="77777777" w:rsidTr="00C36F3B">
        <w:trPr>
          <w:divId w:val="1099721499"/>
          <w:trHeight w:val="300"/>
        </w:trPr>
        <w:tc>
          <w:tcPr>
            <w:tcW w:w="846" w:type="dxa"/>
            <w:noWrap/>
            <w:hideMark/>
          </w:tcPr>
          <w:p w14:paraId="00C817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26,31</w:t>
            </w:r>
          </w:p>
        </w:tc>
        <w:tc>
          <w:tcPr>
            <w:tcW w:w="940" w:type="dxa"/>
            <w:noWrap/>
            <w:hideMark/>
          </w:tcPr>
          <w:p w14:paraId="174718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-48,80</w:t>
            </w:r>
          </w:p>
        </w:tc>
        <w:tc>
          <w:tcPr>
            <w:tcW w:w="1049" w:type="dxa"/>
            <w:noWrap/>
            <w:hideMark/>
          </w:tcPr>
          <w:p w14:paraId="1D8C62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DBCDF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CE84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C081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363DDD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E6231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5E542EC2" w14:textId="77777777" w:rsidTr="00C36F3B">
        <w:trPr>
          <w:divId w:val="1099721499"/>
          <w:trHeight w:val="300"/>
        </w:trPr>
        <w:tc>
          <w:tcPr>
            <w:tcW w:w="846" w:type="dxa"/>
            <w:noWrap/>
            <w:hideMark/>
          </w:tcPr>
          <w:p w14:paraId="1ABAE3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26,28</w:t>
            </w:r>
          </w:p>
        </w:tc>
        <w:tc>
          <w:tcPr>
            <w:tcW w:w="940" w:type="dxa"/>
            <w:noWrap/>
            <w:hideMark/>
          </w:tcPr>
          <w:p w14:paraId="0EBD0B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-49,29</w:t>
            </w:r>
          </w:p>
        </w:tc>
        <w:tc>
          <w:tcPr>
            <w:tcW w:w="1049" w:type="dxa"/>
            <w:noWrap/>
            <w:hideMark/>
          </w:tcPr>
          <w:p w14:paraId="057CD0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5BDA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EE499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2D607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07D784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1FBA7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115,00</w:t>
            </w:r>
          </w:p>
        </w:tc>
      </w:tr>
      <w:tr w:rsidR="00531DDC" w:rsidRPr="00C36F3B" w14:paraId="632B1A58" w14:textId="77777777" w:rsidTr="00C36F3B">
        <w:trPr>
          <w:divId w:val="1099721499"/>
          <w:trHeight w:val="300"/>
        </w:trPr>
        <w:tc>
          <w:tcPr>
            <w:tcW w:w="846" w:type="dxa"/>
            <w:noWrap/>
            <w:hideMark/>
          </w:tcPr>
          <w:p w14:paraId="5E92C1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26,31</w:t>
            </w:r>
          </w:p>
        </w:tc>
        <w:tc>
          <w:tcPr>
            <w:tcW w:w="940" w:type="dxa"/>
            <w:noWrap/>
            <w:hideMark/>
          </w:tcPr>
          <w:p w14:paraId="3F045A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-49,66</w:t>
            </w:r>
          </w:p>
        </w:tc>
        <w:tc>
          <w:tcPr>
            <w:tcW w:w="1049" w:type="dxa"/>
            <w:noWrap/>
            <w:hideMark/>
          </w:tcPr>
          <w:p w14:paraId="250062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AD522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9257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224DD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0B5771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4A96F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114,00</w:t>
            </w:r>
          </w:p>
        </w:tc>
      </w:tr>
      <w:tr w:rsidR="00531DDC" w:rsidRPr="00C36F3B" w14:paraId="0DA28EF0" w14:textId="77777777" w:rsidTr="00C36F3B">
        <w:trPr>
          <w:divId w:val="1099721499"/>
          <w:trHeight w:val="300"/>
        </w:trPr>
        <w:tc>
          <w:tcPr>
            <w:tcW w:w="846" w:type="dxa"/>
            <w:noWrap/>
            <w:hideMark/>
          </w:tcPr>
          <w:p w14:paraId="079E93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26,37</w:t>
            </w:r>
          </w:p>
        </w:tc>
        <w:tc>
          <w:tcPr>
            <w:tcW w:w="940" w:type="dxa"/>
            <w:noWrap/>
            <w:hideMark/>
          </w:tcPr>
          <w:p w14:paraId="697B9D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-49,87</w:t>
            </w:r>
          </w:p>
        </w:tc>
        <w:tc>
          <w:tcPr>
            <w:tcW w:w="1049" w:type="dxa"/>
            <w:noWrap/>
            <w:hideMark/>
          </w:tcPr>
          <w:p w14:paraId="4660CF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B057D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CAC78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F879C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0090FF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5A09C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113,00</w:t>
            </w:r>
          </w:p>
        </w:tc>
      </w:tr>
      <w:tr w:rsidR="00531DDC" w:rsidRPr="00C36F3B" w14:paraId="68798D79" w14:textId="77777777" w:rsidTr="00C36F3B">
        <w:trPr>
          <w:divId w:val="1099721499"/>
          <w:trHeight w:val="300"/>
        </w:trPr>
        <w:tc>
          <w:tcPr>
            <w:tcW w:w="846" w:type="dxa"/>
            <w:noWrap/>
            <w:hideMark/>
          </w:tcPr>
          <w:p w14:paraId="305257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26,40</w:t>
            </w:r>
          </w:p>
        </w:tc>
        <w:tc>
          <w:tcPr>
            <w:tcW w:w="940" w:type="dxa"/>
            <w:noWrap/>
            <w:hideMark/>
          </w:tcPr>
          <w:p w14:paraId="61F723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-49,92</w:t>
            </w:r>
          </w:p>
        </w:tc>
        <w:tc>
          <w:tcPr>
            <w:tcW w:w="1049" w:type="dxa"/>
            <w:noWrap/>
            <w:hideMark/>
          </w:tcPr>
          <w:p w14:paraId="612766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FA32C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200EE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8C6A3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678528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A60A3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112,00</w:t>
            </w:r>
          </w:p>
        </w:tc>
      </w:tr>
      <w:tr w:rsidR="00531DDC" w:rsidRPr="00C36F3B" w14:paraId="29361B2A" w14:textId="77777777" w:rsidTr="00C36F3B">
        <w:trPr>
          <w:divId w:val="1099721499"/>
          <w:trHeight w:val="300"/>
        </w:trPr>
        <w:tc>
          <w:tcPr>
            <w:tcW w:w="846" w:type="dxa"/>
            <w:noWrap/>
            <w:hideMark/>
          </w:tcPr>
          <w:p w14:paraId="1A3541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081472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-49,93</w:t>
            </w:r>
          </w:p>
        </w:tc>
        <w:tc>
          <w:tcPr>
            <w:tcW w:w="1049" w:type="dxa"/>
            <w:noWrap/>
            <w:hideMark/>
          </w:tcPr>
          <w:p w14:paraId="137246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216A5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9CE24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45B08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435B89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9C297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111,00</w:t>
            </w:r>
          </w:p>
        </w:tc>
      </w:tr>
      <w:tr w:rsidR="00531DDC" w:rsidRPr="00C36F3B" w14:paraId="6A384EE6" w14:textId="77777777" w:rsidTr="00C36F3B">
        <w:trPr>
          <w:divId w:val="1099721499"/>
          <w:trHeight w:val="300"/>
        </w:trPr>
        <w:tc>
          <w:tcPr>
            <w:tcW w:w="846" w:type="dxa"/>
            <w:noWrap/>
            <w:hideMark/>
          </w:tcPr>
          <w:p w14:paraId="1BBCD3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26,37</w:t>
            </w:r>
          </w:p>
        </w:tc>
        <w:tc>
          <w:tcPr>
            <w:tcW w:w="940" w:type="dxa"/>
            <w:noWrap/>
            <w:hideMark/>
          </w:tcPr>
          <w:p w14:paraId="35FF4D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-50,09</w:t>
            </w:r>
          </w:p>
        </w:tc>
        <w:tc>
          <w:tcPr>
            <w:tcW w:w="1049" w:type="dxa"/>
            <w:noWrap/>
            <w:hideMark/>
          </w:tcPr>
          <w:p w14:paraId="1E4E13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44EFF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59C53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92D90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1402AA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56261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110,00</w:t>
            </w:r>
          </w:p>
        </w:tc>
      </w:tr>
      <w:tr w:rsidR="00531DDC" w:rsidRPr="00C36F3B" w14:paraId="71AE55A8" w14:textId="77777777" w:rsidTr="00C36F3B">
        <w:trPr>
          <w:divId w:val="1099721499"/>
          <w:trHeight w:val="300"/>
        </w:trPr>
        <w:tc>
          <w:tcPr>
            <w:tcW w:w="846" w:type="dxa"/>
            <w:noWrap/>
            <w:hideMark/>
          </w:tcPr>
          <w:p w14:paraId="0D37B8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26,32</w:t>
            </w:r>
          </w:p>
        </w:tc>
        <w:tc>
          <w:tcPr>
            <w:tcW w:w="940" w:type="dxa"/>
            <w:noWrap/>
            <w:hideMark/>
          </w:tcPr>
          <w:p w14:paraId="2DA182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-50,21</w:t>
            </w:r>
          </w:p>
        </w:tc>
        <w:tc>
          <w:tcPr>
            <w:tcW w:w="1049" w:type="dxa"/>
            <w:noWrap/>
            <w:hideMark/>
          </w:tcPr>
          <w:p w14:paraId="281433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A0F95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2FA0D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DF0A4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3E593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96062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109,00</w:t>
            </w:r>
          </w:p>
        </w:tc>
      </w:tr>
      <w:tr w:rsidR="00531DDC" w:rsidRPr="00C36F3B" w14:paraId="3C809A66" w14:textId="77777777" w:rsidTr="00C36F3B">
        <w:trPr>
          <w:divId w:val="1099721499"/>
          <w:trHeight w:val="300"/>
        </w:trPr>
        <w:tc>
          <w:tcPr>
            <w:tcW w:w="846" w:type="dxa"/>
            <w:noWrap/>
            <w:hideMark/>
          </w:tcPr>
          <w:p w14:paraId="4818F3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26,18</w:t>
            </w:r>
          </w:p>
        </w:tc>
        <w:tc>
          <w:tcPr>
            <w:tcW w:w="940" w:type="dxa"/>
            <w:noWrap/>
            <w:hideMark/>
          </w:tcPr>
          <w:p w14:paraId="0041B3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-50,21</w:t>
            </w:r>
          </w:p>
        </w:tc>
        <w:tc>
          <w:tcPr>
            <w:tcW w:w="1049" w:type="dxa"/>
            <w:noWrap/>
            <w:hideMark/>
          </w:tcPr>
          <w:p w14:paraId="739B1A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5E5E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F4F69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49B5A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6F48F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F38AE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108,00</w:t>
            </w:r>
          </w:p>
        </w:tc>
      </w:tr>
      <w:tr w:rsidR="00531DDC" w:rsidRPr="00C36F3B" w14:paraId="6D551B31" w14:textId="77777777" w:rsidTr="00C36F3B">
        <w:trPr>
          <w:divId w:val="1099721499"/>
          <w:trHeight w:val="300"/>
        </w:trPr>
        <w:tc>
          <w:tcPr>
            <w:tcW w:w="846" w:type="dxa"/>
            <w:noWrap/>
            <w:hideMark/>
          </w:tcPr>
          <w:p w14:paraId="2CAFFE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26,06</w:t>
            </w:r>
          </w:p>
        </w:tc>
        <w:tc>
          <w:tcPr>
            <w:tcW w:w="940" w:type="dxa"/>
            <w:noWrap/>
            <w:hideMark/>
          </w:tcPr>
          <w:p w14:paraId="76D14C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-50,22</w:t>
            </w:r>
          </w:p>
        </w:tc>
        <w:tc>
          <w:tcPr>
            <w:tcW w:w="1049" w:type="dxa"/>
            <w:noWrap/>
            <w:hideMark/>
          </w:tcPr>
          <w:p w14:paraId="567F69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10B70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EE90A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D330C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1A7585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981A2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107,00</w:t>
            </w:r>
          </w:p>
        </w:tc>
      </w:tr>
      <w:tr w:rsidR="00531DDC" w:rsidRPr="00C36F3B" w14:paraId="7A021FDC" w14:textId="77777777" w:rsidTr="00C36F3B">
        <w:trPr>
          <w:divId w:val="1099721499"/>
          <w:trHeight w:val="300"/>
        </w:trPr>
        <w:tc>
          <w:tcPr>
            <w:tcW w:w="846" w:type="dxa"/>
            <w:noWrap/>
            <w:hideMark/>
          </w:tcPr>
          <w:p w14:paraId="75011B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26,04</w:t>
            </w:r>
          </w:p>
        </w:tc>
        <w:tc>
          <w:tcPr>
            <w:tcW w:w="940" w:type="dxa"/>
            <w:noWrap/>
            <w:hideMark/>
          </w:tcPr>
          <w:p w14:paraId="468D36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-50,13</w:t>
            </w:r>
          </w:p>
        </w:tc>
        <w:tc>
          <w:tcPr>
            <w:tcW w:w="1049" w:type="dxa"/>
            <w:noWrap/>
            <w:hideMark/>
          </w:tcPr>
          <w:p w14:paraId="327AEA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07871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A967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8F53A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2DAAA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9BE06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106,00</w:t>
            </w:r>
          </w:p>
        </w:tc>
      </w:tr>
      <w:tr w:rsidR="00531DDC" w:rsidRPr="00C36F3B" w14:paraId="3FEE37DF" w14:textId="77777777" w:rsidTr="00C36F3B">
        <w:trPr>
          <w:divId w:val="1099721499"/>
          <w:trHeight w:val="300"/>
        </w:trPr>
        <w:tc>
          <w:tcPr>
            <w:tcW w:w="846" w:type="dxa"/>
            <w:noWrap/>
            <w:hideMark/>
          </w:tcPr>
          <w:p w14:paraId="3E8D22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26,01</w:t>
            </w:r>
          </w:p>
        </w:tc>
        <w:tc>
          <w:tcPr>
            <w:tcW w:w="940" w:type="dxa"/>
            <w:noWrap/>
            <w:hideMark/>
          </w:tcPr>
          <w:p w14:paraId="47761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-50,06</w:t>
            </w:r>
          </w:p>
        </w:tc>
        <w:tc>
          <w:tcPr>
            <w:tcW w:w="1049" w:type="dxa"/>
            <w:noWrap/>
            <w:hideMark/>
          </w:tcPr>
          <w:p w14:paraId="184D56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A05F0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0F85A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A7BB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07C65B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FBF10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105,00</w:t>
            </w:r>
          </w:p>
        </w:tc>
      </w:tr>
      <w:tr w:rsidR="00531DDC" w:rsidRPr="00C36F3B" w14:paraId="024F8E52" w14:textId="77777777" w:rsidTr="00C36F3B">
        <w:trPr>
          <w:divId w:val="1099721499"/>
          <w:trHeight w:val="300"/>
        </w:trPr>
        <w:tc>
          <w:tcPr>
            <w:tcW w:w="846" w:type="dxa"/>
            <w:noWrap/>
            <w:hideMark/>
          </w:tcPr>
          <w:p w14:paraId="30E24D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26,02</w:t>
            </w:r>
          </w:p>
        </w:tc>
        <w:tc>
          <w:tcPr>
            <w:tcW w:w="940" w:type="dxa"/>
            <w:noWrap/>
            <w:hideMark/>
          </w:tcPr>
          <w:p w14:paraId="74B528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-50,13</w:t>
            </w:r>
          </w:p>
        </w:tc>
        <w:tc>
          <w:tcPr>
            <w:tcW w:w="1049" w:type="dxa"/>
            <w:noWrap/>
            <w:hideMark/>
          </w:tcPr>
          <w:p w14:paraId="64F1D7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CEC3E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E35CD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2240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49FFE0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84ECE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104,00</w:t>
            </w:r>
          </w:p>
        </w:tc>
      </w:tr>
      <w:tr w:rsidR="00531DDC" w:rsidRPr="00C36F3B" w14:paraId="0BA5ABB3" w14:textId="77777777" w:rsidTr="00C36F3B">
        <w:trPr>
          <w:divId w:val="1099721499"/>
          <w:trHeight w:val="300"/>
        </w:trPr>
        <w:tc>
          <w:tcPr>
            <w:tcW w:w="846" w:type="dxa"/>
            <w:noWrap/>
            <w:hideMark/>
          </w:tcPr>
          <w:p w14:paraId="41138C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26,01</w:t>
            </w:r>
          </w:p>
        </w:tc>
        <w:tc>
          <w:tcPr>
            <w:tcW w:w="940" w:type="dxa"/>
            <w:noWrap/>
            <w:hideMark/>
          </w:tcPr>
          <w:p w14:paraId="260874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-50,17</w:t>
            </w:r>
          </w:p>
        </w:tc>
        <w:tc>
          <w:tcPr>
            <w:tcW w:w="1049" w:type="dxa"/>
            <w:noWrap/>
            <w:hideMark/>
          </w:tcPr>
          <w:p w14:paraId="2D7411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8DF22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36D9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A3669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4477E2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63C20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103,00</w:t>
            </w:r>
          </w:p>
        </w:tc>
      </w:tr>
      <w:tr w:rsidR="00531DDC" w:rsidRPr="00C36F3B" w14:paraId="4419A770" w14:textId="77777777" w:rsidTr="00C36F3B">
        <w:trPr>
          <w:divId w:val="1099721499"/>
          <w:trHeight w:val="300"/>
        </w:trPr>
        <w:tc>
          <w:tcPr>
            <w:tcW w:w="846" w:type="dxa"/>
            <w:noWrap/>
            <w:hideMark/>
          </w:tcPr>
          <w:p w14:paraId="6DB8AE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25,99</w:t>
            </w:r>
          </w:p>
        </w:tc>
        <w:tc>
          <w:tcPr>
            <w:tcW w:w="940" w:type="dxa"/>
            <w:noWrap/>
            <w:hideMark/>
          </w:tcPr>
          <w:p w14:paraId="611967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-50,12</w:t>
            </w:r>
          </w:p>
        </w:tc>
        <w:tc>
          <w:tcPr>
            <w:tcW w:w="1049" w:type="dxa"/>
            <w:noWrap/>
            <w:hideMark/>
          </w:tcPr>
          <w:p w14:paraId="269F70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DAE48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219E7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6C0E4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11BAC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DB642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102,00</w:t>
            </w:r>
          </w:p>
        </w:tc>
      </w:tr>
      <w:tr w:rsidR="00531DDC" w:rsidRPr="00C36F3B" w14:paraId="530725EB" w14:textId="77777777" w:rsidTr="00C36F3B">
        <w:trPr>
          <w:divId w:val="1099721499"/>
          <w:trHeight w:val="300"/>
        </w:trPr>
        <w:tc>
          <w:tcPr>
            <w:tcW w:w="846" w:type="dxa"/>
            <w:noWrap/>
            <w:hideMark/>
          </w:tcPr>
          <w:p w14:paraId="273941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26,03</w:t>
            </w:r>
          </w:p>
        </w:tc>
        <w:tc>
          <w:tcPr>
            <w:tcW w:w="940" w:type="dxa"/>
            <w:noWrap/>
            <w:hideMark/>
          </w:tcPr>
          <w:p w14:paraId="5A7FFB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-50,16</w:t>
            </w:r>
          </w:p>
        </w:tc>
        <w:tc>
          <w:tcPr>
            <w:tcW w:w="1049" w:type="dxa"/>
            <w:noWrap/>
            <w:hideMark/>
          </w:tcPr>
          <w:p w14:paraId="7AD903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259E5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C16C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06719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0E4C3A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D6BFE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101,00</w:t>
            </w:r>
          </w:p>
        </w:tc>
      </w:tr>
      <w:tr w:rsidR="00531DDC" w:rsidRPr="00C36F3B" w14:paraId="16F450CB" w14:textId="77777777" w:rsidTr="00C36F3B">
        <w:trPr>
          <w:divId w:val="1099721499"/>
          <w:trHeight w:val="300"/>
        </w:trPr>
        <w:tc>
          <w:tcPr>
            <w:tcW w:w="846" w:type="dxa"/>
            <w:noWrap/>
            <w:hideMark/>
          </w:tcPr>
          <w:p w14:paraId="54468D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26,00</w:t>
            </w:r>
          </w:p>
        </w:tc>
        <w:tc>
          <w:tcPr>
            <w:tcW w:w="940" w:type="dxa"/>
            <w:noWrap/>
            <w:hideMark/>
          </w:tcPr>
          <w:p w14:paraId="31BE8F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-50,42</w:t>
            </w:r>
          </w:p>
        </w:tc>
        <w:tc>
          <w:tcPr>
            <w:tcW w:w="1049" w:type="dxa"/>
            <w:noWrap/>
            <w:hideMark/>
          </w:tcPr>
          <w:p w14:paraId="76852E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E4AD6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0B94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46EE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F3797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2BB4F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100,00</w:t>
            </w:r>
          </w:p>
        </w:tc>
      </w:tr>
      <w:tr w:rsidR="00531DDC" w:rsidRPr="00C36F3B" w14:paraId="0F8AF0F0" w14:textId="77777777" w:rsidTr="00C36F3B">
        <w:trPr>
          <w:divId w:val="1099721499"/>
          <w:trHeight w:val="300"/>
        </w:trPr>
        <w:tc>
          <w:tcPr>
            <w:tcW w:w="846" w:type="dxa"/>
            <w:noWrap/>
            <w:hideMark/>
          </w:tcPr>
          <w:p w14:paraId="35CC3E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25,88</w:t>
            </w:r>
          </w:p>
        </w:tc>
        <w:tc>
          <w:tcPr>
            <w:tcW w:w="940" w:type="dxa"/>
            <w:noWrap/>
            <w:hideMark/>
          </w:tcPr>
          <w:p w14:paraId="7786D4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-50,57</w:t>
            </w:r>
          </w:p>
        </w:tc>
        <w:tc>
          <w:tcPr>
            <w:tcW w:w="1049" w:type="dxa"/>
            <w:noWrap/>
            <w:hideMark/>
          </w:tcPr>
          <w:p w14:paraId="0AA617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D999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6D54A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F9343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F9464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AE147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99,00</w:t>
            </w:r>
          </w:p>
        </w:tc>
      </w:tr>
      <w:tr w:rsidR="00531DDC" w:rsidRPr="00C36F3B" w14:paraId="3F2E28D1" w14:textId="77777777" w:rsidTr="00C36F3B">
        <w:trPr>
          <w:divId w:val="1099721499"/>
          <w:trHeight w:val="300"/>
        </w:trPr>
        <w:tc>
          <w:tcPr>
            <w:tcW w:w="846" w:type="dxa"/>
            <w:noWrap/>
            <w:hideMark/>
          </w:tcPr>
          <w:p w14:paraId="6049EC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25,79</w:t>
            </w:r>
          </w:p>
        </w:tc>
        <w:tc>
          <w:tcPr>
            <w:tcW w:w="940" w:type="dxa"/>
            <w:noWrap/>
            <w:hideMark/>
          </w:tcPr>
          <w:p w14:paraId="0F085E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-50,42</w:t>
            </w:r>
          </w:p>
        </w:tc>
        <w:tc>
          <w:tcPr>
            <w:tcW w:w="1049" w:type="dxa"/>
            <w:noWrap/>
            <w:hideMark/>
          </w:tcPr>
          <w:p w14:paraId="4F1A04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41C81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A422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BAF5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0A79A7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82BB0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98,00</w:t>
            </w:r>
          </w:p>
        </w:tc>
      </w:tr>
      <w:tr w:rsidR="00531DDC" w:rsidRPr="00C36F3B" w14:paraId="7D6104CC" w14:textId="77777777" w:rsidTr="00C36F3B">
        <w:trPr>
          <w:divId w:val="1099721499"/>
          <w:trHeight w:val="300"/>
        </w:trPr>
        <w:tc>
          <w:tcPr>
            <w:tcW w:w="846" w:type="dxa"/>
            <w:noWrap/>
            <w:hideMark/>
          </w:tcPr>
          <w:p w14:paraId="68E0BB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25,89</w:t>
            </w:r>
          </w:p>
        </w:tc>
        <w:tc>
          <w:tcPr>
            <w:tcW w:w="940" w:type="dxa"/>
            <w:noWrap/>
            <w:hideMark/>
          </w:tcPr>
          <w:p w14:paraId="1093A9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-50,16</w:t>
            </w:r>
          </w:p>
        </w:tc>
        <w:tc>
          <w:tcPr>
            <w:tcW w:w="1049" w:type="dxa"/>
            <w:noWrap/>
            <w:hideMark/>
          </w:tcPr>
          <w:p w14:paraId="0BEA11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DBFB4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E75C9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7C28B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7D68E7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C755C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97,00</w:t>
            </w:r>
          </w:p>
        </w:tc>
      </w:tr>
      <w:tr w:rsidR="00531DDC" w:rsidRPr="00C36F3B" w14:paraId="27C6CAB0" w14:textId="77777777" w:rsidTr="00C36F3B">
        <w:trPr>
          <w:divId w:val="1099721499"/>
          <w:trHeight w:val="300"/>
        </w:trPr>
        <w:tc>
          <w:tcPr>
            <w:tcW w:w="846" w:type="dxa"/>
            <w:noWrap/>
            <w:hideMark/>
          </w:tcPr>
          <w:p w14:paraId="0E0208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26,03</w:t>
            </w:r>
          </w:p>
        </w:tc>
        <w:tc>
          <w:tcPr>
            <w:tcW w:w="940" w:type="dxa"/>
            <w:noWrap/>
            <w:hideMark/>
          </w:tcPr>
          <w:p w14:paraId="7F0C58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-50,01</w:t>
            </w:r>
          </w:p>
        </w:tc>
        <w:tc>
          <w:tcPr>
            <w:tcW w:w="1049" w:type="dxa"/>
            <w:noWrap/>
            <w:hideMark/>
          </w:tcPr>
          <w:p w14:paraId="17BE90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4BAF1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2C3CB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C60F5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2EA90A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615A7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96,00</w:t>
            </w:r>
          </w:p>
        </w:tc>
      </w:tr>
      <w:tr w:rsidR="00531DDC" w:rsidRPr="00C36F3B" w14:paraId="1D94C0FE" w14:textId="77777777" w:rsidTr="00C36F3B">
        <w:trPr>
          <w:divId w:val="1099721499"/>
          <w:trHeight w:val="300"/>
        </w:trPr>
        <w:tc>
          <w:tcPr>
            <w:tcW w:w="846" w:type="dxa"/>
            <w:noWrap/>
            <w:hideMark/>
          </w:tcPr>
          <w:p w14:paraId="105A93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26,10</w:t>
            </w:r>
          </w:p>
        </w:tc>
        <w:tc>
          <w:tcPr>
            <w:tcW w:w="940" w:type="dxa"/>
            <w:noWrap/>
            <w:hideMark/>
          </w:tcPr>
          <w:p w14:paraId="7DE640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-49,94</w:t>
            </w:r>
          </w:p>
        </w:tc>
        <w:tc>
          <w:tcPr>
            <w:tcW w:w="1049" w:type="dxa"/>
            <w:noWrap/>
            <w:hideMark/>
          </w:tcPr>
          <w:p w14:paraId="054BEE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D1189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4C43F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D506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5,97</w:t>
            </w:r>
          </w:p>
        </w:tc>
        <w:tc>
          <w:tcPr>
            <w:tcW w:w="1230" w:type="dxa"/>
            <w:noWrap/>
            <w:hideMark/>
          </w:tcPr>
          <w:p w14:paraId="7255AE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C149B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95,00</w:t>
            </w:r>
          </w:p>
        </w:tc>
      </w:tr>
      <w:tr w:rsidR="00531DDC" w:rsidRPr="00C36F3B" w14:paraId="0C6D1DC5" w14:textId="77777777" w:rsidTr="00C36F3B">
        <w:trPr>
          <w:divId w:val="1099721499"/>
          <w:trHeight w:val="300"/>
        </w:trPr>
        <w:tc>
          <w:tcPr>
            <w:tcW w:w="846" w:type="dxa"/>
            <w:noWrap/>
            <w:hideMark/>
          </w:tcPr>
          <w:p w14:paraId="6EBC82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26,13</w:t>
            </w:r>
          </w:p>
        </w:tc>
        <w:tc>
          <w:tcPr>
            <w:tcW w:w="940" w:type="dxa"/>
            <w:noWrap/>
            <w:hideMark/>
          </w:tcPr>
          <w:p w14:paraId="50E650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-49,65</w:t>
            </w:r>
          </w:p>
        </w:tc>
        <w:tc>
          <w:tcPr>
            <w:tcW w:w="1049" w:type="dxa"/>
            <w:noWrap/>
            <w:hideMark/>
          </w:tcPr>
          <w:p w14:paraId="2EAFB6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5FB5A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6D63B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3A4CC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7447FA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86B03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94,00</w:t>
            </w:r>
          </w:p>
        </w:tc>
      </w:tr>
      <w:tr w:rsidR="00531DDC" w:rsidRPr="00C36F3B" w14:paraId="7022C6BC" w14:textId="77777777" w:rsidTr="00C36F3B">
        <w:trPr>
          <w:divId w:val="1099721499"/>
          <w:trHeight w:val="300"/>
        </w:trPr>
        <w:tc>
          <w:tcPr>
            <w:tcW w:w="846" w:type="dxa"/>
            <w:noWrap/>
            <w:hideMark/>
          </w:tcPr>
          <w:p w14:paraId="511BC2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26,08</w:t>
            </w:r>
          </w:p>
        </w:tc>
        <w:tc>
          <w:tcPr>
            <w:tcW w:w="940" w:type="dxa"/>
            <w:noWrap/>
            <w:hideMark/>
          </w:tcPr>
          <w:p w14:paraId="30F891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-49,33</w:t>
            </w:r>
          </w:p>
        </w:tc>
        <w:tc>
          <w:tcPr>
            <w:tcW w:w="1049" w:type="dxa"/>
            <w:noWrap/>
            <w:hideMark/>
          </w:tcPr>
          <w:p w14:paraId="4AEA44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8468E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D2AC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3B75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2A272B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BC784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93,00</w:t>
            </w:r>
          </w:p>
        </w:tc>
      </w:tr>
      <w:tr w:rsidR="00531DDC" w:rsidRPr="00C36F3B" w14:paraId="30E02001" w14:textId="77777777" w:rsidTr="00C36F3B">
        <w:trPr>
          <w:divId w:val="1099721499"/>
          <w:trHeight w:val="300"/>
        </w:trPr>
        <w:tc>
          <w:tcPr>
            <w:tcW w:w="846" w:type="dxa"/>
            <w:noWrap/>
            <w:hideMark/>
          </w:tcPr>
          <w:p w14:paraId="012F01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26,06</w:t>
            </w:r>
          </w:p>
        </w:tc>
        <w:tc>
          <w:tcPr>
            <w:tcW w:w="940" w:type="dxa"/>
            <w:noWrap/>
            <w:hideMark/>
          </w:tcPr>
          <w:p w14:paraId="03585D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-49,25</w:t>
            </w:r>
          </w:p>
        </w:tc>
        <w:tc>
          <w:tcPr>
            <w:tcW w:w="1049" w:type="dxa"/>
            <w:noWrap/>
            <w:hideMark/>
          </w:tcPr>
          <w:p w14:paraId="700593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10291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A9ED2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FAE7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6991EB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DF73C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92,00</w:t>
            </w:r>
          </w:p>
        </w:tc>
      </w:tr>
      <w:tr w:rsidR="00531DDC" w:rsidRPr="00C36F3B" w14:paraId="793DDD3C" w14:textId="77777777" w:rsidTr="00C36F3B">
        <w:trPr>
          <w:divId w:val="1099721499"/>
          <w:trHeight w:val="300"/>
        </w:trPr>
        <w:tc>
          <w:tcPr>
            <w:tcW w:w="846" w:type="dxa"/>
            <w:noWrap/>
            <w:hideMark/>
          </w:tcPr>
          <w:p w14:paraId="213887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26,03</w:t>
            </w:r>
          </w:p>
        </w:tc>
        <w:tc>
          <w:tcPr>
            <w:tcW w:w="940" w:type="dxa"/>
            <w:noWrap/>
            <w:hideMark/>
          </w:tcPr>
          <w:p w14:paraId="10BAC6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-49,47</w:t>
            </w:r>
          </w:p>
        </w:tc>
        <w:tc>
          <w:tcPr>
            <w:tcW w:w="1049" w:type="dxa"/>
            <w:noWrap/>
            <w:hideMark/>
          </w:tcPr>
          <w:p w14:paraId="686B77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DD28A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10EB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126FE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60077A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9FF7B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91,00</w:t>
            </w:r>
          </w:p>
        </w:tc>
      </w:tr>
      <w:tr w:rsidR="00531DDC" w:rsidRPr="00C36F3B" w14:paraId="3A74EC2C" w14:textId="77777777" w:rsidTr="00C36F3B">
        <w:trPr>
          <w:divId w:val="1099721499"/>
          <w:trHeight w:val="300"/>
        </w:trPr>
        <w:tc>
          <w:tcPr>
            <w:tcW w:w="846" w:type="dxa"/>
            <w:noWrap/>
            <w:hideMark/>
          </w:tcPr>
          <w:p w14:paraId="555D3E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26,08</w:t>
            </w:r>
          </w:p>
        </w:tc>
        <w:tc>
          <w:tcPr>
            <w:tcW w:w="940" w:type="dxa"/>
            <w:noWrap/>
            <w:hideMark/>
          </w:tcPr>
          <w:p w14:paraId="7537AB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-49,72</w:t>
            </w:r>
          </w:p>
        </w:tc>
        <w:tc>
          <w:tcPr>
            <w:tcW w:w="1049" w:type="dxa"/>
            <w:noWrap/>
            <w:hideMark/>
          </w:tcPr>
          <w:p w14:paraId="73B0D7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25AF1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6001C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D4DF5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12D033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84718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90,00</w:t>
            </w:r>
          </w:p>
        </w:tc>
      </w:tr>
      <w:tr w:rsidR="00531DDC" w:rsidRPr="00C36F3B" w14:paraId="41B1915E" w14:textId="77777777" w:rsidTr="00C36F3B">
        <w:trPr>
          <w:divId w:val="1099721499"/>
          <w:trHeight w:val="300"/>
        </w:trPr>
        <w:tc>
          <w:tcPr>
            <w:tcW w:w="846" w:type="dxa"/>
            <w:noWrap/>
            <w:hideMark/>
          </w:tcPr>
          <w:p w14:paraId="329533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26,02</w:t>
            </w:r>
          </w:p>
        </w:tc>
        <w:tc>
          <w:tcPr>
            <w:tcW w:w="940" w:type="dxa"/>
            <w:noWrap/>
            <w:hideMark/>
          </w:tcPr>
          <w:p w14:paraId="20E35F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-49,88</w:t>
            </w:r>
          </w:p>
        </w:tc>
        <w:tc>
          <w:tcPr>
            <w:tcW w:w="1049" w:type="dxa"/>
            <w:noWrap/>
            <w:hideMark/>
          </w:tcPr>
          <w:p w14:paraId="4DD854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F2877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E8DB5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D7DEF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5358FD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7F589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33537A3A" w14:textId="77777777" w:rsidTr="00C36F3B">
        <w:trPr>
          <w:divId w:val="1099721499"/>
          <w:trHeight w:val="300"/>
        </w:trPr>
        <w:tc>
          <w:tcPr>
            <w:tcW w:w="846" w:type="dxa"/>
            <w:noWrap/>
            <w:hideMark/>
          </w:tcPr>
          <w:p w14:paraId="542293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26,06</w:t>
            </w:r>
          </w:p>
        </w:tc>
        <w:tc>
          <w:tcPr>
            <w:tcW w:w="940" w:type="dxa"/>
            <w:noWrap/>
            <w:hideMark/>
          </w:tcPr>
          <w:p w14:paraId="4D71F8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-49,95</w:t>
            </w:r>
          </w:p>
        </w:tc>
        <w:tc>
          <w:tcPr>
            <w:tcW w:w="1049" w:type="dxa"/>
            <w:noWrap/>
            <w:hideMark/>
          </w:tcPr>
          <w:p w14:paraId="285CFE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2AD99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8F137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8EC97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377FD8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EA3F7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88,00</w:t>
            </w:r>
          </w:p>
        </w:tc>
      </w:tr>
      <w:tr w:rsidR="00531DDC" w:rsidRPr="00C36F3B" w14:paraId="3A6A543D" w14:textId="77777777" w:rsidTr="00C36F3B">
        <w:trPr>
          <w:divId w:val="1099721499"/>
          <w:trHeight w:val="300"/>
        </w:trPr>
        <w:tc>
          <w:tcPr>
            <w:tcW w:w="846" w:type="dxa"/>
            <w:noWrap/>
            <w:hideMark/>
          </w:tcPr>
          <w:p w14:paraId="2484C5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26,07</w:t>
            </w:r>
          </w:p>
        </w:tc>
        <w:tc>
          <w:tcPr>
            <w:tcW w:w="940" w:type="dxa"/>
            <w:noWrap/>
            <w:hideMark/>
          </w:tcPr>
          <w:p w14:paraId="1497F0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-50,05</w:t>
            </w:r>
          </w:p>
        </w:tc>
        <w:tc>
          <w:tcPr>
            <w:tcW w:w="1049" w:type="dxa"/>
            <w:noWrap/>
            <w:hideMark/>
          </w:tcPr>
          <w:p w14:paraId="23FD8D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11884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4A715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8EDC7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24F7FA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857C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87,00</w:t>
            </w:r>
          </w:p>
        </w:tc>
      </w:tr>
      <w:tr w:rsidR="00531DDC" w:rsidRPr="00C36F3B" w14:paraId="4BFE15CD" w14:textId="77777777" w:rsidTr="00C36F3B">
        <w:trPr>
          <w:divId w:val="1099721499"/>
          <w:trHeight w:val="300"/>
        </w:trPr>
        <w:tc>
          <w:tcPr>
            <w:tcW w:w="846" w:type="dxa"/>
            <w:noWrap/>
            <w:hideMark/>
          </w:tcPr>
          <w:p w14:paraId="1C2E89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26,11</w:t>
            </w:r>
          </w:p>
        </w:tc>
        <w:tc>
          <w:tcPr>
            <w:tcW w:w="940" w:type="dxa"/>
            <w:noWrap/>
            <w:hideMark/>
          </w:tcPr>
          <w:p w14:paraId="40633E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-50,12</w:t>
            </w:r>
          </w:p>
        </w:tc>
        <w:tc>
          <w:tcPr>
            <w:tcW w:w="1049" w:type="dxa"/>
            <w:noWrap/>
            <w:hideMark/>
          </w:tcPr>
          <w:p w14:paraId="3A60CF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F0DBA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CB040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0A0F7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4A424A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C1DBD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86,00</w:t>
            </w:r>
          </w:p>
        </w:tc>
      </w:tr>
      <w:tr w:rsidR="00531DDC" w:rsidRPr="00C36F3B" w14:paraId="5205FEB2" w14:textId="77777777" w:rsidTr="00C36F3B">
        <w:trPr>
          <w:divId w:val="1099721499"/>
          <w:trHeight w:val="300"/>
        </w:trPr>
        <w:tc>
          <w:tcPr>
            <w:tcW w:w="846" w:type="dxa"/>
            <w:noWrap/>
            <w:hideMark/>
          </w:tcPr>
          <w:p w14:paraId="6D9747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26,06</w:t>
            </w:r>
          </w:p>
        </w:tc>
        <w:tc>
          <w:tcPr>
            <w:tcW w:w="940" w:type="dxa"/>
            <w:noWrap/>
            <w:hideMark/>
          </w:tcPr>
          <w:p w14:paraId="5F94F3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-50,30</w:t>
            </w:r>
          </w:p>
        </w:tc>
        <w:tc>
          <w:tcPr>
            <w:tcW w:w="1049" w:type="dxa"/>
            <w:noWrap/>
            <w:hideMark/>
          </w:tcPr>
          <w:p w14:paraId="7047ED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27312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38A2B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AC7A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61F487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D0F60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85,00</w:t>
            </w:r>
          </w:p>
        </w:tc>
      </w:tr>
      <w:tr w:rsidR="00531DDC" w:rsidRPr="00C36F3B" w14:paraId="604427B1" w14:textId="77777777" w:rsidTr="00C36F3B">
        <w:trPr>
          <w:divId w:val="1099721499"/>
          <w:trHeight w:val="300"/>
        </w:trPr>
        <w:tc>
          <w:tcPr>
            <w:tcW w:w="846" w:type="dxa"/>
            <w:noWrap/>
            <w:hideMark/>
          </w:tcPr>
          <w:p w14:paraId="4B08DF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26,01</w:t>
            </w:r>
          </w:p>
        </w:tc>
        <w:tc>
          <w:tcPr>
            <w:tcW w:w="940" w:type="dxa"/>
            <w:noWrap/>
            <w:hideMark/>
          </w:tcPr>
          <w:p w14:paraId="2E6322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-50,52</w:t>
            </w:r>
          </w:p>
        </w:tc>
        <w:tc>
          <w:tcPr>
            <w:tcW w:w="1049" w:type="dxa"/>
            <w:noWrap/>
            <w:hideMark/>
          </w:tcPr>
          <w:p w14:paraId="2C2DF0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95EB4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3BCE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E6ED5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6CF9D7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7BAB1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653293A" w14:textId="77777777" w:rsidTr="00C36F3B">
        <w:trPr>
          <w:divId w:val="1099721499"/>
          <w:trHeight w:val="300"/>
        </w:trPr>
        <w:tc>
          <w:tcPr>
            <w:tcW w:w="846" w:type="dxa"/>
            <w:noWrap/>
            <w:hideMark/>
          </w:tcPr>
          <w:p w14:paraId="31B394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25,93</w:t>
            </w:r>
          </w:p>
        </w:tc>
        <w:tc>
          <w:tcPr>
            <w:tcW w:w="940" w:type="dxa"/>
            <w:noWrap/>
            <w:hideMark/>
          </w:tcPr>
          <w:p w14:paraId="516085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-50,84</w:t>
            </w:r>
          </w:p>
        </w:tc>
        <w:tc>
          <w:tcPr>
            <w:tcW w:w="1049" w:type="dxa"/>
            <w:noWrap/>
            <w:hideMark/>
          </w:tcPr>
          <w:p w14:paraId="7EDDBC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B837D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E70E9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CC4CC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4D81C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1CD26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83,00</w:t>
            </w:r>
          </w:p>
        </w:tc>
      </w:tr>
      <w:tr w:rsidR="00531DDC" w:rsidRPr="00C36F3B" w14:paraId="78BCF7A3" w14:textId="77777777" w:rsidTr="00C36F3B">
        <w:trPr>
          <w:divId w:val="1099721499"/>
          <w:trHeight w:val="300"/>
        </w:trPr>
        <w:tc>
          <w:tcPr>
            <w:tcW w:w="846" w:type="dxa"/>
            <w:noWrap/>
            <w:hideMark/>
          </w:tcPr>
          <w:p w14:paraId="2F615B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25,94</w:t>
            </w:r>
          </w:p>
        </w:tc>
        <w:tc>
          <w:tcPr>
            <w:tcW w:w="940" w:type="dxa"/>
            <w:noWrap/>
            <w:hideMark/>
          </w:tcPr>
          <w:p w14:paraId="44FB89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-50,97</w:t>
            </w:r>
          </w:p>
        </w:tc>
        <w:tc>
          <w:tcPr>
            <w:tcW w:w="1049" w:type="dxa"/>
            <w:noWrap/>
            <w:hideMark/>
          </w:tcPr>
          <w:p w14:paraId="00E092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25098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8E516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78C61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F75A4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F27E6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82,00</w:t>
            </w:r>
          </w:p>
        </w:tc>
      </w:tr>
      <w:tr w:rsidR="00531DDC" w:rsidRPr="00C36F3B" w14:paraId="06AE9DBA" w14:textId="77777777" w:rsidTr="00C36F3B">
        <w:trPr>
          <w:divId w:val="1099721499"/>
          <w:trHeight w:val="300"/>
        </w:trPr>
        <w:tc>
          <w:tcPr>
            <w:tcW w:w="846" w:type="dxa"/>
            <w:noWrap/>
            <w:hideMark/>
          </w:tcPr>
          <w:p w14:paraId="04752C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26,00</w:t>
            </w:r>
          </w:p>
        </w:tc>
        <w:tc>
          <w:tcPr>
            <w:tcW w:w="940" w:type="dxa"/>
            <w:noWrap/>
            <w:hideMark/>
          </w:tcPr>
          <w:p w14:paraId="1E379B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-51,02</w:t>
            </w:r>
          </w:p>
        </w:tc>
        <w:tc>
          <w:tcPr>
            <w:tcW w:w="1049" w:type="dxa"/>
            <w:noWrap/>
            <w:hideMark/>
          </w:tcPr>
          <w:p w14:paraId="565A7D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89AF2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5719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76DE8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E78B5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7E8BD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r>
      <w:tr w:rsidR="00531DDC" w:rsidRPr="00C36F3B" w14:paraId="5395C6FB" w14:textId="77777777" w:rsidTr="00C36F3B">
        <w:trPr>
          <w:divId w:val="1099721499"/>
          <w:trHeight w:val="300"/>
        </w:trPr>
        <w:tc>
          <w:tcPr>
            <w:tcW w:w="846" w:type="dxa"/>
            <w:noWrap/>
            <w:hideMark/>
          </w:tcPr>
          <w:p w14:paraId="73E5A0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25,90</w:t>
            </w:r>
          </w:p>
        </w:tc>
        <w:tc>
          <w:tcPr>
            <w:tcW w:w="940" w:type="dxa"/>
            <w:noWrap/>
            <w:hideMark/>
          </w:tcPr>
          <w:p w14:paraId="4B4702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-51,00</w:t>
            </w:r>
          </w:p>
        </w:tc>
        <w:tc>
          <w:tcPr>
            <w:tcW w:w="1049" w:type="dxa"/>
            <w:noWrap/>
            <w:hideMark/>
          </w:tcPr>
          <w:p w14:paraId="7E38EB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8C0D3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8254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DF24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6D8562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1137C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80,00</w:t>
            </w:r>
          </w:p>
        </w:tc>
      </w:tr>
      <w:tr w:rsidR="00531DDC" w:rsidRPr="00C36F3B" w14:paraId="22429E9F" w14:textId="77777777" w:rsidTr="00C36F3B">
        <w:trPr>
          <w:divId w:val="1099721499"/>
          <w:trHeight w:val="300"/>
        </w:trPr>
        <w:tc>
          <w:tcPr>
            <w:tcW w:w="846" w:type="dxa"/>
            <w:noWrap/>
            <w:hideMark/>
          </w:tcPr>
          <w:p w14:paraId="33FF7F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25,71</w:t>
            </w:r>
          </w:p>
        </w:tc>
        <w:tc>
          <w:tcPr>
            <w:tcW w:w="940" w:type="dxa"/>
            <w:noWrap/>
            <w:hideMark/>
          </w:tcPr>
          <w:p w14:paraId="6BDB5A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-51,05</w:t>
            </w:r>
          </w:p>
        </w:tc>
        <w:tc>
          <w:tcPr>
            <w:tcW w:w="1049" w:type="dxa"/>
            <w:noWrap/>
            <w:hideMark/>
          </w:tcPr>
          <w:p w14:paraId="5928CB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D0D5D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4C938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78B6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20103D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A0BD0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79,00</w:t>
            </w:r>
          </w:p>
        </w:tc>
      </w:tr>
      <w:tr w:rsidR="00531DDC" w:rsidRPr="00C36F3B" w14:paraId="0F9808E7" w14:textId="77777777" w:rsidTr="00C36F3B">
        <w:trPr>
          <w:divId w:val="1099721499"/>
          <w:trHeight w:val="300"/>
        </w:trPr>
        <w:tc>
          <w:tcPr>
            <w:tcW w:w="846" w:type="dxa"/>
            <w:noWrap/>
            <w:hideMark/>
          </w:tcPr>
          <w:p w14:paraId="70CBF7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25,69</w:t>
            </w:r>
          </w:p>
        </w:tc>
        <w:tc>
          <w:tcPr>
            <w:tcW w:w="940" w:type="dxa"/>
            <w:noWrap/>
            <w:hideMark/>
          </w:tcPr>
          <w:p w14:paraId="5BDA3D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-51,20</w:t>
            </w:r>
          </w:p>
        </w:tc>
        <w:tc>
          <w:tcPr>
            <w:tcW w:w="1049" w:type="dxa"/>
            <w:noWrap/>
            <w:hideMark/>
          </w:tcPr>
          <w:p w14:paraId="5E7648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AB980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99543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E5C68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2A0F37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4DB64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78,00</w:t>
            </w:r>
          </w:p>
        </w:tc>
      </w:tr>
      <w:tr w:rsidR="00531DDC" w:rsidRPr="00C36F3B" w14:paraId="193EDB30" w14:textId="77777777" w:rsidTr="00C36F3B">
        <w:trPr>
          <w:divId w:val="1099721499"/>
          <w:trHeight w:val="300"/>
        </w:trPr>
        <w:tc>
          <w:tcPr>
            <w:tcW w:w="846" w:type="dxa"/>
            <w:noWrap/>
            <w:hideMark/>
          </w:tcPr>
          <w:p w14:paraId="569A42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25,66</w:t>
            </w:r>
          </w:p>
        </w:tc>
        <w:tc>
          <w:tcPr>
            <w:tcW w:w="940" w:type="dxa"/>
            <w:noWrap/>
            <w:hideMark/>
          </w:tcPr>
          <w:p w14:paraId="76F759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-51,32</w:t>
            </w:r>
          </w:p>
        </w:tc>
        <w:tc>
          <w:tcPr>
            <w:tcW w:w="1049" w:type="dxa"/>
            <w:noWrap/>
            <w:hideMark/>
          </w:tcPr>
          <w:p w14:paraId="0A34A4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A47B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11E50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F18F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682D96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7E64D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77,00</w:t>
            </w:r>
          </w:p>
        </w:tc>
      </w:tr>
      <w:tr w:rsidR="00531DDC" w:rsidRPr="00C36F3B" w14:paraId="5C3C903D" w14:textId="77777777" w:rsidTr="00C36F3B">
        <w:trPr>
          <w:divId w:val="1099721499"/>
          <w:trHeight w:val="300"/>
        </w:trPr>
        <w:tc>
          <w:tcPr>
            <w:tcW w:w="846" w:type="dxa"/>
            <w:noWrap/>
            <w:hideMark/>
          </w:tcPr>
          <w:p w14:paraId="1B6B85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25,68</w:t>
            </w:r>
          </w:p>
        </w:tc>
        <w:tc>
          <w:tcPr>
            <w:tcW w:w="940" w:type="dxa"/>
            <w:noWrap/>
            <w:hideMark/>
          </w:tcPr>
          <w:p w14:paraId="06DFCB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-51,32</w:t>
            </w:r>
          </w:p>
        </w:tc>
        <w:tc>
          <w:tcPr>
            <w:tcW w:w="1049" w:type="dxa"/>
            <w:noWrap/>
            <w:hideMark/>
          </w:tcPr>
          <w:p w14:paraId="529F74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A435D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57295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E239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6CB61D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19B41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76,00</w:t>
            </w:r>
          </w:p>
        </w:tc>
      </w:tr>
      <w:tr w:rsidR="00531DDC" w:rsidRPr="00C36F3B" w14:paraId="5A627554" w14:textId="77777777" w:rsidTr="00C36F3B">
        <w:trPr>
          <w:divId w:val="1099721499"/>
          <w:trHeight w:val="300"/>
        </w:trPr>
        <w:tc>
          <w:tcPr>
            <w:tcW w:w="846" w:type="dxa"/>
            <w:noWrap/>
            <w:hideMark/>
          </w:tcPr>
          <w:p w14:paraId="1A7653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25,52</w:t>
            </w:r>
          </w:p>
        </w:tc>
        <w:tc>
          <w:tcPr>
            <w:tcW w:w="940" w:type="dxa"/>
            <w:noWrap/>
            <w:hideMark/>
          </w:tcPr>
          <w:p w14:paraId="485BBF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-51,17</w:t>
            </w:r>
          </w:p>
        </w:tc>
        <w:tc>
          <w:tcPr>
            <w:tcW w:w="1049" w:type="dxa"/>
            <w:noWrap/>
            <w:hideMark/>
          </w:tcPr>
          <w:p w14:paraId="02BB81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E65BF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0645A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4EDC4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20A448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9883B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75,00</w:t>
            </w:r>
          </w:p>
        </w:tc>
      </w:tr>
      <w:tr w:rsidR="00531DDC" w:rsidRPr="00C36F3B" w14:paraId="78612A92" w14:textId="77777777" w:rsidTr="00C36F3B">
        <w:trPr>
          <w:divId w:val="1099721499"/>
          <w:trHeight w:val="300"/>
        </w:trPr>
        <w:tc>
          <w:tcPr>
            <w:tcW w:w="846" w:type="dxa"/>
            <w:noWrap/>
            <w:hideMark/>
          </w:tcPr>
          <w:p w14:paraId="0E3C0C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25,42</w:t>
            </w:r>
          </w:p>
        </w:tc>
        <w:tc>
          <w:tcPr>
            <w:tcW w:w="940" w:type="dxa"/>
            <w:noWrap/>
            <w:hideMark/>
          </w:tcPr>
          <w:p w14:paraId="30AC13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-50,92</w:t>
            </w:r>
          </w:p>
        </w:tc>
        <w:tc>
          <w:tcPr>
            <w:tcW w:w="1049" w:type="dxa"/>
            <w:noWrap/>
            <w:hideMark/>
          </w:tcPr>
          <w:p w14:paraId="547251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0A132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2D25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5F4CA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6,52</w:t>
            </w:r>
          </w:p>
        </w:tc>
        <w:tc>
          <w:tcPr>
            <w:tcW w:w="1230" w:type="dxa"/>
            <w:noWrap/>
            <w:hideMark/>
          </w:tcPr>
          <w:p w14:paraId="4B1341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CC1F8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74,00</w:t>
            </w:r>
          </w:p>
        </w:tc>
      </w:tr>
      <w:tr w:rsidR="00531DDC" w:rsidRPr="00C36F3B" w14:paraId="3647DF4C" w14:textId="77777777" w:rsidTr="00C36F3B">
        <w:trPr>
          <w:divId w:val="1099721499"/>
          <w:trHeight w:val="300"/>
        </w:trPr>
        <w:tc>
          <w:tcPr>
            <w:tcW w:w="846" w:type="dxa"/>
            <w:noWrap/>
            <w:hideMark/>
          </w:tcPr>
          <w:p w14:paraId="42AB24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3AAD50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-50,71</w:t>
            </w:r>
          </w:p>
        </w:tc>
        <w:tc>
          <w:tcPr>
            <w:tcW w:w="1049" w:type="dxa"/>
            <w:noWrap/>
            <w:hideMark/>
          </w:tcPr>
          <w:p w14:paraId="25FD24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B6409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7D729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46F2E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8671F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72876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73,00</w:t>
            </w:r>
          </w:p>
        </w:tc>
      </w:tr>
      <w:tr w:rsidR="00531DDC" w:rsidRPr="00C36F3B" w14:paraId="0BF0A878" w14:textId="77777777" w:rsidTr="00C36F3B">
        <w:trPr>
          <w:divId w:val="1099721499"/>
          <w:trHeight w:val="300"/>
        </w:trPr>
        <w:tc>
          <w:tcPr>
            <w:tcW w:w="846" w:type="dxa"/>
            <w:noWrap/>
            <w:hideMark/>
          </w:tcPr>
          <w:p w14:paraId="7E4E39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25,36</w:t>
            </w:r>
          </w:p>
        </w:tc>
        <w:tc>
          <w:tcPr>
            <w:tcW w:w="940" w:type="dxa"/>
            <w:noWrap/>
            <w:hideMark/>
          </w:tcPr>
          <w:p w14:paraId="19F759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-50,44</w:t>
            </w:r>
          </w:p>
        </w:tc>
        <w:tc>
          <w:tcPr>
            <w:tcW w:w="1049" w:type="dxa"/>
            <w:noWrap/>
            <w:hideMark/>
          </w:tcPr>
          <w:p w14:paraId="413F58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63F02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A4141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48B9C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1B0D63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BAAA1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72,00</w:t>
            </w:r>
          </w:p>
        </w:tc>
      </w:tr>
      <w:tr w:rsidR="00531DDC" w:rsidRPr="00C36F3B" w14:paraId="1C353F87" w14:textId="77777777" w:rsidTr="00C36F3B">
        <w:trPr>
          <w:divId w:val="1099721499"/>
          <w:trHeight w:val="300"/>
        </w:trPr>
        <w:tc>
          <w:tcPr>
            <w:tcW w:w="846" w:type="dxa"/>
            <w:noWrap/>
            <w:hideMark/>
          </w:tcPr>
          <w:p w14:paraId="2A7BC1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25,35</w:t>
            </w:r>
          </w:p>
        </w:tc>
        <w:tc>
          <w:tcPr>
            <w:tcW w:w="940" w:type="dxa"/>
            <w:noWrap/>
            <w:hideMark/>
          </w:tcPr>
          <w:p w14:paraId="68AC2D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-50,07</w:t>
            </w:r>
          </w:p>
        </w:tc>
        <w:tc>
          <w:tcPr>
            <w:tcW w:w="1049" w:type="dxa"/>
            <w:noWrap/>
            <w:hideMark/>
          </w:tcPr>
          <w:p w14:paraId="306901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765DA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6DBD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218AE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37DD1D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8C943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71,00</w:t>
            </w:r>
          </w:p>
        </w:tc>
      </w:tr>
      <w:tr w:rsidR="00531DDC" w:rsidRPr="00C36F3B" w14:paraId="00041607" w14:textId="77777777" w:rsidTr="00C36F3B">
        <w:trPr>
          <w:divId w:val="1099721499"/>
          <w:trHeight w:val="300"/>
        </w:trPr>
        <w:tc>
          <w:tcPr>
            <w:tcW w:w="846" w:type="dxa"/>
            <w:noWrap/>
            <w:hideMark/>
          </w:tcPr>
          <w:p w14:paraId="41D2DA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25,33</w:t>
            </w:r>
          </w:p>
        </w:tc>
        <w:tc>
          <w:tcPr>
            <w:tcW w:w="940" w:type="dxa"/>
            <w:noWrap/>
            <w:hideMark/>
          </w:tcPr>
          <w:p w14:paraId="51045E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-49,62</w:t>
            </w:r>
          </w:p>
        </w:tc>
        <w:tc>
          <w:tcPr>
            <w:tcW w:w="1049" w:type="dxa"/>
            <w:noWrap/>
            <w:hideMark/>
          </w:tcPr>
          <w:p w14:paraId="2FA066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795F2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7DC7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5564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5,97</w:t>
            </w:r>
          </w:p>
        </w:tc>
        <w:tc>
          <w:tcPr>
            <w:tcW w:w="1230" w:type="dxa"/>
            <w:noWrap/>
            <w:hideMark/>
          </w:tcPr>
          <w:p w14:paraId="08FC1F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B5E69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70,00</w:t>
            </w:r>
          </w:p>
        </w:tc>
      </w:tr>
      <w:tr w:rsidR="00531DDC" w:rsidRPr="00C36F3B" w14:paraId="41517F9B" w14:textId="77777777" w:rsidTr="00C36F3B">
        <w:trPr>
          <w:divId w:val="1099721499"/>
          <w:trHeight w:val="300"/>
        </w:trPr>
        <w:tc>
          <w:tcPr>
            <w:tcW w:w="846" w:type="dxa"/>
            <w:noWrap/>
            <w:hideMark/>
          </w:tcPr>
          <w:p w14:paraId="37CDA8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25,37</w:t>
            </w:r>
          </w:p>
        </w:tc>
        <w:tc>
          <w:tcPr>
            <w:tcW w:w="940" w:type="dxa"/>
            <w:noWrap/>
            <w:hideMark/>
          </w:tcPr>
          <w:p w14:paraId="67D21C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-49,37</w:t>
            </w:r>
          </w:p>
        </w:tc>
        <w:tc>
          <w:tcPr>
            <w:tcW w:w="1049" w:type="dxa"/>
            <w:noWrap/>
            <w:hideMark/>
          </w:tcPr>
          <w:p w14:paraId="028C6E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07BF8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F4E4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3E0A1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3BA55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0F77B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69,00</w:t>
            </w:r>
          </w:p>
        </w:tc>
      </w:tr>
      <w:tr w:rsidR="00531DDC" w:rsidRPr="00C36F3B" w14:paraId="7C652DE3" w14:textId="77777777" w:rsidTr="00C36F3B">
        <w:trPr>
          <w:divId w:val="1099721499"/>
          <w:trHeight w:val="300"/>
        </w:trPr>
        <w:tc>
          <w:tcPr>
            <w:tcW w:w="846" w:type="dxa"/>
            <w:noWrap/>
            <w:hideMark/>
          </w:tcPr>
          <w:p w14:paraId="6E9947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25,30</w:t>
            </w:r>
          </w:p>
        </w:tc>
        <w:tc>
          <w:tcPr>
            <w:tcW w:w="940" w:type="dxa"/>
            <w:noWrap/>
            <w:hideMark/>
          </w:tcPr>
          <w:p w14:paraId="095DE2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-49,06</w:t>
            </w:r>
          </w:p>
        </w:tc>
        <w:tc>
          <w:tcPr>
            <w:tcW w:w="1049" w:type="dxa"/>
            <w:noWrap/>
            <w:hideMark/>
          </w:tcPr>
          <w:p w14:paraId="71B4E7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42DAB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72087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607CA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13F9EF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6642E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68,00</w:t>
            </w:r>
          </w:p>
        </w:tc>
      </w:tr>
      <w:tr w:rsidR="00531DDC" w:rsidRPr="00C36F3B" w14:paraId="2F99071E" w14:textId="77777777" w:rsidTr="00C36F3B">
        <w:trPr>
          <w:divId w:val="1099721499"/>
          <w:trHeight w:val="300"/>
        </w:trPr>
        <w:tc>
          <w:tcPr>
            <w:tcW w:w="846" w:type="dxa"/>
            <w:noWrap/>
            <w:hideMark/>
          </w:tcPr>
          <w:p w14:paraId="509E6A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25,22</w:t>
            </w:r>
          </w:p>
        </w:tc>
        <w:tc>
          <w:tcPr>
            <w:tcW w:w="940" w:type="dxa"/>
            <w:noWrap/>
            <w:hideMark/>
          </w:tcPr>
          <w:p w14:paraId="686AA4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-48,56</w:t>
            </w:r>
          </w:p>
        </w:tc>
        <w:tc>
          <w:tcPr>
            <w:tcW w:w="1049" w:type="dxa"/>
            <w:noWrap/>
            <w:hideMark/>
          </w:tcPr>
          <w:p w14:paraId="5E3A5C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FEFF4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38B97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D520B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5,41</w:t>
            </w:r>
          </w:p>
        </w:tc>
        <w:tc>
          <w:tcPr>
            <w:tcW w:w="1230" w:type="dxa"/>
            <w:noWrap/>
            <w:hideMark/>
          </w:tcPr>
          <w:p w14:paraId="1F937B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7F290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2BE48E60" w14:textId="77777777" w:rsidTr="00C36F3B">
        <w:trPr>
          <w:divId w:val="1099721499"/>
          <w:trHeight w:val="300"/>
        </w:trPr>
        <w:tc>
          <w:tcPr>
            <w:tcW w:w="846" w:type="dxa"/>
            <w:noWrap/>
            <w:hideMark/>
          </w:tcPr>
          <w:p w14:paraId="1CB2E0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25,23</w:t>
            </w:r>
          </w:p>
        </w:tc>
        <w:tc>
          <w:tcPr>
            <w:tcW w:w="940" w:type="dxa"/>
            <w:noWrap/>
            <w:hideMark/>
          </w:tcPr>
          <w:p w14:paraId="1564A0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-47,97</w:t>
            </w:r>
          </w:p>
        </w:tc>
        <w:tc>
          <w:tcPr>
            <w:tcW w:w="1049" w:type="dxa"/>
            <w:noWrap/>
            <w:hideMark/>
          </w:tcPr>
          <w:p w14:paraId="506E59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471CE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FFA0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5B322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4,86</w:t>
            </w:r>
          </w:p>
        </w:tc>
        <w:tc>
          <w:tcPr>
            <w:tcW w:w="1230" w:type="dxa"/>
            <w:noWrap/>
            <w:hideMark/>
          </w:tcPr>
          <w:p w14:paraId="0447CF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F129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1E12533D" w14:textId="77777777" w:rsidTr="00C36F3B">
        <w:trPr>
          <w:divId w:val="1099721499"/>
          <w:trHeight w:val="300"/>
        </w:trPr>
        <w:tc>
          <w:tcPr>
            <w:tcW w:w="846" w:type="dxa"/>
            <w:noWrap/>
            <w:hideMark/>
          </w:tcPr>
          <w:p w14:paraId="7A36CC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25,30</w:t>
            </w:r>
          </w:p>
        </w:tc>
        <w:tc>
          <w:tcPr>
            <w:tcW w:w="940" w:type="dxa"/>
            <w:noWrap/>
            <w:hideMark/>
          </w:tcPr>
          <w:p w14:paraId="236132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-47,47</w:t>
            </w:r>
          </w:p>
        </w:tc>
        <w:tc>
          <w:tcPr>
            <w:tcW w:w="1049" w:type="dxa"/>
            <w:noWrap/>
            <w:hideMark/>
          </w:tcPr>
          <w:p w14:paraId="62CC40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0C211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02399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C79C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74D857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A52F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EF3DD82" w14:textId="77777777" w:rsidTr="00C36F3B">
        <w:trPr>
          <w:divId w:val="1099721499"/>
          <w:trHeight w:val="300"/>
        </w:trPr>
        <w:tc>
          <w:tcPr>
            <w:tcW w:w="846" w:type="dxa"/>
            <w:noWrap/>
            <w:hideMark/>
          </w:tcPr>
          <w:p w14:paraId="40100C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42B68D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-46,89</w:t>
            </w:r>
          </w:p>
        </w:tc>
        <w:tc>
          <w:tcPr>
            <w:tcW w:w="1049" w:type="dxa"/>
            <w:noWrap/>
            <w:hideMark/>
          </w:tcPr>
          <w:p w14:paraId="705483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552E1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7B0BB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21119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4,30</w:t>
            </w:r>
          </w:p>
        </w:tc>
        <w:tc>
          <w:tcPr>
            <w:tcW w:w="1230" w:type="dxa"/>
            <w:noWrap/>
            <w:hideMark/>
          </w:tcPr>
          <w:p w14:paraId="0514FC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11BB4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4CB6560" w14:textId="77777777" w:rsidTr="00C36F3B">
        <w:trPr>
          <w:divId w:val="1099721499"/>
          <w:trHeight w:val="300"/>
        </w:trPr>
        <w:tc>
          <w:tcPr>
            <w:tcW w:w="846" w:type="dxa"/>
            <w:noWrap/>
            <w:hideMark/>
          </w:tcPr>
          <w:p w14:paraId="1C85B7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25,45</w:t>
            </w:r>
          </w:p>
        </w:tc>
        <w:tc>
          <w:tcPr>
            <w:tcW w:w="940" w:type="dxa"/>
            <w:noWrap/>
            <w:hideMark/>
          </w:tcPr>
          <w:p w14:paraId="50DF17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-46,29</w:t>
            </w:r>
          </w:p>
        </w:tc>
        <w:tc>
          <w:tcPr>
            <w:tcW w:w="1049" w:type="dxa"/>
            <w:noWrap/>
            <w:hideMark/>
          </w:tcPr>
          <w:p w14:paraId="19A6B7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BEA88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F8D8B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4237A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7017BF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A13CD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A706E2E" w14:textId="77777777" w:rsidTr="00C36F3B">
        <w:trPr>
          <w:divId w:val="1099721499"/>
          <w:trHeight w:val="300"/>
        </w:trPr>
        <w:tc>
          <w:tcPr>
            <w:tcW w:w="846" w:type="dxa"/>
            <w:noWrap/>
            <w:hideMark/>
          </w:tcPr>
          <w:p w14:paraId="49FCF2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07E7AF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-45,91</w:t>
            </w:r>
          </w:p>
        </w:tc>
        <w:tc>
          <w:tcPr>
            <w:tcW w:w="1049" w:type="dxa"/>
            <w:noWrap/>
            <w:hideMark/>
          </w:tcPr>
          <w:p w14:paraId="5E3B87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CD8F4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2A53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4D65C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3,74</w:t>
            </w:r>
          </w:p>
        </w:tc>
        <w:tc>
          <w:tcPr>
            <w:tcW w:w="1230" w:type="dxa"/>
            <w:noWrap/>
            <w:hideMark/>
          </w:tcPr>
          <w:p w14:paraId="0EAFB8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6475A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48130D4" w14:textId="77777777" w:rsidTr="00C36F3B">
        <w:trPr>
          <w:divId w:val="1099721499"/>
          <w:trHeight w:val="300"/>
        </w:trPr>
        <w:tc>
          <w:tcPr>
            <w:tcW w:w="846" w:type="dxa"/>
            <w:noWrap/>
            <w:hideMark/>
          </w:tcPr>
          <w:p w14:paraId="463FC8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25,63</w:t>
            </w:r>
          </w:p>
        </w:tc>
        <w:tc>
          <w:tcPr>
            <w:tcW w:w="940" w:type="dxa"/>
            <w:noWrap/>
            <w:hideMark/>
          </w:tcPr>
          <w:p w14:paraId="17E9B5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-45,73</w:t>
            </w:r>
          </w:p>
        </w:tc>
        <w:tc>
          <w:tcPr>
            <w:tcW w:w="1049" w:type="dxa"/>
            <w:noWrap/>
            <w:hideMark/>
          </w:tcPr>
          <w:p w14:paraId="7BDED4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E78C8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AC27D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24352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2BBF0E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BAE30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18AD6B4" w14:textId="77777777" w:rsidTr="00C36F3B">
        <w:trPr>
          <w:divId w:val="1099721499"/>
          <w:trHeight w:val="300"/>
        </w:trPr>
        <w:tc>
          <w:tcPr>
            <w:tcW w:w="846" w:type="dxa"/>
            <w:noWrap/>
            <w:hideMark/>
          </w:tcPr>
          <w:p w14:paraId="2B3B09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12F521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-45,73</w:t>
            </w:r>
          </w:p>
        </w:tc>
        <w:tc>
          <w:tcPr>
            <w:tcW w:w="1049" w:type="dxa"/>
            <w:noWrap/>
            <w:hideMark/>
          </w:tcPr>
          <w:p w14:paraId="61222F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777A0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34D2E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0807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660221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C3B8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9EAEE62" w14:textId="77777777" w:rsidTr="00C36F3B">
        <w:trPr>
          <w:divId w:val="1099721499"/>
          <w:trHeight w:val="300"/>
        </w:trPr>
        <w:tc>
          <w:tcPr>
            <w:tcW w:w="846" w:type="dxa"/>
            <w:noWrap/>
            <w:hideMark/>
          </w:tcPr>
          <w:p w14:paraId="065B92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0201D4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-45,80</w:t>
            </w:r>
          </w:p>
        </w:tc>
        <w:tc>
          <w:tcPr>
            <w:tcW w:w="1049" w:type="dxa"/>
            <w:noWrap/>
            <w:hideMark/>
          </w:tcPr>
          <w:p w14:paraId="1B4419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EA1EC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EECC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82057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2BD525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B0495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DEBDC3D" w14:textId="77777777" w:rsidTr="00C36F3B">
        <w:trPr>
          <w:divId w:val="1099721499"/>
          <w:trHeight w:val="300"/>
        </w:trPr>
        <w:tc>
          <w:tcPr>
            <w:tcW w:w="846" w:type="dxa"/>
            <w:noWrap/>
            <w:hideMark/>
          </w:tcPr>
          <w:p w14:paraId="74C818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3B5F78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-45,84</w:t>
            </w:r>
          </w:p>
        </w:tc>
        <w:tc>
          <w:tcPr>
            <w:tcW w:w="1049" w:type="dxa"/>
            <w:noWrap/>
            <w:hideMark/>
          </w:tcPr>
          <w:p w14:paraId="589FB1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15924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DB4E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F53B7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69AE89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7D769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D650647" w14:textId="77777777" w:rsidTr="00C36F3B">
        <w:trPr>
          <w:divId w:val="1099721499"/>
          <w:trHeight w:val="300"/>
        </w:trPr>
        <w:tc>
          <w:tcPr>
            <w:tcW w:w="846" w:type="dxa"/>
            <w:noWrap/>
            <w:hideMark/>
          </w:tcPr>
          <w:p w14:paraId="6C6CDC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275A2A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-45,82</w:t>
            </w:r>
          </w:p>
        </w:tc>
        <w:tc>
          <w:tcPr>
            <w:tcW w:w="1049" w:type="dxa"/>
            <w:noWrap/>
            <w:hideMark/>
          </w:tcPr>
          <w:p w14:paraId="4924A6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E0E09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8F99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EEE11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3E2846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2F23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1EAA1DE" w14:textId="77777777" w:rsidTr="00C36F3B">
        <w:trPr>
          <w:divId w:val="1099721499"/>
          <w:trHeight w:val="300"/>
        </w:trPr>
        <w:tc>
          <w:tcPr>
            <w:tcW w:w="846" w:type="dxa"/>
            <w:noWrap/>
            <w:hideMark/>
          </w:tcPr>
          <w:p w14:paraId="57AED3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6905B2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-45,77</w:t>
            </w:r>
          </w:p>
        </w:tc>
        <w:tc>
          <w:tcPr>
            <w:tcW w:w="1049" w:type="dxa"/>
            <w:noWrap/>
            <w:hideMark/>
          </w:tcPr>
          <w:p w14:paraId="1A8B52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DDA1C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38D88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7C145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5C8740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BCE3C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0345F3E" w14:textId="77777777" w:rsidTr="00C36F3B">
        <w:trPr>
          <w:divId w:val="1099721499"/>
          <w:trHeight w:val="300"/>
        </w:trPr>
        <w:tc>
          <w:tcPr>
            <w:tcW w:w="846" w:type="dxa"/>
            <w:noWrap/>
            <w:hideMark/>
          </w:tcPr>
          <w:p w14:paraId="61509F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6CF3D5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-45,75</w:t>
            </w:r>
          </w:p>
        </w:tc>
        <w:tc>
          <w:tcPr>
            <w:tcW w:w="1049" w:type="dxa"/>
            <w:noWrap/>
            <w:hideMark/>
          </w:tcPr>
          <w:p w14:paraId="6160C5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88FF6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5FDCC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94A9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26291F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299C5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149D5CC" w14:textId="77777777" w:rsidTr="00C36F3B">
        <w:trPr>
          <w:divId w:val="1099721499"/>
          <w:trHeight w:val="300"/>
        </w:trPr>
        <w:tc>
          <w:tcPr>
            <w:tcW w:w="846" w:type="dxa"/>
            <w:noWrap/>
            <w:hideMark/>
          </w:tcPr>
          <w:p w14:paraId="64368F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1C3315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-45,75</w:t>
            </w:r>
          </w:p>
        </w:tc>
        <w:tc>
          <w:tcPr>
            <w:tcW w:w="1049" w:type="dxa"/>
            <w:noWrap/>
            <w:hideMark/>
          </w:tcPr>
          <w:p w14:paraId="6EC5E8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97328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DF84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D89B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7ED8BF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C3827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F4894C6" w14:textId="77777777" w:rsidTr="00C36F3B">
        <w:trPr>
          <w:divId w:val="1099721499"/>
          <w:trHeight w:val="300"/>
        </w:trPr>
        <w:tc>
          <w:tcPr>
            <w:tcW w:w="846" w:type="dxa"/>
            <w:noWrap/>
            <w:hideMark/>
          </w:tcPr>
          <w:p w14:paraId="389BDE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4EC159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-45,71</w:t>
            </w:r>
          </w:p>
        </w:tc>
        <w:tc>
          <w:tcPr>
            <w:tcW w:w="1049" w:type="dxa"/>
            <w:noWrap/>
            <w:hideMark/>
          </w:tcPr>
          <w:p w14:paraId="6A877A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A6AC8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D9E17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4FF4B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60FA66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142EB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C42F6F1" w14:textId="77777777" w:rsidTr="00C36F3B">
        <w:trPr>
          <w:divId w:val="1099721499"/>
          <w:trHeight w:val="300"/>
        </w:trPr>
        <w:tc>
          <w:tcPr>
            <w:tcW w:w="846" w:type="dxa"/>
            <w:noWrap/>
            <w:hideMark/>
          </w:tcPr>
          <w:p w14:paraId="1E8060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25,57</w:t>
            </w:r>
          </w:p>
        </w:tc>
        <w:tc>
          <w:tcPr>
            <w:tcW w:w="940" w:type="dxa"/>
            <w:noWrap/>
            <w:hideMark/>
          </w:tcPr>
          <w:p w14:paraId="3E04C0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-45,65</w:t>
            </w:r>
          </w:p>
        </w:tc>
        <w:tc>
          <w:tcPr>
            <w:tcW w:w="1049" w:type="dxa"/>
            <w:noWrap/>
            <w:hideMark/>
          </w:tcPr>
          <w:p w14:paraId="575B34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0F0EF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131B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604C6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3031FD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8E7B6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8000841" w14:textId="77777777" w:rsidTr="00C36F3B">
        <w:trPr>
          <w:divId w:val="1099721499"/>
          <w:trHeight w:val="300"/>
        </w:trPr>
        <w:tc>
          <w:tcPr>
            <w:tcW w:w="846" w:type="dxa"/>
            <w:noWrap/>
            <w:hideMark/>
          </w:tcPr>
          <w:p w14:paraId="700845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084E0B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-45,58</w:t>
            </w:r>
          </w:p>
        </w:tc>
        <w:tc>
          <w:tcPr>
            <w:tcW w:w="1049" w:type="dxa"/>
            <w:noWrap/>
            <w:hideMark/>
          </w:tcPr>
          <w:p w14:paraId="351040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B7CBA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B05DA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AAB78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1F4CFD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79FC9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C28AB4A" w14:textId="77777777" w:rsidTr="00C36F3B">
        <w:trPr>
          <w:divId w:val="1099721499"/>
          <w:trHeight w:val="300"/>
        </w:trPr>
        <w:tc>
          <w:tcPr>
            <w:tcW w:w="846" w:type="dxa"/>
            <w:noWrap/>
            <w:hideMark/>
          </w:tcPr>
          <w:p w14:paraId="3449B0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25,55</w:t>
            </w:r>
          </w:p>
        </w:tc>
        <w:tc>
          <w:tcPr>
            <w:tcW w:w="940" w:type="dxa"/>
            <w:noWrap/>
            <w:hideMark/>
          </w:tcPr>
          <w:p w14:paraId="0A0EC1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-45,50</w:t>
            </w:r>
          </w:p>
        </w:tc>
        <w:tc>
          <w:tcPr>
            <w:tcW w:w="1049" w:type="dxa"/>
            <w:noWrap/>
            <w:hideMark/>
          </w:tcPr>
          <w:p w14:paraId="732D4E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C37E8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7D2E9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53D3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37D54D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CFDB5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642D603" w14:textId="77777777" w:rsidTr="00C36F3B">
        <w:trPr>
          <w:divId w:val="1099721499"/>
          <w:trHeight w:val="300"/>
        </w:trPr>
        <w:tc>
          <w:tcPr>
            <w:tcW w:w="846" w:type="dxa"/>
            <w:noWrap/>
            <w:hideMark/>
          </w:tcPr>
          <w:p w14:paraId="3F4034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1D1CFF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-45,39</w:t>
            </w:r>
          </w:p>
        </w:tc>
        <w:tc>
          <w:tcPr>
            <w:tcW w:w="1049" w:type="dxa"/>
            <w:noWrap/>
            <w:hideMark/>
          </w:tcPr>
          <w:p w14:paraId="7C7360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157BE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E39C1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8BB1B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5D0C39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8F551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5583928" w14:textId="77777777" w:rsidTr="00C36F3B">
        <w:trPr>
          <w:divId w:val="1099721499"/>
          <w:trHeight w:val="300"/>
        </w:trPr>
        <w:tc>
          <w:tcPr>
            <w:tcW w:w="846" w:type="dxa"/>
            <w:noWrap/>
            <w:hideMark/>
          </w:tcPr>
          <w:p w14:paraId="3D1909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048021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-45,24</w:t>
            </w:r>
          </w:p>
        </w:tc>
        <w:tc>
          <w:tcPr>
            <w:tcW w:w="1049" w:type="dxa"/>
            <w:noWrap/>
            <w:hideMark/>
          </w:tcPr>
          <w:p w14:paraId="4287EA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336DD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D7CC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3BF95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47DD55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12BB8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A2F4B69" w14:textId="77777777" w:rsidTr="00C36F3B">
        <w:trPr>
          <w:divId w:val="1099721499"/>
          <w:trHeight w:val="300"/>
        </w:trPr>
        <w:tc>
          <w:tcPr>
            <w:tcW w:w="846" w:type="dxa"/>
            <w:noWrap/>
            <w:hideMark/>
          </w:tcPr>
          <w:p w14:paraId="3495A6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25,55</w:t>
            </w:r>
          </w:p>
        </w:tc>
        <w:tc>
          <w:tcPr>
            <w:tcW w:w="940" w:type="dxa"/>
            <w:noWrap/>
            <w:hideMark/>
          </w:tcPr>
          <w:p w14:paraId="6C2E9B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-44,96</w:t>
            </w:r>
          </w:p>
        </w:tc>
        <w:tc>
          <w:tcPr>
            <w:tcW w:w="1049" w:type="dxa"/>
            <w:noWrap/>
            <w:hideMark/>
          </w:tcPr>
          <w:p w14:paraId="530552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E32BB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B4EDB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B4AE0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w:t>
            </w:r>
          </w:p>
        </w:tc>
        <w:tc>
          <w:tcPr>
            <w:tcW w:w="1230" w:type="dxa"/>
            <w:noWrap/>
            <w:hideMark/>
          </w:tcPr>
          <w:p w14:paraId="72818B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EC798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2CE2F47" w14:textId="77777777" w:rsidTr="00C36F3B">
        <w:trPr>
          <w:divId w:val="1099721499"/>
          <w:trHeight w:val="300"/>
        </w:trPr>
        <w:tc>
          <w:tcPr>
            <w:tcW w:w="846" w:type="dxa"/>
            <w:noWrap/>
            <w:hideMark/>
          </w:tcPr>
          <w:p w14:paraId="036CF5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061EA0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-44,60</w:t>
            </w:r>
          </w:p>
        </w:tc>
        <w:tc>
          <w:tcPr>
            <w:tcW w:w="1049" w:type="dxa"/>
            <w:noWrap/>
            <w:hideMark/>
          </w:tcPr>
          <w:p w14:paraId="6005DE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C3DE7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DDC60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A6582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43539B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97E06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BFE457D" w14:textId="77777777" w:rsidTr="00C36F3B">
        <w:trPr>
          <w:divId w:val="1099721499"/>
          <w:trHeight w:val="300"/>
        </w:trPr>
        <w:tc>
          <w:tcPr>
            <w:tcW w:w="846" w:type="dxa"/>
            <w:noWrap/>
            <w:hideMark/>
          </w:tcPr>
          <w:p w14:paraId="6AF8B1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61CDAF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-44,18</w:t>
            </w:r>
          </w:p>
        </w:tc>
        <w:tc>
          <w:tcPr>
            <w:tcW w:w="1049" w:type="dxa"/>
            <w:noWrap/>
            <w:hideMark/>
          </w:tcPr>
          <w:p w14:paraId="2AC63D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23102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3BD2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B1605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16CB26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AA0F5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EBB67D3" w14:textId="77777777" w:rsidTr="00C36F3B">
        <w:trPr>
          <w:divId w:val="1099721499"/>
          <w:trHeight w:val="300"/>
        </w:trPr>
        <w:tc>
          <w:tcPr>
            <w:tcW w:w="846" w:type="dxa"/>
            <w:noWrap/>
            <w:hideMark/>
          </w:tcPr>
          <w:p w14:paraId="44BCC3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18A3C4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-43,74</w:t>
            </w:r>
          </w:p>
        </w:tc>
        <w:tc>
          <w:tcPr>
            <w:tcW w:w="1049" w:type="dxa"/>
            <w:noWrap/>
            <w:hideMark/>
          </w:tcPr>
          <w:p w14:paraId="5DB5A6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CC0A9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643E2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562CB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w:t>
            </w:r>
          </w:p>
        </w:tc>
        <w:tc>
          <w:tcPr>
            <w:tcW w:w="1230" w:type="dxa"/>
            <w:noWrap/>
            <w:hideMark/>
          </w:tcPr>
          <w:p w14:paraId="0A3000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E9900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82B49D2" w14:textId="77777777" w:rsidTr="00C36F3B">
        <w:trPr>
          <w:divId w:val="1099721499"/>
          <w:trHeight w:val="300"/>
        </w:trPr>
        <w:tc>
          <w:tcPr>
            <w:tcW w:w="846" w:type="dxa"/>
            <w:noWrap/>
            <w:hideMark/>
          </w:tcPr>
          <w:p w14:paraId="768B03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25,49</w:t>
            </w:r>
          </w:p>
        </w:tc>
        <w:tc>
          <w:tcPr>
            <w:tcW w:w="940" w:type="dxa"/>
            <w:noWrap/>
            <w:hideMark/>
          </w:tcPr>
          <w:p w14:paraId="4E0EB3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-43,25</w:t>
            </w:r>
          </w:p>
        </w:tc>
        <w:tc>
          <w:tcPr>
            <w:tcW w:w="1049" w:type="dxa"/>
            <w:noWrap/>
            <w:hideMark/>
          </w:tcPr>
          <w:p w14:paraId="250646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CBEDD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38D7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CBD96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1230" w:type="dxa"/>
            <w:noWrap/>
            <w:hideMark/>
          </w:tcPr>
          <w:p w14:paraId="50415B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65FE6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149D88E" w14:textId="77777777" w:rsidTr="00C36F3B">
        <w:trPr>
          <w:divId w:val="1099721499"/>
          <w:trHeight w:val="300"/>
        </w:trPr>
        <w:tc>
          <w:tcPr>
            <w:tcW w:w="846" w:type="dxa"/>
            <w:noWrap/>
            <w:hideMark/>
          </w:tcPr>
          <w:p w14:paraId="0FBBE5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25,48</w:t>
            </w:r>
          </w:p>
        </w:tc>
        <w:tc>
          <w:tcPr>
            <w:tcW w:w="940" w:type="dxa"/>
            <w:noWrap/>
            <w:hideMark/>
          </w:tcPr>
          <w:p w14:paraId="366C45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-42,81</w:t>
            </w:r>
          </w:p>
        </w:tc>
        <w:tc>
          <w:tcPr>
            <w:tcW w:w="1049" w:type="dxa"/>
            <w:noWrap/>
            <w:hideMark/>
          </w:tcPr>
          <w:p w14:paraId="72ABE5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78A9E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C021B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F794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2,08</w:t>
            </w:r>
          </w:p>
        </w:tc>
        <w:tc>
          <w:tcPr>
            <w:tcW w:w="1230" w:type="dxa"/>
            <w:noWrap/>
            <w:hideMark/>
          </w:tcPr>
          <w:p w14:paraId="1FFDF8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3C67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039B53E0" w14:textId="77777777" w:rsidTr="00C36F3B">
        <w:trPr>
          <w:divId w:val="1099721499"/>
          <w:trHeight w:val="300"/>
        </w:trPr>
        <w:tc>
          <w:tcPr>
            <w:tcW w:w="846" w:type="dxa"/>
            <w:noWrap/>
            <w:hideMark/>
          </w:tcPr>
          <w:p w14:paraId="490585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25,49</w:t>
            </w:r>
          </w:p>
        </w:tc>
        <w:tc>
          <w:tcPr>
            <w:tcW w:w="940" w:type="dxa"/>
            <w:noWrap/>
            <w:hideMark/>
          </w:tcPr>
          <w:p w14:paraId="73CDDF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-42,39</w:t>
            </w:r>
          </w:p>
        </w:tc>
        <w:tc>
          <w:tcPr>
            <w:tcW w:w="1049" w:type="dxa"/>
            <w:noWrap/>
            <w:hideMark/>
          </w:tcPr>
          <w:p w14:paraId="3C01FA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2E82B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DF77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EC5E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1230" w:type="dxa"/>
            <w:noWrap/>
            <w:hideMark/>
          </w:tcPr>
          <w:p w14:paraId="28E8BA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3782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A6367B6" w14:textId="77777777" w:rsidTr="00C36F3B">
        <w:trPr>
          <w:divId w:val="1099721499"/>
          <w:trHeight w:val="300"/>
        </w:trPr>
        <w:tc>
          <w:tcPr>
            <w:tcW w:w="846" w:type="dxa"/>
            <w:noWrap/>
            <w:hideMark/>
          </w:tcPr>
          <w:p w14:paraId="78ED75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25,50</w:t>
            </w:r>
          </w:p>
        </w:tc>
        <w:tc>
          <w:tcPr>
            <w:tcW w:w="940" w:type="dxa"/>
            <w:noWrap/>
            <w:hideMark/>
          </w:tcPr>
          <w:p w14:paraId="48CAE1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-41,93</w:t>
            </w:r>
          </w:p>
        </w:tc>
        <w:tc>
          <w:tcPr>
            <w:tcW w:w="1049" w:type="dxa"/>
            <w:noWrap/>
            <w:hideMark/>
          </w:tcPr>
          <w:p w14:paraId="2A44E2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FC3FC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C3C4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D6142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1,52</w:t>
            </w:r>
          </w:p>
        </w:tc>
        <w:tc>
          <w:tcPr>
            <w:tcW w:w="1230" w:type="dxa"/>
            <w:noWrap/>
            <w:hideMark/>
          </w:tcPr>
          <w:p w14:paraId="2752BF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C8737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7CDE94A" w14:textId="77777777" w:rsidTr="00C36F3B">
        <w:trPr>
          <w:divId w:val="1099721499"/>
          <w:trHeight w:val="300"/>
        </w:trPr>
        <w:tc>
          <w:tcPr>
            <w:tcW w:w="846" w:type="dxa"/>
            <w:noWrap/>
            <w:hideMark/>
          </w:tcPr>
          <w:p w14:paraId="328EA0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24A326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-41,51</w:t>
            </w:r>
          </w:p>
        </w:tc>
        <w:tc>
          <w:tcPr>
            <w:tcW w:w="1049" w:type="dxa"/>
            <w:noWrap/>
            <w:hideMark/>
          </w:tcPr>
          <w:p w14:paraId="21F897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8D103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8A69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9F07C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69DF15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E5757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AC8D874" w14:textId="77777777" w:rsidTr="00C36F3B">
        <w:trPr>
          <w:divId w:val="1099721499"/>
          <w:trHeight w:val="300"/>
        </w:trPr>
        <w:tc>
          <w:tcPr>
            <w:tcW w:w="846" w:type="dxa"/>
            <w:noWrap/>
            <w:hideMark/>
          </w:tcPr>
          <w:p w14:paraId="617BB0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613C3D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-41,15</w:t>
            </w:r>
          </w:p>
        </w:tc>
        <w:tc>
          <w:tcPr>
            <w:tcW w:w="1049" w:type="dxa"/>
            <w:noWrap/>
            <w:hideMark/>
          </w:tcPr>
          <w:p w14:paraId="5EFF6C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7F419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A8785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C1209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5AFFAF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DF212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0AC5290" w14:textId="77777777" w:rsidTr="00C36F3B">
        <w:trPr>
          <w:divId w:val="1099721499"/>
          <w:trHeight w:val="300"/>
        </w:trPr>
        <w:tc>
          <w:tcPr>
            <w:tcW w:w="846" w:type="dxa"/>
            <w:noWrap/>
            <w:hideMark/>
          </w:tcPr>
          <w:p w14:paraId="3624D5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25,52</w:t>
            </w:r>
          </w:p>
        </w:tc>
        <w:tc>
          <w:tcPr>
            <w:tcW w:w="940" w:type="dxa"/>
            <w:noWrap/>
            <w:hideMark/>
          </w:tcPr>
          <w:p w14:paraId="3E327B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-40,79</w:t>
            </w:r>
          </w:p>
        </w:tc>
        <w:tc>
          <w:tcPr>
            <w:tcW w:w="1049" w:type="dxa"/>
            <w:noWrap/>
            <w:hideMark/>
          </w:tcPr>
          <w:p w14:paraId="31ADD6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4FE7D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21F7D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D1867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0,97</w:t>
            </w:r>
          </w:p>
        </w:tc>
        <w:tc>
          <w:tcPr>
            <w:tcW w:w="1230" w:type="dxa"/>
            <w:noWrap/>
            <w:hideMark/>
          </w:tcPr>
          <w:p w14:paraId="5C4454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46BA5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B083776" w14:textId="77777777" w:rsidTr="00C36F3B">
        <w:trPr>
          <w:divId w:val="1099721499"/>
          <w:trHeight w:val="300"/>
        </w:trPr>
        <w:tc>
          <w:tcPr>
            <w:tcW w:w="846" w:type="dxa"/>
            <w:noWrap/>
            <w:hideMark/>
          </w:tcPr>
          <w:p w14:paraId="1DE846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72E129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-40,43</w:t>
            </w:r>
          </w:p>
        </w:tc>
        <w:tc>
          <w:tcPr>
            <w:tcW w:w="1049" w:type="dxa"/>
            <w:noWrap/>
            <w:hideMark/>
          </w:tcPr>
          <w:p w14:paraId="42FBE5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4A3BC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88DFF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A9D14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73014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87E9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72D6EC9" w14:textId="77777777" w:rsidTr="00C36F3B">
        <w:trPr>
          <w:divId w:val="1099721499"/>
          <w:trHeight w:val="300"/>
        </w:trPr>
        <w:tc>
          <w:tcPr>
            <w:tcW w:w="846" w:type="dxa"/>
            <w:noWrap/>
            <w:hideMark/>
          </w:tcPr>
          <w:p w14:paraId="15448F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0254F3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-40,07</w:t>
            </w:r>
          </w:p>
        </w:tc>
        <w:tc>
          <w:tcPr>
            <w:tcW w:w="1049" w:type="dxa"/>
            <w:noWrap/>
            <w:hideMark/>
          </w:tcPr>
          <w:p w14:paraId="10036D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E7B97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6BB7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D7E24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B51CA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BCF9F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6D593D8" w14:textId="77777777" w:rsidTr="00C36F3B">
        <w:trPr>
          <w:divId w:val="1099721499"/>
          <w:trHeight w:val="300"/>
        </w:trPr>
        <w:tc>
          <w:tcPr>
            <w:tcW w:w="846" w:type="dxa"/>
            <w:noWrap/>
            <w:hideMark/>
          </w:tcPr>
          <w:p w14:paraId="550005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7CCE19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-39,71</w:t>
            </w:r>
          </w:p>
        </w:tc>
        <w:tc>
          <w:tcPr>
            <w:tcW w:w="1049" w:type="dxa"/>
            <w:noWrap/>
            <w:hideMark/>
          </w:tcPr>
          <w:p w14:paraId="09ADF3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15981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DCB9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BC16C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67A99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86572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82700B0" w14:textId="77777777" w:rsidTr="00C36F3B">
        <w:trPr>
          <w:divId w:val="1099721499"/>
          <w:trHeight w:val="300"/>
        </w:trPr>
        <w:tc>
          <w:tcPr>
            <w:tcW w:w="846" w:type="dxa"/>
            <w:noWrap/>
            <w:hideMark/>
          </w:tcPr>
          <w:p w14:paraId="7A95C2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5E65AD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-39,36</w:t>
            </w:r>
          </w:p>
        </w:tc>
        <w:tc>
          <w:tcPr>
            <w:tcW w:w="1049" w:type="dxa"/>
            <w:noWrap/>
            <w:hideMark/>
          </w:tcPr>
          <w:p w14:paraId="7DCCB8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1DA7A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59755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A7C3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7413FE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E18CA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109FEDDC" w14:textId="77777777" w:rsidTr="00C36F3B">
        <w:trPr>
          <w:divId w:val="1099721499"/>
          <w:trHeight w:val="300"/>
        </w:trPr>
        <w:tc>
          <w:tcPr>
            <w:tcW w:w="846" w:type="dxa"/>
            <w:noWrap/>
            <w:hideMark/>
          </w:tcPr>
          <w:p w14:paraId="6B5251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4FFD50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-38,99</w:t>
            </w:r>
          </w:p>
        </w:tc>
        <w:tc>
          <w:tcPr>
            <w:tcW w:w="1049" w:type="dxa"/>
            <w:noWrap/>
            <w:hideMark/>
          </w:tcPr>
          <w:p w14:paraId="440F79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A923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3C098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B32E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1B05A4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274A9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1840F1E2" w14:textId="77777777" w:rsidTr="00C36F3B">
        <w:trPr>
          <w:divId w:val="1099721499"/>
          <w:trHeight w:val="300"/>
        </w:trPr>
        <w:tc>
          <w:tcPr>
            <w:tcW w:w="846" w:type="dxa"/>
            <w:noWrap/>
            <w:hideMark/>
          </w:tcPr>
          <w:p w14:paraId="6274C7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25,52</w:t>
            </w:r>
          </w:p>
        </w:tc>
        <w:tc>
          <w:tcPr>
            <w:tcW w:w="940" w:type="dxa"/>
            <w:noWrap/>
            <w:hideMark/>
          </w:tcPr>
          <w:p w14:paraId="351AE9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-38,56</w:t>
            </w:r>
          </w:p>
        </w:tc>
        <w:tc>
          <w:tcPr>
            <w:tcW w:w="1049" w:type="dxa"/>
            <w:noWrap/>
            <w:hideMark/>
          </w:tcPr>
          <w:p w14:paraId="646FD8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1C83A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971DC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031EC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6475C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AC1CF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3C33FFA" w14:textId="77777777" w:rsidTr="00C36F3B">
        <w:trPr>
          <w:divId w:val="1099721499"/>
          <w:trHeight w:val="300"/>
        </w:trPr>
        <w:tc>
          <w:tcPr>
            <w:tcW w:w="846" w:type="dxa"/>
            <w:noWrap/>
            <w:hideMark/>
          </w:tcPr>
          <w:p w14:paraId="0E8C22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31249D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-38,05</w:t>
            </w:r>
          </w:p>
        </w:tc>
        <w:tc>
          <w:tcPr>
            <w:tcW w:w="1049" w:type="dxa"/>
            <w:noWrap/>
            <w:hideMark/>
          </w:tcPr>
          <w:p w14:paraId="64CBD0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A13A0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DF79C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4C1C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5F4AD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6B1F2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26D8DB78" w14:textId="77777777" w:rsidTr="00C36F3B">
        <w:trPr>
          <w:divId w:val="1099721499"/>
          <w:trHeight w:val="300"/>
        </w:trPr>
        <w:tc>
          <w:tcPr>
            <w:tcW w:w="846" w:type="dxa"/>
            <w:noWrap/>
            <w:hideMark/>
          </w:tcPr>
          <w:p w14:paraId="547A4D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25,52</w:t>
            </w:r>
          </w:p>
        </w:tc>
        <w:tc>
          <w:tcPr>
            <w:tcW w:w="940" w:type="dxa"/>
            <w:noWrap/>
            <w:hideMark/>
          </w:tcPr>
          <w:p w14:paraId="730ABE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-37,48</w:t>
            </w:r>
          </w:p>
        </w:tc>
        <w:tc>
          <w:tcPr>
            <w:tcW w:w="1049" w:type="dxa"/>
            <w:noWrap/>
            <w:hideMark/>
          </w:tcPr>
          <w:p w14:paraId="7E46A7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78CEC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46ACD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64A7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0,16</w:t>
            </w:r>
          </w:p>
        </w:tc>
        <w:tc>
          <w:tcPr>
            <w:tcW w:w="1230" w:type="dxa"/>
            <w:noWrap/>
            <w:hideMark/>
          </w:tcPr>
          <w:p w14:paraId="707CB3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B0C6D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13244FE" w14:textId="77777777" w:rsidTr="00C36F3B">
        <w:trPr>
          <w:divId w:val="1099721499"/>
          <w:trHeight w:val="300"/>
        </w:trPr>
        <w:tc>
          <w:tcPr>
            <w:tcW w:w="846" w:type="dxa"/>
            <w:noWrap/>
            <w:hideMark/>
          </w:tcPr>
          <w:p w14:paraId="68685F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0712D1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-36,95</w:t>
            </w:r>
          </w:p>
        </w:tc>
        <w:tc>
          <w:tcPr>
            <w:tcW w:w="1049" w:type="dxa"/>
            <w:noWrap/>
            <w:hideMark/>
          </w:tcPr>
          <w:p w14:paraId="77F492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CB45B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E1A63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571A2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-0,83</w:t>
            </w:r>
          </w:p>
        </w:tc>
        <w:tc>
          <w:tcPr>
            <w:tcW w:w="1230" w:type="dxa"/>
            <w:noWrap/>
            <w:hideMark/>
          </w:tcPr>
          <w:p w14:paraId="3376DB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1DC72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EE56655" w14:textId="77777777" w:rsidTr="00C36F3B">
        <w:trPr>
          <w:divId w:val="1099721499"/>
          <w:trHeight w:val="300"/>
        </w:trPr>
        <w:tc>
          <w:tcPr>
            <w:tcW w:w="846" w:type="dxa"/>
            <w:noWrap/>
            <w:hideMark/>
          </w:tcPr>
          <w:p w14:paraId="708D9C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03A713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-36,39</w:t>
            </w:r>
          </w:p>
        </w:tc>
        <w:tc>
          <w:tcPr>
            <w:tcW w:w="1049" w:type="dxa"/>
            <w:noWrap/>
            <w:hideMark/>
          </w:tcPr>
          <w:p w14:paraId="3BB085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E0BF4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A554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0B3F0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122F93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6351E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8955323" w14:textId="77777777" w:rsidTr="00C36F3B">
        <w:trPr>
          <w:divId w:val="1099721499"/>
          <w:trHeight w:val="300"/>
        </w:trPr>
        <w:tc>
          <w:tcPr>
            <w:tcW w:w="846" w:type="dxa"/>
            <w:noWrap/>
            <w:hideMark/>
          </w:tcPr>
          <w:p w14:paraId="4193D0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25,55</w:t>
            </w:r>
          </w:p>
        </w:tc>
        <w:tc>
          <w:tcPr>
            <w:tcW w:w="940" w:type="dxa"/>
            <w:noWrap/>
            <w:hideMark/>
          </w:tcPr>
          <w:p w14:paraId="5EC00C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-35,80</w:t>
            </w:r>
          </w:p>
        </w:tc>
        <w:tc>
          <w:tcPr>
            <w:tcW w:w="1049" w:type="dxa"/>
            <w:noWrap/>
            <w:hideMark/>
          </w:tcPr>
          <w:p w14:paraId="08A65A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0FBBA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3355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5A83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-1,38</w:t>
            </w:r>
          </w:p>
        </w:tc>
        <w:tc>
          <w:tcPr>
            <w:tcW w:w="1230" w:type="dxa"/>
            <w:noWrap/>
            <w:hideMark/>
          </w:tcPr>
          <w:p w14:paraId="6B69B9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F254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176155F" w14:textId="77777777" w:rsidTr="00C36F3B">
        <w:trPr>
          <w:divId w:val="1099721499"/>
          <w:trHeight w:val="300"/>
        </w:trPr>
        <w:tc>
          <w:tcPr>
            <w:tcW w:w="846" w:type="dxa"/>
            <w:noWrap/>
            <w:hideMark/>
          </w:tcPr>
          <w:p w14:paraId="73A356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5C36B4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-35,39</w:t>
            </w:r>
          </w:p>
        </w:tc>
        <w:tc>
          <w:tcPr>
            <w:tcW w:w="1049" w:type="dxa"/>
            <w:noWrap/>
            <w:hideMark/>
          </w:tcPr>
          <w:p w14:paraId="39C372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9FCD7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3D455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3D01A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718763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2047E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2772D5A5" w14:textId="77777777" w:rsidTr="00C36F3B">
        <w:trPr>
          <w:divId w:val="1099721499"/>
          <w:trHeight w:val="300"/>
        </w:trPr>
        <w:tc>
          <w:tcPr>
            <w:tcW w:w="846" w:type="dxa"/>
            <w:noWrap/>
            <w:hideMark/>
          </w:tcPr>
          <w:p w14:paraId="1A1EB6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2755CA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-35,06</w:t>
            </w:r>
          </w:p>
        </w:tc>
        <w:tc>
          <w:tcPr>
            <w:tcW w:w="1049" w:type="dxa"/>
            <w:noWrap/>
            <w:hideMark/>
          </w:tcPr>
          <w:p w14:paraId="2142A5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4D09E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2667A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06BB4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4EE80E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78C96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2ABCEB56" w14:textId="77777777" w:rsidTr="00C36F3B">
        <w:trPr>
          <w:divId w:val="1099721499"/>
          <w:trHeight w:val="300"/>
        </w:trPr>
        <w:tc>
          <w:tcPr>
            <w:tcW w:w="846" w:type="dxa"/>
            <w:noWrap/>
            <w:hideMark/>
          </w:tcPr>
          <w:p w14:paraId="7B7AE7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351C24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-34,66</w:t>
            </w:r>
          </w:p>
        </w:tc>
        <w:tc>
          <w:tcPr>
            <w:tcW w:w="1049" w:type="dxa"/>
            <w:noWrap/>
            <w:hideMark/>
          </w:tcPr>
          <w:p w14:paraId="13B8D6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518F0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8C77D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8148B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-1,94</w:t>
            </w:r>
          </w:p>
        </w:tc>
        <w:tc>
          <w:tcPr>
            <w:tcW w:w="1230" w:type="dxa"/>
            <w:noWrap/>
            <w:hideMark/>
          </w:tcPr>
          <w:p w14:paraId="073A6C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75E61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3F757EB" w14:textId="77777777" w:rsidTr="00C36F3B">
        <w:trPr>
          <w:divId w:val="1099721499"/>
          <w:trHeight w:val="300"/>
        </w:trPr>
        <w:tc>
          <w:tcPr>
            <w:tcW w:w="846" w:type="dxa"/>
            <w:noWrap/>
            <w:hideMark/>
          </w:tcPr>
          <w:p w14:paraId="2C9D19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21D548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-34,23</w:t>
            </w:r>
          </w:p>
        </w:tc>
        <w:tc>
          <w:tcPr>
            <w:tcW w:w="1049" w:type="dxa"/>
            <w:noWrap/>
            <w:hideMark/>
          </w:tcPr>
          <w:p w14:paraId="0E4F24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D4557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4230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53A9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4A920F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07B44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AA434A9" w14:textId="77777777" w:rsidTr="00C36F3B">
        <w:trPr>
          <w:divId w:val="1099721499"/>
          <w:trHeight w:val="300"/>
        </w:trPr>
        <w:tc>
          <w:tcPr>
            <w:tcW w:w="846" w:type="dxa"/>
            <w:noWrap/>
            <w:hideMark/>
          </w:tcPr>
          <w:p w14:paraId="72F4C3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25,58</w:t>
            </w:r>
          </w:p>
        </w:tc>
        <w:tc>
          <w:tcPr>
            <w:tcW w:w="940" w:type="dxa"/>
            <w:noWrap/>
            <w:hideMark/>
          </w:tcPr>
          <w:p w14:paraId="32FA7D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-33,75</w:t>
            </w:r>
          </w:p>
        </w:tc>
        <w:tc>
          <w:tcPr>
            <w:tcW w:w="1049" w:type="dxa"/>
            <w:noWrap/>
            <w:hideMark/>
          </w:tcPr>
          <w:p w14:paraId="4EA4BB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B331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57627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CD37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w:t>
            </w:r>
          </w:p>
        </w:tc>
        <w:tc>
          <w:tcPr>
            <w:tcW w:w="1230" w:type="dxa"/>
            <w:noWrap/>
            <w:hideMark/>
          </w:tcPr>
          <w:p w14:paraId="0BD983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29D61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F5AF48E" w14:textId="77777777" w:rsidTr="00C36F3B">
        <w:trPr>
          <w:divId w:val="1099721499"/>
          <w:trHeight w:val="300"/>
        </w:trPr>
        <w:tc>
          <w:tcPr>
            <w:tcW w:w="846" w:type="dxa"/>
            <w:noWrap/>
            <w:hideMark/>
          </w:tcPr>
          <w:p w14:paraId="688513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5437F9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-33,27</w:t>
            </w:r>
          </w:p>
        </w:tc>
        <w:tc>
          <w:tcPr>
            <w:tcW w:w="1049" w:type="dxa"/>
            <w:noWrap/>
            <w:hideMark/>
          </w:tcPr>
          <w:p w14:paraId="02664E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9D8F6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7AB5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59356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5062F3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F154D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B21C3E9" w14:textId="77777777" w:rsidTr="00C36F3B">
        <w:trPr>
          <w:divId w:val="1099721499"/>
          <w:trHeight w:val="300"/>
        </w:trPr>
        <w:tc>
          <w:tcPr>
            <w:tcW w:w="846" w:type="dxa"/>
            <w:noWrap/>
            <w:hideMark/>
          </w:tcPr>
          <w:p w14:paraId="0F64D0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29ABA4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-32,81</w:t>
            </w:r>
          </w:p>
        </w:tc>
        <w:tc>
          <w:tcPr>
            <w:tcW w:w="1049" w:type="dxa"/>
            <w:noWrap/>
            <w:hideMark/>
          </w:tcPr>
          <w:p w14:paraId="38D9C7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5CF47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BF487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1158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-3,05</w:t>
            </w:r>
          </w:p>
        </w:tc>
        <w:tc>
          <w:tcPr>
            <w:tcW w:w="1230" w:type="dxa"/>
            <w:noWrap/>
            <w:hideMark/>
          </w:tcPr>
          <w:p w14:paraId="576C3A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E046E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44F2F33" w14:textId="77777777" w:rsidTr="00C36F3B">
        <w:trPr>
          <w:divId w:val="1099721499"/>
          <w:trHeight w:val="300"/>
        </w:trPr>
        <w:tc>
          <w:tcPr>
            <w:tcW w:w="846" w:type="dxa"/>
            <w:noWrap/>
            <w:hideMark/>
          </w:tcPr>
          <w:p w14:paraId="196594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690DC1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-32,34</w:t>
            </w:r>
          </w:p>
        </w:tc>
        <w:tc>
          <w:tcPr>
            <w:tcW w:w="1049" w:type="dxa"/>
            <w:noWrap/>
            <w:hideMark/>
          </w:tcPr>
          <w:p w14:paraId="4FB5C6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B9A93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0D1A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5BCF7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D5DE9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6DDC1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0326526" w14:textId="77777777" w:rsidTr="00C36F3B">
        <w:trPr>
          <w:divId w:val="1099721499"/>
          <w:trHeight w:val="300"/>
        </w:trPr>
        <w:tc>
          <w:tcPr>
            <w:tcW w:w="846" w:type="dxa"/>
            <w:noWrap/>
            <w:hideMark/>
          </w:tcPr>
          <w:p w14:paraId="7CD296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25,58</w:t>
            </w:r>
          </w:p>
        </w:tc>
        <w:tc>
          <w:tcPr>
            <w:tcW w:w="940" w:type="dxa"/>
            <w:noWrap/>
            <w:hideMark/>
          </w:tcPr>
          <w:p w14:paraId="35E02C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-31,83</w:t>
            </w:r>
          </w:p>
        </w:tc>
        <w:tc>
          <w:tcPr>
            <w:tcW w:w="1049" w:type="dxa"/>
            <w:noWrap/>
            <w:hideMark/>
          </w:tcPr>
          <w:p w14:paraId="740ACC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D515F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5D896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0163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1D64BC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C92A0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84072B7" w14:textId="77777777" w:rsidTr="00C36F3B">
        <w:trPr>
          <w:divId w:val="1099721499"/>
          <w:trHeight w:val="300"/>
        </w:trPr>
        <w:tc>
          <w:tcPr>
            <w:tcW w:w="846" w:type="dxa"/>
            <w:noWrap/>
            <w:hideMark/>
          </w:tcPr>
          <w:p w14:paraId="085F50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4B9A55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-31,25</w:t>
            </w:r>
          </w:p>
        </w:tc>
        <w:tc>
          <w:tcPr>
            <w:tcW w:w="1049" w:type="dxa"/>
            <w:noWrap/>
            <w:hideMark/>
          </w:tcPr>
          <w:p w14:paraId="7AD2C4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2CFB8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5D876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C47E2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3CB6ED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0D361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E296377" w14:textId="77777777" w:rsidTr="00C36F3B">
        <w:trPr>
          <w:divId w:val="1099721499"/>
          <w:trHeight w:val="300"/>
        </w:trPr>
        <w:tc>
          <w:tcPr>
            <w:tcW w:w="846" w:type="dxa"/>
            <w:noWrap/>
            <w:hideMark/>
          </w:tcPr>
          <w:p w14:paraId="3B7DBB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619417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-30,63</w:t>
            </w:r>
          </w:p>
        </w:tc>
        <w:tc>
          <w:tcPr>
            <w:tcW w:w="1049" w:type="dxa"/>
            <w:noWrap/>
            <w:hideMark/>
          </w:tcPr>
          <w:p w14:paraId="0966FC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EFB0B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00148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41DF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w:t>
            </w:r>
          </w:p>
        </w:tc>
        <w:tc>
          <w:tcPr>
            <w:tcW w:w="1230" w:type="dxa"/>
            <w:noWrap/>
            <w:hideMark/>
          </w:tcPr>
          <w:p w14:paraId="263337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5E7F1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DA1E4EF" w14:textId="77777777" w:rsidTr="00C36F3B">
        <w:trPr>
          <w:divId w:val="1099721499"/>
          <w:trHeight w:val="300"/>
        </w:trPr>
        <w:tc>
          <w:tcPr>
            <w:tcW w:w="846" w:type="dxa"/>
            <w:noWrap/>
            <w:hideMark/>
          </w:tcPr>
          <w:p w14:paraId="14D9B8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25,58</w:t>
            </w:r>
          </w:p>
        </w:tc>
        <w:tc>
          <w:tcPr>
            <w:tcW w:w="940" w:type="dxa"/>
            <w:noWrap/>
            <w:hideMark/>
          </w:tcPr>
          <w:p w14:paraId="7F87F2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-30,03</w:t>
            </w:r>
          </w:p>
        </w:tc>
        <w:tc>
          <w:tcPr>
            <w:tcW w:w="1049" w:type="dxa"/>
            <w:noWrap/>
            <w:hideMark/>
          </w:tcPr>
          <w:p w14:paraId="1D6DDB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A9D05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4F166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BF10E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w:t>
            </w:r>
          </w:p>
        </w:tc>
        <w:tc>
          <w:tcPr>
            <w:tcW w:w="1230" w:type="dxa"/>
            <w:noWrap/>
            <w:hideMark/>
          </w:tcPr>
          <w:p w14:paraId="39B3C8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12F46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74ACAD4" w14:textId="77777777" w:rsidTr="00C36F3B">
        <w:trPr>
          <w:divId w:val="1099721499"/>
          <w:trHeight w:val="300"/>
        </w:trPr>
        <w:tc>
          <w:tcPr>
            <w:tcW w:w="846" w:type="dxa"/>
            <w:noWrap/>
            <w:hideMark/>
          </w:tcPr>
          <w:p w14:paraId="56D87E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4A6ED2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-29,46</w:t>
            </w:r>
          </w:p>
        </w:tc>
        <w:tc>
          <w:tcPr>
            <w:tcW w:w="1049" w:type="dxa"/>
            <w:noWrap/>
            <w:hideMark/>
          </w:tcPr>
          <w:p w14:paraId="188307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5B0A3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48511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FF47F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-4,72</w:t>
            </w:r>
          </w:p>
        </w:tc>
        <w:tc>
          <w:tcPr>
            <w:tcW w:w="1230" w:type="dxa"/>
            <w:noWrap/>
            <w:hideMark/>
          </w:tcPr>
          <w:p w14:paraId="71B9E5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B163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73FC5B7" w14:textId="77777777" w:rsidTr="00C36F3B">
        <w:trPr>
          <w:divId w:val="1099721499"/>
          <w:trHeight w:val="300"/>
        </w:trPr>
        <w:tc>
          <w:tcPr>
            <w:tcW w:w="846" w:type="dxa"/>
            <w:noWrap/>
            <w:hideMark/>
          </w:tcPr>
          <w:p w14:paraId="1B540A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25,58</w:t>
            </w:r>
          </w:p>
        </w:tc>
        <w:tc>
          <w:tcPr>
            <w:tcW w:w="940" w:type="dxa"/>
            <w:noWrap/>
            <w:hideMark/>
          </w:tcPr>
          <w:p w14:paraId="021333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-28,99</w:t>
            </w:r>
          </w:p>
        </w:tc>
        <w:tc>
          <w:tcPr>
            <w:tcW w:w="1049" w:type="dxa"/>
            <w:noWrap/>
            <w:hideMark/>
          </w:tcPr>
          <w:p w14:paraId="35A4C8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DA7E0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C68AF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73031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-5,27</w:t>
            </w:r>
          </w:p>
        </w:tc>
        <w:tc>
          <w:tcPr>
            <w:tcW w:w="1230" w:type="dxa"/>
            <w:noWrap/>
            <w:hideMark/>
          </w:tcPr>
          <w:p w14:paraId="6EE95D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9A418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68,00</w:t>
            </w:r>
          </w:p>
        </w:tc>
      </w:tr>
      <w:tr w:rsidR="00531DDC" w:rsidRPr="00C36F3B" w14:paraId="23926EFA" w14:textId="77777777" w:rsidTr="00C36F3B">
        <w:trPr>
          <w:divId w:val="1099721499"/>
          <w:trHeight w:val="300"/>
        </w:trPr>
        <w:tc>
          <w:tcPr>
            <w:tcW w:w="846" w:type="dxa"/>
            <w:noWrap/>
            <w:hideMark/>
          </w:tcPr>
          <w:p w14:paraId="649102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25,58</w:t>
            </w:r>
          </w:p>
        </w:tc>
        <w:tc>
          <w:tcPr>
            <w:tcW w:w="940" w:type="dxa"/>
            <w:noWrap/>
            <w:hideMark/>
          </w:tcPr>
          <w:p w14:paraId="2A0A8C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-28,50</w:t>
            </w:r>
          </w:p>
        </w:tc>
        <w:tc>
          <w:tcPr>
            <w:tcW w:w="1049" w:type="dxa"/>
            <w:noWrap/>
            <w:hideMark/>
          </w:tcPr>
          <w:p w14:paraId="71C715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D9337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3CF16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AB4E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68E317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AF712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69,00</w:t>
            </w:r>
          </w:p>
        </w:tc>
      </w:tr>
      <w:tr w:rsidR="00531DDC" w:rsidRPr="00C36F3B" w14:paraId="72E0D9BD" w14:textId="77777777" w:rsidTr="00C36F3B">
        <w:trPr>
          <w:divId w:val="1099721499"/>
          <w:trHeight w:val="300"/>
        </w:trPr>
        <w:tc>
          <w:tcPr>
            <w:tcW w:w="846" w:type="dxa"/>
            <w:noWrap/>
            <w:hideMark/>
          </w:tcPr>
          <w:p w14:paraId="43B821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09DE53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-28,02</w:t>
            </w:r>
          </w:p>
        </w:tc>
        <w:tc>
          <w:tcPr>
            <w:tcW w:w="1049" w:type="dxa"/>
            <w:noWrap/>
            <w:hideMark/>
          </w:tcPr>
          <w:p w14:paraId="313EFB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838FF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DAF59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AFCCE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7F80F1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0BE62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70,00</w:t>
            </w:r>
          </w:p>
        </w:tc>
      </w:tr>
      <w:tr w:rsidR="00531DDC" w:rsidRPr="00C36F3B" w14:paraId="0FA643D7" w14:textId="77777777" w:rsidTr="00C36F3B">
        <w:trPr>
          <w:divId w:val="1099721499"/>
          <w:trHeight w:val="300"/>
        </w:trPr>
        <w:tc>
          <w:tcPr>
            <w:tcW w:w="846" w:type="dxa"/>
            <w:noWrap/>
            <w:hideMark/>
          </w:tcPr>
          <w:p w14:paraId="370E19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25,60</w:t>
            </w:r>
          </w:p>
        </w:tc>
        <w:tc>
          <w:tcPr>
            <w:tcW w:w="940" w:type="dxa"/>
            <w:noWrap/>
            <w:hideMark/>
          </w:tcPr>
          <w:p w14:paraId="32EB94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-27,58</w:t>
            </w:r>
          </w:p>
        </w:tc>
        <w:tc>
          <w:tcPr>
            <w:tcW w:w="1049" w:type="dxa"/>
            <w:noWrap/>
            <w:hideMark/>
          </w:tcPr>
          <w:p w14:paraId="12A059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C9E93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A88B8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0E31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-5,83</w:t>
            </w:r>
          </w:p>
        </w:tc>
        <w:tc>
          <w:tcPr>
            <w:tcW w:w="1230" w:type="dxa"/>
            <w:noWrap/>
            <w:hideMark/>
          </w:tcPr>
          <w:p w14:paraId="1D9B1E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2F5ED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71,00</w:t>
            </w:r>
          </w:p>
        </w:tc>
      </w:tr>
      <w:tr w:rsidR="00531DDC" w:rsidRPr="00C36F3B" w14:paraId="327173A2" w14:textId="77777777" w:rsidTr="00C36F3B">
        <w:trPr>
          <w:divId w:val="1099721499"/>
          <w:trHeight w:val="300"/>
        </w:trPr>
        <w:tc>
          <w:tcPr>
            <w:tcW w:w="846" w:type="dxa"/>
            <w:noWrap/>
            <w:hideMark/>
          </w:tcPr>
          <w:p w14:paraId="788542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25,63</w:t>
            </w:r>
          </w:p>
        </w:tc>
        <w:tc>
          <w:tcPr>
            <w:tcW w:w="940" w:type="dxa"/>
            <w:noWrap/>
            <w:hideMark/>
          </w:tcPr>
          <w:p w14:paraId="2B639F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-27,26</w:t>
            </w:r>
          </w:p>
        </w:tc>
        <w:tc>
          <w:tcPr>
            <w:tcW w:w="1049" w:type="dxa"/>
            <w:noWrap/>
            <w:hideMark/>
          </w:tcPr>
          <w:p w14:paraId="27E27C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6D1F1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F19CE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C17B0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03ED48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0F5D8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72,00</w:t>
            </w:r>
          </w:p>
        </w:tc>
      </w:tr>
      <w:tr w:rsidR="00531DDC" w:rsidRPr="00C36F3B" w14:paraId="6A95EA80" w14:textId="77777777" w:rsidTr="00C36F3B">
        <w:trPr>
          <w:divId w:val="1099721499"/>
          <w:trHeight w:val="300"/>
        </w:trPr>
        <w:tc>
          <w:tcPr>
            <w:tcW w:w="846" w:type="dxa"/>
            <w:noWrap/>
            <w:hideMark/>
          </w:tcPr>
          <w:p w14:paraId="456DDB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227E38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-27,16</w:t>
            </w:r>
          </w:p>
        </w:tc>
        <w:tc>
          <w:tcPr>
            <w:tcW w:w="1049" w:type="dxa"/>
            <w:noWrap/>
            <w:hideMark/>
          </w:tcPr>
          <w:p w14:paraId="5F4D10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A6FB8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FA2E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D9CA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603A1E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0B9FF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73,00</w:t>
            </w:r>
          </w:p>
        </w:tc>
      </w:tr>
      <w:tr w:rsidR="00531DDC" w:rsidRPr="00C36F3B" w14:paraId="2FABC601" w14:textId="77777777" w:rsidTr="00C36F3B">
        <w:trPr>
          <w:divId w:val="1099721499"/>
          <w:trHeight w:val="300"/>
        </w:trPr>
        <w:tc>
          <w:tcPr>
            <w:tcW w:w="846" w:type="dxa"/>
            <w:noWrap/>
            <w:hideMark/>
          </w:tcPr>
          <w:p w14:paraId="14522A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25,47</w:t>
            </w:r>
          </w:p>
        </w:tc>
        <w:tc>
          <w:tcPr>
            <w:tcW w:w="940" w:type="dxa"/>
            <w:noWrap/>
            <w:hideMark/>
          </w:tcPr>
          <w:p w14:paraId="2F3D45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-27,42</w:t>
            </w:r>
          </w:p>
        </w:tc>
        <w:tc>
          <w:tcPr>
            <w:tcW w:w="1049" w:type="dxa"/>
            <w:noWrap/>
            <w:hideMark/>
          </w:tcPr>
          <w:p w14:paraId="5C9C96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E57BE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74330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79A53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3676DD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91618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74,00</w:t>
            </w:r>
          </w:p>
        </w:tc>
      </w:tr>
      <w:tr w:rsidR="00531DDC" w:rsidRPr="00C36F3B" w14:paraId="2FDF0AFC" w14:textId="77777777" w:rsidTr="00C36F3B">
        <w:trPr>
          <w:divId w:val="1099721499"/>
          <w:trHeight w:val="300"/>
        </w:trPr>
        <w:tc>
          <w:tcPr>
            <w:tcW w:w="846" w:type="dxa"/>
            <w:noWrap/>
            <w:hideMark/>
          </w:tcPr>
          <w:p w14:paraId="6BD7ED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25,46</w:t>
            </w:r>
          </w:p>
        </w:tc>
        <w:tc>
          <w:tcPr>
            <w:tcW w:w="940" w:type="dxa"/>
            <w:noWrap/>
            <w:hideMark/>
          </w:tcPr>
          <w:p w14:paraId="55CE93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-27,82</w:t>
            </w:r>
          </w:p>
        </w:tc>
        <w:tc>
          <w:tcPr>
            <w:tcW w:w="1049" w:type="dxa"/>
            <w:noWrap/>
            <w:hideMark/>
          </w:tcPr>
          <w:p w14:paraId="70ED50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B2E01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FE29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78EFF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53F30D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E4F36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75,00</w:t>
            </w:r>
          </w:p>
        </w:tc>
      </w:tr>
      <w:tr w:rsidR="00531DDC" w:rsidRPr="00C36F3B" w14:paraId="32B0ACB7" w14:textId="77777777" w:rsidTr="00C36F3B">
        <w:trPr>
          <w:divId w:val="1099721499"/>
          <w:trHeight w:val="300"/>
        </w:trPr>
        <w:tc>
          <w:tcPr>
            <w:tcW w:w="846" w:type="dxa"/>
            <w:noWrap/>
            <w:hideMark/>
          </w:tcPr>
          <w:p w14:paraId="1AB531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25,41</w:t>
            </w:r>
          </w:p>
        </w:tc>
        <w:tc>
          <w:tcPr>
            <w:tcW w:w="940" w:type="dxa"/>
            <w:noWrap/>
            <w:hideMark/>
          </w:tcPr>
          <w:p w14:paraId="344542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-27,90</w:t>
            </w:r>
          </w:p>
        </w:tc>
        <w:tc>
          <w:tcPr>
            <w:tcW w:w="1049" w:type="dxa"/>
            <w:noWrap/>
            <w:hideMark/>
          </w:tcPr>
          <w:p w14:paraId="60038A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2E11B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0F59D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B109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57C9E3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73B22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76,00</w:t>
            </w:r>
          </w:p>
        </w:tc>
      </w:tr>
      <w:tr w:rsidR="00531DDC" w:rsidRPr="00C36F3B" w14:paraId="36508457" w14:textId="77777777" w:rsidTr="00C36F3B">
        <w:trPr>
          <w:divId w:val="1099721499"/>
          <w:trHeight w:val="300"/>
        </w:trPr>
        <w:tc>
          <w:tcPr>
            <w:tcW w:w="846" w:type="dxa"/>
            <w:noWrap/>
            <w:hideMark/>
          </w:tcPr>
          <w:p w14:paraId="3EDEAC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25,36</w:t>
            </w:r>
          </w:p>
        </w:tc>
        <w:tc>
          <w:tcPr>
            <w:tcW w:w="940" w:type="dxa"/>
            <w:noWrap/>
            <w:hideMark/>
          </w:tcPr>
          <w:p w14:paraId="7F847B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-27,80</w:t>
            </w:r>
          </w:p>
        </w:tc>
        <w:tc>
          <w:tcPr>
            <w:tcW w:w="1049" w:type="dxa"/>
            <w:noWrap/>
            <w:hideMark/>
          </w:tcPr>
          <w:p w14:paraId="18820D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048FB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EB7B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DBA6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38845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DCDAC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77,00</w:t>
            </w:r>
          </w:p>
        </w:tc>
      </w:tr>
      <w:tr w:rsidR="00531DDC" w:rsidRPr="00C36F3B" w14:paraId="39C31196" w14:textId="77777777" w:rsidTr="00C36F3B">
        <w:trPr>
          <w:divId w:val="1099721499"/>
          <w:trHeight w:val="300"/>
        </w:trPr>
        <w:tc>
          <w:tcPr>
            <w:tcW w:w="846" w:type="dxa"/>
            <w:noWrap/>
            <w:hideMark/>
          </w:tcPr>
          <w:p w14:paraId="49F1D3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25,29</w:t>
            </w:r>
          </w:p>
        </w:tc>
        <w:tc>
          <w:tcPr>
            <w:tcW w:w="940" w:type="dxa"/>
            <w:noWrap/>
            <w:hideMark/>
          </w:tcPr>
          <w:p w14:paraId="5D3C49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-27,54</w:t>
            </w:r>
          </w:p>
        </w:tc>
        <w:tc>
          <w:tcPr>
            <w:tcW w:w="1049" w:type="dxa"/>
            <w:noWrap/>
            <w:hideMark/>
          </w:tcPr>
          <w:p w14:paraId="6CDFE1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3E355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34345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6CEB8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2390FD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C4E7A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78,00</w:t>
            </w:r>
          </w:p>
        </w:tc>
      </w:tr>
      <w:tr w:rsidR="00531DDC" w:rsidRPr="00C36F3B" w14:paraId="414644F8" w14:textId="77777777" w:rsidTr="00C36F3B">
        <w:trPr>
          <w:divId w:val="1099721499"/>
          <w:trHeight w:val="300"/>
        </w:trPr>
        <w:tc>
          <w:tcPr>
            <w:tcW w:w="846" w:type="dxa"/>
            <w:noWrap/>
            <w:hideMark/>
          </w:tcPr>
          <w:p w14:paraId="0B8669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25,32</w:t>
            </w:r>
          </w:p>
        </w:tc>
        <w:tc>
          <w:tcPr>
            <w:tcW w:w="940" w:type="dxa"/>
            <w:noWrap/>
            <w:hideMark/>
          </w:tcPr>
          <w:p w14:paraId="3E8D34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-27,42</w:t>
            </w:r>
          </w:p>
        </w:tc>
        <w:tc>
          <w:tcPr>
            <w:tcW w:w="1049" w:type="dxa"/>
            <w:noWrap/>
            <w:hideMark/>
          </w:tcPr>
          <w:p w14:paraId="4A25BA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467D9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2268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60143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981C8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2F8E3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79,00</w:t>
            </w:r>
          </w:p>
        </w:tc>
      </w:tr>
      <w:tr w:rsidR="00531DDC" w:rsidRPr="00C36F3B" w14:paraId="6B41BEE3" w14:textId="77777777" w:rsidTr="00C36F3B">
        <w:trPr>
          <w:divId w:val="1099721499"/>
          <w:trHeight w:val="300"/>
        </w:trPr>
        <w:tc>
          <w:tcPr>
            <w:tcW w:w="846" w:type="dxa"/>
            <w:noWrap/>
            <w:hideMark/>
          </w:tcPr>
          <w:p w14:paraId="3FD0C0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25,30</w:t>
            </w:r>
          </w:p>
        </w:tc>
        <w:tc>
          <w:tcPr>
            <w:tcW w:w="940" w:type="dxa"/>
            <w:noWrap/>
            <w:hideMark/>
          </w:tcPr>
          <w:p w14:paraId="4674CE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-27,57</w:t>
            </w:r>
          </w:p>
        </w:tc>
        <w:tc>
          <w:tcPr>
            <w:tcW w:w="1049" w:type="dxa"/>
            <w:noWrap/>
            <w:hideMark/>
          </w:tcPr>
          <w:p w14:paraId="0A2C92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AEC42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BB89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9A58C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F12A0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89370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80,00</w:t>
            </w:r>
          </w:p>
        </w:tc>
      </w:tr>
      <w:tr w:rsidR="00531DDC" w:rsidRPr="00C36F3B" w14:paraId="7C3935AE" w14:textId="77777777" w:rsidTr="00C36F3B">
        <w:trPr>
          <w:divId w:val="1099721499"/>
          <w:trHeight w:val="300"/>
        </w:trPr>
        <w:tc>
          <w:tcPr>
            <w:tcW w:w="846" w:type="dxa"/>
            <w:noWrap/>
            <w:hideMark/>
          </w:tcPr>
          <w:p w14:paraId="5444F1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25,34</w:t>
            </w:r>
          </w:p>
        </w:tc>
        <w:tc>
          <w:tcPr>
            <w:tcW w:w="940" w:type="dxa"/>
            <w:noWrap/>
            <w:hideMark/>
          </w:tcPr>
          <w:p w14:paraId="74027E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-27,94</w:t>
            </w:r>
          </w:p>
        </w:tc>
        <w:tc>
          <w:tcPr>
            <w:tcW w:w="1049" w:type="dxa"/>
            <w:noWrap/>
            <w:hideMark/>
          </w:tcPr>
          <w:p w14:paraId="1EBD8C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8B40F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ED381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32501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6DB992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344A9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r>
      <w:tr w:rsidR="00531DDC" w:rsidRPr="00C36F3B" w14:paraId="4D135EC2" w14:textId="77777777" w:rsidTr="00C36F3B">
        <w:trPr>
          <w:divId w:val="1099721499"/>
          <w:trHeight w:val="300"/>
        </w:trPr>
        <w:tc>
          <w:tcPr>
            <w:tcW w:w="846" w:type="dxa"/>
            <w:noWrap/>
            <w:hideMark/>
          </w:tcPr>
          <w:p w14:paraId="39CD42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25,41</w:t>
            </w:r>
          </w:p>
        </w:tc>
        <w:tc>
          <w:tcPr>
            <w:tcW w:w="940" w:type="dxa"/>
            <w:noWrap/>
            <w:hideMark/>
          </w:tcPr>
          <w:p w14:paraId="128E8D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-28,37</w:t>
            </w:r>
          </w:p>
        </w:tc>
        <w:tc>
          <w:tcPr>
            <w:tcW w:w="1049" w:type="dxa"/>
            <w:noWrap/>
            <w:hideMark/>
          </w:tcPr>
          <w:p w14:paraId="01D30D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8C318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9958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8ED42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11207A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5F899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82,00</w:t>
            </w:r>
          </w:p>
        </w:tc>
      </w:tr>
      <w:tr w:rsidR="00531DDC" w:rsidRPr="00C36F3B" w14:paraId="10F514D1" w14:textId="77777777" w:rsidTr="00C36F3B">
        <w:trPr>
          <w:divId w:val="1099721499"/>
          <w:trHeight w:val="300"/>
        </w:trPr>
        <w:tc>
          <w:tcPr>
            <w:tcW w:w="846" w:type="dxa"/>
            <w:noWrap/>
            <w:hideMark/>
          </w:tcPr>
          <w:p w14:paraId="7B2721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25,42</w:t>
            </w:r>
          </w:p>
        </w:tc>
        <w:tc>
          <w:tcPr>
            <w:tcW w:w="940" w:type="dxa"/>
            <w:noWrap/>
            <w:hideMark/>
          </w:tcPr>
          <w:p w14:paraId="2743C4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-28,84</w:t>
            </w:r>
          </w:p>
        </w:tc>
        <w:tc>
          <w:tcPr>
            <w:tcW w:w="1049" w:type="dxa"/>
            <w:noWrap/>
            <w:hideMark/>
          </w:tcPr>
          <w:p w14:paraId="6DD987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D21F8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4BBA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33F09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74662C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ED809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83,00</w:t>
            </w:r>
          </w:p>
        </w:tc>
      </w:tr>
      <w:tr w:rsidR="00531DDC" w:rsidRPr="00C36F3B" w14:paraId="0AF2FAA9" w14:textId="77777777" w:rsidTr="00C36F3B">
        <w:trPr>
          <w:divId w:val="1099721499"/>
          <w:trHeight w:val="300"/>
        </w:trPr>
        <w:tc>
          <w:tcPr>
            <w:tcW w:w="846" w:type="dxa"/>
            <w:noWrap/>
            <w:hideMark/>
          </w:tcPr>
          <w:p w14:paraId="252C4E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25,47</w:t>
            </w:r>
          </w:p>
        </w:tc>
        <w:tc>
          <w:tcPr>
            <w:tcW w:w="940" w:type="dxa"/>
            <w:noWrap/>
            <w:hideMark/>
          </w:tcPr>
          <w:p w14:paraId="2FC95D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-29,28</w:t>
            </w:r>
          </w:p>
        </w:tc>
        <w:tc>
          <w:tcPr>
            <w:tcW w:w="1049" w:type="dxa"/>
            <w:noWrap/>
            <w:hideMark/>
          </w:tcPr>
          <w:p w14:paraId="5B11F0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A4120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7D0A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B0910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35BB2D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8D33D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2DA7997" w14:textId="77777777" w:rsidTr="00C36F3B">
        <w:trPr>
          <w:divId w:val="1099721499"/>
          <w:trHeight w:val="300"/>
        </w:trPr>
        <w:tc>
          <w:tcPr>
            <w:tcW w:w="846" w:type="dxa"/>
            <w:noWrap/>
            <w:hideMark/>
          </w:tcPr>
          <w:p w14:paraId="2686D7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25,60</w:t>
            </w:r>
          </w:p>
        </w:tc>
        <w:tc>
          <w:tcPr>
            <w:tcW w:w="940" w:type="dxa"/>
            <w:noWrap/>
            <w:hideMark/>
          </w:tcPr>
          <w:p w14:paraId="1E1276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-29,60</w:t>
            </w:r>
          </w:p>
        </w:tc>
        <w:tc>
          <w:tcPr>
            <w:tcW w:w="1049" w:type="dxa"/>
            <w:noWrap/>
            <w:hideMark/>
          </w:tcPr>
          <w:p w14:paraId="4558AC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5DE4D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C414E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070D6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23EEC3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9DA9D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85,00</w:t>
            </w:r>
          </w:p>
        </w:tc>
      </w:tr>
      <w:tr w:rsidR="00531DDC" w:rsidRPr="00C36F3B" w14:paraId="54FE81F8" w14:textId="77777777" w:rsidTr="00C36F3B">
        <w:trPr>
          <w:divId w:val="1099721499"/>
          <w:trHeight w:val="300"/>
        </w:trPr>
        <w:tc>
          <w:tcPr>
            <w:tcW w:w="846" w:type="dxa"/>
            <w:noWrap/>
            <w:hideMark/>
          </w:tcPr>
          <w:p w14:paraId="42779A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25,75</w:t>
            </w:r>
          </w:p>
        </w:tc>
        <w:tc>
          <w:tcPr>
            <w:tcW w:w="940" w:type="dxa"/>
            <w:noWrap/>
            <w:hideMark/>
          </w:tcPr>
          <w:p w14:paraId="016E27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-29,60</w:t>
            </w:r>
          </w:p>
        </w:tc>
        <w:tc>
          <w:tcPr>
            <w:tcW w:w="1049" w:type="dxa"/>
            <w:noWrap/>
            <w:hideMark/>
          </w:tcPr>
          <w:p w14:paraId="79F398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13F31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06028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4078B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706ECB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58907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86,00</w:t>
            </w:r>
          </w:p>
        </w:tc>
      </w:tr>
      <w:tr w:rsidR="00531DDC" w:rsidRPr="00C36F3B" w14:paraId="4B0FF310" w14:textId="77777777" w:rsidTr="00C36F3B">
        <w:trPr>
          <w:divId w:val="1099721499"/>
          <w:trHeight w:val="300"/>
        </w:trPr>
        <w:tc>
          <w:tcPr>
            <w:tcW w:w="846" w:type="dxa"/>
            <w:noWrap/>
            <w:hideMark/>
          </w:tcPr>
          <w:p w14:paraId="42CCF0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25,74</w:t>
            </w:r>
          </w:p>
        </w:tc>
        <w:tc>
          <w:tcPr>
            <w:tcW w:w="940" w:type="dxa"/>
            <w:noWrap/>
            <w:hideMark/>
          </w:tcPr>
          <w:p w14:paraId="4B2588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-29,47</w:t>
            </w:r>
          </w:p>
        </w:tc>
        <w:tc>
          <w:tcPr>
            <w:tcW w:w="1049" w:type="dxa"/>
            <w:noWrap/>
            <w:hideMark/>
          </w:tcPr>
          <w:p w14:paraId="79E893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A68F1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702E2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4C3A4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007CF8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562D1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87,00</w:t>
            </w:r>
          </w:p>
        </w:tc>
      </w:tr>
      <w:tr w:rsidR="00531DDC" w:rsidRPr="00C36F3B" w14:paraId="6EDAA1EB" w14:textId="77777777" w:rsidTr="00C36F3B">
        <w:trPr>
          <w:divId w:val="1099721499"/>
          <w:trHeight w:val="300"/>
        </w:trPr>
        <w:tc>
          <w:tcPr>
            <w:tcW w:w="846" w:type="dxa"/>
            <w:noWrap/>
            <w:hideMark/>
          </w:tcPr>
          <w:p w14:paraId="3DEC84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25,66</w:t>
            </w:r>
          </w:p>
        </w:tc>
        <w:tc>
          <w:tcPr>
            <w:tcW w:w="940" w:type="dxa"/>
            <w:noWrap/>
            <w:hideMark/>
          </w:tcPr>
          <w:p w14:paraId="359A8A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-29,63</w:t>
            </w:r>
          </w:p>
        </w:tc>
        <w:tc>
          <w:tcPr>
            <w:tcW w:w="1049" w:type="dxa"/>
            <w:noWrap/>
            <w:hideMark/>
          </w:tcPr>
          <w:p w14:paraId="04BF54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B194E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4E082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3F0E4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0B7ED9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C6F24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88,00</w:t>
            </w:r>
          </w:p>
        </w:tc>
      </w:tr>
      <w:tr w:rsidR="00531DDC" w:rsidRPr="00C36F3B" w14:paraId="6A2E0D23" w14:textId="77777777" w:rsidTr="00C36F3B">
        <w:trPr>
          <w:divId w:val="1099721499"/>
          <w:trHeight w:val="300"/>
        </w:trPr>
        <w:tc>
          <w:tcPr>
            <w:tcW w:w="846" w:type="dxa"/>
            <w:noWrap/>
            <w:hideMark/>
          </w:tcPr>
          <w:p w14:paraId="5482AD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25,67</w:t>
            </w:r>
          </w:p>
        </w:tc>
        <w:tc>
          <w:tcPr>
            <w:tcW w:w="940" w:type="dxa"/>
            <w:noWrap/>
            <w:hideMark/>
          </w:tcPr>
          <w:p w14:paraId="3433EA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-29,99</w:t>
            </w:r>
          </w:p>
        </w:tc>
        <w:tc>
          <w:tcPr>
            <w:tcW w:w="1049" w:type="dxa"/>
            <w:noWrap/>
            <w:hideMark/>
          </w:tcPr>
          <w:p w14:paraId="46AFD4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267C9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2B487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2CC5E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1549D0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BDCA1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0093AA15" w14:textId="77777777" w:rsidTr="00C36F3B">
        <w:trPr>
          <w:divId w:val="1099721499"/>
          <w:trHeight w:val="300"/>
        </w:trPr>
        <w:tc>
          <w:tcPr>
            <w:tcW w:w="846" w:type="dxa"/>
            <w:noWrap/>
            <w:hideMark/>
          </w:tcPr>
          <w:p w14:paraId="03BAE8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25,75</w:t>
            </w:r>
          </w:p>
        </w:tc>
        <w:tc>
          <w:tcPr>
            <w:tcW w:w="940" w:type="dxa"/>
            <w:noWrap/>
            <w:hideMark/>
          </w:tcPr>
          <w:p w14:paraId="34645F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-30,40</w:t>
            </w:r>
          </w:p>
        </w:tc>
        <w:tc>
          <w:tcPr>
            <w:tcW w:w="1049" w:type="dxa"/>
            <w:noWrap/>
            <w:hideMark/>
          </w:tcPr>
          <w:p w14:paraId="09AF02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A0240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365E8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78EA5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166C0D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A4CD4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718768CB" w14:textId="77777777" w:rsidTr="00C36F3B">
        <w:trPr>
          <w:divId w:val="1099721499"/>
          <w:trHeight w:val="300"/>
        </w:trPr>
        <w:tc>
          <w:tcPr>
            <w:tcW w:w="846" w:type="dxa"/>
            <w:noWrap/>
            <w:hideMark/>
          </w:tcPr>
          <w:p w14:paraId="3BF095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25,70</w:t>
            </w:r>
          </w:p>
        </w:tc>
        <w:tc>
          <w:tcPr>
            <w:tcW w:w="940" w:type="dxa"/>
            <w:noWrap/>
            <w:hideMark/>
          </w:tcPr>
          <w:p w14:paraId="17A955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-31,21</w:t>
            </w:r>
          </w:p>
        </w:tc>
        <w:tc>
          <w:tcPr>
            <w:tcW w:w="1049" w:type="dxa"/>
            <w:noWrap/>
            <w:hideMark/>
          </w:tcPr>
          <w:p w14:paraId="56521D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74348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B42AC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7D03B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7A950A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2AFE8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71C930ED" w14:textId="77777777" w:rsidTr="00C36F3B">
        <w:trPr>
          <w:divId w:val="1099721499"/>
          <w:trHeight w:val="300"/>
        </w:trPr>
        <w:tc>
          <w:tcPr>
            <w:tcW w:w="846" w:type="dxa"/>
            <w:noWrap/>
            <w:hideMark/>
          </w:tcPr>
          <w:p w14:paraId="72CC23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25,79</w:t>
            </w:r>
          </w:p>
        </w:tc>
        <w:tc>
          <w:tcPr>
            <w:tcW w:w="940" w:type="dxa"/>
            <w:noWrap/>
            <w:hideMark/>
          </w:tcPr>
          <w:p w14:paraId="1C767F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-31,92</w:t>
            </w:r>
          </w:p>
        </w:tc>
        <w:tc>
          <w:tcPr>
            <w:tcW w:w="1049" w:type="dxa"/>
            <w:noWrap/>
            <w:hideMark/>
          </w:tcPr>
          <w:p w14:paraId="090D13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5B78E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D69A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CFEBD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43BC06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F3FE8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151E4884" w14:textId="77777777" w:rsidTr="00C36F3B">
        <w:trPr>
          <w:divId w:val="1099721499"/>
          <w:trHeight w:val="300"/>
        </w:trPr>
        <w:tc>
          <w:tcPr>
            <w:tcW w:w="846" w:type="dxa"/>
            <w:noWrap/>
            <w:hideMark/>
          </w:tcPr>
          <w:p w14:paraId="4E66ED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25,97</w:t>
            </w:r>
          </w:p>
        </w:tc>
        <w:tc>
          <w:tcPr>
            <w:tcW w:w="940" w:type="dxa"/>
            <w:noWrap/>
            <w:hideMark/>
          </w:tcPr>
          <w:p w14:paraId="5DBCEA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-32,42</w:t>
            </w:r>
          </w:p>
        </w:tc>
        <w:tc>
          <w:tcPr>
            <w:tcW w:w="1049" w:type="dxa"/>
            <w:noWrap/>
            <w:hideMark/>
          </w:tcPr>
          <w:p w14:paraId="338C39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593E7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6238B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CA9EF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6E5326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6F236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339CB6CD" w14:textId="77777777" w:rsidTr="00C36F3B">
        <w:trPr>
          <w:divId w:val="1099721499"/>
          <w:trHeight w:val="300"/>
        </w:trPr>
        <w:tc>
          <w:tcPr>
            <w:tcW w:w="846" w:type="dxa"/>
            <w:noWrap/>
            <w:hideMark/>
          </w:tcPr>
          <w:p w14:paraId="45D0B8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26,05</w:t>
            </w:r>
          </w:p>
        </w:tc>
        <w:tc>
          <w:tcPr>
            <w:tcW w:w="940" w:type="dxa"/>
            <w:noWrap/>
            <w:hideMark/>
          </w:tcPr>
          <w:p w14:paraId="734DBF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-32,56</w:t>
            </w:r>
          </w:p>
        </w:tc>
        <w:tc>
          <w:tcPr>
            <w:tcW w:w="1049" w:type="dxa"/>
            <w:noWrap/>
            <w:hideMark/>
          </w:tcPr>
          <w:p w14:paraId="08C2F7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A8DA6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74081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B159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ED4EA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931B9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2A99E0B9" w14:textId="77777777" w:rsidTr="00C36F3B">
        <w:trPr>
          <w:divId w:val="1099721499"/>
          <w:trHeight w:val="300"/>
        </w:trPr>
        <w:tc>
          <w:tcPr>
            <w:tcW w:w="846" w:type="dxa"/>
            <w:noWrap/>
            <w:hideMark/>
          </w:tcPr>
          <w:p w14:paraId="1E1D95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26,06</w:t>
            </w:r>
          </w:p>
        </w:tc>
        <w:tc>
          <w:tcPr>
            <w:tcW w:w="940" w:type="dxa"/>
            <w:noWrap/>
            <w:hideMark/>
          </w:tcPr>
          <w:p w14:paraId="6FF12D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-32,39</w:t>
            </w:r>
          </w:p>
        </w:tc>
        <w:tc>
          <w:tcPr>
            <w:tcW w:w="1049" w:type="dxa"/>
            <w:noWrap/>
            <w:hideMark/>
          </w:tcPr>
          <w:p w14:paraId="126D4F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686C3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B13C4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5EBC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D7ED8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64185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189145E5" w14:textId="77777777" w:rsidTr="00C36F3B">
        <w:trPr>
          <w:divId w:val="1099721499"/>
          <w:trHeight w:val="300"/>
        </w:trPr>
        <w:tc>
          <w:tcPr>
            <w:tcW w:w="846" w:type="dxa"/>
            <w:noWrap/>
            <w:hideMark/>
          </w:tcPr>
          <w:p w14:paraId="6C4ED7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26,01</w:t>
            </w:r>
          </w:p>
        </w:tc>
        <w:tc>
          <w:tcPr>
            <w:tcW w:w="940" w:type="dxa"/>
            <w:noWrap/>
            <w:hideMark/>
          </w:tcPr>
          <w:p w14:paraId="27C133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-32,16</w:t>
            </w:r>
          </w:p>
        </w:tc>
        <w:tc>
          <w:tcPr>
            <w:tcW w:w="1049" w:type="dxa"/>
            <w:noWrap/>
            <w:hideMark/>
          </w:tcPr>
          <w:p w14:paraId="39E9EA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DE321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D8945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2FBE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09C64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BBFA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5E48AF6D" w14:textId="77777777" w:rsidTr="00C36F3B">
        <w:trPr>
          <w:divId w:val="1099721499"/>
          <w:trHeight w:val="300"/>
        </w:trPr>
        <w:tc>
          <w:tcPr>
            <w:tcW w:w="846" w:type="dxa"/>
            <w:noWrap/>
            <w:hideMark/>
          </w:tcPr>
          <w:p w14:paraId="183317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25,95</w:t>
            </w:r>
          </w:p>
        </w:tc>
        <w:tc>
          <w:tcPr>
            <w:tcW w:w="940" w:type="dxa"/>
            <w:noWrap/>
            <w:hideMark/>
          </w:tcPr>
          <w:p w14:paraId="7B124F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-31,93</w:t>
            </w:r>
          </w:p>
        </w:tc>
        <w:tc>
          <w:tcPr>
            <w:tcW w:w="1049" w:type="dxa"/>
            <w:noWrap/>
            <w:hideMark/>
          </w:tcPr>
          <w:p w14:paraId="0891E8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09A24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4762E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DAC2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2756E9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C4A6D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5649B539" w14:textId="77777777" w:rsidTr="00C36F3B">
        <w:trPr>
          <w:divId w:val="1099721499"/>
          <w:trHeight w:val="300"/>
        </w:trPr>
        <w:tc>
          <w:tcPr>
            <w:tcW w:w="846" w:type="dxa"/>
            <w:noWrap/>
            <w:hideMark/>
          </w:tcPr>
          <w:p w14:paraId="257EC3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25,91</w:t>
            </w:r>
          </w:p>
        </w:tc>
        <w:tc>
          <w:tcPr>
            <w:tcW w:w="940" w:type="dxa"/>
            <w:noWrap/>
            <w:hideMark/>
          </w:tcPr>
          <w:p w14:paraId="0B29D2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-31,77</w:t>
            </w:r>
          </w:p>
        </w:tc>
        <w:tc>
          <w:tcPr>
            <w:tcW w:w="1049" w:type="dxa"/>
            <w:noWrap/>
            <w:hideMark/>
          </w:tcPr>
          <w:p w14:paraId="5E6B58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73C2B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A5B40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D0EB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3ED487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70D9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6C5D2067" w14:textId="77777777" w:rsidTr="00C36F3B">
        <w:trPr>
          <w:divId w:val="1099721499"/>
          <w:trHeight w:val="300"/>
        </w:trPr>
        <w:tc>
          <w:tcPr>
            <w:tcW w:w="846" w:type="dxa"/>
            <w:noWrap/>
            <w:hideMark/>
          </w:tcPr>
          <w:p w14:paraId="64BA25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25,90</w:t>
            </w:r>
          </w:p>
        </w:tc>
        <w:tc>
          <w:tcPr>
            <w:tcW w:w="940" w:type="dxa"/>
            <w:noWrap/>
            <w:hideMark/>
          </w:tcPr>
          <w:p w14:paraId="54507C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-31,80</w:t>
            </w:r>
          </w:p>
        </w:tc>
        <w:tc>
          <w:tcPr>
            <w:tcW w:w="1049" w:type="dxa"/>
            <w:noWrap/>
            <w:hideMark/>
          </w:tcPr>
          <w:p w14:paraId="2ECEDF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15338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0AD56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D119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34BAF3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298E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3E1E5FCC" w14:textId="77777777" w:rsidTr="00C36F3B">
        <w:trPr>
          <w:divId w:val="1099721499"/>
          <w:trHeight w:val="300"/>
        </w:trPr>
        <w:tc>
          <w:tcPr>
            <w:tcW w:w="846" w:type="dxa"/>
            <w:noWrap/>
            <w:hideMark/>
          </w:tcPr>
          <w:p w14:paraId="4BB113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25,90</w:t>
            </w:r>
          </w:p>
        </w:tc>
        <w:tc>
          <w:tcPr>
            <w:tcW w:w="940" w:type="dxa"/>
            <w:noWrap/>
            <w:hideMark/>
          </w:tcPr>
          <w:p w14:paraId="6336D9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-31,99</w:t>
            </w:r>
          </w:p>
        </w:tc>
        <w:tc>
          <w:tcPr>
            <w:tcW w:w="1049" w:type="dxa"/>
            <w:noWrap/>
            <w:hideMark/>
          </w:tcPr>
          <w:p w14:paraId="4A4437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61AEE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238CD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838DF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58EA46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EA2FF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72319094" w14:textId="77777777" w:rsidTr="00C36F3B">
        <w:trPr>
          <w:divId w:val="1099721499"/>
          <w:trHeight w:val="300"/>
        </w:trPr>
        <w:tc>
          <w:tcPr>
            <w:tcW w:w="846" w:type="dxa"/>
            <w:noWrap/>
            <w:hideMark/>
          </w:tcPr>
          <w:p w14:paraId="2E4DEE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25,92</w:t>
            </w:r>
          </w:p>
        </w:tc>
        <w:tc>
          <w:tcPr>
            <w:tcW w:w="940" w:type="dxa"/>
            <w:noWrap/>
            <w:hideMark/>
          </w:tcPr>
          <w:p w14:paraId="7EB233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-32,13</w:t>
            </w:r>
          </w:p>
        </w:tc>
        <w:tc>
          <w:tcPr>
            <w:tcW w:w="1049" w:type="dxa"/>
            <w:noWrap/>
            <w:hideMark/>
          </w:tcPr>
          <w:p w14:paraId="156E99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F15FB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970EF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A1E6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0A271C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97680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65A9961D" w14:textId="77777777" w:rsidTr="00C36F3B">
        <w:trPr>
          <w:divId w:val="1099721499"/>
          <w:trHeight w:val="300"/>
        </w:trPr>
        <w:tc>
          <w:tcPr>
            <w:tcW w:w="846" w:type="dxa"/>
            <w:noWrap/>
            <w:hideMark/>
          </w:tcPr>
          <w:p w14:paraId="728473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25,94</w:t>
            </w:r>
          </w:p>
        </w:tc>
        <w:tc>
          <w:tcPr>
            <w:tcW w:w="940" w:type="dxa"/>
            <w:noWrap/>
            <w:hideMark/>
          </w:tcPr>
          <w:p w14:paraId="5E5A76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-32,15</w:t>
            </w:r>
          </w:p>
        </w:tc>
        <w:tc>
          <w:tcPr>
            <w:tcW w:w="1049" w:type="dxa"/>
            <w:noWrap/>
            <w:hideMark/>
          </w:tcPr>
          <w:p w14:paraId="4F7E2B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6541F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44E3E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8B04F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EF5DA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8D530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27BDC912" w14:textId="77777777" w:rsidTr="00C36F3B">
        <w:trPr>
          <w:divId w:val="1099721499"/>
          <w:trHeight w:val="300"/>
        </w:trPr>
        <w:tc>
          <w:tcPr>
            <w:tcW w:w="846" w:type="dxa"/>
            <w:noWrap/>
            <w:hideMark/>
          </w:tcPr>
          <w:p w14:paraId="35F0C8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25,95</w:t>
            </w:r>
          </w:p>
        </w:tc>
        <w:tc>
          <w:tcPr>
            <w:tcW w:w="940" w:type="dxa"/>
            <w:noWrap/>
            <w:hideMark/>
          </w:tcPr>
          <w:p w14:paraId="714B9A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-32,10</w:t>
            </w:r>
          </w:p>
        </w:tc>
        <w:tc>
          <w:tcPr>
            <w:tcW w:w="1049" w:type="dxa"/>
            <w:noWrap/>
            <w:hideMark/>
          </w:tcPr>
          <w:p w14:paraId="7C7D82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614DE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9BAA9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8FF08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5AF9FD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3762D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7AF83A99" w14:textId="77777777" w:rsidTr="00C36F3B">
        <w:trPr>
          <w:divId w:val="1099721499"/>
          <w:trHeight w:val="300"/>
        </w:trPr>
        <w:tc>
          <w:tcPr>
            <w:tcW w:w="846" w:type="dxa"/>
            <w:noWrap/>
            <w:hideMark/>
          </w:tcPr>
          <w:p w14:paraId="36D78B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25,95</w:t>
            </w:r>
          </w:p>
        </w:tc>
        <w:tc>
          <w:tcPr>
            <w:tcW w:w="940" w:type="dxa"/>
            <w:noWrap/>
            <w:hideMark/>
          </w:tcPr>
          <w:p w14:paraId="060B12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-32,04</w:t>
            </w:r>
          </w:p>
        </w:tc>
        <w:tc>
          <w:tcPr>
            <w:tcW w:w="1049" w:type="dxa"/>
            <w:noWrap/>
            <w:hideMark/>
          </w:tcPr>
          <w:p w14:paraId="71C837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910CA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2CB8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2A9DF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9E7FE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415FF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6B842CFC" w14:textId="77777777" w:rsidTr="00C36F3B">
        <w:trPr>
          <w:divId w:val="1099721499"/>
          <w:trHeight w:val="300"/>
        </w:trPr>
        <w:tc>
          <w:tcPr>
            <w:tcW w:w="846" w:type="dxa"/>
            <w:noWrap/>
            <w:hideMark/>
          </w:tcPr>
          <w:p w14:paraId="1FED03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25,95</w:t>
            </w:r>
          </w:p>
        </w:tc>
        <w:tc>
          <w:tcPr>
            <w:tcW w:w="940" w:type="dxa"/>
            <w:noWrap/>
            <w:hideMark/>
          </w:tcPr>
          <w:p w14:paraId="62992E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-32,03</w:t>
            </w:r>
          </w:p>
        </w:tc>
        <w:tc>
          <w:tcPr>
            <w:tcW w:w="1049" w:type="dxa"/>
            <w:noWrap/>
            <w:hideMark/>
          </w:tcPr>
          <w:p w14:paraId="29914F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6AC8F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4F7CE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1A949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6811F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29BBB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bl>
    <w:p w14:paraId="6B7C85E9" w14:textId="269F485C" w:rsidR="0082623B" w:rsidRPr="0033182C" w:rsidRDefault="0082623B" w:rsidP="0082623B">
      <w:pPr>
        <w:spacing w:after="160" w:line="259" w:lineRule="auto"/>
        <w:jc w:val="left"/>
        <w:rPr>
          <w:rFonts w:eastAsia="Times New Roman" w:cs="Times New Roman"/>
          <w:b/>
          <w:sz w:val="28"/>
          <w:szCs w:val="32"/>
          <w:highlight w:val="lightGray"/>
          <w:lang w:val="en-ID" w:eastAsia="id-ID"/>
        </w:rPr>
      </w:pPr>
    </w:p>
    <w:sectPr w:rsidR="0082623B" w:rsidRPr="0033182C" w:rsidSect="00CF5B06">
      <w:pgSz w:w="11906" w:h="16838" w:code="9"/>
      <w:pgMar w:top="2268" w:right="1701" w:bottom="1701" w:left="2268"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2" w:author="nova" w:date="2019-09-02T07:17:00Z" w:initials="n">
    <w:p w14:paraId="42EF9D1D" w14:textId="2CE17E66" w:rsidR="000B6C7D" w:rsidRPr="006841FF" w:rsidRDefault="000B6C7D">
      <w:pPr>
        <w:pStyle w:val="CommentText"/>
      </w:pPr>
      <w:r>
        <w:rPr>
          <w:rStyle w:val="CommentReference"/>
        </w:rPr>
        <w:annotationRef/>
      </w:r>
      <w:r>
        <w:t xml:space="preserve">Cari </w:t>
      </w:r>
      <w:r w:rsidRPr="00EC75C6">
        <w:rPr>
          <w:rFonts w:eastAsia="Times New Roman" w:cs="Times New Roman"/>
          <w:szCs w:val="24"/>
          <w:lang w:val="id-ID" w:eastAsia="id-ID"/>
        </w:rPr>
        <w:t>p</w:t>
      </w:r>
      <w:r>
        <w:t xml:space="preserve">adanan dalam Bahasa Indonesia atau bisa dicetak miring. </w:t>
      </w:r>
      <w:r w:rsidRPr="00EC75C6">
        <w:rPr>
          <w:rFonts w:eastAsia="Times New Roman" w:cs="Times New Roman"/>
          <w:szCs w:val="24"/>
          <w:lang w:val="id-ID" w:eastAsia="id-ID"/>
        </w:rPr>
        <w:t>P</w:t>
      </w:r>
      <w:r>
        <w:rPr>
          <w:rFonts w:eastAsia="Times New Roman" w:cs="Times New Roman"/>
          <w:szCs w:val="24"/>
          <w:lang w:eastAsia="id-ID"/>
        </w:rPr>
        <w:t xml:space="preserve">erbaiki untuk </w:t>
      </w:r>
      <w:r w:rsidRPr="00EC75C6">
        <w:rPr>
          <w:rFonts w:eastAsia="Times New Roman" w:cs="Times New Roman"/>
          <w:szCs w:val="24"/>
          <w:lang w:val="id-ID" w:eastAsia="id-ID"/>
        </w:rPr>
        <w:t>p</w:t>
      </w:r>
      <w:r>
        <w:rPr>
          <w:rFonts w:eastAsia="Times New Roman" w:cs="Times New Roman"/>
          <w:szCs w:val="24"/>
          <w:lang w:eastAsia="id-ID"/>
        </w:rPr>
        <w:t>ermasalahan lain yang seru</w:t>
      </w:r>
      <w:r w:rsidRPr="00EC75C6">
        <w:rPr>
          <w:rFonts w:eastAsia="Times New Roman" w:cs="Times New Roman"/>
          <w:szCs w:val="24"/>
          <w:lang w:val="id-ID" w:eastAsia="id-ID"/>
        </w:rPr>
        <w:t>p</w:t>
      </w:r>
      <w:r>
        <w:rPr>
          <w:rFonts w:eastAsia="Times New Roman" w:cs="Times New Roman"/>
          <w:szCs w:val="24"/>
          <w:lang w:eastAsia="id-ID"/>
        </w:rPr>
        <w:t>a</w:t>
      </w:r>
    </w:p>
  </w:comment>
  <w:comment w:id="58" w:author="nova" w:date="2019-09-02T07:21:00Z" w:initials="n">
    <w:p w14:paraId="10B0ADA2" w14:textId="7BAA4EAE" w:rsidR="000B6C7D" w:rsidRPr="006841FF" w:rsidRDefault="000B6C7D">
      <w:pPr>
        <w:pStyle w:val="CommentText"/>
      </w:pPr>
      <w:r>
        <w:rPr>
          <w:rStyle w:val="CommentReference"/>
        </w:rPr>
        <w:annotationRef/>
      </w:r>
      <w:r>
        <w:t xml:space="preserve">Konsistensi cara </w:t>
      </w:r>
      <w:r w:rsidRPr="00EC75C6">
        <w:rPr>
          <w:rFonts w:eastAsia="Times New Roman" w:cs="Times New Roman"/>
          <w:szCs w:val="24"/>
          <w:lang w:val="id-ID" w:eastAsia="id-ID"/>
        </w:rPr>
        <w:t>p</w:t>
      </w:r>
      <w:r>
        <w:rPr>
          <w:rFonts w:eastAsia="Times New Roman" w:cs="Times New Roman"/>
          <w:szCs w:val="24"/>
          <w:lang w:eastAsia="id-ID"/>
        </w:rPr>
        <w:t>enulisan Fuzzynya ya, jika F dituliskan dengan huruf ka</w:t>
      </w:r>
      <w:r w:rsidRPr="00EC75C6">
        <w:rPr>
          <w:rFonts w:eastAsia="Times New Roman" w:cs="Times New Roman"/>
          <w:szCs w:val="24"/>
          <w:lang w:val="id-ID" w:eastAsia="id-ID"/>
        </w:rPr>
        <w:t>p</w:t>
      </w:r>
      <w:r>
        <w:rPr>
          <w:rFonts w:eastAsia="Times New Roman" w:cs="Times New Roman"/>
          <w:szCs w:val="24"/>
          <w:lang w:eastAsia="id-ID"/>
        </w:rPr>
        <w:t>ital lakukan hal yang sama untuk semua kata fuzzy</w:t>
      </w:r>
    </w:p>
  </w:comment>
  <w:comment w:id="61" w:author="nova" w:date="2019-09-02T07:24:00Z" w:initials="n">
    <w:p w14:paraId="61694FA8" w14:textId="1381A08F" w:rsidR="000B6C7D" w:rsidRDefault="000B6C7D">
      <w:pPr>
        <w:pStyle w:val="CommentText"/>
      </w:pPr>
      <w:r>
        <w:rPr>
          <w:rStyle w:val="CommentReference"/>
        </w:rPr>
        <w:annotationRef/>
      </w:r>
      <w:r>
        <w:t xml:space="preserve">Muncul </w:t>
      </w:r>
      <w:r>
        <w:rPr>
          <w:rFonts w:eastAsia="Times New Roman" w:cs="Times New Roman"/>
          <w:szCs w:val="24"/>
          <w:lang w:val="en-ID" w:eastAsia="id-ID"/>
        </w:rPr>
        <w:t>p</w:t>
      </w:r>
      <w:r>
        <w:t xml:space="preserve">ertama kali dituliskan versi </w:t>
      </w:r>
      <w:r>
        <w:rPr>
          <w:rFonts w:eastAsia="Times New Roman" w:cs="Times New Roman"/>
          <w:szCs w:val="24"/>
          <w:lang w:val="en-ID" w:eastAsia="id-ID"/>
        </w:rPr>
        <w:t>panjang/aslinya</w:t>
      </w:r>
    </w:p>
  </w:comment>
  <w:comment w:id="66" w:author="nova" w:date="2019-09-02T07:27:00Z" w:initials="n">
    <w:p w14:paraId="5D1E68B5" w14:textId="29AC9C2F" w:rsidR="000B6C7D" w:rsidRDefault="000B6C7D">
      <w:pPr>
        <w:pStyle w:val="CommentText"/>
      </w:pPr>
      <w:r>
        <w:rPr>
          <w:rStyle w:val="CommentReference"/>
        </w:rPr>
        <w:annotationRef/>
      </w:r>
      <w:r>
        <w:t xml:space="preserve">Dituliskan di gambaran umum sistem, tidak </w:t>
      </w:r>
      <w:r>
        <w:rPr>
          <w:rFonts w:eastAsia="Times New Roman" w:cs="Times New Roman"/>
          <w:szCs w:val="24"/>
          <w:lang w:val="en-ID" w:eastAsia="id-ID"/>
        </w:rPr>
        <w:t>perlu ditulis di latar belakang</w:t>
      </w:r>
    </w:p>
  </w:comment>
  <w:comment w:id="67" w:author="Windows User" w:date="2019-09-25T19:48:00Z" w:initials="WU">
    <w:p w14:paraId="3A223D3C" w14:textId="4E93FBEA" w:rsidR="000B6C7D" w:rsidRDefault="000B6C7D">
      <w:pPr>
        <w:pStyle w:val="CommentText"/>
      </w:pPr>
      <w:r>
        <w:rPr>
          <w:rStyle w:val="CommentReference"/>
        </w:rPr>
        <w:annotationRef/>
      </w:r>
    </w:p>
  </w:comment>
  <w:comment w:id="159" w:author="nova" w:date="2019-09-02T07:37:00Z" w:initials="n">
    <w:p w14:paraId="3501DE6F" w14:textId="5FDA6CBA" w:rsidR="000B6C7D" w:rsidRDefault="000B6C7D">
      <w:pPr>
        <w:pStyle w:val="CommentText"/>
      </w:pPr>
      <w:r>
        <w:rPr>
          <w:rStyle w:val="CommentReference"/>
        </w:rPr>
        <w:annotationRef/>
      </w:r>
      <w:r>
        <w:t>Belum di</w:t>
      </w:r>
      <w:r w:rsidRPr="00EC75C6">
        <w:rPr>
          <w:rFonts w:cs="Times New Roman"/>
        </w:rPr>
        <w:t>p</w:t>
      </w:r>
      <w:r>
        <w:t xml:space="preserve">erbaiki </w:t>
      </w:r>
      <w:r w:rsidRPr="00EC75C6">
        <w:rPr>
          <w:rFonts w:cs="Times New Roman"/>
        </w:rPr>
        <w:t>p</w:t>
      </w:r>
      <w:r>
        <w:t xml:space="preserve">enomorannya. Lakukan </w:t>
      </w:r>
      <w:r w:rsidRPr="00EC75C6">
        <w:rPr>
          <w:rFonts w:cs="Times New Roman"/>
        </w:rPr>
        <w:t>p</w:t>
      </w:r>
      <w:r>
        <w:rPr>
          <w:rFonts w:cs="Times New Roman"/>
        </w:rPr>
        <w:t>erbaikan untuk masalah lain yang seru</w:t>
      </w:r>
      <w:r w:rsidRPr="00EC75C6">
        <w:rPr>
          <w:rFonts w:cs="Times New Roman"/>
        </w:rPr>
        <w:t>p</w:t>
      </w:r>
      <w:r>
        <w:rPr>
          <w:rFonts w:cs="Times New Roman"/>
        </w:rPr>
        <w:t>a</w:t>
      </w:r>
    </w:p>
  </w:comment>
  <w:comment w:id="197" w:author="nova" w:date="2019-09-02T07:41:00Z" w:initials="n">
    <w:p w14:paraId="454DCC40" w14:textId="54EDBA2E" w:rsidR="000B6C7D" w:rsidRDefault="000B6C7D">
      <w:pPr>
        <w:pStyle w:val="CommentText"/>
      </w:pPr>
      <w:r>
        <w:rPr>
          <w:rStyle w:val="CommentReference"/>
        </w:rPr>
        <w:annotationRef/>
      </w:r>
      <w:r>
        <w:t>?</w:t>
      </w:r>
    </w:p>
  </w:comment>
  <w:comment w:id="259" w:author="nova" w:date="2019-09-02T07:43:00Z" w:initials="n">
    <w:p w14:paraId="7E4336F5" w14:textId="3056B0C2" w:rsidR="000B6C7D" w:rsidRDefault="000B6C7D">
      <w:pPr>
        <w:pStyle w:val="CommentText"/>
      </w:pPr>
      <w:r>
        <w:rPr>
          <w:rStyle w:val="CommentReference"/>
        </w:rPr>
        <w:annotationRef/>
      </w:r>
      <w:r>
        <w:rPr>
          <w:rFonts w:cs="Times New Roman"/>
          <w:lang w:val="en-ID"/>
        </w:rPr>
        <w:t>Prosesnya dituliskan, tidak hanya menunjuk ke gambar. Gambar hanya membantu pemahaman.</w:t>
      </w:r>
    </w:p>
  </w:comment>
  <w:comment w:id="515" w:author="nova" w:date="2019-09-02T07:56:00Z" w:initials="n">
    <w:p w14:paraId="6762A6F9" w14:textId="77777777" w:rsidR="000B6C7D" w:rsidRDefault="000B6C7D" w:rsidP="00E14759">
      <w:pPr>
        <w:pStyle w:val="CommentText"/>
      </w:pPr>
      <w:r>
        <w:rPr>
          <w:rStyle w:val="CommentReference"/>
        </w:rPr>
        <w:annotationRef/>
      </w:r>
      <w:r>
        <w:t>Gambar dituliskan berututan ke bawah</w:t>
      </w:r>
    </w:p>
  </w:comment>
  <w:comment w:id="1302" w:author="nova" w:date="2019-09-02T07:46:00Z" w:initials="n">
    <w:p w14:paraId="21D889C2" w14:textId="77777777" w:rsidR="000B6C7D" w:rsidRDefault="000B6C7D" w:rsidP="0013708C">
      <w:pPr>
        <w:pStyle w:val="CommentText"/>
      </w:pPr>
      <w:r>
        <w:rPr>
          <w:rStyle w:val="CommentReference"/>
        </w:rPr>
        <w:annotationRef/>
      </w:r>
      <w:r>
        <w:t xml:space="preserve">Gambar, tabel, </w:t>
      </w:r>
      <w:r>
        <w:rPr>
          <w:rFonts w:cs="Times New Roman"/>
          <w:lang w:val="en-ID"/>
        </w:rPr>
        <w:t>persamaan, lampiran, huruf pertama menggunakan huruf kapital</w:t>
      </w:r>
    </w:p>
  </w:comment>
  <w:comment w:id="3165" w:author="nova" w:date="2019-09-02T07:46:00Z" w:initials="n">
    <w:p w14:paraId="60EFE965" w14:textId="6D3D4240" w:rsidR="000B6C7D" w:rsidRDefault="000B6C7D">
      <w:pPr>
        <w:pStyle w:val="CommentText"/>
      </w:pPr>
      <w:r>
        <w:rPr>
          <w:rStyle w:val="CommentReference"/>
        </w:rPr>
        <w:annotationRef/>
      </w:r>
      <w:r>
        <w:t xml:space="preserve">Gambar, tabel, </w:t>
      </w:r>
      <w:r>
        <w:rPr>
          <w:rFonts w:cs="Times New Roman"/>
          <w:lang w:val="en-ID"/>
        </w:rPr>
        <w:t>persamaan, lampiran, huruf pertama menggunakan huruf kapital</w:t>
      </w:r>
    </w:p>
  </w:comment>
  <w:comment w:id="3297" w:author="nova" w:date="2019-09-02T07:48:00Z" w:initials="n">
    <w:p w14:paraId="04C4780A" w14:textId="22784694" w:rsidR="000B6C7D" w:rsidRDefault="000B6C7D">
      <w:pPr>
        <w:pStyle w:val="CommentText"/>
      </w:pPr>
      <w:r>
        <w:rPr>
          <w:rStyle w:val="CommentReference"/>
        </w:rPr>
        <w:annotationRef/>
      </w:r>
      <w:r>
        <w:t xml:space="preserve">Jangan menggunakan kata hubung, </w:t>
      </w:r>
      <w:r>
        <w:rPr>
          <w:rFonts w:cs="Times New Roman"/>
          <w:lang w:val="en-ID"/>
        </w:rPr>
        <w:t>preposisi di awal paragraf. Perbaiki untuk masalah lain yang serupa</w:t>
      </w:r>
    </w:p>
  </w:comment>
  <w:comment w:id="3750" w:author="nova" w:date="2019-09-02T07:52:00Z" w:initials="n">
    <w:p w14:paraId="33DD833F" w14:textId="3B807F98" w:rsidR="000B6C7D" w:rsidRDefault="000B6C7D">
      <w:pPr>
        <w:pStyle w:val="CommentText"/>
      </w:pPr>
      <w:r>
        <w:rPr>
          <w:rStyle w:val="CommentReference"/>
        </w:rPr>
        <w:annotationRef/>
      </w:r>
      <w:r>
        <w:t>Setia</w:t>
      </w:r>
      <w:r>
        <w:rPr>
          <w:rFonts w:cs="Times New Roman"/>
          <w:lang w:val="en-ID"/>
        </w:rPr>
        <w:t>p bagian scenario Anda tulis menjelaskan namun tidak ada penjelasannya</w:t>
      </w:r>
    </w:p>
  </w:comment>
  <w:comment w:id="3776" w:author="nova" w:date="2019-09-02T07:51:00Z" w:initials="n">
    <w:p w14:paraId="6B0F824D" w14:textId="502844A0" w:rsidR="000B6C7D" w:rsidRDefault="000B6C7D">
      <w:pPr>
        <w:pStyle w:val="CommentText"/>
      </w:pPr>
      <w:r>
        <w:rPr>
          <w:rStyle w:val="CommentReference"/>
        </w:rPr>
        <w:annotationRef/>
      </w:r>
      <w:r>
        <w:t xml:space="preserve">Hindari tabel bersambung </w:t>
      </w:r>
      <w:r>
        <w:rPr>
          <w:rFonts w:cs="Times New Roman"/>
          <w:lang w:val="en-ID"/>
        </w:rPr>
        <w:t>pada halaman yang berbeda</w:t>
      </w:r>
    </w:p>
  </w:comment>
  <w:comment w:id="8619" w:author="nova" w:date="2019-09-02T07:56:00Z" w:initials="n">
    <w:p w14:paraId="18B965A7" w14:textId="4C1DB719" w:rsidR="000B6C7D" w:rsidRDefault="000B6C7D">
      <w:pPr>
        <w:pStyle w:val="CommentText"/>
      </w:pPr>
      <w:r>
        <w:rPr>
          <w:rStyle w:val="CommentReference"/>
        </w:rPr>
        <w:annotationRef/>
      </w:r>
      <w:r>
        <w:t>Gambar dituliskan berututan ke bawah</w:t>
      </w:r>
    </w:p>
  </w:comment>
  <w:comment w:id="9655" w:author="nova" w:date="2019-09-02T08:01:00Z" w:initials="n">
    <w:p w14:paraId="337E29EB" w14:textId="11CFDC79" w:rsidR="000B6C7D" w:rsidRDefault="000B6C7D">
      <w:pPr>
        <w:pStyle w:val="CommentText"/>
      </w:pPr>
      <w:r>
        <w:rPr>
          <w:rStyle w:val="CommentReference"/>
        </w:rPr>
        <w:annotationRef/>
      </w:r>
      <w:r>
        <w:t xml:space="preserve">Hasil </w:t>
      </w:r>
      <w:r>
        <w:rPr>
          <w:rFonts w:cs="Times New Roman"/>
          <w:lang w:val="en-ID"/>
        </w:rPr>
        <w:t>p</w:t>
      </w:r>
      <w:r>
        <w:t xml:space="preserve">engujiannya ditunjukkan </w:t>
      </w:r>
      <w:r>
        <w:rPr>
          <w:rFonts w:cs="Times New Roman"/>
          <w:lang w:val="en-ID"/>
        </w:rPr>
        <w:t>pada bagian ini</w:t>
      </w:r>
    </w:p>
  </w:comment>
  <w:comment w:id="9671" w:author="nova" w:date="2019-09-02T08:03:00Z" w:initials="n">
    <w:p w14:paraId="09E17E20" w14:textId="5CAE11B7" w:rsidR="000B6C7D" w:rsidRDefault="000B6C7D">
      <w:pPr>
        <w:pStyle w:val="CommentText"/>
      </w:pPr>
      <w:r>
        <w:rPr>
          <w:rStyle w:val="CommentReference"/>
        </w:rPr>
        <w:annotationRef/>
      </w:r>
      <w:r>
        <w:t>Belum ada</w:t>
      </w:r>
      <w:r>
        <w:rPr>
          <w:rFonts w:cs="Times New Roman"/>
          <w:lang w:val="en-ID"/>
        </w:rPr>
        <w:t xml:space="preserve"> pembahasannya</w:t>
      </w:r>
    </w:p>
  </w:comment>
  <w:comment w:id="9948" w:author="nova" w:date="2019-09-02T08:02:00Z" w:initials="n">
    <w:p w14:paraId="2248E610" w14:textId="468F7DFF" w:rsidR="000B6C7D" w:rsidRDefault="000B6C7D">
      <w:pPr>
        <w:pStyle w:val="CommentText"/>
      </w:pPr>
      <w:r>
        <w:rPr>
          <w:rStyle w:val="CommentReference"/>
        </w:rPr>
        <w:annotationRef/>
      </w:r>
      <w:r>
        <w:t xml:space="preserve">Hasil </w:t>
      </w:r>
      <w:r>
        <w:rPr>
          <w:rFonts w:cs="Times New Roman"/>
          <w:lang w:val="en-ID"/>
        </w:rPr>
        <w:t>pengujian diletakan di bab 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2EF9D1D" w15:done="0"/>
  <w15:commentEx w15:paraId="10B0ADA2" w15:done="0"/>
  <w15:commentEx w15:paraId="61694FA8" w15:done="0"/>
  <w15:commentEx w15:paraId="5D1E68B5" w15:done="0"/>
  <w15:commentEx w15:paraId="3A223D3C" w15:paraIdParent="5D1E68B5" w15:done="0"/>
  <w15:commentEx w15:paraId="3501DE6F" w15:done="0"/>
  <w15:commentEx w15:paraId="454DCC40" w15:done="0"/>
  <w15:commentEx w15:paraId="7E4336F5" w15:done="0"/>
  <w15:commentEx w15:paraId="6762A6F9" w15:done="0"/>
  <w15:commentEx w15:paraId="21D889C2" w15:done="0"/>
  <w15:commentEx w15:paraId="60EFE965" w15:done="0"/>
  <w15:commentEx w15:paraId="04C4780A" w15:done="0"/>
  <w15:commentEx w15:paraId="33DD833F" w15:done="0"/>
  <w15:commentEx w15:paraId="6B0F824D" w15:done="0"/>
  <w15:commentEx w15:paraId="18B965A7" w15:done="0"/>
  <w15:commentEx w15:paraId="337E29EB" w15:done="0"/>
  <w15:commentEx w15:paraId="09E17E20" w15:done="0"/>
  <w15:commentEx w15:paraId="2248E61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2EF9D1D" w16cid:durableId="21399D4A"/>
  <w16cid:commentId w16cid:paraId="10B0ADA2" w16cid:durableId="21399D4B"/>
  <w16cid:commentId w16cid:paraId="61694FA8" w16cid:durableId="21399D4C"/>
  <w16cid:commentId w16cid:paraId="5D1E68B5" w16cid:durableId="21399D4D"/>
  <w16cid:commentId w16cid:paraId="3A223D3C" w16cid:durableId="21399D4E"/>
  <w16cid:commentId w16cid:paraId="34352BBE" w16cid:durableId="21399D4F"/>
  <w16cid:commentId w16cid:paraId="3501DE6F" w16cid:durableId="21399D50"/>
  <w16cid:commentId w16cid:paraId="454DCC40" w16cid:durableId="21399D51"/>
  <w16cid:commentId w16cid:paraId="7E4336F5" w16cid:durableId="21399D52"/>
  <w16cid:commentId w16cid:paraId="21D889C2" w16cid:durableId="216812FF"/>
  <w16cid:commentId w16cid:paraId="60EFE965" w16cid:durableId="21399D54"/>
  <w16cid:commentId w16cid:paraId="04C4780A" w16cid:durableId="21399D55"/>
  <w16cid:commentId w16cid:paraId="33DD833F" w16cid:durableId="21399D56"/>
  <w16cid:commentId w16cid:paraId="6B0F824D" w16cid:durableId="21399D57"/>
  <w16cid:commentId w16cid:paraId="18B965A7" w16cid:durableId="21399D58"/>
  <w16cid:commentId w16cid:paraId="337E29EB" w16cid:durableId="21399D59"/>
  <w16cid:commentId w16cid:paraId="09E17E20" w16cid:durableId="21399D5A"/>
  <w16cid:commentId w16cid:paraId="2248E610" w16cid:durableId="21399D5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8DAD0C" w14:textId="77777777" w:rsidR="004B69FB" w:rsidRDefault="004B69FB" w:rsidP="00C73762">
      <w:pPr>
        <w:spacing w:after="0" w:line="240" w:lineRule="auto"/>
      </w:pPr>
      <w:r>
        <w:separator/>
      </w:r>
    </w:p>
  </w:endnote>
  <w:endnote w:type="continuationSeparator" w:id="0">
    <w:p w14:paraId="0AF31366" w14:textId="77777777" w:rsidR="004B69FB" w:rsidRDefault="004B69FB" w:rsidP="00C73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7456479"/>
      <w:docPartObj>
        <w:docPartGallery w:val="Page Numbers (Bottom of Page)"/>
        <w:docPartUnique/>
      </w:docPartObj>
    </w:sdtPr>
    <w:sdtContent>
      <w:p w14:paraId="344F8D02" w14:textId="62167B1D" w:rsidR="000B6C7D" w:rsidRDefault="000B6C7D">
        <w:pPr>
          <w:pStyle w:val="Footer"/>
          <w:jc w:val="center"/>
        </w:pPr>
        <w:r>
          <w:fldChar w:fldCharType="begin"/>
        </w:r>
        <w:r>
          <w:instrText>PAGE   \* MERGEFORMAT</w:instrText>
        </w:r>
        <w:r>
          <w:fldChar w:fldCharType="separate"/>
        </w:r>
        <w:r>
          <w:rPr>
            <w:lang w:val="id-ID"/>
          </w:rPr>
          <w:t>2</w:t>
        </w:r>
        <w:r>
          <w:fldChar w:fldCharType="end"/>
        </w:r>
      </w:p>
    </w:sdtContent>
  </w:sdt>
  <w:p w14:paraId="507AFA07" w14:textId="77777777" w:rsidR="000B6C7D" w:rsidRDefault="000B6C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6549657"/>
      <w:docPartObj>
        <w:docPartGallery w:val="Page Numbers (Bottom of Page)"/>
        <w:docPartUnique/>
      </w:docPartObj>
    </w:sdtPr>
    <w:sdtContent>
      <w:p w14:paraId="763398B6" w14:textId="07B7B50A" w:rsidR="000B6C7D" w:rsidRDefault="000B6C7D">
        <w:pPr>
          <w:pStyle w:val="Footer"/>
          <w:jc w:val="center"/>
        </w:pPr>
        <w:r>
          <w:fldChar w:fldCharType="begin"/>
        </w:r>
        <w:r>
          <w:instrText>PAGE   \* MERGEFORMAT</w:instrText>
        </w:r>
        <w:r>
          <w:fldChar w:fldCharType="separate"/>
        </w:r>
        <w:r w:rsidR="00882BE8" w:rsidRPr="00882BE8">
          <w:rPr>
            <w:noProof/>
            <w:lang w:val="id-ID"/>
          </w:rPr>
          <w:t>xii</w:t>
        </w:r>
        <w:r>
          <w:fldChar w:fldCharType="end"/>
        </w:r>
      </w:p>
    </w:sdtContent>
  </w:sdt>
  <w:p w14:paraId="24BA2843" w14:textId="77777777" w:rsidR="000B6C7D" w:rsidRDefault="000B6C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597EDB" w14:textId="77777777" w:rsidR="004B69FB" w:rsidRDefault="004B69FB" w:rsidP="00C73762">
      <w:pPr>
        <w:spacing w:after="0" w:line="240" w:lineRule="auto"/>
      </w:pPr>
      <w:r>
        <w:separator/>
      </w:r>
    </w:p>
  </w:footnote>
  <w:footnote w:type="continuationSeparator" w:id="0">
    <w:p w14:paraId="29853416" w14:textId="77777777" w:rsidR="004B69FB" w:rsidRDefault="004B69FB" w:rsidP="00C737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20136" w14:textId="10A7C15A" w:rsidR="000B6C7D" w:rsidRDefault="000B6C7D">
    <w:pPr>
      <w:pStyle w:val="Header"/>
      <w:jc w:val="right"/>
    </w:pPr>
  </w:p>
  <w:p w14:paraId="2A86C341" w14:textId="77777777" w:rsidR="000B6C7D" w:rsidRDefault="000B6C7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3271212"/>
      <w:docPartObj>
        <w:docPartGallery w:val="Page Numbers (Top of Page)"/>
        <w:docPartUnique/>
      </w:docPartObj>
    </w:sdtPr>
    <w:sdtContent>
      <w:p w14:paraId="0EAB4976" w14:textId="75BC1B69" w:rsidR="000B6C7D" w:rsidRDefault="000B6C7D">
        <w:pPr>
          <w:pStyle w:val="Header"/>
          <w:jc w:val="right"/>
        </w:pPr>
        <w:r>
          <w:fldChar w:fldCharType="begin"/>
        </w:r>
        <w:r>
          <w:instrText>PAGE   \* MERGEFORMAT</w:instrText>
        </w:r>
        <w:r>
          <w:fldChar w:fldCharType="separate"/>
        </w:r>
        <w:r w:rsidR="00882BE8" w:rsidRPr="00882BE8">
          <w:rPr>
            <w:noProof/>
            <w:lang w:val="id-ID"/>
          </w:rPr>
          <w:t>1</w:t>
        </w:r>
        <w:r>
          <w:fldChar w:fldCharType="end"/>
        </w:r>
      </w:p>
    </w:sdtContent>
  </w:sdt>
  <w:p w14:paraId="3F508280" w14:textId="77777777" w:rsidR="000B6C7D" w:rsidRDefault="000B6C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0487"/>
    <w:multiLevelType w:val="hybridMultilevel"/>
    <w:tmpl w:val="D660C7B0"/>
    <w:lvl w:ilvl="0" w:tplc="0421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44EAF"/>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15:restartNumberingAfterBreak="0">
    <w:nsid w:val="05571406"/>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C60BC"/>
    <w:multiLevelType w:val="hybridMultilevel"/>
    <w:tmpl w:val="B1FE1364"/>
    <w:lvl w:ilvl="0" w:tplc="6D8AE2AE">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C315B"/>
    <w:multiLevelType w:val="hybridMultilevel"/>
    <w:tmpl w:val="6FC2C1A2"/>
    <w:lvl w:ilvl="0" w:tplc="C5DAE8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AC105C"/>
    <w:multiLevelType w:val="hybridMultilevel"/>
    <w:tmpl w:val="E16801BE"/>
    <w:lvl w:ilvl="0" w:tplc="31E455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FF27AA2"/>
    <w:multiLevelType w:val="hybridMultilevel"/>
    <w:tmpl w:val="AA5278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4735C9"/>
    <w:multiLevelType w:val="hybridMultilevel"/>
    <w:tmpl w:val="319EF99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30B4FE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265276"/>
    <w:multiLevelType w:val="hybridMultilevel"/>
    <w:tmpl w:val="C64612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644DF1"/>
    <w:multiLevelType w:val="hybridMultilevel"/>
    <w:tmpl w:val="6FC2C1A2"/>
    <w:lvl w:ilvl="0" w:tplc="C5DAE8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CF50EB"/>
    <w:multiLevelType w:val="hybridMultilevel"/>
    <w:tmpl w:val="FA3A09E0"/>
    <w:lvl w:ilvl="0" w:tplc="F1DC2474">
      <w:start w:val="1"/>
      <w:numFmt w:val="lowerLetter"/>
      <w:lvlText w:val="%1."/>
      <w:lvlJc w:val="left"/>
      <w:pPr>
        <w:ind w:left="895" w:hanging="360"/>
      </w:pPr>
      <w:rPr>
        <w:rFonts w:hint="default"/>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12" w15:restartNumberingAfterBreak="0">
    <w:nsid w:val="1B955684"/>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1C76111A"/>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1F024B66"/>
    <w:multiLevelType w:val="hybridMultilevel"/>
    <w:tmpl w:val="503EB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CF0467"/>
    <w:multiLevelType w:val="hybridMultilevel"/>
    <w:tmpl w:val="B4406DE6"/>
    <w:lvl w:ilvl="0" w:tplc="928A3564">
      <w:start w:val="1"/>
      <w:numFmt w:val="decimal"/>
      <w:lvlText w:val="%1."/>
      <w:lvlJc w:val="left"/>
      <w:pPr>
        <w:ind w:left="824" w:hanging="360"/>
      </w:pPr>
      <w:rPr>
        <w:rFonts w:hint="default"/>
      </w:rPr>
    </w:lvl>
    <w:lvl w:ilvl="1" w:tplc="04090019" w:tentative="1">
      <w:start w:val="1"/>
      <w:numFmt w:val="lowerLetter"/>
      <w:lvlText w:val="%2."/>
      <w:lvlJc w:val="left"/>
      <w:pPr>
        <w:ind w:left="1544" w:hanging="360"/>
      </w:pPr>
    </w:lvl>
    <w:lvl w:ilvl="2" w:tplc="0409001B">
      <w:start w:val="1"/>
      <w:numFmt w:val="lowerRoman"/>
      <w:lvlText w:val="%3."/>
      <w:lvlJc w:val="right"/>
      <w:pPr>
        <w:ind w:left="2264" w:hanging="180"/>
      </w:pPr>
    </w:lvl>
    <w:lvl w:ilvl="3" w:tplc="0409000F" w:tentative="1">
      <w:start w:val="1"/>
      <w:numFmt w:val="decimal"/>
      <w:lvlText w:val="%4."/>
      <w:lvlJc w:val="left"/>
      <w:pPr>
        <w:ind w:left="2984" w:hanging="360"/>
      </w:pPr>
    </w:lvl>
    <w:lvl w:ilvl="4" w:tplc="04090019" w:tentative="1">
      <w:start w:val="1"/>
      <w:numFmt w:val="lowerLetter"/>
      <w:lvlText w:val="%5."/>
      <w:lvlJc w:val="left"/>
      <w:pPr>
        <w:ind w:left="3704" w:hanging="360"/>
      </w:pPr>
    </w:lvl>
    <w:lvl w:ilvl="5" w:tplc="0409001B" w:tentative="1">
      <w:start w:val="1"/>
      <w:numFmt w:val="lowerRoman"/>
      <w:lvlText w:val="%6."/>
      <w:lvlJc w:val="right"/>
      <w:pPr>
        <w:ind w:left="4424" w:hanging="180"/>
      </w:pPr>
    </w:lvl>
    <w:lvl w:ilvl="6" w:tplc="0409000F" w:tentative="1">
      <w:start w:val="1"/>
      <w:numFmt w:val="decimal"/>
      <w:lvlText w:val="%7."/>
      <w:lvlJc w:val="left"/>
      <w:pPr>
        <w:ind w:left="5144" w:hanging="360"/>
      </w:pPr>
    </w:lvl>
    <w:lvl w:ilvl="7" w:tplc="04090019" w:tentative="1">
      <w:start w:val="1"/>
      <w:numFmt w:val="lowerLetter"/>
      <w:lvlText w:val="%8."/>
      <w:lvlJc w:val="left"/>
      <w:pPr>
        <w:ind w:left="5864" w:hanging="360"/>
      </w:pPr>
    </w:lvl>
    <w:lvl w:ilvl="8" w:tplc="0409001B" w:tentative="1">
      <w:start w:val="1"/>
      <w:numFmt w:val="lowerRoman"/>
      <w:lvlText w:val="%9."/>
      <w:lvlJc w:val="right"/>
      <w:pPr>
        <w:ind w:left="6584" w:hanging="180"/>
      </w:pPr>
    </w:lvl>
  </w:abstractNum>
  <w:abstractNum w:abstractNumId="16" w15:restartNumberingAfterBreak="0">
    <w:nsid w:val="21C124B2"/>
    <w:multiLevelType w:val="hybridMultilevel"/>
    <w:tmpl w:val="646CE9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E8579F"/>
    <w:multiLevelType w:val="hybridMultilevel"/>
    <w:tmpl w:val="743ECE66"/>
    <w:lvl w:ilvl="0" w:tplc="89E81160">
      <w:start w:val="7"/>
      <w:numFmt w:val="decimal"/>
      <w:lvlText w:val="2.%1"/>
      <w:lvlJc w:val="left"/>
      <w:pPr>
        <w:ind w:left="787" w:hanging="360"/>
      </w:pPr>
      <w:rPr>
        <w:rFonts w:hint="default"/>
        <w:i w:val="0"/>
      </w:rPr>
    </w:lvl>
    <w:lvl w:ilvl="1" w:tplc="04210019" w:tentative="1">
      <w:start w:val="1"/>
      <w:numFmt w:val="lowerLetter"/>
      <w:lvlText w:val="%2."/>
      <w:lvlJc w:val="left"/>
      <w:pPr>
        <w:ind w:left="1507" w:hanging="360"/>
      </w:pPr>
    </w:lvl>
    <w:lvl w:ilvl="2" w:tplc="0421001B" w:tentative="1">
      <w:start w:val="1"/>
      <w:numFmt w:val="lowerRoman"/>
      <w:lvlText w:val="%3."/>
      <w:lvlJc w:val="right"/>
      <w:pPr>
        <w:ind w:left="2227" w:hanging="180"/>
      </w:pPr>
    </w:lvl>
    <w:lvl w:ilvl="3" w:tplc="0421000F" w:tentative="1">
      <w:start w:val="1"/>
      <w:numFmt w:val="decimal"/>
      <w:lvlText w:val="%4."/>
      <w:lvlJc w:val="left"/>
      <w:pPr>
        <w:ind w:left="2947" w:hanging="360"/>
      </w:pPr>
    </w:lvl>
    <w:lvl w:ilvl="4" w:tplc="04210019" w:tentative="1">
      <w:start w:val="1"/>
      <w:numFmt w:val="lowerLetter"/>
      <w:lvlText w:val="%5."/>
      <w:lvlJc w:val="left"/>
      <w:pPr>
        <w:ind w:left="3667" w:hanging="360"/>
      </w:pPr>
    </w:lvl>
    <w:lvl w:ilvl="5" w:tplc="0421001B" w:tentative="1">
      <w:start w:val="1"/>
      <w:numFmt w:val="lowerRoman"/>
      <w:lvlText w:val="%6."/>
      <w:lvlJc w:val="right"/>
      <w:pPr>
        <w:ind w:left="4387" w:hanging="180"/>
      </w:pPr>
    </w:lvl>
    <w:lvl w:ilvl="6" w:tplc="0421000F" w:tentative="1">
      <w:start w:val="1"/>
      <w:numFmt w:val="decimal"/>
      <w:lvlText w:val="%7."/>
      <w:lvlJc w:val="left"/>
      <w:pPr>
        <w:ind w:left="5107" w:hanging="360"/>
      </w:pPr>
    </w:lvl>
    <w:lvl w:ilvl="7" w:tplc="04210019" w:tentative="1">
      <w:start w:val="1"/>
      <w:numFmt w:val="lowerLetter"/>
      <w:lvlText w:val="%8."/>
      <w:lvlJc w:val="left"/>
      <w:pPr>
        <w:ind w:left="5827" w:hanging="360"/>
      </w:pPr>
    </w:lvl>
    <w:lvl w:ilvl="8" w:tplc="0421001B" w:tentative="1">
      <w:start w:val="1"/>
      <w:numFmt w:val="lowerRoman"/>
      <w:lvlText w:val="%9."/>
      <w:lvlJc w:val="right"/>
      <w:pPr>
        <w:ind w:left="6547" w:hanging="180"/>
      </w:pPr>
    </w:lvl>
  </w:abstractNum>
  <w:abstractNum w:abstractNumId="18" w15:restartNumberingAfterBreak="0">
    <w:nsid w:val="26D60A3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FB005F"/>
    <w:multiLevelType w:val="hybridMultilevel"/>
    <w:tmpl w:val="97528A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C3B163C"/>
    <w:multiLevelType w:val="multilevel"/>
    <w:tmpl w:val="37481712"/>
    <w:lvl w:ilvl="0">
      <w:start w:val="1"/>
      <w:numFmt w:val="decimal"/>
      <w:lvlText w:val="%1."/>
      <w:lvlJc w:val="left"/>
      <w:pPr>
        <w:ind w:left="111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21" w15:restartNumberingAfterBreak="0">
    <w:nsid w:val="2C5E516F"/>
    <w:multiLevelType w:val="hybridMultilevel"/>
    <w:tmpl w:val="8ADEFF76"/>
    <w:lvl w:ilvl="0" w:tplc="25AEF7FE">
      <w:start w:val="1"/>
      <w:numFmt w:val="decimal"/>
      <w:lvlText w:val="%1)"/>
      <w:lvlJc w:val="left"/>
      <w:pPr>
        <w:ind w:left="720" w:hanging="360"/>
      </w:pPr>
      <w:rPr>
        <w:rFonts w:cstheme="minorBid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F1633B"/>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EB4B89"/>
    <w:multiLevelType w:val="multilevel"/>
    <w:tmpl w:val="976A5048"/>
    <w:lvl w:ilvl="0">
      <w:start w:val="1"/>
      <w:numFmt w:val="decimal"/>
      <w:lvlText w:val="%1."/>
      <w:lvlJc w:val="left"/>
      <w:pPr>
        <w:ind w:left="360" w:hanging="360"/>
      </w:pPr>
    </w:lvl>
    <w:lvl w:ilvl="1">
      <w:start w:val="1"/>
      <w:numFmt w:val="decimal"/>
      <w:lvlText w:val="%1.%2"/>
      <w:lvlJc w:val="left"/>
      <w:pPr>
        <w:ind w:left="576" w:hanging="576"/>
      </w:pPr>
      <w:rPr>
        <w:b/>
        <w:i w: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322625A5"/>
    <w:multiLevelType w:val="hybridMultilevel"/>
    <w:tmpl w:val="91C0DC7E"/>
    <w:lvl w:ilvl="0" w:tplc="D86C32A0">
      <w:start w:val="1"/>
      <w:numFmt w:val="lowerLetter"/>
      <w:lvlText w:val="%1."/>
      <w:lvlJc w:val="left"/>
      <w:pPr>
        <w:ind w:left="1255" w:hanging="36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25" w15:restartNumberingAfterBreak="0">
    <w:nsid w:val="330C2179"/>
    <w:multiLevelType w:val="hybridMultilevel"/>
    <w:tmpl w:val="E5266E0C"/>
    <w:lvl w:ilvl="0" w:tplc="2DE87ACE">
      <w:start w:val="1"/>
      <w:numFmt w:val="decimal"/>
      <w:lvlText w:val="%1)"/>
      <w:lvlJc w:val="left"/>
      <w:pPr>
        <w:ind w:left="720" w:hanging="360"/>
      </w:pPr>
      <w:rPr>
        <w:rFonts w:cstheme="minorBid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E3395D"/>
    <w:multiLevelType w:val="hybridMultilevel"/>
    <w:tmpl w:val="18AE4A9E"/>
    <w:lvl w:ilvl="0" w:tplc="0421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7" w15:restartNumberingAfterBreak="0">
    <w:nsid w:val="355130D5"/>
    <w:multiLevelType w:val="multilevel"/>
    <w:tmpl w:val="2EE0BAB8"/>
    <w:lvl w:ilvl="0">
      <w:start w:val="1"/>
      <w:numFmt w:val="upperLetter"/>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367318E7"/>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7B2B65"/>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FE3D83"/>
    <w:multiLevelType w:val="hybridMultilevel"/>
    <w:tmpl w:val="37728DE4"/>
    <w:lvl w:ilvl="0" w:tplc="11C8A024">
      <w:start w:val="1"/>
      <w:numFmt w:val="lowerLetter"/>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40F94DDD"/>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3B2BE7"/>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3B54B5E"/>
    <w:multiLevelType w:val="hybridMultilevel"/>
    <w:tmpl w:val="3B2A3F54"/>
    <w:lvl w:ilvl="0" w:tplc="E9C6F0F2">
      <w:start w:val="1"/>
      <w:numFmt w:val="lowerLetter"/>
      <w:lvlText w:val="%1."/>
      <w:lvlJc w:val="left"/>
      <w:pPr>
        <w:ind w:left="1255" w:hanging="36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34" w15:restartNumberingAfterBreak="0">
    <w:nsid w:val="47890E82"/>
    <w:multiLevelType w:val="hybridMultilevel"/>
    <w:tmpl w:val="6E82FCDE"/>
    <w:lvl w:ilvl="0" w:tplc="0421000D">
      <w:start w:val="1"/>
      <w:numFmt w:val="bullet"/>
      <w:lvlText w:val=""/>
      <w:lvlJc w:val="left"/>
      <w:pPr>
        <w:ind w:left="6475" w:hanging="360"/>
      </w:pPr>
      <w:rPr>
        <w:rFonts w:ascii="Wingdings" w:hAnsi="Wingdings" w:hint="default"/>
      </w:rPr>
    </w:lvl>
    <w:lvl w:ilvl="1" w:tplc="04210003" w:tentative="1">
      <w:start w:val="1"/>
      <w:numFmt w:val="bullet"/>
      <w:lvlText w:val="o"/>
      <w:lvlJc w:val="left"/>
      <w:pPr>
        <w:ind w:left="7195" w:hanging="360"/>
      </w:pPr>
      <w:rPr>
        <w:rFonts w:ascii="Courier New" w:hAnsi="Courier New" w:cs="Courier New" w:hint="default"/>
      </w:rPr>
    </w:lvl>
    <w:lvl w:ilvl="2" w:tplc="04210005" w:tentative="1">
      <w:start w:val="1"/>
      <w:numFmt w:val="bullet"/>
      <w:lvlText w:val=""/>
      <w:lvlJc w:val="left"/>
      <w:pPr>
        <w:ind w:left="7915" w:hanging="360"/>
      </w:pPr>
      <w:rPr>
        <w:rFonts w:ascii="Wingdings" w:hAnsi="Wingdings" w:hint="default"/>
      </w:rPr>
    </w:lvl>
    <w:lvl w:ilvl="3" w:tplc="04210001" w:tentative="1">
      <w:start w:val="1"/>
      <w:numFmt w:val="bullet"/>
      <w:lvlText w:val=""/>
      <w:lvlJc w:val="left"/>
      <w:pPr>
        <w:ind w:left="8635" w:hanging="360"/>
      </w:pPr>
      <w:rPr>
        <w:rFonts w:ascii="Symbol" w:hAnsi="Symbol" w:hint="default"/>
      </w:rPr>
    </w:lvl>
    <w:lvl w:ilvl="4" w:tplc="04210003" w:tentative="1">
      <w:start w:val="1"/>
      <w:numFmt w:val="bullet"/>
      <w:lvlText w:val="o"/>
      <w:lvlJc w:val="left"/>
      <w:pPr>
        <w:ind w:left="9355" w:hanging="360"/>
      </w:pPr>
      <w:rPr>
        <w:rFonts w:ascii="Courier New" w:hAnsi="Courier New" w:cs="Courier New" w:hint="default"/>
      </w:rPr>
    </w:lvl>
    <w:lvl w:ilvl="5" w:tplc="04210005" w:tentative="1">
      <w:start w:val="1"/>
      <w:numFmt w:val="bullet"/>
      <w:lvlText w:val=""/>
      <w:lvlJc w:val="left"/>
      <w:pPr>
        <w:ind w:left="10075" w:hanging="360"/>
      </w:pPr>
      <w:rPr>
        <w:rFonts w:ascii="Wingdings" w:hAnsi="Wingdings" w:hint="default"/>
      </w:rPr>
    </w:lvl>
    <w:lvl w:ilvl="6" w:tplc="04210001" w:tentative="1">
      <w:start w:val="1"/>
      <w:numFmt w:val="bullet"/>
      <w:lvlText w:val=""/>
      <w:lvlJc w:val="left"/>
      <w:pPr>
        <w:ind w:left="10795" w:hanging="360"/>
      </w:pPr>
      <w:rPr>
        <w:rFonts w:ascii="Symbol" w:hAnsi="Symbol" w:hint="default"/>
      </w:rPr>
    </w:lvl>
    <w:lvl w:ilvl="7" w:tplc="04210003" w:tentative="1">
      <w:start w:val="1"/>
      <w:numFmt w:val="bullet"/>
      <w:lvlText w:val="o"/>
      <w:lvlJc w:val="left"/>
      <w:pPr>
        <w:ind w:left="11515" w:hanging="360"/>
      </w:pPr>
      <w:rPr>
        <w:rFonts w:ascii="Courier New" w:hAnsi="Courier New" w:cs="Courier New" w:hint="default"/>
      </w:rPr>
    </w:lvl>
    <w:lvl w:ilvl="8" w:tplc="04210005" w:tentative="1">
      <w:start w:val="1"/>
      <w:numFmt w:val="bullet"/>
      <w:lvlText w:val=""/>
      <w:lvlJc w:val="left"/>
      <w:pPr>
        <w:ind w:left="12235" w:hanging="360"/>
      </w:pPr>
      <w:rPr>
        <w:rFonts w:ascii="Wingdings" w:hAnsi="Wingdings" w:hint="default"/>
      </w:rPr>
    </w:lvl>
  </w:abstractNum>
  <w:abstractNum w:abstractNumId="35" w15:restartNumberingAfterBreak="0">
    <w:nsid w:val="483269CF"/>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392B32"/>
    <w:multiLevelType w:val="hybridMultilevel"/>
    <w:tmpl w:val="D99E14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BC339B0"/>
    <w:multiLevelType w:val="hybridMultilevel"/>
    <w:tmpl w:val="7E723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C244B46"/>
    <w:multiLevelType w:val="multilevel"/>
    <w:tmpl w:val="41B4FAD2"/>
    <w:lvl w:ilvl="0">
      <w:start w:val="1"/>
      <w:numFmt w:val="decimal"/>
      <w:lvlText w:val="%1."/>
      <w:lvlJc w:val="left"/>
      <w:pPr>
        <w:ind w:left="1110" w:hanging="360"/>
      </w:pPr>
    </w:lvl>
    <w:lvl w:ilvl="1">
      <w:start w:val="5"/>
      <w:numFmt w:val="decimal"/>
      <w:isLgl/>
      <w:lvlText w:val="%1.%2."/>
      <w:lvlJc w:val="left"/>
      <w:pPr>
        <w:ind w:left="111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39" w15:restartNumberingAfterBreak="0">
    <w:nsid w:val="4E2059D4"/>
    <w:multiLevelType w:val="multilevel"/>
    <w:tmpl w:val="EBBAF2B2"/>
    <w:lvl w:ilvl="0">
      <w:start w:val="1"/>
      <w:numFmt w:val="decimal"/>
      <w:lvlText w:val="%1."/>
      <w:lvlJc w:val="left"/>
      <w:pPr>
        <w:ind w:left="1222"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5540" w:hanging="720"/>
      </w:pPr>
      <w:rPr>
        <w:rFonts w:hint="default"/>
      </w:rPr>
    </w:lvl>
    <w:lvl w:ilvl="3">
      <w:start w:val="1"/>
      <w:numFmt w:val="decimal"/>
      <w:isLgl/>
      <w:lvlText w:val="%1.%2.%3.%4"/>
      <w:lvlJc w:val="left"/>
      <w:pPr>
        <w:ind w:left="1582" w:hanging="720"/>
      </w:pPr>
      <w:rPr>
        <w:rFonts w:hint="default"/>
      </w:rPr>
    </w:lvl>
    <w:lvl w:ilvl="4">
      <w:start w:val="1"/>
      <w:numFmt w:val="decimal"/>
      <w:isLgl/>
      <w:lvlText w:val="%1.%2.%3.%4.%5"/>
      <w:lvlJc w:val="left"/>
      <w:pPr>
        <w:ind w:left="1942" w:hanging="1080"/>
      </w:pPr>
      <w:rPr>
        <w:rFonts w:hint="default"/>
      </w:rPr>
    </w:lvl>
    <w:lvl w:ilvl="5">
      <w:start w:val="1"/>
      <w:numFmt w:val="decimal"/>
      <w:isLgl/>
      <w:lvlText w:val="%1.%2.%3.%4.%5.%6"/>
      <w:lvlJc w:val="left"/>
      <w:pPr>
        <w:ind w:left="1942" w:hanging="1080"/>
      </w:pPr>
      <w:rPr>
        <w:rFonts w:hint="default"/>
      </w:rPr>
    </w:lvl>
    <w:lvl w:ilvl="6">
      <w:start w:val="1"/>
      <w:numFmt w:val="decimal"/>
      <w:isLgl/>
      <w:lvlText w:val="%1.%2.%3.%4.%5.%6.%7"/>
      <w:lvlJc w:val="left"/>
      <w:pPr>
        <w:ind w:left="2302" w:hanging="1440"/>
      </w:pPr>
      <w:rPr>
        <w:rFonts w:hint="default"/>
      </w:rPr>
    </w:lvl>
    <w:lvl w:ilvl="7">
      <w:start w:val="1"/>
      <w:numFmt w:val="decimal"/>
      <w:isLgl/>
      <w:lvlText w:val="%1.%2.%3.%4.%5.%6.%7.%8"/>
      <w:lvlJc w:val="left"/>
      <w:pPr>
        <w:ind w:left="2302" w:hanging="1440"/>
      </w:pPr>
      <w:rPr>
        <w:rFonts w:hint="default"/>
      </w:rPr>
    </w:lvl>
    <w:lvl w:ilvl="8">
      <w:start w:val="1"/>
      <w:numFmt w:val="decimal"/>
      <w:isLgl/>
      <w:lvlText w:val="%1.%2.%3.%4.%5.%6.%7.%8.%9"/>
      <w:lvlJc w:val="left"/>
      <w:pPr>
        <w:ind w:left="2662" w:hanging="1800"/>
      </w:pPr>
      <w:rPr>
        <w:rFonts w:hint="default"/>
      </w:rPr>
    </w:lvl>
  </w:abstractNum>
  <w:abstractNum w:abstractNumId="40" w15:restartNumberingAfterBreak="0">
    <w:nsid w:val="504A7E30"/>
    <w:multiLevelType w:val="hybridMultilevel"/>
    <w:tmpl w:val="B30A04CC"/>
    <w:lvl w:ilvl="0" w:tplc="00F4E19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1301C4"/>
    <w:multiLevelType w:val="hybridMultilevel"/>
    <w:tmpl w:val="A97802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20C4A9D"/>
    <w:multiLevelType w:val="hybridMultilevel"/>
    <w:tmpl w:val="71E842AE"/>
    <w:lvl w:ilvl="0" w:tplc="C770A4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3E4179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45" w15:restartNumberingAfterBreak="0">
    <w:nsid w:val="572609D0"/>
    <w:multiLevelType w:val="hybridMultilevel"/>
    <w:tmpl w:val="F852E75A"/>
    <w:lvl w:ilvl="0" w:tplc="0ED8E488">
      <w:start w:val="1"/>
      <w:numFmt w:val="lowerLetter"/>
      <w:lvlText w:val="%1."/>
      <w:lvlJc w:val="left"/>
      <w:pPr>
        <w:ind w:left="1165" w:hanging="360"/>
      </w:pPr>
      <w:rPr>
        <w:rFonts w:hint="default"/>
      </w:rPr>
    </w:lvl>
    <w:lvl w:ilvl="1" w:tplc="04090019" w:tentative="1">
      <w:start w:val="1"/>
      <w:numFmt w:val="lowerLetter"/>
      <w:lvlText w:val="%2."/>
      <w:lvlJc w:val="left"/>
      <w:pPr>
        <w:ind w:left="1885" w:hanging="360"/>
      </w:pPr>
    </w:lvl>
    <w:lvl w:ilvl="2" w:tplc="0409001B" w:tentative="1">
      <w:start w:val="1"/>
      <w:numFmt w:val="lowerRoman"/>
      <w:lvlText w:val="%3."/>
      <w:lvlJc w:val="right"/>
      <w:pPr>
        <w:ind w:left="2605" w:hanging="180"/>
      </w:pPr>
    </w:lvl>
    <w:lvl w:ilvl="3" w:tplc="0409000F" w:tentative="1">
      <w:start w:val="1"/>
      <w:numFmt w:val="decimal"/>
      <w:lvlText w:val="%4."/>
      <w:lvlJc w:val="left"/>
      <w:pPr>
        <w:ind w:left="3325" w:hanging="360"/>
      </w:pPr>
    </w:lvl>
    <w:lvl w:ilvl="4" w:tplc="04090019" w:tentative="1">
      <w:start w:val="1"/>
      <w:numFmt w:val="lowerLetter"/>
      <w:lvlText w:val="%5."/>
      <w:lvlJc w:val="left"/>
      <w:pPr>
        <w:ind w:left="4045" w:hanging="360"/>
      </w:pPr>
    </w:lvl>
    <w:lvl w:ilvl="5" w:tplc="0409001B" w:tentative="1">
      <w:start w:val="1"/>
      <w:numFmt w:val="lowerRoman"/>
      <w:lvlText w:val="%6."/>
      <w:lvlJc w:val="right"/>
      <w:pPr>
        <w:ind w:left="4765" w:hanging="180"/>
      </w:pPr>
    </w:lvl>
    <w:lvl w:ilvl="6" w:tplc="0409000F" w:tentative="1">
      <w:start w:val="1"/>
      <w:numFmt w:val="decimal"/>
      <w:lvlText w:val="%7."/>
      <w:lvlJc w:val="left"/>
      <w:pPr>
        <w:ind w:left="5485" w:hanging="360"/>
      </w:pPr>
    </w:lvl>
    <w:lvl w:ilvl="7" w:tplc="04090019" w:tentative="1">
      <w:start w:val="1"/>
      <w:numFmt w:val="lowerLetter"/>
      <w:lvlText w:val="%8."/>
      <w:lvlJc w:val="left"/>
      <w:pPr>
        <w:ind w:left="6205" w:hanging="360"/>
      </w:pPr>
    </w:lvl>
    <w:lvl w:ilvl="8" w:tplc="0409001B" w:tentative="1">
      <w:start w:val="1"/>
      <w:numFmt w:val="lowerRoman"/>
      <w:lvlText w:val="%9."/>
      <w:lvlJc w:val="right"/>
      <w:pPr>
        <w:ind w:left="6925" w:hanging="180"/>
      </w:pPr>
    </w:lvl>
  </w:abstractNum>
  <w:abstractNum w:abstractNumId="46" w15:restartNumberingAfterBreak="0">
    <w:nsid w:val="57BB691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7F46FF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E3855F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F0F19C8"/>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0" w15:restartNumberingAfterBreak="0">
    <w:nsid w:val="6104239B"/>
    <w:multiLevelType w:val="hybridMultilevel"/>
    <w:tmpl w:val="59848602"/>
    <w:lvl w:ilvl="0" w:tplc="0421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14015A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5877B5"/>
    <w:multiLevelType w:val="hybridMultilevel"/>
    <w:tmpl w:val="22A42F62"/>
    <w:lvl w:ilvl="0" w:tplc="04090011">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54438E2"/>
    <w:multiLevelType w:val="hybridMultilevel"/>
    <w:tmpl w:val="0F52091C"/>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4" w15:restartNumberingAfterBreak="0">
    <w:nsid w:val="6A5E77D8"/>
    <w:multiLevelType w:val="hybridMultilevel"/>
    <w:tmpl w:val="0D1EBC04"/>
    <w:lvl w:ilvl="0" w:tplc="94447FD0">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BD65017"/>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6" w15:restartNumberingAfterBreak="0">
    <w:nsid w:val="6C91469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6FC65CB4"/>
    <w:multiLevelType w:val="hybridMultilevel"/>
    <w:tmpl w:val="E31E868C"/>
    <w:lvl w:ilvl="0" w:tplc="0ABABF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23C39E1"/>
    <w:multiLevelType w:val="hybridMultilevel"/>
    <w:tmpl w:val="7A547F9C"/>
    <w:lvl w:ilvl="0" w:tplc="E84E8174">
      <w:start w:val="4"/>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9" w15:restartNumberingAfterBreak="0">
    <w:nsid w:val="74B74F4C"/>
    <w:multiLevelType w:val="multilevel"/>
    <w:tmpl w:val="EE3613E0"/>
    <w:lvl w:ilvl="0">
      <w:start w:val="1"/>
      <w:numFmt w:val="decimal"/>
      <w:pStyle w:val="Heading1"/>
      <w:suff w:val="space"/>
      <w:lvlText w:val="BAB %1. "/>
      <w:lvlJc w:val="left"/>
      <w:pPr>
        <w:ind w:left="2912" w:hanging="360"/>
      </w:pPr>
      <w:rPr>
        <w:rFonts w:hint="default"/>
      </w:rPr>
    </w:lvl>
    <w:lvl w:ilvl="1">
      <w:start w:val="1"/>
      <w:numFmt w:val="decimal"/>
      <w:pStyle w:val="Heading2"/>
      <w:suff w:val="space"/>
      <w:lvlText w:val="%1.%2"/>
      <w:lvlJc w:val="left"/>
      <w:pPr>
        <w:ind w:left="720" w:hanging="360"/>
      </w:pPr>
      <w:rPr>
        <w:rFonts w:hint="default"/>
        <w:i w:val="0"/>
      </w:rPr>
    </w:lvl>
    <w:lvl w:ilvl="2">
      <w:start w:val="1"/>
      <w:numFmt w:val="decimal"/>
      <w:pStyle w:val="Heading3"/>
      <w:suff w:val="space"/>
      <w:lvlText w:val="%1.%2.%3"/>
      <w:lvlJc w:val="left"/>
      <w:pPr>
        <w:ind w:left="1080" w:hanging="360"/>
      </w:pPr>
      <w:rPr>
        <w:rFonts w:hint="default"/>
        <w:i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15:restartNumberingAfterBreak="0">
    <w:nsid w:val="7A4E50AC"/>
    <w:multiLevelType w:val="hybridMultilevel"/>
    <w:tmpl w:val="A62C98AE"/>
    <w:lvl w:ilvl="0" w:tplc="BA386B06">
      <w:start w:val="1"/>
      <w:numFmt w:val="decimal"/>
      <w:lvlText w:val="%1."/>
      <w:lvlJc w:val="left"/>
      <w:pPr>
        <w:tabs>
          <w:tab w:val="num" w:pos="357"/>
        </w:tabs>
        <w:ind w:left="0" w:firstLine="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1" w15:restartNumberingAfterBreak="0">
    <w:nsid w:val="7B6B0FEF"/>
    <w:multiLevelType w:val="hybridMultilevel"/>
    <w:tmpl w:val="0B82D640"/>
    <w:lvl w:ilvl="0" w:tplc="7416E072">
      <w:start w:val="4"/>
      <w:numFmt w:val="decimal"/>
      <w:lvlText w:val="%1."/>
      <w:lvlJc w:val="left"/>
      <w:pPr>
        <w:ind w:left="1470" w:hanging="360"/>
      </w:pPr>
      <w:rPr>
        <w:rFonts w:hint="default"/>
      </w:r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62" w15:restartNumberingAfterBreak="0">
    <w:nsid w:val="7CC55CD8"/>
    <w:multiLevelType w:val="hybridMultilevel"/>
    <w:tmpl w:val="B510C440"/>
    <w:lvl w:ilvl="0" w:tplc="6DE0B186">
      <w:start w:val="1"/>
      <w:numFmt w:val="upperLetter"/>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7ECB0F60"/>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38"/>
  </w:num>
  <w:num w:numId="2">
    <w:abstractNumId w:val="20"/>
  </w:num>
  <w:num w:numId="3">
    <w:abstractNumId w:val="39"/>
  </w:num>
  <w:num w:numId="4">
    <w:abstractNumId w:val="44"/>
  </w:num>
  <w:num w:numId="5">
    <w:abstractNumId w:val="23"/>
  </w:num>
  <w:num w:numId="6">
    <w:abstractNumId w:val="32"/>
  </w:num>
  <w:num w:numId="7">
    <w:abstractNumId w:val="37"/>
  </w:num>
  <w:num w:numId="8">
    <w:abstractNumId w:val="11"/>
  </w:num>
  <w:num w:numId="9">
    <w:abstractNumId w:val="15"/>
  </w:num>
  <w:num w:numId="10">
    <w:abstractNumId w:val="61"/>
  </w:num>
  <w:num w:numId="11">
    <w:abstractNumId w:val="2"/>
  </w:num>
  <w:num w:numId="12">
    <w:abstractNumId w:val="51"/>
  </w:num>
  <w:num w:numId="13">
    <w:abstractNumId w:val="43"/>
  </w:num>
  <w:num w:numId="14">
    <w:abstractNumId w:val="28"/>
  </w:num>
  <w:num w:numId="15">
    <w:abstractNumId w:val="29"/>
  </w:num>
  <w:num w:numId="16">
    <w:abstractNumId w:val="35"/>
  </w:num>
  <w:num w:numId="17">
    <w:abstractNumId w:val="46"/>
  </w:num>
  <w:num w:numId="18">
    <w:abstractNumId w:val="18"/>
  </w:num>
  <w:num w:numId="19">
    <w:abstractNumId w:val="22"/>
  </w:num>
  <w:num w:numId="20">
    <w:abstractNumId w:val="31"/>
  </w:num>
  <w:num w:numId="21">
    <w:abstractNumId w:val="8"/>
  </w:num>
  <w:num w:numId="22">
    <w:abstractNumId w:val="47"/>
  </w:num>
  <w:num w:numId="23">
    <w:abstractNumId w:val="42"/>
  </w:num>
  <w:num w:numId="24">
    <w:abstractNumId w:val="33"/>
  </w:num>
  <w:num w:numId="25">
    <w:abstractNumId w:val="16"/>
  </w:num>
  <w:num w:numId="26">
    <w:abstractNumId w:val="40"/>
  </w:num>
  <w:num w:numId="27">
    <w:abstractNumId w:val="57"/>
  </w:num>
  <w:num w:numId="28">
    <w:abstractNumId w:val="48"/>
  </w:num>
  <w:num w:numId="29">
    <w:abstractNumId w:val="58"/>
  </w:num>
  <w:num w:numId="30">
    <w:abstractNumId w:val="59"/>
  </w:num>
  <w:num w:numId="31">
    <w:abstractNumId w:val="56"/>
  </w:num>
  <w:num w:numId="32">
    <w:abstractNumId w:val="59"/>
  </w:num>
  <w:num w:numId="33">
    <w:abstractNumId w:val="7"/>
  </w:num>
  <w:num w:numId="34">
    <w:abstractNumId w:val="50"/>
  </w:num>
  <w:num w:numId="35">
    <w:abstractNumId w:val="54"/>
  </w:num>
  <w:num w:numId="36">
    <w:abstractNumId w:val="63"/>
  </w:num>
  <w:num w:numId="37">
    <w:abstractNumId w:val="55"/>
  </w:num>
  <w:num w:numId="38">
    <w:abstractNumId w:val="49"/>
  </w:num>
  <w:num w:numId="39">
    <w:abstractNumId w:val="59"/>
  </w:num>
  <w:num w:numId="40">
    <w:abstractNumId w:val="3"/>
  </w:num>
  <w:num w:numId="41">
    <w:abstractNumId w:val="30"/>
  </w:num>
  <w:num w:numId="42">
    <w:abstractNumId w:val="14"/>
  </w:num>
  <w:num w:numId="43">
    <w:abstractNumId w:val="21"/>
  </w:num>
  <w:num w:numId="44">
    <w:abstractNumId w:val="52"/>
  </w:num>
  <w:num w:numId="45">
    <w:abstractNumId w:val="36"/>
  </w:num>
  <w:num w:numId="46">
    <w:abstractNumId w:val="25"/>
  </w:num>
  <w:num w:numId="47">
    <w:abstractNumId w:val="59"/>
  </w:num>
  <w:num w:numId="48">
    <w:abstractNumId w:val="6"/>
  </w:num>
  <w:num w:numId="49">
    <w:abstractNumId w:val="5"/>
  </w:num>
  <w:num w:numId="50">
    <w:abstractNumId w:val="0"/>
  </w:num>
  <w:num w:numId="51">
    <w:abstractNumId w:val="26"/>
  </w:num>
  <w:num w:numId="52">
    <w:abstractNumId w:val="53"/>
  </w:num>
  <w:num w:numId="53">
    <w:abstractNumId w:val="41"/>
  </w:num>
  <w:num w:numId="54">
    <w:abstractNumId w:val="62"/>
  </w:num>
  <w:num w:numId="55">
    <w:abstractNumId w:val="27"/>
  </w:num>
  <w:num w:numId="56">
    <w:abstractNumId w:val="12"/>
  </w:num>
  <w:num w:numId="57">
    <w:abstractNumId w:val="1"/>
  </w:num>
  <w:num w:numId="58">
    <w:abstractNumId w:val="13"/>
  </w:num>
  <w:num w:numId="59">
    <w:abstractNumId w:val="24"/>
  </w:num>
  <w:num w:numId="60">
    <w:abstractNumId w:val="45"/>
  </w:num>
  <w:num w:numId="61">
    <w:abstractNumId w:val="9"/>
  </w:num>
  <w:num w:numId="62">
    <w:abstractNumId w:val="34"/>
  </w:num>
  <w:num w:numId="63">
    <w:abstractNumId w:val="60"/>
  </w:num>
  <w:num w:numId="64">
    <w:abstractNumId w:val="19"/>
  </w:num>
  <w:num w:numId="65">
    <w:abstractNumId w:val="17"/>
  </w:num>
  <w:num w:numId="66">
    <w:abstractNumId w:val="4"/>
  </w:num>
  <w:num w:numId="67">
    <w:abstractNumId w:val="10"/>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ndows User">
    <w15:presenceInfo w15:providerId="None" w15:userId="Windows User"/>
  </w15:person>
  <w15:person w15:author="nova">
    <w15:presenceInfo w15:providerId="None" w15:userId="nova"/>
  </w15:person>
  <w15:person w15:author="ACER">
    <w15:presenceInfo w15:providerId="None" w15:userId="AC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B84"/>
    <w:rsid w:val="00005041"/>
    <w:rsid w:val="000051AA"/>
    <w:rsid w:val="000136F5"/>
    <w:rsid w:val="0001598D"/>
    <w:rsid w:val="00016CE0"/>
    <w:rsid w:val="00020359"/>
    <w:rsid w:val="0003123B"/>
    <w:rsid w:val="000367FF"/>
    <w:rsid w:val="000407AE"/>
    <w:rsid w:val="000415E7"/>
    <w:rsid w:val="00043E39"/>
    <w:rsid w:val="0004502D"/>
    <w:rsid w:val="0004599B"/>
    <w:rsid w:val="00052DF0"/>
    <w:rsid w:val="00053194"/>
    <w:rsid w:val="000576E9"/>
    <w:rsid w:val="0006605A"/>
    <w:rsid w:val="00072423"/>
    <w:rsid w:val="00073F30"/>
    <w:rsid w:val="00075563"/>
    <w:rsid w:val="000832F7"/>
    <w:rsid w:val="0008520D"/>
    <w:rsid w:val="0008725A"/>
    <w:rsid w:val="00096B3D"/>
    <w:rsid w:val="00096E50"/>
    <w:rsid w:val="000A0551"/>
    <w:rsid w:val="000A37BA"/>
    <w:rsid w:val="000B0472"/>
    <w:rsid w:val="000B0559"/>
    <w:rsid w:val="000B28A5"/>
    <w:rsid w:val="000B320D"/>
    <w:rsid w:val="000B5792"/>
    <w:rsid w:val="000B6C7D"/>
    <w:rsid w:val="000C0D29"/>
    <w:rsid w:val="000C1C1F"/>
    <w:rsid w:val="000C2732"/>
    <w:rsid w:val="000C585D"/>
    <w:rsid w:val="000C5A5C"/>
    <w:rsid w:val="000E16AC"/>
    <w:rsid w:val="000E2741"/>
    <w:rsid w:val="000E3477"/>
    <w:rsid w:val="000E3957"/>
    <w:rsid w:val="000E39A9"/>
    <w:rsid w:val="000E3C4A"/>
    <w:rsid w:val="000E61BE"/>
    <w:rsid w:val="000E6B92"/>
    <w:rsid w:val="000F533C"/>
    <w:rsid w:val="000F66F0"/>
    <w:rsid w:val="000F79E6"/>
    <w:rsid w:val="00101292"/>
    <w:rsid w:val="00104458"/>
    <w:rsid w:val="0010463E"/>
    <w:rsid w:val="001062CB"/>
    <w:rsid w:val="001074CF"/>
    <w:rsid w:val="001117F6"/>
    <w:rsid w:val="00114A52"/>
    <w:rsid w:val="00115881"/>
    <w:rsid w:val="00115958"/>
    <w:rsid w:val="0011597D"/>
    <w:rsid w:val="001225E0"/>
    <w:rsid w:val="001265F7"/>
    <w:rsid w:val="00130E3E"/>
    <w:rsid w:val="0013157D"/>
    <w:rsid w:val="001323FC"/>
    <w:rsid w:val="00136690"/>
    <w:rsid w:val="0013708C"/>
    <w:rsid w:val="001425EB"/>
    <w:rsid w:val="0014335B"/>
    <w:rsid w:val="0014454D"/>
    <w:rsid w:val="00144EA2"/>
    <w:rsid w:val="00145A5B"/>
    <w:rsid w:val="0014618A"/>
    <w:rsid w:val="001463A5"/>
    <w:rsid w:val="00147116"/>
    <w:rsid w:val="00151C1C"/>
    <w:rsid w:val="00152792"/>
    <w:rsid w:val="001572DA"/>
    <w:rsid w:val="001609E4"/>
    <w:rsid w:val="001631D5"/>
    <w:rsid w:val="00165373"/>
    <w:rsid w:val="0017083D"/>
    <w:rsid w:val="00170FFD"/>
    <w:rsid w:val="001710D6"/>
    <w:rsid w:val="001771CE"/>
    <w:rsid w:val="0018198B"/>
    <w:rsid w:val="00181FC9"/>
    <w:rsid w:val="00184207"/>
    <w:rsid w:val="00185B71"/>
    <w:rsid w:val="001863C5"/>
    <w:rsid w:val="001902C6"/>
    <w:rsid w:val="00190ACB"/>
    <w:rsid w:val="001914A1"/>
    <w:rsid w:val="0019438F"/>
    <w:rsid w:val="001A1871"/>
    <w:rsid w:val="001A2E70"/>
    <w:rsid w:val="001A3B53"/>
    <w:rsid w:val="001A6616"/>
    <w:rsid w:val="001A6AAD"/>
    <w:rsid w:val="001B17C0"/>
    <w:rsid w:val="001B2A5F"/>
    <w:rsid w:val="001B4FD6"/>
    <w:rsid w:val="001B6BA9"/>
    <w:rsid w:val="001B6CA2"/>
    <w:rsid w:val="001C04EB"/>
    <w:rsid w:val="001C721D"/>
    <w:rsid w:val="001D0C6A"/>
    <w:rsid w:val="001D0E8D"/>
    <w:rsid w:val="001D5ADF"/>
    <w:rsid w:val="001E3EAE"/>
    <w:rsid w:val="001E4FAD"/>
    <w:rsid w:val="001F0897"/>
    <w:rsid w:val="001F471B"/>
    <w:rsid w:val="001F7A1E"/>
    <w:rsid w:val="002018FF"/>
    <w:rsid w:val="0020220B"/>
    <w:rsid w:val="0020600A"/>
    <w:rsid w:val="0020640A"/>
    <w:rsid w:val="00206CE5"/>
    <w:rsid w:val="00207757"/>
    <w:rsid w:val="002104D0"/>
    <w:rsid w:val="00211628"/>
    <w:rsid w:val="00214F2B"/>
    <w:rsid w:val="00217997"/>
    <w:rsid w:val="00217B12"/>
    <w:rsid w:val="00217F28"/>
    <w:rsid w:val="002250E6"/>
    <w:rsid w:val="00226A03"/>
    <w:rsid w:val="00231905"/>
    <w:rsid w:val="00232711"/>
    <w:rsid w:val="00234620"/>
    <w:rsid w:val="00234938"/>
    <w:rsid w:val="0023519E"/>
    <w:rsid w:val="00236299"/>
    <w:rsid w:val="002401E4"/>
    <w:rsid w:val="00240993"/>
    <w:rsid w:val="00240AAC"/>
    <w:rsid w:val="00240F5A"/>
    <w:rsid w:val="002411DB"/>
    <w:rsid w:val="00242750"/>
    <w:rsid w:val="00242EE5"/>
    <w:rsid w:val="002457B9"/>
    <w:rsid w:val="00247139"/>
    <w:rsid w:val="0025003A"/>
    <w:rsid w:val="00250E9E"/>
    <w:rsid w:val="002518E7"/>
    <w:rsid w:val="00252E06"/>
    <w:rsid w:val="00254DFC"/>
    <w:rsid w:val="002551D5"/>
    <w:rsid w:val="00255C45"/>
    <w:rsid w:val="002566FE"/>
    <w:rsid w:val="00257100"/>
    <w:rsid w:val="002617D0"/>
    <w:rsid w:val="0026356A"/>
    <w:rsid w:val="00264191"/>
    <w:rsid w:val="002660F1"/>
    <w:rsid w:val="00271F0E"/>
    <w:rsid w:val="00275E16"/>
    <w:rsid w:val="00285BD2"/>
    <w:rsid w:val="0028730B"/>
    <w:rsid w:val="002931AA"/>
    <w:rsid w:val="00294796"/>
    <w:rsid w:val="00295B35"/>
    <w:rsid w:val="00295D9E"/>
    <w:rsid w:val="00297209"/>
    <w:rsid w:val="00297666"/>
    <w:rsid w:val="002A5337"/>
    <w:rsid w:val="002B0286"/>
    <w:rsid w:val="002B0652"/>
    <w:rsid w:val="002B1162"/>
    <w:rsid w:val="002B1D88"/>
    <w:rsid w:val="002B25BE"/>
    <w:rsid w:val="002B57DD"/>
    <w:rsid w:val="002B7074"/>
    <w:rsid w:val="002B7274"/>
    <w:rsid w:val="002C1299"/>
    <w:rsid w:val="002C59BA"/>
    <w:rsid w:val="002C6D0C"/>
    <w:rsid w:val="002D22DC"/>
    <w:rsid w:val="002D46B9"/>
    <w:rsid w:val="002E0200"/>
    <w:rsid w:val="002E1BFE"/>
    <w:rsid w:val="002E1E6C"/>
    <w:rsid w:val="002E2FEA"/>
    <w:rsid w:val="002E6125"/>
    <w:rsid w:val="002F1546"/>
    <w:rsid w:val="002F1987"/>
    <w:rsid w:val="002F27DB"/>
    <w:rsid w:val="00307896"/>
    <w:rsid w:val="00310DF9"/>
    <w:rsid w:val="00311315"/>
    <w:rsid w:val="00311F88"/>
    <w:rsid w:val="003138CC"/>
    <w:rsid w:val="00314CFB"/>
    <w:rsid w:val="00314DA2"/>
    <w:rsid w:val="003163C1"/>
    <w:rsid w:val="0033182C"/>
    <w:rsid w:val="00334A52"/>
    <w:rsid w:val="00335BD4"/>
    <w:rsid w:val="0033717F"/>
    <w:rsid w:val="003375AD"/>
    <w:rsid w:val="0034037F"/>
    <w:rsid w:val="0034197F"/>
    <w:rsid w:val="003428F8"/>
    <w:rsid w:val="0034460B"/>
    <w:rsid w:val="00345C37"/>
    <w:rsid w:val="00350838"/>
    <w:rsid w:val="00353089"/>
    <w:rsid w:val="00353CC1"/>
    <w:rsid w:val="00354093"/>
    <w:rsid w:val="00355AA5"/>
    <w:rsid w:val="003562DD"/>
    <w:rsid w:val="003611E6"/>
    <w:rsid w:val="003614D7"/>
    <w:rsid w:val="0036253F"/>
    <w:rsid w:val="00362CAF"/>
    <w:rsid w:val="00365D85"/>
    <w:rsid w:val="003678B7"/>
    <w:rsid w:val="00370B95"/>
    <w:rsid w:val="00381504"/>
    <w:rsid w:val="00383AC7"/>
    <w:rsid w:val="0038474C"/>
    <w:rsid w:val="003867FE"/>
    <w:rsid w:val="00387AA9"/>
    <w:rsid w:val="0039113B"/>
    <w:rsid w:val="0039244B"/>
    <w:rsid w:val="00394422"/>
    <w:rsid w:val="003953F7"/>
    <w:rsid w:val="003A1AE2"/>
    <w:rsid w:val="003A26D7"/>
    <w:rsid w:val="003A63F2"/>
    <w:rsid w:val="003A66A3"/>
    <w:rsid w:val="003B035B"/>
    <w:rsid w:val="003B06CE"/>
    <w:rsid w:val="003B2189"/>
    <w:rsid w:val="003B372D"/>
    <w:rsid w:val="003B7F61"/>
    <w:rsid w:val="003C086B"/>
    <w:rsid w:val="003C27F5"/>
    <w:rsid w:val="003C3ED8"/>
    <w:rsid w:val="003D2DAF"/>
    <w:rsid w:val="003D32D4"/>
    <w:rsid w:val="003D5E31"/>
    <w:rsid w:val="003D60DB"/>
    <w:rsid w:val="003D72FD"/>
    <w:rsid w:val="003D7DAB"/>
    <w:rsid w:val="003E1410"/>
    <w:rsid w:val="003E2B40"/>
    <w:rsid w:val="003E317A"/>
    <w:rsid w:val="003E3BB7"/>
    <w:rsid w:val="003F2A86"/>
    <w:rsid w:val="003F3144"/>
    <w:rsid w:val="003F6908"/>
    <w:rsid w:val="00401214"/>
    <w:rsid w:val="00404DBD"/>
    <w:rsid w:val="004054A0"/>
    <w:rsid w:val="00407090"/>
    <w:rsid w:val="00411AC3"/>
    <w:rsid w:val="00415F4D"/>
    <w:rsid w:val="004169FB"/>
    <w:rsid w:val="00416C01"/>
    <w:rsid w:val="00417722"/>
    <w:rsid w:val="00420B4D"/>
    <w:rsid w:val="0042271D"/>
    <w:rsid w:val="00422B3D"/>
    <w:rsid w:val="00425472"/>
    <w:rsid w:val="004260FB"/>
    <w:rsid w:val="004319DD"/>
    <w:rsid w:val="004334E3"/>
    <w:rsid w:val="004336C4"/>
    <w:rsid w:val="00434463"/>
    <w:rsid w:val="00434E82"/>
    <w:rsid w:val="00435DA9"/>
    <w:rsid w:val="00442A4D"/>
    <w:rsid w:val="00442C79"/>
    <w:rsid w:val="00445B6D"/>
    <w:rsid w:val="00447A89"/>
    <w:rsid w:val="004508EF"/>
    <w:rsid w:val="00450DF1"/>
    <w:rsid w:val="004519D2"/>
    <w:rsid w:val="00451BA0"/>
    <w:rsid w:val="00452F2A"/>
    <w:rsid w:val="00455F05"/>
    <w:rsid w:val="00463BDD"/>
    <w:rsid w:val="00463E96"/>
    <w:rsid w:val="004643D5"/>
    <w:rsid w:val="0046629A"/>
    <w:rsid w:val="00470091"/>
    <w:rsid w:val="00472698"/>
    <w:rsid w:val="0047320F"/>
    <w:rsid w:val="00474E5D"/>
    <w:rsid w:val="00481541"/>
    <w:rsid w:val="00481762"/>
    <w:rsid w:val="004857DC"/>
    <w:rsid w:val="0048654B"/>
    <w:rsid w:val="0048787C"/>
    <w:rsid w:val="0049091B"/>
    <w:rsid w:val="0049409C"/>
    <w:rsid w:val="004959FF"/>
    <w:rsid w:val="00495B84"/>
    <w:rsid w:val="00497E27"/>
    <w:rsid w:val="00497FA7"/>
    <w:rsid w:val="004A0044"/>
    <w:rsid w:val="004A1011"/>
    <w:rsid w:val="004A32EB"/>
    <w:rsid w:val="004A4FA5"/>
    <w:rsid w:val="004A6209"/>
    <w:rsid w:val="004A75EF"/>
    <w:rsid w:val="004B232F"/>
    <w:rsid w:val="004B69FB"/>
    <w:rsid w:val="004B70E7"/>
    <w:rsid w:val="004B76E2"/>
    <w:rsid w:val="004B77B5"/>
    <w:rsid w:val="004C0E7A"/>
    <w:rsid w:val="004C0E81"/>
    <w:rsid w:val="004C32EB"/>
    <w:rsid w:val="004C34E9"/>
    <w:rsid w:val="004C5510"/>
    <w:rsid w:val="004C5CCD"/>
    <w:rsid w:val="004C6307"/>
    <w:rsid w:val="004C6314"/>
    <w:rsid w:val="004C6C9A"/>
    <w:rsid w:val="004D1A29"/>
    <w:rsid w:val="004D5702"/>
    <w:rsid w:val="004D599A"/>
    <w:rsid w:val="004E2099"/>
    <w:rsid w:val="004E47D1"/>
    <w:rsid w:val="004E4DD3"/>
    <w:rsid w:val="004E6C03"/>
    <w:rsid w:val="004F2EF7"/>
    <w:rsid w:val="004F34FB"/>
    <w:rsid w:val="004F5BBE"/>
    <w:rsid w:val="005006BA"/>
    <w:rsid w:val="005018AE"/>
    <w:rsid w:val="005028FE"/>
    <w:rsid w:val="00503309"/>
    <w:rsid w:val="0050400B"/>
    <w:rsid w:val="00504626"/>
    <w:rsid w:val="005115F0"/>
    <w:rsid w:val="00511B72"/>
    <w:rsid w:val="005176F5"/>
    <w:rsid w:val="005234CD"/>
    <w:rsid w:val="00524243"/>
    <w:rsid w:val="00524B3A"/>
    <w:rsid w:val="0052522C"/>
    <w:rsid w:val="00525E9E"/>
    <w:rsid w:val="005261FB"/>
    <w:rsid w:val="005315A8"/>
    <w:rsid w:val="00531DDC"/>
    <w:rsid w:val="005361D2"/>
    <w:rsid w:val="0053666D"/>
    <w:rsid w:val="00537807"/>
    <w:rsid w:val="005426FA"/>
    <w:rsid w:val="00543BB8"/>
    <w:rsid w:val="0055176C"/>
    <w:rsid w:val="00554416"/>
    <w:rsid w:val="005555BB"/>
    <w:rsid w:val="0056028A"/>
    <w:rsid w:val="00563AB7"/>
    <w:rsid w:val="00563ED3"/>
    <w:rsid w:val="005721E2"/>
    <w:rsid w:val="00575C62"/>
    <w:rsid w:val="00575E3A"/>
    <w:rsid w:val="005848C2"/>
    <w:rsid w:val="00587352"/>
    <w:rsid w:val="00590788"/>
    <w:rsid w:val="005970B3"/>
    <w:rsid w:val="005A46E0"/>
    <w:rsid w:val="005A46EA"/>
    <w:rsid w:val="005B54A3"/>
    <w:rsid w:val="005B7443"/>
    <w:rsid w:val="005C189E"/>
    <w:rsid w:val="005C28E6"/>
    <w:rsid w:val="005C3A7F"/>
    <w:rsid w:val="005C3CB5"/>
    <w:rsid w:val="005C3E6F"/>
    <w:rsid w:val="005C4377"/>
    <w:rsid w:val="005C66E4"/>
    <w:rsid w:val="005D1D2E"/>
    <w:rsid w:val="005D5BA4"/>
    <w:rsid w:val="005E1D23"/>
    <w:rsid w:val="005E21D3"/>
    <w:rsid w:val="005E4A5F"/>
    <w:rsid w:val="005E581F"/>
    <w:rsid w:val="005F1D2E"/>
    <w:rsid w:val="005F52CC"/>
    <w:rsid w:val="006028D1"/>
    <w:rsid w:val="0060347B"/>
    <w:rsid w:val="006128E2"/>
    <w:rsid w:val="00613CBB"/>
    <w:rsid w:val="006140CD"/>
    <w:rsid w:val="00614126"/>
    <w:rsid w:val="0061746A"/>
    <w:rsid w:val="00620145"/>
    <w:rsid w:val="00620ED4"/>
    <w:rsid w:val="006261DF"/>
    <w:rsid w:val="0062689C"/>
    <w:rsid w:val="006343B3"/>
    <w:rsid w:val="00637291"/>
    <w:rsid w:val="00637F6A"/>
    <w:rsid w:val="00643D5C"/>
    <w:rsid w:val="0064631D"/>
    <w:rsid w:val="00650436"/>
    <w:rsid w:val="00650E8D"/>
    <w:rsid w:val="00652571"/>
    <w:rsid w:val="00661739"/>
    <w:rsid w:val="0066399C"/>
    <w:rsid w:val="00666597"/>
    <w:rsid w:val="00672B5C"/>
    <w:rsid w:val="0067537E"/>
    <w:rsid w:val="006759DE"/>
    <w:rsid w:val="00676782"/>
    <w:rsid w:val="00680098"/>
    <w:rsid w:val="00681AEC"/>
    <w:rsid w:val="006820D4"/>
    <w:rsid w:val="006841FF"/>
    <w:rsid w:val="00686685"/>
    <w:rsid w:val="00687A27"/>
    <w:rsid w:val="0069091D"/>
    <w:rsid w:val="00691479"/>
    <w:rsid w:val="00692755"/>
    <w:rsid w:val="00695D38"/>
    <w:rsid w:val="006965BA"/>
    <w:rsid w:val="006A0BE8"/>
    <w:rsid w:val="006A1724"/>
    <w:rsid w:val="006A1B53"/>
    <w:rsid w:val="006A1D94"/>
    <w:rsid w:val="006A48B0"/>
    <w:rsid w:val="006A6751"/>
    <w:rsid w:val="006A7084"/>
    <w:rsid w:val="006A74A0"/>
    <w:rsid w:val="006A7D3E"/>
    <w:rsid w:val="006B0179"/>
    <w:rsid w:val="006B1669"/>
    <w:rsid w:val="006B3D88"/>
    <w:rsid w:val="006B64C1"/>
    <w:rsid w:val="006C0520"/>
    <w:rsid w:val="006C0CB8"/>
    <w:rsid w:val="006C2CB0"/>
    <w:rsid w:val="006C2FFE"/>
    <w:rsid w:val="006C7174"/>
    <w:rsid w:val="006C7A67"/>
    <w:rsid w:val="006D1B75"/>
    <w:rsid w:val="006E08FB"/>
    <w:rsid w:val="006E2AAF"/>
    <w:rsid w:val="006E3F64"/>
    <w:rsid w:val="006E7D81"/>
    <w:rsid w:val="006F226F"/>
    <w:rsid w:val="006F54F2"/>
    <w:rsid w:val="00703896"/>
    <w:rsid w:val="00704CB4"/>
    <w:rsid w:val="0070520B"/>
    <w:rsid w:val="00706ECA"/>
    <w:rsid w:val="00711C6A"/>
    <w:rsid w:val="00716153"/>
    <w:rsid w:val="00720A75"/>
    <w:rsid w:val="007306C9"/>
    <w:rsid w:val="007316B8"/>
    <w:rsid w:val="007316F3"/>
    <w:rsid w:val="0073193F"/>
    <w:rsid w:val="00737722"/>
    <w:rsid w:val="007411EE"/>
    <w:rsid w:val="007451D3"/>
    <w:rsid w:val="00747483"/>
    <w:rsid w:val="00747D39"/>
    <w:rsid w:val="0075006A"/>
    <w:rsid w:val="00750347"/>
    <w:rsid w:val="007522E0"/>
    <w:rsid w:val="00754697"/>
    <w:rsid w:val="00755C33"/>
    <w:rsid w:val="00757172"/>
    <w:rsid w:val="00757C1E"/>
    <w:rsid w:val="007604BA"/>
    <w:rsid w:val="00760C60"/>
    <w:rsid w:val="007620D8"/>
    <w:rsid w:val="007623AE"/>
    <w:rsid w:val="0076295A"/>
    <w:rsid w:val="00762C7A"/>
    <w:rsid w:val="0076406B"/>
    <w:rsid w:val="007700B3"/>
    <w:rsid w:val="007701AC"/>
    <w:rsid w:val="007705DF"/>
    <w:rsid w:val="00771892"/>
    <w:rsid w:val="00772112"/>
    <w:rsid w:val="007742E9"/>
    <w:rsid w:val="007755A2"/>
    <w:rsid w:val="0077683C"/>
    <w:rsid w:val="00776AF4"/>
    <w:rsid w:val="00780E88"/>
    <w:rsid w:val="00781045"/>
    <w:rsid w:val="00782201"/>
    <w:rsid w:val="00783520"/>
    <w:rsid w:val="00783F56"/>
    <w:rsid w:val="00784223"/>
    <w:rsid w:val="00786E40"/>
    <w:rsid w:val="007901C5"/>
    <w:rsid w:val="007925B5"/>
    <w:rsid w:val="00792BC9"/>
    <w:rsid w:val="007943A8"/>
    <w:rsid w:val="00795ADC"/>
    <w:rsid w:val="00797541"/>
    <w:rsid w:val="00797840"/>
    <w:rsid w:val="007A027C"/>
    <w:rsid w:val="007A0C84"/>
    <w:rsid w:val="007B1223"/>
    <w:rsid w:val="007B242A"/>
    <w:rsid w:val="007B2CA9"/>
    <w:rsid w:val="007B3B36"/>
    <w:rsid w:val="007B689A"/>
    <w:rsid w:val="007C19E6"/>
    <w:rsid w:val="007C390D"/>
    <w:rsid w:val="007D1CFB"/>
    <w:rsid w:val="007D1DA9"/>
    <w:rsid w:val="007D22F7"/>
    <w:rsid w:val="007D263C"/>
    <w:rsid w:val="007D2B4F"/>
    <w:rsid w:val="007D4753"/>
    <w:rsid w:val="007D4AF5"/>
    <w:rsid w:val="007D707A"/>
    <w:rsid w:val="007E14FE"/>
    <w:rsid w:val="007E2D47"/>
    <w:rsid w:val="007E33B8"/>
    <w:rsid w:val="007E51DD"/>
    <w:rsid w:val="007E717E"/>
    <w:rsid w:val="007E74B5"/>
    <w:rsid w:val="007F007C"/>
    <w:rsid w:val="007F1642"/>
    <w:rsid w:val="007F1A31"/>
    <w:rsid w:val="007F23FA"/>
    <w:rsid w:val="007F310D"/>
    <w:rsid w:val="007F38CB"/>
    <w:rsid w:val="007F4597"/>
    <w:rsid w:val="007F74FC"/>
    <w:rsid w:val="0080049A"/>
    <w:rsid w:val="008030F8"/>
    <w:rsid w:val="008057EF"/>
    <w:rsid w:val="008059A9"/>
    <w:rsid w:val="00813475"/>
    <w:rsid w:val="008161A0"/>
    <w:rsid w:val="008177D7"/>
    <w:rsid w:val="00820439"/>
    <w:rsid w:val="00820B6E"/>
    <w:rsid w:val="008234B4"/>
    <w:rsid w:val="0082623B"/>
    <w:rsid w:val="00826880"/>
    <w:rsid w:val="008327F8"/>
    <w:rsid w:val="00833C45"/>
    <w:rsid w:val="008357B5"/>
    <w:rsid w:val="00835FA0"/>
    <w:rsid w:val="00836B0E"/>
    <w:rsid w:val="008500DA"/>
    <w:rsid w:val="0085110D"/>
    <w:rsid w:val="008522EB"/>
    <w:rsid w:val="00853594"/>
    <w:rsid w:val="00854252"/>
    <w:rsid w:val="008557EB"/>
    <w:rsid w:val="00855B6F"/>
    <w:rsid w:val="008563A8"/>
    <w:rsid w:val="008579CC"/>
    <w:rsid w:val="008625D6"/>
    <w:rsid w:val="00862D1F"/>
    <w:rsid w:val="00865562"/>
    <w:rsid w:val="00872B65"/>
    <w:rsid w:val="008763A9"/>
    <w:rsid w:val="008804DD"/>
    <w:rsid w:val="008825DF"/>
    <w:rsid w:val="00882BE8"/>
    <w:rsid w:val="0088505E"/>
    <w:rsid w:val="00885ECE"/>
    <w:rsid w:val="00886455"/>
    <w:rsid w:val="00891B39"/>
    <w:rsid w:val="00893A47"/>
    <w:rsid w:val="00894835"/>
    <w:rsid w:val="00895305"/>
    <w:rsid w:val="008955CA"/>
    <w:rsid w:val="00895EE8"/>
    <w:rsid w:val="0089714F"/>
    <w:rsid w:val="008A1FF5"/>
    <w:rsid w:val="008A3658"/>
    <w:rsid w:val="008A4F0B"/>
    <w:rsid w:val="008A5DE6"/>
    <w:rsid w:val="008B0489"/>
    <w:rsid w:val="008B097C"/>
    <w:rsid w:val="008B0F9A"/>
    <w:rsid w:val="008B2EDE"/>
    <w:rsid w:val="008B618C"/>
    <w:rsid w:val="008B6E7C"/>
    <w:rsid w:val="008B7C42"/>
    <w:rsid w:val="008B7F2D"/>
    <w:rsid w:val="008C1EB7"/>
    <w:rsid w:val="008C4195"/>
    <w:rsid w:val="008C4395"/>
    <w:rsid w:val="008D0EE7"/>
    <w:rsid w:val="008D1CA5"/>
    <w:rsid w:val="008D3B70"/>
    <w:rsid w:val="008D3F4B"/>
    <w:rsid w:val="008E3BA1"/>
    <w:rsid w:val="008E3E5E"/>
    <w:rsid w:val="008F0058"/>
    <w:rsid w:val="008F4275"/>
    <w:rsid w:val="008F5525"/>
    <w:rsid w:val="008F6A9D"/>
    <w:rsid w:val="008F7E06"/>
    <w:rsid w:val="00900272"/>
    <w:rsid w:val="0090212E"/>
    <w:rsid w:val="009031A4"/>
    <w:rsid w:val="0090324A"/>
    <w:rsid w:val="00904151"/>
    <w:rsid w:val="00904EC8"/>
    <w:rsid w:val="00905241"/>
    <w:rsid w:val="009054C1"/>
    <w:rsid w:val="00910D53"/>
    <w:rsid w:val="00911FAA"/>
    <w:rsid w:val="009241A1"/>
    <w:rsid w:val="00926E1F"/>
    <w:rsid w:val="00927BA7"/>
    <w:rsid w:val="009360AD"/>
    <w:rsid w:val="009408CA"/>
    <w:rsid w:val="00940F1A"/>
    <w:rsid w:val="00953A27"/>
    <w:rsid w:val="00961AD9"/>
    <w:rsid w:val="00966745"/>
    <w:rsid w:val="00970E00"/>
    <w:rsid w:val="00976F1A"/>
    <w:rsid w:val="00981171"/>
    <w:rsid w:val="00981EAA"/>
    <w:rsid w:val="00982F27"/>
    <w:rsid w:val="00984DD7"/>
    <w:rsid w:val="00986BA5"/>
    <w:rsid w:val="00986DDD"/>
    <w:rsid w:val="00993549"/>
    <w:rsid w:val="009935E8"/>
    <w:rsid w:val="00997E38"/>
    <w:rsid w:val="009A02C2"/>
    <w:rsid w:val="009A3A7D"/>
    <w:rsid w:val="009A533B"/>
    <w:rsid w:val="009A6CBD"/>
    <w:rsid w:val="009B2743"/>
    <w:rsid w:val="009B6818"/>
    <w:rsid w:val="009C17E7"/>
    <w:rsid w:val="009C385A"/>
    <w:rsid w:val="009C4151"/>
    <w:rsid w:val="009C458C"/>
    <w:rsid w:val="009C48F2"/>
    <w:rsid w:val="009D16A5"/>
    <w:rsid w:val="009D21F9"/>
    <w:rsid w:val="009D3587"/>
    <w:rsid w:val="009D50DF"/>
    <w:rsid w:val="009D729B"/>
    <w:rsid w:val="009D75D2"/>
    <w:rsid w:val="009E1BCF"/>
    <w:rsid w:val="009E549A"/>
    <w:rsid w:val="009F4D7E"/>
    <w:rsid w:val="009F7FCC"/>
    <w:rsid w:val="00A0118E"/>
    <w:rsid w:val="00A01A35"/>
    <w:rsid w:val="00A02234"/>
    <w:rsid w:val="00A10812"/>
    <w:rsid w:val="00A12721"/>
    <w:rsid w:val="00A12BFC"/>
    <w:rsid w:val="00A12C2B"/>
    <w:rsid w:val="00A15854"/>
    <w:rsid w:val="00A1766C"/>
    <w:rsid w:val="00A26EDC"/>
    <w:rsid w:val="00A332FD"/>
    <w:rsid w:val="00A34FC8"/>
    <w:rsid w:val="00A36787"/>
    <w:rsid w:val="00A41AED"/>
    <w:rsid w:val="00A4448A"/>
    <w:rsid w:val="00A44F14"/>
    <w:rsid w:val="00A47F17"/>
    <w:rsid w:val="00A5141A"/>
    <w:rsid w:val="00A53DED"/>
    <w:rsid w:val="00A5626E"/>
    <w:rsid w:val="00A56530"/>
    <w:rsid w:val="00A6231E"/>
    <w:rsid w:val="00A706CD"/>
    <w:rsid w:val="00A71668"/>
    <w:rsid w:val="00A72392"/>
    <w:rsid w:val="00A84083"/>
    <w:rsid w:val="00A86A5B"/>
    <w:rsid w:val="00A91A91"/>
    <w:rsid w:val="00A95C8B"/>
    <w:rsid w:val="00A96857"/>
    <w:rsid w:val="00A96BFC"/>
    <w:rsid w:val="00A97260"/>
    <w:rsid w:val="00AA10BA"/>
    <w:rsid w:val="00AA4E15"/>
    <w:rsid w:val="00AA6E54"/>
    <w:rsid w:val="00AB49DB"/>
    <w:rsid w:val="00AB4B73"/>
    <w:rsid w:val="00AC425D"/>
    <w:rsid w:val="00AC6851"/>
    <w:rsid w:val="00AD4169"/>
    <w:rsid w:val="00AD5611"/>
    <w:rsid w:val="00AD6CD8"/>
    <w:rsid w:val="00AE2220"/>
    <w:rsid w:val="00AF1813"/>
    <w:rsid w:val="00AF39CD"/>
    <w:rsid w:val="00AF52C3"/>
    <w:rsid w:val="00AF5431"/>
    <w:rsid w:val="00B01857"/>
    <w:rsid w:val="00B066AE"/>
    <w:rsid w:val="00B073CD"/>
    <w:rsid w:val="00B10293"/>
    <w:rsid w:val="00B14AD8"/>
    <w:rsid w:val="00B16607"/>
    <w:rsid w:val="00B177A7"/>
    <w:rsid w:val="00B17CB3"/>
    <w:rsid w:val="00B20A38"/>
    <w:rsid w:val="00B21664"/>
    <w:rsid w:val="00B220A3"/>
    <w:rsid w:val="00B2218E"/>
    <w:rsid w:val="00B23602"/>
    <w:rsid w:val="00B23D65"/>
    <w:rsid w:val="00B325C7"/>
    <w:rsid w:val="00B3420A"/>
    <w:rsid w:val="00B416E2"/>
    <w:rsid w:val="00B44AD9"/>
    <w:rsid w:val="00B535FA"/>
    <w:rsid w:val="00B55B7F"/>
    <w:rsid w:val="00B60E24"/>
    <w:rsid w:val="00B638DD"/>
    <w:rsid w:val="00B64E16"/>
    <w:rsid w:val="00B67321"/>
    <w:rsid w:val="00B72629"/>
    <w:rsid w:val="00B75CD3"/>
    <w:rsid w:val="00B7680C"/>
    <w:rsid w:val="00B7708C"/>
    <w:rsid w:val="00B818BA"/>
    <w:rsid w:val="00B828E0"/>
    <w:rsid w:val="00B8320E"/>
    <w:rsid w:val="00B9443E"/>
    <w:rsid w:val="00B96E5D"/>
    <w:rsid w:val="00B970D6"/>
    <w:rsid w:val="00B97BDC"/>
    <w:rsid w:val="00B97D1D"/>
    <w:rsid w:val="00BA40CD"/>
    <w:rsid w:val="00BA58BD"/>
    <w:rsid w:val="00BB0BE7"/>
    <w:rsid w:val="00BB11A1"/>
    <w:rsid w:val="00BC2E9C"/>
    <w:rsid w:val="00BD0852"/>
    <w:rsid w:val="00BD26E2"/>
    <w:rsid w:val="00BD2F61"/>
    <w:rsid w:val="00BD6443"/>
    <w:rsid w:val="00BD6E77"/>
    <w:rsid w:val="00BD710F"/>
    <w:rsid w:val="00BE174C"/>
    <w:rsid w:val="00BE1C9E"/>
    <w:rsid w:val="00BE3A88"/>
    <w:rsid w:val="00BE46F2"/>
    <w:rsid w:val="00C01F28"/>
    <w:rsid w:val="00C062DB"/>
    <w:rsid w:val="00C06A74"/>
    <w:rsid w:val="00C06B84"/>
    <w:rsid w:val="00C10DCF"/>
    <w:rsid w:val="00C14E01"/>
    <w:rsid w:val="00C23033"/>
    <w:rsid w:val="00C2770C"/>
    <w:rsid w:val="00C32913"/>
    <w:rsid w:val="00C34A29"/>
    <w:rsid w:val="00C36F3B"/>
    <w:rsid w:val="00C41F5B"/>
    <w:rsid w:val="00C42387"/>
    <w:rsid w:val="00C432AD"/>
    <w:rsid w:val="00C46A43"/>
    <w:rsid w:val="00C5017A"/>
    <w:rsid w:val="00C50F6A"/>
    <w:rsid w:val="00C5301F"/>
    <w:rsid w:val="00C53110"/>
    <w:rsid w:val="00C5620D"/>
    <w:rsid w:val="00C613F2"/>
    <w:rsid w:val="00C70E7E"/>
    <w:rsid w:val="00C70F0B"/>
    <w:rsid w:val="00C73762"/>
    <w:rsid w:val="00C74FE7"/>
    <w:rsid w:val="00C76144"/>
    <w:rsid w:val="00C76422"/>
    <w:rsid w:val="00C82AB8"/>
    <w:rsid w:val="00C86B45"/>
    <w:rsid w:val="00C9053F"/>
    <w:rsid w:val="00C91793"/>
    <w:rsid w:val="00C96164"/>
    <w:rsid w:val="00CA2390"/>
    <w:rsid w:val="00CA23E9"/>
    <w:rsid w:val="00CA24FC"/>
    <w:rsid w:val="00CA425C"/>
    <w:rsid w:val="00CA749C"/>
    <w:rsid w:val="00CB1579"/>
    <w:rsid w:val="00CB5023"/>
    <w:rsid w:val="00CB61F6"/>
    <w:rsid w:val="00CC06FE"/>
    <w:rsid w:val="00CC4E75"/>
    <w:rsid w:val="00CD1A8B"/>
    <w:rsid w:val="00CD1D88"/>
    <w:rsid w:val="00CD3331"/>
    <w:rsid w:val="00CD4D2B"/>
    <w:rsid w:val="00CD5841"/>
    <w:rsid w:val="00CD6E7C"/>
    <w:rsid w:val="00CE1FBB"/>
    <w:rsid w:val="00CE3197"/>
    <w:rsid w:val="00CE3FD8"/>
    <w:rsid w:val="00CE4574"/>
    <w:rsid w:val="00CE47DE"/>
    <w:rsid w:val="00CE5B32"/>
    <w:rsid w:val="00CE5C3D"/>
    <w:rsid w:val="00CF0351"/>
    <w:rsid w:val="00CF100E"/>
    <w:rsid w:val="00CF3876"/>
    <w:rsid w:val="00CF43BE"/>
    <w:rsid w:val="00CF48D7"/>
    <w:rsid w:val="00CF5B06"/>
    <w:rsid w:val="00D01497"/>
    <w:rsid w:val="00D0175A"/>
    <w:rsid w:val="00D01A9B"/>
    <w:rsid w:val="00D11161"/>
    <w:rsid w:val="00D129FC"/>
    <w:rsid w:val="00D15A95"/>
    <w:rsid w:val="00D15C69"/>
    <w:rsid w:val="00D2086C"/>
    <w:rsid w:val="00D23E41"/>
    <w:rsid w:val="00D263A1"/>
    <w:rsid w:val="00D3317F"/>
    <w:rsid w:val="00D3630E"/>
    <w:rsid w:val="00D44195"/>
    <w:rsid w:val="00D469B4"/>
    <w:rsid w:val="00D46FD1"/>
    <w:rsid w:val="00D5432F"/>
    <w:rsid w:val="00D66FBD"/>
    <w:rsid w:val="00D67671"/>
    <w:rsid w:val="00D73786"/>
    <w:rsid w:val="00D74961"/>
    <w:rsid w:val="00D8347D"/>
    <w:rsid w:val="00D843D1"/>
    <w:rsid w:val="00D84783"/>
    <w:rsid w:val="00D871AC"/>
    <w:rsid w:val="00D87471"/>
    <w:rsid w:val="00D95A80"/>
    <w:rsid w:val="00DA7E24"/>
    <w:rsid w:val="00DB000C"/>
    <w:rsid w:val="00DB0095"/>
    <w:rsid w:val="00DB0096"/>
    <w:rsid w:val="00DB0FAF"/>
    <w:rsid w:val="00DB257B"/>
    <w:rsid w:val="00DB592E"/>
    <w:rsid w:val="00DB799B"/>
    <w:rsid w:val="00DC006C"/>
    <w:rsid w:val="00DC1817"/>
    <w:rsid w:val="00DC40F0"/>
    <w:rsid w:val="00DC4BE8"/>
    <w:rsid w:val="00DD3971"/>
    <w:rsid w:val="00DD7B26"/>
    <w:rsid w:val="00DE0E45"/>
    <w:rsid w:val="00DE6985"/>
    <w:rsid w:val="00DF60D0"/>
    <w:rsid w:val="00E00A3D"/>
    <w:rsid w:val="00E00C64"/>
    <w:rsid w:val="00E00CD5"/>
    <w:rsid w:val="00E01F78"/>
    <w:rsid w:val="00E03988"/>
    <w:rsid w:val="00E07971"/>
    <w:rsid w:val="00E104C3"/>
    <w:rsid w:val="00E10EF9"/>
    <w:rsid w:val="00E10F22"/>
    <w:rsid w:val="00E11206"/>
    <w:rsid w:val="00E1397D"/>
    <w:rsid w:val="00E14759"/>
    <w:rsid w:val="00E173B8"/>
    <w:rsid w:val="00E229BA"/>
    <w:rsid w:val="00E2608A"/>
    <w:rsid w:val="00E26B81"/>
    <w:rsid w:val="00E275C8"/>
    <w:rsid w:val="00E279F9"/>
    <w:rsid w:val="00E27A6D"/>
    <w:rsid w:val="00E300E8"/>
    <w:rsid w:val="00E3067A"/>
    <w:rsid w:val="00E313DB"/>
    <w:rsid w:val="00E31802"/>
    <w:rsid w:val="00E31978"/>
    <w:rsid w:val="00E353C8"/>
    <w:rsid w:val="00E36523"/>
    <w:rsid w:val="00E374E2"/>
    <w:rsid w:val="00E404D4"/>
    <w:rsid w:val="00E404DF"/>
    <w:rsid w:val="00E41599"/>
    <w:rsid w:val="00E41CE5"/>
    <w:rsid w:val="00E420BC"/>
    <w:rsid w:val="00E43694"/>
    <w:rsid w:val="00E47601"/>
    <w:rsid w:val="00E47BED"/>
    <w:rsid w:val="00E502D5"/>
    <w:rsid w:val="00E51AEF"/>
    <w:rsid w:val="00E53D69"/>
    <w:rsid w:val="00E563FB"/>
    <w:rsid w:val="00E5796E"/>
    <w:rsid w:val="00E6085C"/>
    <w:rsid w:val="00E60B35"/>
    <w:rsid w:val="00E61043"/>
    <w:rsid w:val="00E62E11"/>
    <w:rsid w:val="00E649FA"/>
    <w:rsid w:val="00E65FC6"/>
    <w:rsid w:val="00E719A7"/>
    <w:rsid w:val="00E743E0"/>
    <w:rsid w:val="00E75BB9"/>
    <w:rsid w:val="00E83134"/>
    <w:rsid w:val="00E834B8"/>
    <w:rsid w:val="00E86F10"/>
    <w:rsid w:val="00E93743"/>
    <w:rsid w:val="00E943F0"/>
    <w:rsid w:val="00E94E35"/>
    <w:rsid w:val="00E97240"/>
    <w:rsid w:val="00EA01DF"/>
    <w:rsid w:val="00EA179E"/>
    <w:rsid w:val="00EA3532"/>
    <w:rsid w:val="00EB277E"/>
    <w:rsid w:val="00EB28DF"/>
    <w:rsid w:val="00EB2BFE"/>
    <w:rsid w:val="00EB4835"/>
    <w:rsid w:val="00EB6254"/>
    <w:rsid w:val="00EB766A"/>
    <w:rsid w:val="00EC39E5"/>
    <w:rsid w:val="00EC6521"/>
    <w:rsid w:val="00EC75C6"/>
    <w:rsid w:val="00ED1520"/>
    <w:rsid w:val="00ED3CFE"/>
    <w:rsid w:val="00ED7D8B"/>
    <w:rsid w:val="00EE16C5"/>
    <w:rsid w:val="00EE2618"/>
    <w:rsid w:val="00EE2A4C"/>
    <w:rsid w:val="00EE37F7"/>
    <w:rsid w:val="00EE7610"/>
    <w:rsid w:val="00EE7827"/>
    <w:rsid w:val="00EE7D0E"/>
    <w:rsid w:val="00EF6560"/>
    <w:rsid w:val="00EF6E89"/>
    <w:rsid w:val="00F0029C"/>
    <w:rsid w:val="00F05E15"/>
    <w:rsid w:val="00F05FF7"/>
    <w:rsid w:val="00F10288"/>
    <w:rsid w:val="00F11B9C"/>
    <w:rsid w:val="00F130AC"/>
    <w:rsid w:val="00F143B7"/>
    <w:rsid w:val="00F2004C"/>
    <w:rsid w:val="00F2092D"/>
    <w:rsid w:val="00F233BE"/>
    <w:rsid w:val="00F23652"/>
    <w:rsid w:val="00F25887"/>
    <w:rsid w:val="00F25C44"/>
    <w:rsid w:val="00F30235"/>
    <w:rsid w:val="00F34734"/>
    <w:rsid w:val="00F35B4B"/>
    <w:rsid w:val="00F35DE0"/>
    <w:rsid w:val="00F36997"/>
    <w:rsid w:val="00F40E67"/>
    <w:rsid w:val="00F424CD"/>
    <w:rsid w:val="00F4748F"/>
    <w:rsid w:val="00F54C1D"/>
    <w:rsid w:val="00F54CE3"/>
    <w:rsid w:val="00F5751B"/>
    <w:rsid w:val="00F60A17"/>
    <w:rsid w:val="00F63116"/>
    <w:rsid w:val="00F6691D"/>
    <w:rsid w:val="00F66961"/>
    <w:rsid w:val="00F7084F"/>
    <w:rsid w:val="00F7271A"/>
    <w:rsid w:val="00F7680F"/>
    <w:rsid w:val="00F8019F"/>
    <w:rsid w:val="00F80958"/>
    <w:rsid w:val="00F817DF"/>
    <w:rsid w:val="00F83783"/>
    <w:rsid w:val="00F84C1E"/>
    <w:rsid w:val="00F85087"/>
    <w:rsid w:val="00F87440"/>
    <w:rsid w:val="00F91CDA"/>
    <w:rsid w:val="00F928F4"/>
    <w:rsid w:val="00F935D6"/>
    <w:rsid w:val="00F93FAF"/>
    <w:rsid w:val="00F95759"/>
    <w:rsid w:val="00F96A45"/>
    <w:rsid w:val="00F96B08"/>
    <w:rsid w:val="00F97A15"/>
    <w:rsid w:val="00FA0809"/>
    <w:rsid w:val="00FA3D21"/>
    <w:rsid w:val="00FA62BF"/>
    <w:rsid w:val="00FB0668"/>
    <w:rsid w:val="00FB65E8"/>
    <w:rsid w:val="00FB7676"/>
    <w:rsid w:val="00FC0EAE"/>
    <w:rsid w:val="00FC3496"/>
    <w:rsid w:val="00FD100C"/>
    <w:rsid w:val="00FD2DC0"/>
    <w:rsid w:val="00FD3BC6"/>
    <w:rsid w:val="00FD4277"/>
    <w:rsid w:val="00FD5629"/>
    <w:rsid w:val="00FD5E5B"/>
    <w:rsid w:val="00FE131A"/>
    <w:rsid w:val="00FE45D6"/>
    <w:rsid w:val="00FF08A8"/>
    <w:rsid w:val="00FF1E37"/>
    <w:rsid w:val="00FF5A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2ADB9"/>
  <w15:chartTrackingRefBased/>
  <w15:docId w15:val="{504924EB-A5CA-46DA-A3D0-0DCAF180D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8F8"/>
    <w:pPr>
      <w:spacing w:after="40"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E104C3"/>
    <w:pPr>
      <w:keepNext/>
      <w:keepLines/>
      <w:numPr>
        <w:numId w:val="30"/>
      </w:numPr>
      <w:spacing w:before="240" w:after="0"/>
      <w:ind w:left="426" w:hanging="426"/>
      <w:jc w:val="center"/>
      <w:outlineLvl w:val="0"/>
    </w:pPr>
    <w:rPr>
      <w:rFonts w:eastAsia="Times New Roman" w:cs="Times New Roman"/>
      <w:b/>
      <w:szCs w:val="32"/>
      <w:lang w:val="en-ID" w:eastAsia="id-ID"/>
    </w:rPr>
  </w:style>
  <w:style w:type="paragraph" w:styleId="Heading2">
    <w:name w:val="heading 2"/>
    <w:basedOn w:val="Normal"/>
    <w:next w:val="Normal"/>
    <w:link w:val="Heading2Char"/>
    <w:uiPriority w:val="9"/>
    <w:unhideWhenUsed/>
    <w:qFormat/>
    <w:rsid w:val="003D32D4"/>
    <w:pPr>
      <w:keepNext/>
      <w:keepLines/>
      <w:numPr>
        <w:ilvl w:val="1"/>
        <w:numId w:val="30"/>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D32D4"/>
    <w:pPr>
      <w:keepNext/>
      <w:keepLines/>
      <w:numPr>
        <w:ilvl w:val="2"/>
        <w:numId w:val="30"/>
      </w:numPr>
      <w:spacing w:before="40" w:after="0"/>
      <w:ind w:left="357" w:hanging="357"/>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D7DA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D7DA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D7DA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D7DA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D7DA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D7DA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04C3"/>
    <w:rPr>
      <w:rFonts w:ascii="Times New Roman" w:eastAsia="Times New Roman" w:hAnsi="Times New Roman" w:cs="Times New Roman"/>
      <w:b/>
      <w:sz w:val="24"/>
      <w:szCs w:val="32"/>
      <w:lang w:val="en-ID" w:eastAsia="id-ID"/>
    </w:rPr>
  </w:style>
  <w:style w:type="character" w:customStyle="1" w:styleId="Heading2Char">
    <w:name w:val="Heading 2 Char"/>
    <w:basedOn w:val="DefaultParagraphFont"/>
    <w:link w:val="Heading2"/>
    <w:uiPriority w:val="9"/>
    <w:rsid w:val="003D32D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D32D4"/>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3D7DA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D7DA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D7DA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D7DA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D7DA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D7DAB"/>
    <w:rPr>
      <w:rFonts w:asciiTheme="majorHAnsi" w:eastAsiaTheme="majorEastAsia" w:hAnsiTheme="majorHAnsi" w:cstheme="majorBidi"/>
      <w:i/>
      <w:iCs/>
      <w:color w:val="272727" w:themeColor="text1" w:themeTint="D8"/>
      <w:sz w:val="21"/>
      <w:szCs w:val="21"/>
    </w:rPr>
  </w:style>
  <w:style w:type="paragraph" w:styleId="ListParagraph">
    <w:name w:val="List Paragraph"/>
    <w:aliases w:val="kepala"/>
    <w:basedOn w:val="Normal"/>
    <w:link w:val="ListParagraphChar"/>
    <w:uiPriority w:val="34"/>
    <w:qFormat/>
    <w:rsid w:val="00C06B84"/>
    <w:pPr>
      <w:ind w:left="720"/>
      <w:contextualSpacing/>
    </w:pPr>
  </w:style>
  <w:style w:type="character" w:customStyle="1" w:styleId="ListParagraphChar">
    <w:name w:val="List Paragraph Char"/>
    <w:aliases w:val="kepala Char"/>
    <w:link w:val="ListParagraph"/>
    <w:uiPriority w:val="34"/>
    <w:locked/>
    <w:rsid w:val="00F60A17"/>
  </w:style>
  <w:style w:type="paragraph" w:customStyle="1" w:styleId="Default">
    <w:name w:val="Default"/>
    <w:rsid w:val="00C06B84"/>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C06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06B8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14126"/>
  </w:style>
  <w:style w:type="character" w:styleId="Hyperlink">
    <w:name w:val="Hyperlink"/>
    <w:basedOn w:val="DefaultParagraphFont"/>
    <w:uiPriority w:val="99"/>
    <w:unhideWhenUsed/>
    <w:rsid w:val="0001598D"/>
    <w:rPr>
      <w:color w:val="0563C1" w:themeColor="hyperlink"/>
      <w:u w:val="single"/>
    </w:rPr>
  </w:style>
  <w:style w:type="character" w:styleId="FollowedHyperlink">
    <w:name w:val="FollowedHyperlink"/>
    <w:basedOn w:val="DefaultParagraphFont"/>
    <w:uiPriority w:val="99"/>
    <w:semiHidden/>
    <w:unhideWhenUsed/>
    <w:rsid w:val="0001598D"/>
    <w:rPr>
      <w:color w:val="954F72" w:themeColor="followedHyperlink"/>
      <w:u w:val="single"/>
    </w:rPr>
  </w:style>
  <w:style w:type="paragraph" w:styleId="Header">
    <w:name w:val="header"/>
    <w:basedOn w:val="Normal"/>
    <w:link w:val="HeaderChar"/>
    <w:uiPriority w:val="99"/>
    <w:unhideWhenUsed/>
    <w:rsid w:val="00C73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762"/>
  </w:style>
  <w:style w:type="paragraph" w:styleId="Footer">
    <w:name w:val="footer"/>
    <w:basedOn w:val="Normal"/>
    <w:link w:val="FooterChar"/>
    <w:uiPriority w:val="99"/>
    <w:unhideWhenUsed/>
    <w:rsid w:val="00C737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762"/>
  </w:style>
  <w:style w:type="character" w:styleId="PlaceholderText">
    <w:name w:val="Placeholder Text"/>
    <w:basedOn w:val="DefaultParagraphFont"/>
    <w:uiPriority w:val="99"/>
    <w:semiHidden/>
    <w:rsid w:val="0064631D"/>
    <w:rPr>
      <w:color w:val="808080"/>
    </w:rPr>
  </w:style>
  <w:style w:type="character" w:customStyle="1" w:styleId="a">
    <w:name w:val="a"/>
    <w:basedOn w:val="DefaultParagraphFont"/>
    <w:rsid w:val="00F424CD"/>
  </w:style>
  <w:style w:type="paragraph" w:styleId="TableofFigures">
    <w:name w:val="table of figures"/>
    <w:basedOn w:val="Normal"/>
    <w:next w:val="Normal"/>
    <w:uiPriority w:val="99"/>
    <w:unhideWhenUsed/>
    <w:rsid w:val="008955CA"/>
    <w:pPr>
      <w:spacing w:after="0"/>
    </w:pPr>
  </w:style>
  <w:style w:type="paragraph" w:styleId="TOCHeading">
    <w:name w:val="TOC Heading"/>
    <w:basedOn w:val="Heading1"/>
    <w:next w:val="Normal"/>
    <w:uiPriority w:val="39"/>
    <w:unhideWhenUsed/>
    <w:qFormat/>
    <w:rsid w:val="00401214"/>
    <w:pPr>
      <w:numPr>
        <w:numId w:val="0"/>
      </w:numPr>
      <w:spacing w:line="259" w:lineRule="auto"/>
      <w:jc w:val="left"/>
      <w:outlineLvl w:val="9"/>
    </w:pPr>
    <w:rPr>
      <w:rFonts w:asciiTheme="majorHAnsi" w:eastAsiaTheme="majorEastAsia" w:hAnsiTheme="majorHAnsi" w:cstheme="majorBidi"/>
      <w:b w:val="0"/>
      <w:color w:val="2F5496" w:themeColor="accent1" w:themeShade="BF"/>
      <w:sz w:val="32"/>
      <w:lang w:val="en-US" w:eastAsia="en-US"/>
    </w:rPr>
  </w:style>
  <w:style w:type="paragraph" w:styleId="TOC1">
    <w:name w:val="toc 1"/>
    <w:basedOn w:val="Normal"/>
    <w:next w:val="Normal"/>
    <w:autoRedefine/>
    <w:uiPriority w:val="39"/>
    <w:unhideWhenUsed/>
    <w:rsid w:val="00401214"/>
    <w:pPr>
      <w:spacing w:after="100"/>
    </w:pPr>
  </w:style>
  <w:style w:type="paragraph" w:styleId="TOC2">
    <w:name w:val="toc 2"/>
    <w:basedOn w:val="Normal"/>
    <w:next w:val="Normal"/>
    <w:autoRedefine/>
    <w:uiPriority w:val="39"/>
    <w:unhideWhenUsed/>
    <w:rsid w:val="00401214"/>
    <w:pPr>
      <w:spacing w:after="100"/>
      <w:ind w:left="240"/>
    </w:pPr>
  </w:style>
  <w:style w:type="paragraph" w:styleId="TOC3">
    <w:name w:val="toc 3"/>
    <w:basedOn w:val="Normal"/>
    <w:next w:val="Normal"/>
    <w:autoRedefine/>
    <w:uiPriority w:val="39"/>
    <w:unhideWhenUsed/>
    <w:rsid w:val="00401214"/>
    <w:pPr>
      <w:spacing w:after="100"/>
      <w:ind w:left="480"/>
    </w:pPr>
  </w:style>
  <w:style w:type="character" w:customStyle="1" w:styleId="ls33">
    <w:name w:val="ls33"/>
    <w:basedOn w:val="DefaultParagraphFont"/>
    <w:rsid w:val="002931AA"/>
  </w:style>
  <w:style w:type="paragraph" w:styleId="BalloonText">
    <w:name w:val="Balloon Text"/>
    <w:basedOn w:val="Normal"/>
    <w:link w:val="BalloonTextChar"/>
    <w:uiPriority w:val="99"/>
    <w:semiHidden/>
    <w:unhideWhenUsed/>
    <w:rsid w:val="00F002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029C"/>
    <w:rPr>
      <w:rFonts w:ascii="Segoe UI" w:hAnsi="Segoe UI" w:cs="Segoe UI"/>
      <w:sz w:val="18"/>
      <w:szCs w:val="18"/>
    </w:rPr>
  </w:style>
  <w:style w:type="paragraph" w:styleId="TOC4">
    <w:name w:val="toc 4"/>
    <w:basedOn w:val="Normal"/>
    <w:next w:val="Normal"/>
    <w:autoRedefine/>
    <w:uiPriority w:val="39"/>
    <w:unhideWhenUsed/>
    <w:rsid w:val="00497FA7"/>
    <w:pPr>
      <w:spacing w:after="100" w:line="259" w:lineRule="auto"/>
      <w:ind w:left="660"/>
      <w:jc w:val="left"/>
    </w:pPr>
    <w:rPr>
      <w:rFonts w:asciiTheme="minorHAnsi" w:eastAsiaTheme="minorEastAsia" w:hAnsiTheme="minorHAnsi"/>
      <w:sz w:val="22"/>
      <w:lang w:val="id-ID" w:eastAsia="id-ID"/>
    </w:rPr>
  </w:style>
  <w:style w:type="paragraph" w:styleId="TOC5">
    <w:name w:val="toc 5"/>
    <w:basedOn w:val="Normal"/>
    <w:next w:val="Normal"/>
    <w:autoRedefine/>
    <w:uiPriority w:val="39"/>
    <w:unhideWhenUsed/>
    <w:rsid w:val="00497FA7"/>
    <w:pPr>
      <w:spacing w:after="100" w:line="259" w:lineRule="auto"/>
      <w:ind w:left="880"/>
      <w:jc w:val="left"/>
    </w:pPr>
    <w:rPr>
      <w:rFonts w:asciiTheme="minorHAnsi" w:eastAsiaTheme="minorEastAsia" w:hAnsiTheme="minorHAnsi"/>
      <w:sz w:val="22"/>
      <w:lang w:val="id-ID" w:eastAsia="id-ID"/>
    </w:rPr>
  </w:style>
  <w:style w:type="paragraph" w:styleId="TOC6">
    <w:name w:val="toc 6"/>
    <w:basedOn w:val="Normal"/>
    <w:next w:val="Normal"/>
    <w:autoRedefine/>
    <w:uiPriority w:val="39"/>
    <w:unhideWhenUsed/>
    <w:rsid w:val="00497FA7"/>
    <w:pPr>
      <w:spacing w:after="100" w:line="259" w:lineRule="auto"/>
      <w:ind w:left="1100"/>
      <w:jc w:val="left"/>
    </w:pPr>
    <w:rPr>
      <w:rFonts w:asciiTheme="minorHAnsi" w:eastAsiaTheme="minorEastAsia" w:hAnsiTheme="minorHAnsi"/>
      <w:sz w:val="22"/>
      <w:lang w:val="id-ID" w:eastAsia="id-ID"/>
    </w:rPr>
  </w:style>
  <w:style w:type="paragraph" w:styleId="TOC7">
    <w:name w:val="toc 7"/>
    <w:basedOn w:val="Normal"/>
    <w:next w:val="Normal"/>
    <w:autoRedefine/>
    <w:uiPriority w:val="39"/>
    <w:unhideWhenUsed/>
    <w:rsid w:val="00497FA7"/>
    <w:pPr>
      <w:spacing w:after="100" w:line="259" w:lineRule="auto"/>
      <w:ind w:left="1320"/>
      <w:jc w:val="left"/>
    </w:pPr>
    <w:rPr>
      <w:rFonts w:asciiTheme="minorHAnsi" w:eastAsiaTheme="minorEastAsia" w:hAnsiTheme="minorHAnsi"/>
      <w:sz w:val="22"/>
      <w:lang w:val="id-ID" w:eastAsia="id-ID"/>
    </w:rPr>
  </w:style>
  <w:style w:type="paragraph" w:styleId="TOC8">
    <w:name w:val="toc 8"/>
    <w:basedOn w:val="Normal"/>
    <w:next w:val="Normal"/>
    <w:autoRedefine/>
    <w:uiPriority w:val="39"/>
    <w:unhideWhenUsed/>
    <w:rsid w:val="00497FA7"/>
    <w:pPr>
      <w:spacing w:after="100" w:line="259" w:lineRule="auto"/>
      <w:ind w:left="1540"/>
      <w:jc w:val="left"/>
    </w:pPr>
    <w:rPr>
      <w:rFonts w:asciiTheme="minorHAnsi" w:eastAsiaTheme="minorEastAsia" w:hAnsiTheme="minorHAnsi"/>
      <w:sz w:val="22"/>
      <w:lang w:val="id-ID" w:eastAsia="id-ID"/>
    </w:rPr>
  </w:style>
  <w:style w:type="paragraph" w:styleId="TOC9">
    <w:name w:val="toc 9"/>
    <w:basedOn w:val="Normal"/>
    <w:next w:val="Normal"/>
    <w:autoRedefine/>
    <w:uiPriority w:val="39"/>
    <w:unhideWhenUsed/>
    <w:rsid w:val="00497FA7"/>
    <w:pPr>
      <w:spacing w:after="100" w:line="259" w:lineRule="auto"/>
      <w:ind w:left="1760"/>
      <w:jc w:val="left"/>
    </w:pPr>
    <w:rPr>
      <w:rFonts w:asciiTheme="minorHAnsi" w:eastAsiaTheme="minorEastAsia" w:hAnsiTheme="minorHAnsi"/>
      <w:sz w:val="22"/>
      <w:lang w:val="id-ID" w:eastAsia="id-ID"/>
    </w:rPr>
  </w:style>
  <w:style w:type="character" w:customStyle="1" w:styleId="UnresolvedMention1">
    <w:name w:val="Unresolved Mention1"/>
    <w:basedOn w:val="DefaultParagraphFont"/>
    <w:uiPriority w:val="99"/>
    <w:semiHidden/>
    <w:unhideWhenUsed/>
    <w:rsid w:val="00497FA7"/>
    <w:rPr>
      <w:color w:val="605E5C"/>
      <w:shd w:val="clear" w:color="auto" w:fill="E1DFDD"/>
    </w:rPr>
  </w:style>
  <w:style w:type="character" w:styleId="CommentReference">
    <w:name w:val="annotation reference"/>
    <w:basedOn w:val="DefaultParagraphFont"/>
    <w:uiPriority w:val="99"/>
    <w:semiHidden/>
    <w:unhideWhenUsed/>
    <w:rsid w:val="006841FF"/>
    <w:rPr>
      <w:sz w:val="16"/>
      <w:szCs w:val="16"/>
    </w:rPr>
  </w:style>
  <w:style w:type="paragraph" w:styleId="CommentText">
    <w:name w:val="annotation text"/>
    <w:basedOn w:val="Normal"/>
    <w:link w:val="CommentTextChar"/>
    <w:uiPriority w:val="99"/>
    <w:semiHidden/>
    <w:unhideWhenUsed/>
    <w:rsid w:val="006841FF"/>
    <w:pPr>
      <w:spacing w:line="240" w:lineRule="auto"/>
    </w:pPr>
    <w:rPr>
      <w:sz w:val="20"/>
      <w:szCs w:val="20"/>
    </w:rPr>
  </w:style>
  <w:style w:type="character" w:customStyle="1" w:styleId="CommentTextChar">
    <w:name w:val="Comment Text Char"/>
    <w:basedOn w:val="DefaultParagraphFont"/>
    <w:link w:val="CommentText"/>
    <w:uiPriority w:val="99"/>
    <w:semiHidden/>
    <w:rsid w:val="006841F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841FF"/>
    <w:rPr>
      <w:b/>
      <w:bCs/>
    </w:rPr>
  </w:style>
  <w:style w:type="character" w:customStyle="1" w:styleId="CommentSubjectChar">
    <w:name w:val="Comment Subject Char"/>
    <w:basedOn w:val="CommentTextChar"/>
    <w:link w:val="CommentSubject"/>
    <w:uiPriority w:val="99"/>
    <w:semiHidden/>
    <w:rsid w:val="006841FF"/>
    <w:rPr>
      <w:rFonts w:ascii="Times New Roman" w:hAnsi="Times New Roman"/>
      <w:b/>
      <w:bCs/>
      <w:sz w:val="20"/>
      <w:szCs w:val="20"/>
    </w:rPr>
  </w:style>
  <w:style w:type="paragraph" w:styleId="Revision">
    <w:name w:val="Revision"/>
    <w:hidden/>
    <w:uiPriority w:val="99"/>
    <w:semiHidden/>
    <w:rsid w:val="00096E50"/>
    <w:pPr>
      <w:spacing w:after="0" w:line="240" w:lineRule="auto"/>
    </w:pPr>
    <w:rPr>
      <w:rFonts w:ascii="Times New Roman" w:hAnsi="Times New Roman"/>
      <w:sz w:val="24"/>
    </w:rPr>
  </w:style>
  <w:style w:type="character" w:customStyle="1" w:styleId="e24kjd">
    <w:name w:val="e24kjd"/>
    <w:basedOn w:val="DefaultParagraphFont"/>
    <w:rsid w:val="002617D0"/>
  </w:style>
  <w:style w:type="paragraph" w:styleId="NormalWeb">
    <w:name w:val="Normal (Web)"/>
    <w:basedOn w:val="Normal"/>
    <w:uiPriority w:val="99"/>
    <w:unhideWhenUsed/>
    <w:rsid w:val="004C5510"/>
    <w:pPr>
      <w:spacing w:before="100" w:beforeAutospacing="1" w:after="100" w:afterAutospacing="1" w:line="240" w:lineRule="auto"/>
      <w:jc w:val="left"/>
    </w:pPr>
    <w:rPr>
      <w:rFonts w:eastAsia="Times New Roman" w:cs="Times New Roman"/>
      <w:szCs w:val="24"/>
      <w:lang w:val="id-ID" w:eastAsia="id-ID"/>
    </w:rPr>
  </w:style>
  <w:style w:type="table" w:styleId="GridTable1Light">
    <w:name w:val="Grid Table 1 Light"/>
    <w:basedOn w:val="TableNormal"/>
    <w:uiPriority w:val="46"/>
    <w:rsid w:val="00F347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rmaltextrun">
    <w:name w:val="normaltextrun"/>
    <w:basedOn w:val="DefaultParagraphFont"/>
    <w:rsid w:val="00B10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2199">
      <w:bodyDiv w:val="1"/>
      <w:marLeft w:val="0"/>
      <w:marRight w:val="0"/>
      <w:marTop w:val="0"/>
      <w:marBottom w:val="0"/>
      <w:divBdr>
        <w:top w:val="none" w:sz="0" w:space="0" w:color="auto"/>
        <w:left w:val="none" w:sz="0" w:space="0" w:color="auto"/>
        <w:bottom w:val="none" w:sz="0" w:space="0" w:color="auto"/>
        <w:right w:val="none" w:sz="0" w:space="0" w:color="auto"/>
      </w:divBdr>
    </w:div>
    <w:div w:id="26106865">
      <w:bodyDiv w:val="1"/>
      <w:marLeft w:val="0"/>
      <w:marRight w:val="0"/>
      <w:marTop w:val="0"/>
      <w:marBottom w:val="0"/>
      <w:divBdr>
        <w:top w:val="none" w:sz="0" w:space="0" w:color="auto"/>
        <w:left w:val="none" w:sz="0" w:space="0" w:color="auto"/>
        <w:bottom w:val="none" w:sz="0" w:space="0" w:color="auto"/>
        <w:right w:val="none" w:sz="0" w:space="0" w:color="auto"/>
      </w:divBdr>
    </w:div>
    <w:div w:id="48189264">
      <w:bodyDiv w:val="1"/>
      <w:marLeft w:val="0"/>
      <w:marRight w:val="0"/>
      <w:marTop w:val="0"/>
      <w:marBottom w:val="0"/>
      <w:divBdr>
        <w:top w:val="none" w:sz="0" w:space="0" w:color="auto"/>
        <w:left w:val="none" w:sz="0" w:space="0" w:color="auto"/>
        <w:bottom w:val="none" w:sz="0" w:space="0" w:color="auto"/>
        <w:right w:val="none" w:sz="0" w:space="0" w:color="auto"/>
      </w:divBdr>
    </w:div>
    <w:div w:id="51194770">
      <w:bodyDiv w:val="1"/>
      <w:marLeft w:val="0"/>
      <w:marRight w:val="0"/>
      <w:marTop w:val="0"/>
      <w:marBottom w:val="0"/>
      <w:divBdr>
        <w:top w:val="none" w:sz="0" w:space="0" w:color="auto"/>
        <w:left w:val="none" w:sz="0" w:space="0" w:color="auto"/>
        <w:bottom w:val="none" w:sz="0" w:space="0" w:color="auto"/>
        <w:right w:val="none" w:sz="0" w:space="0" w:color="auto"/>
      </w:divBdr>
    </w:div>
    <w:div w:id="55008905">
      <w:bodyDiv w:val="1"/>
      <w:marLeft w:val="0"/>
      <w:marRight w:val="0"/>
      <w:marTop w:val="0"/>
      <w:marBottom w:val="0"/>
      <w:divBdr>
        <w:top w:val="none" w:sz="0" w:space="0" w:color="auto"/>
        <w:left w:val="none" w:sz="0" w:space="0" w:color="auto"/>
        <w:bottom w:val="none" w:sz="0" w:space="0" w:color="auto"/>
        <w:right w:val="none" w:sz="0" w:space="0" w:color="auto"/>
      </w:divBdr>
    </w:div>
    <w:div w:id="56251614">
      <w:bodyDiv w:val="1"/>
      <w:marLeft w:val="0"/>
      <w:marRight w:val="0"/>
      <w:marTop w:val="0"/>
      <w:marBottom w:val="0"/>
      <w:divBdr>
        <w:top w:val="none" w:sz="0" w:space="0" w:color="auto"/>
        <w:left w:val="none" w:sz="0" w:space="0" w:color="auto"/>
        <w:bottom w:val="none" w:sz="0" w:space="0" w:color="auto"/>
        <w:right w:val="none" w:sz="0" w:space="0" w:color="auto"/>
      </w:divBdr>
    </w:div>
    <w:div w:id="59056879">
      <w:bodyDiv w:val="1"/>
      <w:marLeft w:val="0"/>
      <w:marRight w:val="0"/>
      <w:marTop w:val="0"/>
      <w:marBottom w:val="0"/>
      <w:divBdr>
        <w:top w:val="none" w:sz="0" w:space="0" w:color="auto"/>
        <w:left w:val="none" w:sz="0" w:space="0" w:color="auto"/>
        <w:bottom w:val="none" w:sz="0" w:space="0" w:color="auto"/>
        <w:right w:val="none" w:sz="0" w:space="0" w:color="auto"/>
      </w:divBdr>
    </w:div>
    <w:div w:id="77332826">
      <w:bodyDiv w:val="1"/>
      <w:marLeft w:val="0"/>
      <w:marRight w:val="0"/>
      <w:marTop w:val="0"/>
      <w:marBottom w:val="0"/>
      <w:divBdr>
        <w:top w:val="none" w:sz="0" w:space="0" w:color="auto"/>
        <w:left w:val="none" w:sz="0" w:space="0" w:color="auto"/>
        <w:bottom w:val="none" w:sz="0" w:space="0" w:color="auto"/>
        <w:right w:val="none" w:sz="0" w:space="0" w:color="auto"/>
      </w:divBdr>
    </w:div>
    <w:div w:id="93944844">
      <w:bodyDiv w:val="1"/>
      <w:marLeft w:val="0"/>
      <w:marRight w:val="0"/>
      <w:marTop w:val="0"/>
      <w:marBottom w:val="0"/>
      <w:divBdr>
        <w:top w:val="none" w:sz="0" w:space="0" w:color="auto"/>
        <w:left w:val="none" w:sz="0" w:space="0" w:color="auto"/>
        <w:bottom w:val="none" w:sz="0" w:space="0" w:color="auto"/>
        <w:right w:val="none" w:sz="0" w:space="0" w:color="auto"/>
      </w:divBdr>
    </w:div>
    <w:div w:id="97914139">
      <w:bodyDiv w:val="1"/>
      <w:marLeft w:val="0"/>
      <w:marRight w:val="0"/>
      <w:marTop w:val="0"/>
      <w:marBottom w:val="0"/>
      <w:divBdr>
        <w:top w:val="none" w:sz="0" w:space="0" w:color="auto"/>
        <w:left w:val="none" w:sz="0" w:space="0" w:color="auto"/>
        <w:bottom w:val="none" w:sz="0" w:space="0" w:color="auto"/>
        <w:right w:val="none" w:sz="0" w:space="0" w:color="auto"/>
      </w:divBdr>
    </w:div>
    <w:div w:id="102960107">
      <w:bodyDiv w:val="1"/>
      <w:marLeft w:val="0"/>
      <w:marRight w:val="0"/>
      <w:marTop w:val="0"/>
      <w:marBottom w:val="0"/>
      <w:divBdr>
        <w:top w:val="none" w:sz="0" w:space="0" w:color="auto"/>
        <w:left w:val="none" w:sz="0" w:space="0" w:color="auto"/>
        <w:bottom w:val="none" w:sz="0" w:space="0" w:color="auto"/>
        <w:right w:val="none" w:sz="0" w:space="0" w:color="auto"/>
      </w:divBdr>
    </w:div>
    <w:div w:id="111899476">
      <w:bodyDiv w:val="1"/>
      <w:marLeft w:val="0"/>
      <w:marRight w:val="0"/>
      <w:marTop w:val="0"/>
      <w:marBottom w:val="0"/>
      <w:divBdr>
        <w:top w:val="none" w:sz="0" w:space="0" w:color="auto"/>
        <w:left w:val="none" w:sz="0" w:space="0" w:color="auto"/>
        <w:bottom w:val="none" w:sz="0" w:space="0" w:color="auto"/>
        <w:right w:val="none" w:sz="0" w:space="0" w:color="auto"/>
      </w:divBdr>
    </w:div>
    <w:div w:id="117529664">
      <w:bodyDiv w:val="1"/>
      <w:marLeft w:val="0"/>
      <w:marRight w:val="0"/>
      <w:marTop w:val="0"/>
      <w:marBottom w:val="0"/>
      <w:divBdr>
        <w:top w:val="none" w:sz="0" w:space="0" w:color="auto"/>
        <w:left w:val="none" w:sz="0" w:space="0" w:color="auto"/>
        <w:bottom w:val="none" w:sz="0" w:space="0" w:color="auto"/>
        <w:right w:val="none" w:sz="0" w:space="0" w:color="auto"/>
      </w:divBdr>
    </w:div>
    <w:div w:id="138347199">
      <w:bodyDiv w:val="1"/>
      <w:marLeft w:val="0"/>
      <w:marRight w:val="0"/>
      <w:marTop w:val="0"/>
      <w:marBottom w:val="0"/>
      <w:divBdr>
        <w:top w:val="none" w:sz="0" w:space="0" w:color="auto"/>
        <w:left w:val="none" w:sz="0" w:space="0" w:color="auto"/>
        <w:bottom w:val="none" w:sz="0" w:space="0" w:color="auto"/>
        <w:right w:val="none" w:sz="0" w:space="0" w:color="auto"/>
      </w:divBdr>
    </w:div>
    <w:div w:id="158431016">
      <w:bodyDiv w:val="1"/>
      <w:marLeft w:val="0"/>
      <w:marRight w:val="0"/>
      <w:marTop w:val="0"/>
      <w:marBottom w:val="0"/>
      <w:divBdr>
        <w:top w:val="none" w:sz="0" w:space="0" w:color="auto"/>
        <w:left w:val="none" w:sz="0" w:space="0" w:color="auto"/>
        <w:bottom w:val="none" w:sz="0" w:space="0" w:color="auto"/>
        <w:right w:val="none" w:sz="0" w:space="0" w:color="auto"/>
      </w:divBdr>
    </w:div>
    <w:div w:id="163710050">
      <w:bodyDiv w:val="1"/>
      <w:marLeft w:val="0"/>
      <w:marRight w:val="0"/>
      <w:marTop w:val="0"/>
      <w:marBottom w:val="0"/>
      <w:divBdr>
        <w:top w:val="none" w:sz="0" w:space="0" w:color="auto"/>
        <w:left w:val="none" w:sz="0" w:space="0" w:color="auto"/>
        <w:bottom w:val="none" w:sz="0" w:space="0" w:color="auto"/>
        <w:right w:val="none" w:sz="0" w:space="0" w:color="auto"/>
      </w:divBdr>
    </w:div>
    <w:div w:id="163932978">
      <w:bodyDiv w:val="1"/>
      <w:marLeft w:val="0"/>
      <w:marRight w:val="0"/>
      <w:marTop w:val="0"/>
      <w:marBottom w:val="0"/>
      <w:divBdr>
        <w:top w:val="none" w:sz="0" w:space="0" w:color="auto"/>
        <w:left w:val="none" w:sz="0" w:space="0" w:color="auto"/>
        <w:bottom w:val="none" w:sz="0" w:space="0" w:color="auto"/>
        <w:right w:val="none" w:sz="0" w:space="0" w:color="auto"/>
      </w:divBdr>
      <w:divsChild>
        <w:div w:id="809055262">
          <w:marLeft w:val="0"/>
          <w:marRight w:val="0"/>
          <w:marTop w:val="0"/>
          <w:marBottom w:val="0"/>
          <w:divBdr>
            <w:top w:val="none" w:sz="0" w:space="0" w:color="auto"/>
            <w:left w:val="none" w:sz="0" w:space="0" w:color="auto"/>
            <w:bottom w:val="none" w:sz="0" w:space="0" w:color="auto"/>
            <w:right w:val="none" w:sz="0" w:space="0" w:color="auto"/>
          </w:divBdr>
          <w:divsChild>
            <w:div w:id="1484353742">
              <w:marLeft w:val="0"/>
              <w:marRight w:val="0"/>
              <w:marTop w:val="0"/>
              <w:marBottom w:val="0"/>
              <w:divBdr>
                <w:top w:val="none" w:sz="0" w:space="0" w:color="auto"/>
                <w:left w:val="none" w:sz="0" w:space="0" w:color="auto"/>
                <w:bottom w:val="none" w:sz="0" w:space="0" w:color="auto"/>
                <w:right w:val="none" w:sz="0" w:space="0" w:color="auto"/>
              </w:divBdr>
              <w:divsChild>
                <w:div w:id="200822454">
                  <w:marLeft w:val="0"/>
                  <w:marRight w:val="0"/>
                  <w:marTop w:val="0"/>
                  <w:marBottom w:val="0"/>
                  <w:divBdr>
                    <w:top w:val="none" w:sz="0" w:space="0" w:color="auto"/>
                    <w:left w:val="none" w:sz="0" w:space="0" w:color="auto"/>
                    <w:bottom w:val="none" w:sz="0" w:space="0" w:color="auto"/>
                    <w:right w:val="none" w:sz="0" w:space="0" w:color="auto"/>
                  </w:divBdr>
                </w:div>
                <w:div w:id="269750940">
                  <w:marLeft w:val="0"/>
                  <w:marRight w:val="0"/>
                  <w:marTop w:val="0"/>
                  <w:marBottom w:val="0"/>
                  <w:divBdr>
                    <w:top w:val="none" w:sz="0" w:space="0" w:color="auto"/>
                    <w:left w:val="none" w:sz="0" w:space="0" w:color="auto"/>
                    <w:bottom w:val="none" w:sz="0" w:space="0" w:color="auto"/>
                    <w:right w:val="none" w:sz="0" w:space="0" w:color="auto"/>
                  </w:divBdr>
                </w:div>
                <w:div w:id="282076271">
                  <w:marLeft w:val="0"/>
                  <w:marRight w:val="0"/>
                  <w:marTop w:val="0"/>
                  <w:marBottom w:val="0"/>
                  <w:divBdr>
                    <w:top w:val="none" w:sz="0" w:space="0" w:color="auto"/>
                    <w:left w:val="none" w:sz="0" w:space="0" w:color="auto"/>
                    <w:bottom w:val="none" w:sz="0" w:space="0" w:color="auto"/>
                    <w:right w:val="none" w:sz="0" w:space="0" w:color="auto"/>
                  </w:divBdr>
                </w:div>
                <w:div w:id="306713916">
                  <w:marLeft w:val="0"/>
                  <w:marRight w:val="0"/>
                  <w:marTop w:val="0"/>
                  <w:marBottom w:val="0"/>
                  <w:divBdr>
                    <w:top w:val="none" w:sz="0" w:space="0" w:color="auto"/>
                    <w:left w:val="none" w:sz="0" w:space="0" w:color="auto"/>
                    <w:bottom w:val="none" w:sz="0" w:space="0" w:color="auto"/>
                    <w:right w:val="none" w:sz="0" w:space="0" w:color="auto"/>
                  </w:divBdr>
                </w:div>
                <w:div w:id="333463098">
                  <w:marLeft w:val="0"/>
                  <w:marRight w:val="0"/>
                  <w:marTop w:val="0"/>
                  <w:marBottom w:val="0"/>
                  <w:divBdr>
                    <w:top w:val="none" w:sz="0" w:space="0" w:color="auto"/>
                    <w:left w:val="none" w:sz="0" w:space="0" w:color="auto"/>
                    <w:bottom w:val="none" w:sz="0" w:space="0" w:color="auto"/>
                    <w:right w:val="none" w:sz="0" w:space="0" w:color="auto"/>
                  </w:divBdr>
                </w:div>
                <w:div w:id="335766953">
                  <w:marLeft w:val="0"/>
                  <w:marRight w:val="0"/>
                  <w:marTop w:val="0"/>
                  <w:marBottom w:val="0"/>
                  <w:divBdr>
                    <w:top w:val="none" w:sz="0" w:space="0" w:color="auto"/>
                    <w:left w:val="none" w:sz="0" w:space="0" w:color="auto"/>
                    <w:bottom w:val="none" w:sz="0" w:space="0" w:color="auto"/>
                    <w:right w:val="none" w:sz="0" w:space="0" w:color="auto"/>
                  </w:divBdr>
                </w:div>
                <w:div w:id="350571270">
                  <w:marLeft w:val="0"/>
                  <w:marRight w:val="0"/>
                  <w:marTop w:val="0"/>
                  <w:marBottom w:val="0"/>
                  <w:divBdr>
                    <w:top w:val="none" w:sz="0" w:space="0" w:color="auto"/>
                    <w:left w:val="none" w:sz="0" w:space="0" w:color="auto"/>
                    <w:bottom w:val="none" w:sz="0" w:space="0" w:color="auto"/>
                    <w:right w:val="none" w:sz="0" w:space="0" w:color="auto"/>
                  </w:divBdr>
                </w:div>
                <w:div w:id="377702174">
                  <w:marLeft w:val="0"/>
                  <w:marRight w:val="0"/>
                  <w:marTop w:val="0"/>
                  <w:marBottom w:val="0"/>
                  <w:divBdr>
                    <w:top w:val="none" w:sz="0" w:space="0" w:color="auto"/>
                    <w:left w:val="none" w:sz="0" w:space="0" w:color="auto"/>
                    <w:bottom w:val="none" w:sz="0" w:space="0" w:color="auto"/>
                    <w:right w:val="none" w:sz="0" w:space="0" w:color="auto"/>
                  </w:divBdr>
                </w:div>
                <w:div w:id="450168169">
                  <w:marLeft w:val="0"/>
                  <w:marRight w:val="0"/>
                  <w:marTop w:val="0"/>
                  <w:marBottom w:val="0"/>
                  <w:divBdr>
                    <w:top w:val="none" w:sz="0" w:space="0" w:color="auto"/>
                    <w:left w:val="none" w:sz="0" w:space="0" w:color="auto"/>
                    <w:bottom w:val="none" w:sz="0" w:space="0" w:color="auto"/>
                    <w:right w:val="none" w:sz="0" w:space="0" w:color="auto"/>
                  </w:divBdr>
                </w:div>
                <w:div w:id="465396745">
                  <w:marLeft w:val="0"/>
                  <w:marRight w:val="0"/>
                  <w:marTop w:val="0"/>
                  <w:marBottom w:val="0"/>
                  <w:divBdr>
                    <w:top w:val="none" w:sz="0" w:space="0" w:color="auto"/>
                    <w:left w:val="none" w:sz="0" w:space="0" w:color="auto"/>
                    <w:bottom w:val="none" w:sz="0" w:space="0" w:color="auto"/>
                    <w:right w:val="none" w:sz="0" w:space="0" w:color="auto"/>
                  </w:divBdr>
                </w:div>
                <w:div w:id="488323881">
                  <w:marLeft w:val="0"/>
                  <w:marRight w:val="0"/>
                  <w:marTop w:val="0"/>
                  <w:marBottom w:val="0"/>
                  <w:divBdr>
                    <w:top w:val="none" w:sz="0" w:space="0" w:color="auto"/>
                    <w:left w:val="none" w:sz="0" w:space="0" w:color="auto"/>
                    <w:bottom w:val="none" w:sz="0" w:space="0" w:color="auto"/>
                    <w:right w:val="none" w:sz="0" w:space="0" w:color="auto"/>
                  </w:divBdr>
                </w:div>
                <w:div w:id="673653215">
                  <w:marLeft w:val="0"/>
                  <w:marRight w:val="0"/>
                  <w:marTop w:val="0"/>
                  <w:marBottom w:val="0"/>
                  <w:divBdr>
                    <w:top w:val="none" w:sz="0" w:space="0" w:color="auto"/>
                    <w:left w:val="none" w:sz="0" w:space="0" w:color="auto"/>
                    <w:bottom w:val="none" w:sz="0" w:space="0" w:color="auto"/>
                    <w:right w:val="none" w:sz="0" w:space="0" w:color="auto"/>
                  </w:divBdr>
                </w:div>
                <w:div w:id="690497541">
                  <w:marLeft w:val="0"/>
                  <w:marRight w:val="0"/>
                  <w:marTop w:val="0"/>
                  <w:marBottom w:val="0"/>
                  <w:divBdr>
                    <w:top w:val="none" w:sz="0" w:space="0" w:color="auto"/>
                    <w:left w:val="none" w:sz="0" w:space="0" w:color="auto"/>
                    <w:bottom w:val="none" w:sz="0" w:space="0" w:color="auto"/>
                    <w:right w:val="none" w:sz="0" w:space="0" w:color="auto"/>
                  </w:divBdr>
                </w:div>
                <w:div w:id="800422179">
                  <w:marLeft w:val="0"/>
                  <w:marRight w:val="0"/>
                  <w:marTop w:val="0"/>
                  <w:marBottom w:val="0"/>
                  <w:divBdr>
                    <w:top w:val="none" w:sz="0" w:space="0" w:color="auto"/>
                    <w:left w:val="none" w:sz="0" w:space="0" w:color="auto"/>
                    <w:bottom w:val="none" w:sz="0" w:space="0" w:color="auto"/>
                    <w:right w:val="none" w:sz="0" w:space="0" w:color="auto"/>
                  </w:divBdr>
                </w:div>
                <w:div w:id="851645117">
                  <w:marLeft w:val="0"/>
                  <w:marRight w:val="0"/>
                  <w:marTop w:val="0"/>
                  <w:marBottom w:val="0"/>
                  <w:divBdr>
                    <w:top w:val="none" w:sz="0" w:space="0" w:color="auto"/>
                    <w:left w:val="none" w:sz="0" w:space="0" w:color="auto"/>
                    <w:bottom w:val="none" w:sz="0" w:space="0" w:color="auto"/>
                    <w:right w:val="none" w:sz="0" w:space="0" w:color="auto"/>
                  </w:divBdr>
                </w:div>
                <w:div w:id="896281083">
                  <w:marLeft w:val="0"/>
                  <w:marRight w:val="0"/>
                  <w:marTop w:val="0"/>
                  <w:marBottom w:val="0"/>
                  <w:divBdr>
                    <w:top w:val="none" w:sz="0" w:space="0" w:color="auto"/>
                    <w:left w:val="none" w:sz="0" w:space="0" w:color="auto"/>
                    <w:bottom w:val="none" w:sz="0" w:space="0" w:color="auto"/>
                    <w:right w:val="none" w:sz="0" w:space="0" w:color="auto"/>
                  </w:divBdr>
                </w:div>
                <w:div w:id="982000224">
                  <w:marLeft w:val="0"/>
                  <w:marRight w:val="0"/>
                  <w:marTop w:val="0"/>
                  <w:marBottom w:val="0"/>
                  <w:divBdr>
                    <w:top w:val="none" w:sz="0" w:space="0" w:color="auto"/>
                    <w:left w:val="none" w:sz="0" w:space="0" w:color="auto"/>
                    <w:bottom w:val="none" w:sz="0" w:space="0" w:color="auto"/>
                    <w:right w:val="none" w:sz="0" w:space="0" w:color="auto"/>
                  </w:divBdr>
                </w:div>
                <w:div w:id="982924616">
                  <w:marLeft w:val="0"/>
                  <w:marRight w:val="0"/>
                  <w:marTop w:val="0"/>
                  <w:marBottom w:val="0"/>
                  <w:divBdr>
                    <w:top w:val="none" w:sz="0" w:space="0" w:color="auto"/>
                    <w:left w:val="none" w:sz="0" w:space="0" w:color="auto"/>
                    <w:bottom w:val="none" w:sz="0" w:space="0" w:color="auto"/>
                    <w:right w:val="none" w:sz="0" w:space="0" w:color="auto"/>
                  </w:divBdr>
                </w:div>
                <w:div w:id="1165432917">
                  <w:marLeft w:val="0"/>
                  <w:marRight w:val="0"/>
                  <w:marTop w:val="0"/>
                  <w:marBottom w:val="0"/>
                  <w:divBdr>
                    <w:top w:val="none" w:sz="0" w:space="0" w:color="auto"/>
                    <w:left w:val="none" w:sz="0" w:space="0" w:color="auto"/>
                    <w:bottom w:val="none" w:sz="0" w:space="0" w:color="auto"/>
                    <w:right w:val="none" w:sz="0" w:space="0" w:color="auto"/>
                  </w:divBdr>
                </w:div>
                <w:div w:id="1177619553">
                  <w:marLeft w:val="0"/>
                  <w:marRight w:val="0"/>
                  <w:marTop w:val="0"/>
                  <w:marBottom w:val="0"/>
                  <w:divBdr>
                    <w:top w:val="none" w:sz="0" w:space="0" w:color="auto"/>
                    <w:left w:val="none" w:sz="0" w:space="0" w:color="auto"/>
                    <w:bottom w:val="none" w:sz="0" w:space="0" w:color="auto"/>
                    <w:right w:val="none" w:sz="0" w:space="0" w:color="auto"/>
                  </w:divBdr>
                </w:div>
                <w:div w:id="1190872578">
                  <w:marLeft w:val="0"/>
                  <w:marRight w:val="0"/>
                  <w:marTop w:val="0"/>
                  <w:marBottom w:val="0"/>
                  <w:divBdr>
                    <w:top w:val="none" w:sz="0" w:space="0" w:color="auto"/>
                    <w:left w:val="none" w:sz="0" w:space="0" w:color="auto"/>
                    <w:bottom w:val="none" w:sz="0" w:space="0" w:color="auto"/>
                    <w:right w:val="none" w:sz="0" w:space="0" w:color="auto"/>
                  </w:divBdr>
                </w:div>
                <w:div w:id="1240094749">
                  <w:marLeft w:val="0"/>
                  <w:marRight w:val="0"/>
                  <w:marTop w:val="0"/>
                  <w:marBottom w:val="0"/>
                  <w:divBdr>
                    <w:top w:val="none" w:sz="0" w:space="0" w:color="auto"/>
                    <w:left w:val="none" w:sz="0" w:space="0" w:color="auto"/>
                    <w:bottom w:val="none" w:sz="0" w:space="0" w:color="auto"/>
                    <w:right w:val="none" w:sz="0" w:space="0" w:color="auto"/>
                  </w:divBdr>
                </w:div>
                <w:div w:id="1383945321">
                  <w:marLeft w:val="0"/>
                  <w:marRight w:val="0"/>
                  <w:marTop w:val="0"/>
                  <w:marBottom w:val="0"/>
                  <w:divBdr>
                    <w:top w:val="none" w:sz="0" w:space="0" w:color="auto"/>
                    <w:left w:val="none" w:sz="0" w:space="0" w:color="auto"/>
                    <w:bottom w:val="none" w:sz="0" w:space="0" w:color="auto"/>
                    <w:right w:val="none" w:sz="0" w:space="0" w:color="auto"/>
                  </w:divBdr>
                </w:div>
                <w:div w:id="1467158363">
                  <w:marLeft w:val="0"/>
                  <w:marRight w:val="0"/>
                  <w:marTop w:val="0"/>
                  <w:marBottom w:val="0"/>
                  <w:divBdr>
                    <w:top w:val="none" w:sz="0" w:space="0" w:color="auto"/>
                    <w:left w:val="none" w:sz="0" w:space="0" w:color="auto"/>
                    <w:bottom w:val="none" w:sz="0" w:space="0" w:color="auto"/>
                    <w:right w:val="none" w:sz="0" w:space="0" w:color="auto"/>
                  </w:divBdr>
                </w:div>
                <w:div w:id="1473908643">
                  <w:marLeft w:val="0"/>
                  <w:marRight w:val="0"/>
                  <w:marTop w:val="0"/>
                  <w:marBottom w:val="0"/>
                  <w:divBdr>
                    <w:top w:val="none" w:sz="0" w:space="0" w:color="auto"/>
                    <w:left w:val="none" w:sz="0" w:space="0" w:color="auto"/>
                    <w:bottom w:val="none" w:sz="0" w:space="0" w:color="auto"/>
                    <w:right w:val="none" w:sz="0" w:space="0" w:color="auto"/>
                  </w:divBdr>
                </w:div>
                <w:div w:id="1540048371">
                  <w:marLeft w:val="0"/>
                  <w:marRight w:val="0"/>
                  <w:marTop w:val="0"/>
                  <w:marBottom w:val="0"/>
                  <w:divBdr>
                    <w:top w:val="none" w:sz="0" w:space="0" w:color="auto"/>
                    <w:left w:val="none" w:sz="0" w:space="0" w:color="auto"/>
                    <w:bottom w:val="none" w:sz="0" w:space="0" w:color="auto"/>
                    <w:right w:val="none" w:sz="0" w:space="0" w:color="auto"/>
                  </w:divBdr>
                </w:div>
                <w:div w:id="1644694302">
                  <w:marLeft w:val="0"/>
                  <w:marRight w:val="0"/>
                  <w:marTop w:val="0"/>
                  <w:marBottom w:val="0"/>
                  <w:divBdr>
                    <w:top w:val="none" w:sz="0" w:space="0" w:color="auto"/>
                    <w:left w:val="none" w:sz="0" w:space="0" w:color="auto"/>
                    <w:bottom w:val="none" w:sz="0" w:space="0" w:color="auto"/>
                    <w:right w:val="none" w:sz="0" w:space="0" w:color="auto"/>
                  </w:divBdr>
                </w:div>
                <w:div w:id="1654145027">
                  <w:marLeft w:val="0"/>
                  <w:marRight w:val="0"/>
                  <w:marTop w:val="0"/>
                  <w:marBottom w:val="0"/>
                  <w:divBdr>
                    <w:top w:val="none" w:sz="0" w:space="0" w:color="auto"/>
                    <w:left w:val="none" w:sz="0" w:space="0" w:color="auto"/>
                    <w:bottom w:val="none" w:sz="0" w:space="0" w:color="auto"/>
                    <w:right w:val="none" w:sz="0" w:space="0" w:color="auto"/>
                  </w:divBdr>
                </w:div>
                <w:div w:id="1665695034">
                  <w:marLeft w:val="0"/>
                  <w:marRight w:val="0"/>
                  <w:marTop w:val="0"/>
                  <w:marBottom w:val="0"/>
                  <w:divBdr>
                    <w:top w:val="none" w:sz="0" w:space="0" w:color="auto"/>
                    <w:left w:val="none" w:sz="0" w:space="0" w:color="auto"/>
                    <w:bottom w:val="none" w:sz="0" w:space="0" w:color="auto"/>
                    <w:right w:val="none" w:sz="0" w:space="0" w:color="auto"/>
                  </w:divBdr>
                </w:div>
                <w:div w:id="1723165195">
                  <w:marLeft w:val="0"/>
                  <w:marRight w:val="0"/>
                  <w:marTop w:val="0"/>
                  <w:marBottom w:val="0"/>
                  <w:divBdr>
                    <w:top w:val="none" w:sz="0" w:space="0" w:color="auto"/>
                    <w:left w:val="none" w:sz="0" w:space="0" w:color="auto"/>
                    <w:bottom w:val="none" w:sz="0" w:space="0" w:color="auto"/>
                    <w:right w:val="none" w:sz="0" w:space="0" w:color="auto"/>
                  </w:divBdr>
                </w:div>
                <w:div w:id="1724257456">
                  <w:marLeft w:val="0"/>
                  <w:marRight w:val="0"/>
                  <w:marTop w:val="0"/>
                  <w:marBottom w:val="0"/>
                  <w:divBdr>
                    <w:top w:val="none" w:sz="0" w:space="0" w:color="auto"/>
                    <w:left w:val="none" w:sz="0" w:space="0" w:color="auto"/>
                    <w:bottom w:val="none" w:sz="0" w:space="0" w:color="auto"/>
                    <w:right w:val="none" w:sz="0" w:space="0" w:color="auto"/>
                  </w:divBdr>
                </w:div>
                <w:div w:id="1776710091">
                  <w:marLeft w:val="0"/>
                  <w:marRight w:val="0"/>
                  <w:marTop w:val="0"/>
                  <w:marBottom w:val="0"/>
                  <w:divBdr>
                    <w:top w:val="none" w:sz="0" w:space="0" w:color="auto"/>
                    <w:left w:val="none" w:sz="0" w:space="0" w:color="auto"/>
                    <w:bottom w:val="none" w:sz="0" w:space="0" w:color="auto"/>
                    <w:right w:val="none" w:sz="0" w:space="0" w:color="auto"/>
                  </w:divBdr>
                </w:div>
                <w:div w:id="1865903816">
                  <w:marLeft w:val="0"/>
                  <w:marRight w:val="0"/>
                  <w:marTop w:val="0"/>
                  <w:marBottom w:val="0"/>
                  <w:divBdr>
                    <w:top w:val="none" w:sz="0" w:space="0" w:color="auto"/>
                    <w:left w:val="none" w:sz="0" w:space="0" w:color="auto"/>
                    <w:bottom w:val="none" w:sz="0" w:space="0" w:color="auto"/>
                    <w:right w:val="none" w:sz="0" w:space="0" w:color="auto"/>
                  </w:divBdr>
                </w:div>
                <w:div w:id="1887794166">
                  <w:marLeft w:val="0"/>
                  <w:marRight w:val="0"/>
                  <w:marTop w:val="0"/>
                  <w:marBottom w:val="0"/>
                  <w:divBdr>
                    <w:top w:val="none" w:sz="0" w:space="0" w:color="auto"/>
                    <w:left w:val="none" w:sz="0" w:space="0" w:color="auto"/>
                    <w:bottom w:val="none" w:sz="0" w:space="0" w:color="auto"/>
                    <w:right w:val="none" w:sz="0" w:space="0" w:color="auto"/>
                  </w:divBdr>
                </w:div>
                <w:div w:id="1989967787">
                  <w:marLeft w:val="0"/>
                  <w:marRight w:val="0"/>
                  <w:marTop w:val="0"/>
                  <w:marBottom w:val="0"/>
                  <w:divBdr>
                    <w:top w:val="none" w:sz="0" w:space="0" w:color="auto"/>
                    <w:left w:val="none" w:sz="0" w:space="0" w:color="auto"/>
                    <w:bottom w:val="none" w:sz="0" w:space="0" w:color="auto"/>
                    <w:right w:val="none" w:sz="0" w:space="0" w:color="auto"/>
                  </w:divBdr>
                </w:div>
                <w:div w:id="2019892126">
                  <w:marLeft w:val="0"/>
                  <w:marRight w:val="0"/>
                  <w:marTop w:val="0"/>
                  <w:marBottom w:val="0"/>
                  <w:divBdr>
                    <w:top w:val="none" w:sz="0" w:space="0" w:color="auto"/>
                    <w:left w:val="none" w:sz="0" w:space="0" w:color="auto"/>
                    <w:bottom w:val="none" w:sz="0" w:space="0" w:color="auto"/>
                    <w:right w:val="none" w:sz="0" w:space="0" w:color="auto"/>
                  </w:divBdr>
                </w:div>
                <w:div w:id="2063092258">
                  <w:marLeft w:val="0"/>
                  <w:marRight w:val="0"/>
                  <w:marTop w:val="0"/>
                  <w:marBottom w:val="0"/>
                  <w:divBdr>
                    <w:top w:val="none" w:sz="0" w:space="0" w:color="auto"/>
                    <w:left w:val="none" w:sz="0" w:space="0" w:color="auto"/>
                    <w:bottom w:val="none" w:sz="0" w:space="0" w:color="auto"/>
                    <w:right w:val="none" w:sz="0" w:space="0" w:color="auto"/>
                  </w:divBdr>
                </w:div>
                <w:div w:id="2065254239">
                  <w:marLeft w:val="0"/>
                  <w:marRight w:val="0"/>
                  <w:marTop w:val="0"/>
                  <w:marBottom w:val="0"/>
                  <w:divBdr>
                    <w:top w:val="none" w:sz="0" w:space="0" w:color="auto"/>
                    <w:left w:val="none" w:sz="0" w:space="0" w:color="auto"/>
                    <w:bottom w:val="none" w:sz="0" w:space="0" w:color="auto"/>
                    <w:right w:val="none" w:sz="0" w:space="0" w:color="auto"/>
                  </w:divBdr>
                </w:div>
                <w:div w:id="2065372959">
                  <w:marLeft w:val="0"/>
                  <w:marRight w:val="0"/>
                  <w:marTop w:val="0"/>
                  <w:marBottom w:val="0"/>
                  <w:divBdr>
                    <w:top w:val="none" w:sz="0" w:space="0" w:color="auto"/>
                    <w:left w:val="none" w:sz="0" w:space="0" w:color="auto"/>
                    <w:bottom w:val="none" w:sz="0" w:space="0" w:color="auto"/>
                    <w:right w:val="none" w:sz="0" w:space="0" w:color="auto"/>
                  </w:divBdr>
                </w:div>
                <w:div w:id="2125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55676">
      <w:bodyDiv w:val="1"/>
      <w:marLeft w:val="0"/>
      <w:marRight w:val="0"/>
      <w:marTop w:val="0"/>
      <w:marBottom w:val="0"/>
      <w:divBdr>
        <w:top w:val="none" w:sz="0" w:space="0" w:color="auto"/>
        <w:left w:val="none" w:sz="0" w:space="0" w:color="auto"/>
        <w:bottom w:val="none" w:sz="0" w:space="0" w:color="auto"/>
        <w:right w:val="none" w:sz="0" w:space="0" w:color="auto"/>
      </w:divBdr>
    </w:div>
    <w:div w:id="171574379">
      <w:bodyDiv w:val="1"/>
      <w:marLeft w:val="0"/>
      <w:marRight w:val="0"/>
      <w:marTop w:val="0"/>
      <w:marBottom w:val="0"/>
      <w:divBdr>
        <w:top w:val="none" w:sz="0" w:space="0" w:color="auto"/>
        <w:left w:val="none" w:sz="0" w:space="0" w:color="auto"/>
        <w:bottom w:val="none" w:sz="0" w:space="0" w:color="auto"/>
        <w:right w:val="none" w:sz="0" w:space="0" w:color="auto"/>
      </w:divBdr>
    </w:div>
    <w:div w:id="175271124">
      <w:bodyDiv w:val="1"/>
      <w:marLeft w:val="0"/>
      <w:marRight w:val="0"/>
      <w:marTop w:val="0"/>
      <w:marBottom w:val="0"/>
      <w:divBdr>
        <w:top w:val="none" w:sz="0" w:space="0" w:color="auto"/>
        <w:left w:val="none" w:sz="0" w:space="0" w:color="auto"/>
        <w:bottom w:val="none" w:sz="0" w:space="0" w:color="auto"/>
        <w:right w:val="none" w:sz="0" w:space="0" w:color="auto"/>
      </w:divBdr>
    </w:div>
    <w:div w:id="203838125">
      <w:bodyDiv w:val="1"/>
      <w:marLeft w:val="0"/>
      <w:marRight w:val="0"/>
      <w:marTop w:val="0"/>
      <w:marBottom w:val="0"/>
      <w:divBdr>
        <w:top w:val="none" w:sz="0" w:space="0" w:color="auto"/>
        <w:left w:val="none" w:sz="0" w:space="0" w:color="auto"/>
        <w:bottom w:val="none" w:sz="0" w:space="0" w:color="auto"/>
        <w:right w:val="none" w:sz="0" w:space="0" w:color="auto"/>
      </w:divBdr>
      <w:divsChild>
        <w:div w:id="169223651">
          <w:marLeft w:val="0"/>
          <w:marRight w:val="0"/>
          <w:marTop w:val="0"/>
          <w:marBottom w:val="0"/>
          <w:divBdr>
            <w:top w:val="none" w:sz="0" w:space="0" w:color="auto"/>
            <w:left w:val="none" w:sz="0" w:space="0" w:color="auto"/>
            <w:bottom w:val="none" w:sz="0" w:space="0" w:color="auto"/>
            <w:right w:val="none" w:sz="0" w:space="0" w:color="auto"/>
          </w:divBdr>
        </w:div>
        <w:div w:id="335771345">
          <w:marLeft w:val="0"/>
          <w:marRight w:val="0"/>
          <w:marTop w:val="0"/>
          <w:marBottom w:val="0"/>
          <w:divBdr>
            <w:top w:val="none" w:sz="0" w:space="0" w:color="auto"/>
            <w:left w:val="none" w:sz="0" w:space="0" w:color="auto"/>
            <w:bottom w:val="none" w:sz="0" w:space="0" w:color="auto"/>
            <w:right w:val="none" w:sz="0" w:space="0" w:color="auto"/>
          </w:divBdr>
        </w:div>
        <w:div w:id="383868421">
          <w:marLeft w:val="0"/>
          <w:marRight w:val="0"/>
          <w:marTop w:val="0"/>
          <w:marBottom w:val="0"/>
          <w:divBdr>
            <w:top w:val="none" w:sz="0" w:space="0" w:color="auto"/>
            <w:left w:val="none" w:sz="0" w:space="0" w:color="auto"/>
            <w:bottom w:val="none" w:sz="0" w:space="0" w:color="auto"/>
            <w:right w:val="none" w:sz="0" w:space="0" w:color="auto"/>
          </w:divBdr>
        </w:div>
        <w:div w:id="495153041">
          <w:marLeft w:val="0"/>
          <w:marRight w:val="0"/>
          <w:marTop w:val="0"/>
          <w:marBottom w:val="0"/>
          <w:divBdr>
            <w:top w:val="none" w:sz="0" w:space="0" w:color="auto"/>
            <w:left w:val="none" w:sz="0" w:space="0" w:color="auto"/>
            <w:bottom w:val="none" w:sz="0" w:space="0" w:color="auto"/>
            <w:right w:val="none" w:sz="0" w:space="0" w:color="auto"/>
          </w:divBdr>
        </w:div>
        <w:div w:id="698969559">
          <w:marLeft w:val="0"/>
          <w:marRight w:val="0"/>
          <w:marTop w:val="0"/>
          <w:marBottom w:val="0"/>
          <w:divBdr>
            <w:top w:val="none" w:sz="0" w:space="0" w:color="auto"/>
            <w:left w:val="none" w:sz="0" w:space="0" w:color="auto"/>
            <w:bottom w:val="none" w:sz="0" w:space="0" w:color="auto"/>
            <w:right w:val="none" w:sz="0" w:space="0" w:color="auto"/>
          </w:divBdr>
        </w:div>
        <w:div w:id="792601049">
          <w:marLeft w:val="0"/>
          <w:marRight w:val="0"/>
          <w:marTop w:val="0"/>
          <w:marBottom w:val="0"/>
          <w:divBdr>
            <w:top w:val="none" w:sz="0" w:space="0" w:color="auto"/>
            <w:left w:val="none" w:sz="0" w:space="0" w:color="auto"/>
            <w:bottom w:val="none" w:sz="0" w:space="0" w:color="auto"/>
            <w:right w:val="none" w:sz="0" w:space="0" w:color="auto"/>
          </w:divBdr>
        </w:div>
        <w:div w:id="902911466">
          <w:marLeft w:val="0"/>
          <w:marRight w:val="0"/>
          <w:marTop w:val="0"/>
          <w:marBottom w:val="0"/>
          <w:divBdr>
            <w:top w:val="none" w:sz="0" w:space="0" w:color="auto"/>
            <w:left w:val="none" w:sz="0" w:space="0" w:color="auto"/>
            <w:bottom w:val="none" w:sz="0" w:space="0" w:color="auto"/>
            <w:right w:val="none" w:sz="0" w:space="0" w:color="auto"/>
          </w:divBdr>
        </w:div>
        <w:div w:id="1304193858">
          <w:marLeft w:val="0"/>
          <w:marRight w:val="0"/>
          <w:marTop w:val="0"/>
          <w:marBottom w:val="0"/>
          <w:divBdr>
            <w:top w:val="none" w:sz="0" w:space="0" w:color="auto"/>
            <w:left w:val="none" w:sz="0" w:space="0" w:color="auto"/>
            <w:bottom w:val="none" w:sz="0" w:space="0" w:color="auto"/>
            <w:right w:val="none" w:sz="0" w:space="0" w:color="auto"/>
          </w:divBdr>
        </w:div>
        <w:div w:id="1391346501">
          <w:marLeft w:val="0"/>
          <w:marRight w:val="0"/>
          <w:marTop w:val="0"/>
          <w:marBottom w:val="0"/>
          <w:divBdr>
            <w:top w:val="none" w:sz="0" w:space="0" w:color="auto"/>
            <w:left w:val="none" w:sz="0" w:space="0" w:color="auto"/>
            <w:bottom w:val="none" w:sz="0" w:space="0" w:color="auto"/>
            <w:right w:val="none" w:sz="0" w:space="0" w:color="auto"/>
          </w:divBdr>
        </w:div>
        <w:div w:id="1425414616">
          <w:marLeft w:val="0"/>
          <w:marRight w:val="0"/>
          <w:marTop w:val="0"/>
          <w:marBottom w:val="0"/>
          <w:divBdr>
            <w:top w:val="none" w:sz="0" w:space="0" w:color="auto"/>
            <w:left w:val="none" w:sz="0" w:space="0" w:color="auto"/>
            <w:bottom w:val="none" w:sz="0" w:space="0" w:color="auto"/>
            <w:right w:val="none" w:sz="0" w:space="0" w:color="auto"/>
          </w:divBdr>
        </w:div>
        <w:div w:id="1518077610">
          <w:marLeft w:val="0"/>
          <w:marRight w:val="0"/>
          <w:marTop w:val="0"/>
          <w:marBottom w:val="0"/>
          <w:divBdr>
            <w:top w:val="none" w:sz="0" w:space="0" w:color="auto"/>
            <w:left w:val="none" w:sz="0" w:space="0" w:color="auto"/>
            <w:bottom w:val="none" w:sz="0" w:space="0" w:color="auto"/>
            <w:right w:val="none" w:sz="0" w:space="0" w:color="auto"/>
          </w:divBdr>
        </w:div>
        <w:div w:id="1930694386">
          <w:marLeft w:val="0"/>
          <w:marRight w:val="0"/>
          <w:marTop w:val="0"/>
          <w:marBottom w:val="0"/>
          <w:divBdr>
            <w:top w:val="none" w:sz="0" w:space="0" w:color="auto"/>
            <w:left w:val="none" w:sz="0" w:space="0" w:color="auto"/>
            <w:bottom w:val="none" w:sz="0" w:space="0" w:color="auto"/>
            <w:right w:val="none" w:sz="0" w:space="0" w:color="auto"/>
          </w:divBdr>
        </w:div>
        <w:div w:id="1954171390">
          <w:marLeft w:val="0"/>
          <w:marRight w:val="0"/>
          <w:marTop w:val="0"/>
          <w:marBottom w:val="0"/>
          <w:divBdr>
            <w:top w:val="none" w:sz="0" w:space="0" w:color="auto"/>
            <w:left w:val="none" w:sz="0" w:space="0" w:color="auto"/>
            <w:bottom w:val="none" w:sz="0" w:space="0" w:color="auto"/>
            <w:right w:val="none" w:sz="0" w:space="0" w:color="auto"/>
          </w:divBdr>
        </w:div>
        <w:div w:id="2063407651">
          <w:marLeft w:val="0"/>
          <w:marRight w:val="0"/>
          <w:marTop w:val="0"/>
          <w:marBottom w:val="0"/>
          <w:divBdr>
            <w:top w:val="none" w:sz="0" w:space="0" w:color="auto"/>
            <w:left w:val="none" w:sz="0" w:space="0" w:color="auto"/>
            <w:bottom w:val="none" w:sz="0" w:space="0" w:color="auto"/>
            <w:right w:val="none" w:sz="0" w:space="0" w:color="auto"/>
          </w:divBdr>
        </w:div>
        <w:div w:id="2119134292">
          <w:marLeft w:val="0"/>
          <w:marRight w:val="0"/>
          <w:marTop w:val="0"/>
          <w:marBottom w:val="0"/>
          <w:divBdr>
            <w:top w:val="none" w:sz="0" w:space="0" w:color="auto"/>
            <w:left w:val="none" w:sz="0" w:space="0" w:color="auto"/>
            <w:bottom w:val="none" w:sz="0" w:space="0" w:color="auto"/>
            <w:right w:val="none" w:sz="0" w:space="0" w:color="auto"/>
          </w:divBdr>
        </w:div>
      </w:divsChild>
    </w:div>
    <w:div w:id="207844168">
      <w:bodyDiv w:val="1"/>
      <w:marLeft w:val="0"/>
      <w:marRight w:val="0"/>
      <w:marTop w:val="0"/>
      <w:marBottom w:val="0"/>
      <w:divBdr>
        <w:top w:val="none" w:sz="0" w:space="0" w:color="auto"/>
        <w:left w:val="none" w:sz="0" w:space="0" w:color="auto"/>
        <w:bottom w:val="none" w:sz="0" w:space="0" w:color="auto"/>
        <w:right w:val="none" w:sz="0" w:space="0" w:color="auto"/>
      </w:divBdr>
    </w:div>
    <w:div w:id="234974588">
      <w:bodyDiv w:val="1"/>
      <w:marLeft w:val="0"/>
      <w:marRight w:val="0"/>
      <w:marTop w:val="0"/>
      <w:marBottom w:val="0"/>
      <w:divBdr>
        <w:top w:val="none" w:sz="0" w:space="0" w:color="auto"/>
        <w:left w:val="none" w:sz="0" w:space="0" w:color="auto"/>
        <w:bottom w:val="none" w:sz="0" w:space="0" w:color="auto"/>
        <w:right w:val="none" w:sz="0" w:space="0" w:color="auto"/>
      </w:divBdr>
    </w:div>
    <w:div w:id="244922750">
      <w:bodyDiv w:val="1"/>
      <w:marLeft w:val="0"/>
      <w:marRight w:val="0"/>
      <w:marTop w:val="0"/>
      <w:marBottom w:val="0"/>
      <w:divBdr>
        <w:top w:val="none" w:sz="0" w:space="0" w:color="auto"/>
        <w:left w:val="none" w:sz="0" w:space="0" w:color="auto"/>
        <w:bottom w:val="none" w:sz="0" w:space="0" w:color="auto"/>
        <w:right w:val="none" w:sz="0" w:space="0" w:color="auto"/>
      </w:divBdr>
    </w:div>
    <w:div w:id="249508309">
      <w:bodyDiv w:val="1"/>
      <w:marLeft w:val="0"/>
      <w:marRight w:val="0"/>
      <w:marTop w:val="0"/>
      <w:marBottom w:val="0"/>
      <w:divBdr>
        <w:top w:val="none" w:sz="0" w:space="0" w:color="auto"/>
        <w:left w:val="none" w:sz="0" w:space="0" w:color="auto"/>
        <w:bottom w:val="none" w:sz="0" w:space="0" w:color="auto"/>
        <w:right w:val="none" w:sz="0" w:space="0" w:color="auto"/>
      </w:divBdr>
    </w:div>
    <w:div w:id="268120711">
      <w:bodyDiv w:val="1"/>
      <w:marLeft w:val="0"/>
      <w:marRight w:val="0"/>
      <w:marTop w:val="0"/>
      <w:marBottom w:val="0"/>
      <w:divBdr>
        <w:top w:val="none" w:sz="0" w:space="0" w:color="auto"/>
        <w:left w:val="none" w:sz="0" w:space="0" w:color="auto"/>
        <w:bottom w:val="none" w:sz="0" w:space="0" w:color="auto"/>
        <w:right w:val="none" w:sz="0" w:space="0" w:color="auto"/>
      </w:divBdr>
      <w:divsChild>
        <w:div w:id="1486243842">
          <w:marLeft w:val="0"/>
          <w:marRight w:val="0"/>
          <w:marTop w:val="0"/>
          <w:marBottom w:val="0"/>
          <w:divBdr>
            <w:top w:val="none" w:sz="0" w:space="0" w:color="auto"/>
            <w:left w:val="none" w:sz="0" w:space="0" w:color="auto"/>
            <w:bottom w:val="none" w:sz="0" w:space="0" w:color="auto"/>
            <w:right w:val="none" w:sz="0" w:space="0" w:color="auto"/>
          </w:divBdr>
        </w:div>
        <w:div w:id="1860895803">
          <w:marLeft w:val="0"/>
          <w:marRight w:val="0"/>
          <w:marTop w:val="0"/>
          <w:marBottom w:val="0"/>
          <w:divBdr>
            <w:top w:val="none" w:sz="0" w:space="0" w:color="auto"/>
            <w:left w:val="none" w:sz="0" w:space="0" w:color="auto"/>
            <w:bottom w:val="none" w:sz="0" w:space="0" w:color="auto"/>
            <w:right w:val="none" w:sz="0" w:space="0" w:color="auto"/>
          </w:divBdr>
        </w:div>
        <w:div w:id="2137869631">
          <w:marLeft w:val="0"/>
          <w:marRight w:val="0"/>
          <w:marTop w:val="0"/>
          <w:marBottom w:val="0"/>
          <w:divBdr>
            <w:top w:val="none" w:sz="0" w:space="0" w:color="auto"/>
            <w:left w:val="none" w:sz="0" w:space="0" w:color="auto"/>
            <w:bottom w:val="none" w:sz="0" w:space="0" w:color="auto"/>
            <w:right w:val="none" w:sz="0" w:space="0" w:color="auto"/>
          </w:divBdr>
        </w:div>
      </w:divsChild>
    </w:div>
    <w:div w:id="282999318">
      <w:bodyDiv w:val="1"/>
      <w:marLeft w:val="0"/>
      <w:marRight w:val="0"/>
      <w:marTop w:val="0"/>
      <w:marBottom w:val="0"/>
      <w:divBdr>
        <w:top w:val="none" w:sz="0" w:space="0" w:color="auto"/>
        <w:left w:val="none" w:sz="0" w:space="0" w:color="auto"/>
        <w:bottom w:val="none" w:sz="0" w:space="0" w:color="auto"/>
        <w:right w:val="none" w:sz="0" w:space="0" w:color="auto"/>
      </w:divBdr>
    </w:div>
    <w:div w:id="296761381">
      <w:bodyDiv w:val="1"/>
      <w:marLeft w:val="0"/>
      <w:marRight w:val="0"/>
      <w:marTop w:val="0"/>
      <w:marBottom w:val="0"/>
      <w:divBdr>
        <w:top w:val="none" w:sz="0" w:space="0" w:color="auto"/>
        <w:left w:val="none" w:sz="0" w:space="0" w:color="auto"/>
        <w:bottom w:val="none" w:sz="0" w:space="0" w:color="auto"/>
        <w:right w:val="none" w:sz="0" w:space="0" w:color="auto"/>
      </w:divBdr>
    </w:div>
    <w:div w:id="311636905">
      <w:bodyDiv w:val="1"/>
      <w:marLeft w:val="0"/>
      <w:marRight w:val="0"/>
      <w:marTop w:val="0"/>
      <w:marBottom w:val="0"/>
      <w:divBdr>
        <w:top w:val="none" w:sz="0" w:space="0" w:color="auto"/>
        <w:left w:val="none" w:sz="0" w:space="0" w:color="auto"/>
        <w:bottom w:val="none" w:sz="0" w:space="0" w:color="auto"/>
        <w:right w:val="none" w:sz="0" w:space="0" w:color="auto"/>
      </w:divBdr>
    </w:div>
    <w:div w:id="322127062">
      <w:bodyDiv w:val="1"/>
      <w:marLeft w:val="0"/>
      <w:marRight w:val="0"/>
      <w:marTop w:val="0"/>
      <w:marBottom w:val="0"/>
      <w:divBdr>
        <w:top w:val="none" w:sz="0" w:space="0" w:color="auto"/>
        <w:left w:val="none" w:sz="0" w:space="0" w:color="auto"/>
        <w:bottom w:val="none" w:sz="0" w:space="0" w:color="auto"/>
        <w:right w:val="none" w:sz="0" w:space="0" w:color="auto"/>
      </w:divBdr>
    </w:div>
    <w:div w:id="323554218">
      <w:bodyDiv w:val="1"/>
      <w:marLeft w:val="0"/>
      <w:marRight w:val="0"/>
      <w:marTop w:val="0"/>
      <w:marBottom w:val="0"/>
      <w:divBdr>
        <w:top w:val="none" w:sz="0" w:space="0" w:color="auto"/>
        <w:left w:val="none" w:sz="0" w:space="0" w:color="auto"/>
        <w:bottom w:val="none" w:sz="0" w:space="0" w:color="auto"/>
        <w:right w:val="none" w:sz="0" w:space="0" w:color="auto"/>
      </w:divBdr>
    </w:div>
    <w:div w:id="324286851">
      <w:bodyDiv w:val="1"/>
      <w:marLeft w:val="0"/>
      <w:marRight w:val="0"/>
      <w:marTop w:val="0"/>
      <w:marBottom w:val="0"/>
      <w:divBdr>
        <w:top w:val="none" w:sz="0" w:space="0" w:color="auto"/>
        <w:left w:val="none" w:sz="0" w:space="0" w:color="auto"/>
        <w:bottom w:val="none" w:sz="0" w:space="0" w:color="auto"/>
        <w:right w:val="none" w:sz="0" w:space="0" w:color="auto"/>
      </w:divBdr>
    </w:div>
    <w:div w:id="326707869">
      <w:bodyDiv w:val="1"/>
      <w:marLeft w:val="0"/>
      <w:marRight w:val="0"/>
      <w:marTop w:val="0"/>
      <w:marBottom w:val="0"/>
      <w:divBdr>
        <w:top w:val="none" w:sz="0" w:space="0" w:color="auto"/>
        <w:left w:val="none" w:sz="0" w:space="0" w:color="auto"/>
        <w:bottom w:val="none" w:sz="0" w:space="0" w:color="auto"/>
        <w:right w:val="none" w:sz="0" w:space="0" w:color="auto"/>
      </w:divBdr>
    </w:div>
    <w:div w:id="332072853">
      <w:bodyDiv w:val="1"/>
      <w:marLeft w:val="0"/>
      <w:marRight w:val="0"/>
      <w:marTop w:val="0"/>
      <w:marBottom w:val="0"/>
      <w:divBdr>
        <w:top w:val="none" w:sz="0" w:space="0" w:color="auto"/>
        <w:left w:val="none" w:sz="0" w:space="0" w:color="auto"/>
        <w:bottom w:val="none" w:sz="0" w:space="0" w:color="auto"/>
        <w:right w:val="none" w:sz="0" w:space="0" w:color="auto"/>
      </w:divBdr>
    </w:div>
    <w:div w:id="333143404">
      <w:bodyDiv w:val="1"/>
      <w:marLeft w:val="0"/>
      <w:marRight w:val="0"/>
      <w:marTop w:val="0"/>
      <w:marBottom w:val="0"/>
      <w:divBdr>
        <w:top w:val="none" w:sz="0" w:space="0" w:color="auto"/>
        <w:left w:val="none" w:sz="0" w:space="0" w:color="auto"/>
        <w:bottom w:val="none" w:sz="0" w:space="0" w:color="auto"/>
        <w:right w:val="none" w:sz="0" w:space="0" w:color="auto"/>
      </w:divBdr>
    </w:div>
    <w:div w:id="359355363">
      <w:bodyDiv w:val="1"/>
      <w:marLeft w:val="0"/>
      <w:marRight w:val="0"/>
      <w:marTop w:val="0"/>
      <w:marBottom w:val="0"/>
      <w:divBdr>
        <w:top w:val="none" w:sz="0" w:space="0" w:color="auto"/>
        <w:left w:val="none" w:sz="0" w:space="0" w:color="auto"/>
        <w:bottom w:val="none" w:sz="0" w:space="0" w:color="auto"/>
        <w:right w:val="none" w:sz="0" w:space="0" w:color="auto"/>
      </w:divBdr>
    </w:div>
    <w:div w:id="359823716">
      <w:bodyDiv w:val="1"/>
      <w:marLeft w:val="0"/>
      <w:marRight w:val="0"/>
      <w:marTop w:val="0"/>
      <w:marBottom w:val="0"/>
      <w:divBdr>
        <w:top w:val="none" w:sz="0" w:space="0" w:color="auto"/>
        <w:left w:val="none" w:sz="0" w:space="0" w:color="auto"/>
        <w:bottom w:val="none" w:sz="0" w:space="0" w:color="auto"/>
        <w:right w:val="none" w:sz="0" w:space="0" w:color="auto"/>
      </w:divBdr>
    </w:div>
    <w:div w:id="363822719">
      <w:bodyDiv w:val="1"/>
      <w:marLeft w:val="0"/>
      <w:marRight w:val="0"/>
      <w:marTop w:val="0"/>
      <w:marBottom w:val="0"/>
      <w:divBdr>
        <w:top w:val="none" w:sz="0" w:space="0" w:color="auto"/>
        <w:left w:val="none" w:sz="0" w:space="0" w:color="auto"/>
        <w:bottom w:val="none" w:sz="0" w:space="0" w:color="auto"/>
        <w:right w:val="none" w:sz="0" w:space="0" w:color="auto"/>
      </w:divBdr>
    </w:div>
    <w:div w:id="370544506">
      <w:bodyDiv w:val="1"/>
      <w:marLeft w:val="0"/>
      <w:marRight w:val="0"/>
      <w:marTop w:val="0"/>
      <w:marBottom w:val="0"/>
      <w:divBdr>
        <w:top w:val="none" w:sz="0" w:space="0" w:color="auto"/>
        <w:left w:val="none" w:sz="0" w:space="0" w:color="auto"/>
        <w:bottom w:val="none" w:sz="0" w:space="0" w:color="auto"/>
        <w:right w:val="none" w:sz="0" w:space="0" w:color="auto"/>
      </w:divBdr>
    </w:div>
    <w:div w:id="379592614">
      <w:bodyDiv w:val="1"/>
      <w:marLeft w:val="0"/>
      <w:marRight w:val="0"/>
      <w:marTop w:val="0"/>
      <w:marBottom w:val="0"/>
      <w:divBdr>
        <w:top w:val="none" w:sz="0" w:space="0" w:color="auto"/>
        <w:left w:val="none" w:sz="0" w:space="0" w:color="auto"/>
        <w:bottom w:val="none" w:sz="0" w:space="0" w:color="auto"/>
        <w:right w:val="none" w:sz="0" w:space="0" w:color="auto"/>
      </w:divBdr>
    </w:div>
    <w:div w:id="379867619">
      <w:bodyDiv w:val="1"/>
      <w:marLeft w:val="0"/>
      <w:marRight w:val="0"/>
      <w:marTop w:val="0"/>
      <w:marBottom w:val="0"/>
      <w:divBdr>
        <w:top w:val="none" w:sz="0" w:space="0" w:color="auto"/>
        <w:left w:val="none" w:sz="0" w:space="0" w:color="auto"/>
        <w:bottom w:val="none" w:sz="0" w:space="0" w:color="auto"/>
        <w:right w:val="none" w:sz="0" w:space="0" w:color="auto"/>
      </w:divBdr>
    </w:div>
    <w:div w:id="381909312">
      <w:bodyDiv w:val="1"/>
      <w:marLeft w:val="0"/>
      <w:marRight w:val="0"/>
      <w:marTop w:val="0"/>
      <w:marBottom w:val="0"/>
      <w:divBdr>
        <w:top w:val="none" w:sz="0" w:space="0" w:color="auto"/>
        <w:left w:val="none" w:sz="0" w:space="0" w:color="auto"/>
        <w:bottom w:val="none" w:sz="0" w:space="0" w:color="auto"/>
        <w:right w:val="none" w:sz="0" w:space="0" w:color="auto"/>
      </w:divBdr>
    </w:div>
    <w:div w:id="382023856">
      <w:bodyDiv w:val="1"/>
      <w:marLeft w:val="0"/>
      <w:marRight w:val="0"/>
      <w:marTop w:val="0"/>
      <w:marBottom w:val="0"/>
      <w:divBdr>
        <w:top w:val="none" w:sz="0" w:space="0" w:color="auto"/>
        <w:left w:val="none" w:sz="0" w:space="0" w:color="auto"/>
        <w:bottom w:val="none" w:sz="0" w:space="0" w:color="auto"/>
        <w:right w:val="none" w:sz="0" w:space="0" w:color="auto"/>
      </w:divBdr>
    </w:div>
    <w:div w:id="392243536">
      <w:bodyDiv w:val="1"/>
      <w:marLeft w:val="0"/>
      <w:marRight w:val="0"/>
      <w:marTop w:val="0"/>
      <w:marBottom w:val="0"/>
      <w:divBdr>
        <w:top w:val="none" w:sz="0" w:space="0" w:color="auto"/>
        <w:left w:val="none" w:sz="0" w:space="0" w:color="auto"/>
        <w:bottom w:val="none" w:sz="0" w:space="0" w:color="auto"/>
        <w:right w:val="none" w:sz="0" w:space="0" w:color="auto"/>
      </w:divBdr>
      <w:divsChild>
        <w:div w:id="488399257">
          <w:marLeft w:val="0"/>
          <w:marRight w:val="0"/>
          <w:marTop w:val="0"/>
          <w:marBottom w:val="0"/>
          <w:divBdr>
            <w:top w:val="none" w:sz="0" w:space="0" w:color="auto"/>
            <w:left w:val="none" w:sz="0" w:space="0" w:color="auto"/>
            <w:bottom w:val="none" w:sz="0" w:space="0" w:color="auto"/>
            <w:right w:val="none" w:sz="0" w:space="0" w:color="auto"/>
          </w:divBdr>
        </w:div>
        <w:div w:id="685445885">
          <w:marLeft w:val="0"/>
          <w:marRight w:val="0"/>
          <w:marTop w:val="0"/>
          <w:marBottom w:val="0"/>
          <w:divBdr>
            <w:top w:val="none" w:sz="0" w:space="0" w:color="auto"/>
            <w:left w:val="none" w:sz="0" w:space="0" w:color="auto"/>
            <w:bottom w:val="none" w:sz="0" w:space="0" w:color="auto"/>
            <w:right w:val="none" w:sz="0" w:space="0" w:color="auto"/>
          </w:divBdr>
        </w:div>
        <w:div w:id="1098135657">
          <w:marLeft w:val="0"/>
          <w:marRight w:val="0"/>
          <w:marTop w:val="0"/>
          <w:marBottom w:val="0"/>
          <w:divBdr>
            <w:top w:val="none" w:sz="0" w:space="0" w:color="auto"/>
            <w:left w:val="none" w:sz="0" w:space="0" w:color="auto"/>
            <w:bottom w:val="none" w:sz="0" w:space="0" w:color="auto"/>
            <w:right w:val="none" w:sz="0" w:space="0" w:color="auto"/>
          </w:divBdr>
        </w:div>
        <w:div w:id="1421873963">
          <w:marLeft w:val="0"/>
          <w:marRight w:val="0"/>
          <w:marTop w:val="0"/>
          <w:marBottom w:val="0"/>
          <w:divBdr>
            <w:top w:val="none" w:sz="0" w:space="0" w:color="auto"/>
            <w:left w:val="none" w:sz="0" w:space="0" w:color="auto"/>
            <w:bottom w:val="none" w:sz="0" w:space="0" w:color="auto"/>
            <w:right w:val="none" w:sz="0" w:space="0" w:color="auto"/>
          </w:divBdr>
        </w:div>
        <w:div w:id="1544319081">
          <w:marLeft w:val="0"/>
          <w:marRight w:val="0"/>
          <w:marTop w:val="0"/>
          <w:marBottom w:val="0"/>
          <w:divBdr>
            <w:top w:val="none" w:sz="0" w:space="0" w:color="auto"/>
            <w:left w:val="none" w:sz="0" w:space="0" w:color="auto"/>
            <w:bottom w:val="none" w:sz="0" w:space="0" w:color="auto"/>
            <w:right w:val="none" w:sz="0" w:space="0" w:color="auto"/>
          </w:divBdr>
        </w:div>
        <w:div w:id="2003697979">
          <w:marLeft w:val="0"/>
          <w:marRight w:val="0"/>
          <w:marTop w:val="0"/>
          <w:marBottom w:val="0"/>
          <w:divBdr>
            <w:top w:val="none" w:sz="0" w:space="0" w:color="auto"/>
            <w:left w:val="none" w:sz="0" w:space="0" w:color="auto"/>
            <w:bottom w:val="none" w:sz="0" w:space="0" w:color="auto"/>
            <w:right w:val="none" w:sz="0" w:space="0" w:color="auto"/>
          </w:divBdr>
        </w:div>
        <w:div w:id="2027101230">
          <w:marLeft w:val="0"/>
          <w:marRight w:val="0"/>
          <w:marTop w:val="0"/>
          <w:marBottom w:val="0"/>
          <w:divBdr>
            <w:top w:val="none" w:sz="0" w:space="0" w:color="auto"/>
            <w:left w:val="none" w:sz="0" w:space="0" w:color="auto"/>
            <w:bottom w:val="none" w:sz="0" w:space="0" w:color="auto"/>
            <w:right w:val="none" w:sz="0" w:space="0" w:color="auto"/>
          </w:divBdr>
        </w:div>
      </w:divsChild>
    </w:div>
    <w:div w:id="419840516">
      <w:bodyDiv w:val="1"/>
      <w:marLeft w:val="0"/>
      <w:marRight w:val="0"/>
      <w:marTop w:val="0"/>
      <w:marBottom w:val="0"/>
      <w:divBdr>
        <w:top w:val="none" w:sz="0" w:space="0" w:color="auto"/>
        <w:left w:val="none" w:sz="0" w:space="0" w:color="auto"/>
        <w:bottom w:val="none" w:sz="0" w:space="0" w:color="auto"/>
        <w:right w:val="none" w:sz="0" w:space="0" w:color="auto"/>
      </w:divBdr>
    </w:div>
    <w:div w:id="423385662">
      <w:bodyDiv w:val="1"/>
      <w:marLeft w:val="0"/>
      <w:marRight w:val="0"/>
      <w:marTop w:val="0"/>
      <w:marBottom w:val="0"/>
      <w:divBdr>
        <w:top w:val="none" w:sz="0" w:space="0" w:color="auto"/>
        <w:left w:val="none" w:sz="0" w:space="0" w:color="auto"/>
        <w:bottom w:val="none" w:sz="0" w:space="0" w:color="auto"/>
        <w:right w:val="none" w:sz="0" w:space="0" w:color="auto"/>
      </w:divBdr>
    </w:div>
    <w:div w:id="444809116">
      <w:bodyDiv w:val="1"/>
      <w:marLeft w:val="0"/>
      <w:marRight w:val="0"/>
      <w:marTop w:val="0"/>
      <w:marBottom w:val="0"/>
      <w:divBdr>
        <w:top w:val="none" w:sz="0" w:space="0" w:color="auto"/>
        <w:left w:val="none" w:sz="0" w:space="0" w:color="auto"/>
        <w:bottom w:val="none" w:sz="0" w:space="0" w:color="auto"/>
        <w:right w:val="none" w:sz="0" w:space="0" w:color="auto"/>
      </w:divBdr>
    </w:div>
    <w:div w:id="452555638">
      <w:bodyDiv w:val="1"/>
      <w:marLeft w:val="0"/>
      <w:marRight w:val="0"/>
      <w:marTop w:val="0"/>
      <w:marBottom w:val="0"/>
      <w:divBdr>
        <w:top w:val="none" w:sz="0" w:space="0" w:color="auto"/>
        <w:left w:val="none" w:sz="0" w:space="0" w:color="auto"/>
        <w:bottom w:val="none" w:sz="0" w:space="0" w:color="auto"/>
        <w:right w:val="none" w:sz="0" w:space="0" w:color="auto"/>
      </w:divBdr>
    </w:div>
    <w:div w:id="454059178">
      <w:bodyDiv w:val="1"/>
      <w:marLeft w:val="0"/>
      <w:marRight w:val="0"/>
      <w:marTop w:val="0"/>
      <w:marBottom w:val="0"/>
      <w:divBdr>
        <w:top w:val="none" w:sz="0" w:space="0" w:color="auto"/>
        <w:left w:val="none" w:sz="0" w:space="0" w:color="auto"/>
        <w:bottom w:val="none" w:sz="0" w:space="0" w:color="auto"/>
        <w:right w:val="none" w:sz="0" w:space="0" w:color="auto"/>
      </w:divBdr>
    </w:div>
    <w:div w:id="478811344">
      <w:bodyDiv w:val="1"/>
      <w:marLeft w:val="0"/>
      <w:marRight w:val="0"/>
      <w:marTop w:val="0"/>
      <w:marBottom w:val="0"/>
      <w:divBdr>
        <w:top w:val="none" w:sz="0" w:space="0" w:color="auto"/>
        <w:left w:val="none" w:sz="0" w:space="0" w:color="auto"/>
        <w:bottom w:val="none" w:sz="0" w:space="0" w:color="auto"/>
        <w:right w:val="none" w:sz="0" w:space="0" w:color="auto"/>
      </w:divBdr>
    </w:div>
    <w:div w:id="485586591">
      <w:bodyDiv w:val="1"/>
      <w:marLeft w:val="0"/>
      <w:marRight w:val="0"/>
      <w:marTop w:val="0"/>
      <w:marBottom w:val="0"/>
      <w:divBdr>
        <w:top w:val="none" w:sz="0" w:space="0" w:color="auto"/>
        <w:left w:val="none" w:sz="0" w:space="0" w:color="auto"/>
        <w:bottom w:val="none" w:sz="0" w:space="0" w:color="auto"/>
        <w:right w:val="none" w:sz="0" w:space="0" w:color="auto"/>
      </w:divBdr>
    </w:div>
    <w:div w:id="490877693">
      <w:bodyDiv w:val="1"/>
      <w:marLeft w:val="0"/>
      <w:marRight w:val="0"/>
      <w:marTop w:val="0"/>
      <w:marBottom w:val="0"/>
      <w:divBdr>
        <w:top w:val="none" w:sz="0" w:space="0" w:color="auto"/>
        <w:left w:val="none" w:sz="0" w:space="0" w:color="auto"/>
        <w:bottom w:val="none" w:sz="0" w:space="0" w:color="auto"/>
        <w:right w:val="none" w:sz="0" w:space="0" w:color="auto"/>
      </w:divBdr>
    </w:div>
    <w:div w:id="493764640">
      <w:bodyDiv w:val="1"/>
      <w:marLeft w:val="0"/>
      <w:marRight w:val="0"/>
      <w:marTop w:val="0"/>
      <w:marBottom w:val="0"/>
      <w:divBdr>
        <w:top w:val="none" w:sz="0" w:space="0" w:color="auto"/>
        <w:left w:val="none" w:sz="0" w:space="0" w:color="auto"/>
        <w:bottom w:val="none" w:sz="0" w:space="0" w:color="auto"/>
        <w:right w:val="none" w:sz="0" w:space="0" w:color="auto"/>
      </w:divBdr>
    </w:div>
    <w:div w:id="496725612">
      <w:bodyDiv w:val="1"/>
      <w:marLeft w:val="0"/>
      <w:marRight w:val="0"/>
      <w:marTop w:val="0"/>
      <w:marBottom w:val="0"/>
      <w:divBdr>
        <w:top w:val="none" w:sz="0" w:space="0" w:color="auto"/>
        <w:left w:val="none" w:sz="0" w:space="0" w:color="auto"/>
        <w:bottom w:val="none" w:sz="0" w:space="0" w:color="auto"/>
        <w:right w:val="none" w:sz="0" w:space="0" w:color="auto"/>
      </w:divBdr>
    </w:div>
    <w:div w:id="502739677">
      <w:bodyDiv w:val="1"/>
      <w:marLeft w:val="0"/>
      <w:marRight w:val="0"/>
      <w:marTop w:val="0"/>
      <w:marBottom w:val="0"/>
      <w:divBdr>
        <w:top w:val="none" w:sz="0" w:space="0" w:color="auto"/>
        <w:left w:val="none" w:sz="0" w:space="0" w:color="auto"/>
        <w:bottom w:val="none" w:sz="0" w:space="0" w:color="auto"/>
        <w:right w:val="none" w:sz="0" w:space="0" w:color="auto"/>
      </w:divBdr>
    </w:div>
    <w:div w:id="515584235">
      <w:bodyDiv w:val="1"/>
      <w:marLeft w:val="0"/>
      <w:marRight w:val="0"/>
      <w:marTop w:val="0"/>
      <w:marBottom w:val="0"/>
      <w:divBdr>
        <w:top w:val="none" w:sz="0" w:space="0" w:color="auto"/>
        <w:left w:val="none" w:sz="0" w:space="0" w:color="auto"/>
        <w:bottom w:val="none" w:sz="0" w:space="0" w:color="auto"/>
        <w:right w:val="none" w:sz="0" w:space="0" w:color="auto"/>
      </w:divBdr>
    </w:div>
    <w:div w:id="528642828">
      <w:bodyDiv w:val="1"/>
      <w:marLeft w:val="0"/>
      <w:marRight w:val="0"/>
      <w:marTop w:val="0"/>
      <w:marBottom w:val="0"/>
      <w:divBdr>
        <w:top w:val="none" w:sz="0" w:space="0" w:color="auto"/>
        <w:left w:val="none" w:sz="0" w:space="0" w:color="auto"/>
        <w:bottom w:val="none" w:sz="0" w:space="0" w:color="auto"/>
        <w:right w:val="none" w:sz="0" w:space="0" w:color="auto"/>
      </w:divBdr>
    </w:div>
    <w:div w:id="542442539">
      <w:bodyDiv w:val="1"/>
      <w:marLeft w:val="0"/>
      <w:marRight w:val="0"/>
      <w:marTop w:val="0"/>
      <w:marBottom w:val="0"/>
      <w:divBdr>
        <w:top w:val="none" w:sz="0" w:space="0" w:color="auto"/>
        <w:left w:val="none" w:sz="0" w:space="0" w:color="auto"/>
        <w:bottom w:val="none" w:sz="0" w:space="0" w:color="auto"/>
        <w:right w:val="none" w:sz="0" w:space="0" w:color="auto"/>
      </w:divBdr>
    </w:div>
    <w:div w:id="552739002">
      <w:bodyDiv w:val="1"/>
      <w:marLeft w:val="0"/>
      <w:marRight w:val="0"/>
      <w:marTop w:val="0"/>
      <w:marBottom w:val="0"/>
      <w:divBdr>
        <w:top w:val="none" w:sz="0" w:space="0" w:color="auto"/>
        <w:left w:val="none" w:sz="0" w:space="0" w:color="auto"/>
        <w:bottom w:val="none" w:sz="0" w:space="0" w:color="auto"/>
        <w:right w:val="none" w:sz="0" w:space="0" w:color="auto"/>
      </w:divBdr>
    </w:div>
    <w:div w:id="562373697">
      <w:bodyDiv w:val="1"/>
      <w:marLeft w:val="0"/>
      <w:marRight w:val="0"/>
      <w:marTop w:val="0"/>
      <w:marBottom w:val="0"/>
      <w:divBdr>
        <w:top w:val="none" w:sz="0" w:space="0" w:color="auto"/>
        <w:left w:val="none" w:sz="0" w:space="0" w:color="auto"/>
        <w:bottom w:val="none" w:sz="0" w:space="0" w:color="auto"/>
        <w:right w:val="none" w:sz="0" w:space="0" w:color="auto"/>
      </w:divBdr>
    </w:div>
    <w:div w:id="564492289">
      <w:bodyDiv w:val="1"/>
      <w:marLeft w:val="0"/>
      <w:marRight w:val="0"/>
      <w:marTop w:val="0"/>
      <w:marBottom w:val="0"/>
      <w:divBdr>
        <w:top w:val="none" w:sz="0" w:space="0" w:color="auto"/>
        <w:left w:val="none" w:sz="0" w:space="0" w:color="auto"/>
        <w:bottom w:val="none" w:sz="0" w:space="0" w:color="auto"/>
        <w:right w:val="none" w:sz="0" w:space="0" w:color="auto"/>
      </w:divBdr>
    </w:div>
    <w:div w:id="564494225">
      <w:bodyDiv w:val="1"/>
      <w:marLeft w:val="0"/>
      <w:marRight w:val="0"/>
      <w:marTop w:val="0"/>
      <w:marBottom w:val="0"/>
      <w:divBdr>
        <w:top w:val="none" w:sz="0" w:space="0" w:color="auto"/>
        <w:left w:val="none" w:sz="0" w:space="0" w:color="auto"/>
        <w:bottom w:val="none" w:sz="0" w:space="0" w:color="auto"/>
        <w:right w:val="none" w:sz="0" w:space="0" w:color="auto"/>
      </w:divBdr>
    </w:div>
    <w:div w:id="578832196">
      <w:bodyDiv w:val="1"/>
      <w:marLeft w:val="0"/>
      <w:marRight w:val="0"/>
      <w:marTop w:val="0"/>
      <w:marBottom w:val="0"/>
      <w:divBdr>
        <w:top w:val="none" w:sz="0" w:space="0" w:color="auto"/>
        <w:left w:val="none" w:sz="0" w:space="0" w:color="auto"/>
        <w:bottom w:val="none" w:sz="0" w:space="0" w:color="auto"/>
        <w:right w:val="none" w:sz="0" w:space="0" w:color="auto"/>
      </w:divBdr>
    </w:div>
    <w:div w:id="616914977">
      <w:bodyDiv w:val="1"/>
      <w:marLeft w:val="0"/>
      <w:marRight w:val="0"/>
      <w:marTop w:val="0"/>
      <w:marBottom w:val="0"/>
      <w:divBdr>
        <w:top w:val="none" w:sz="0" w:space="0" w:color="auto"/>
        <w:left w:val="none" w:sz="0" w:space="0" w:color="auto"/>
        <w:bottom w:val="none" w:sz="0" w:space="0" w:color="auto"/>
        <w:right w:val="none" w:sz="0" w:space="0" w:color="auto"/>
      </w:divBdr>
      <w:divsChild>
        <w:div w:id="321784476">
          <w:marLeft w:val="0"/>
          <w:marRight w:val="0"/>
          <w:marTop w:val="0"/>
          <w:marBottom w:val="0"/>
          <w:divBdr>
            <w:top w:val="none" w:sz="0" w:space="0" w:color="auto"/>
            <w:left w:val="none" w:sz="0" w:space="0" w:color="auto"/>
            <w:bottom w:val="none" w:sz="0" w:space="0" w:color="auto"/>
            <w:right w:val="none" w:sz="0" w:space="0" w:color="auto"/>
          </w:divBdr>
        </w:div>
        <w:div w:id="455562789">
          <w:marLeft w:val="0"/>
          <w:marRight w:val="0"/>
          <w:marTop w:val="0"/>
          <w:marBottom w:val="0"/>
          <w:divBdr>
            <w:top w:val="none" w:sz="0" w:space="0" w:color="auto"/>
            <w:left w:val="none" w:sz="0" w:space="0" w:color="auto"/>
            <w:bottom w:val="none" w:sz="0" w:space="0" w:color="auto"/>
            <w:right w:val="none" w:sz="0" w:space="0" w:color="auto"/>
          </w:divBdr>
        </w:div>
        <w:div w:id="694186885">
          <w:marLeft w:val="0"/>
          <w:marRight w:val="0"/>
          <w:marTop w:val="0"/>
          <w:marBottom w:val="0"/>
          <w:divBdr>
            <w:top w:val="none" w:sz="0" w:space="0" w:color="auto"/>
            <w:left w:val="none" w:sz="0" w:space="0" w:color="auto"/>
            <w:bottom w:val="none" w:sz="0" w:space="0" w:color="auto"/>
            <w:right w:val="none" w:sz="0" w:space="0" w:color="auto"/>
          </w:divBdr>
        </w:div>
        <w:div w:id="1501311527">
          <w:marLeft w:val="0"/>
          <w:marRight w:val="0"/>
          <w:marTop w:val="0"/>
          <w:marBottom w:val="0"/>
          <w:divBdr>
            <w:top w:val="none" w:sz="0" w:space="0" w:color="auto"/>
            <w:left w:val="none" w:sz="0" w:space="0" w:color="auto"/>
            <w:bottom w:val="none" w:sz="0" w:space="0" w:color="auto"/>
            <w:right w:val="none" w:sz="0" w:space="0" w:color="auto"/>
          </w:divBdr>
        </w:div>
        <w:div w:id="1636597003">
          <w:marLeft w:val="0"/>
          <w:marRight w:val="0"/>
          <w:marTop w:val="0"/>
          <w:marBottom w:val="0"/>
          <w:divBdr>
            <w:top w:val="none" w:sz="0" w:space="0" w:color="auto"/>
            <w:left w:val="none" w:sz="0" w:space="0" w:color="auto"/>
            <w:bottom w:val="none" w:sz="0" w:space="0" w:color="auto"/>
            <w:right w:val="none" w:sz="0" w:space="0" w:color="auto"/>
          </w:divBdr>
        </w:div>
        <w:div w:id="1651716437">
          <w:marLeft w:val="0"/>
          <w:marRight w:val="0"/>
          <w:marTop w:val="0"/>
          <w:marBottom w:val="0"/>
          <w:divBdr>
            <w:top w:val="none" w:sz="0" w:space="0" w:color="auto"/>
            <w:left w:val="none" w:sz="0" w:space="0" w:color="auto"/>
            <w:bottom w:val="none" w:sz="0" w:space="0" w:color="auto"/>
            <w:right w:val="none" w:sz="0" w:space="0" w:color="auto"/>
          </w:divBdr>
        </w:div>
        <w:div w:id="1876581959">
          <w:marLeft w:val="0"/>
          <w:marRight w:val="0"/>
          <w:marTop w:val="0"/>
          <w:marBottom w:val="0"/>
          <w:divBdr>
            <w:top w:val="none" w:sz="0" w:space="0" w:color="auto"/>
            <w:left w:val="none" w:sz="0" w:space="0" w:color="auto"/>
            <w:bottom w:val="none" w:sz="0" w:space="0" w:color="auto"/>
            <w:right w:val="none" w:sz="0" w:space="0" w:color="auto"/>
          </w:divBdr>
        </w:div>
      </w:divsChild>
    </w:div>
    <w:div w:id="620116318">
      <w:bodyDiv w:val="1"/>
      <w:marLeft w:val="0"/>
      <w:marRight w:val="0"/>
      <w:marTop w:val="0"/>
      <w:marBottom w:val="0"/>
      <w:divBdr>
        <w:top w:val="none" w:sz="0" w:space="0" w:color="auto"/>
        <w:left w:val="none" w:sz="0" w:space="0" w:color="auto"/>
        <w:bottom w:val="none" w:sz="0" w:space="0" w:color="auto"/>
        <w:right w:val="none" w:sz="0" w:space="0" w:color="auto"/>
      </w:divBdr>
    </w:div>
    <w:div w:id="634137265">
      <w:bodyDiv w:val="1"/>
      <w:marLeft w:val="0"/>
      <w:marRight w:val="0"/>
      <w:marTop w:val="0"/>
      <w:marBottom w:val="0"/>
      <w:divBdr>
        <w:top w:val="none" w:sz="0" w:space="0" w:color="auto"/>
        <w:left w:val="none" w:sz="0" w:space="0" w:color="auto"/>
        <w:bottom w:val="none" w:sz="0" w:space="0" w:color="auto"/>
        <w:right w:val="none" w:sz="0" w:space="0" w:color="auto"/>
      </w:divBdr>
    </w:div>
    <w:div w:id="634679849">
      <w:bodyDiv w:val="1"/>
      <w:marLeft w:val="0"/>
      <w:marRight w:val="0"/>
      <w:marTop w:val="0"/>
      <w:marBottom w:val="0"/>
      <w:divBdr>
        <w:top w:val="none" w:sz="0" w:space="0" w:color="auto"/>
        <w:left w:val="none" w:sz="0" w:space="0" w:color="auto"/>
        <w:bottom w:val="none" w:sz="0" w:space="0" w:color="auto"/>
        <w:right w:val="none" w:sz="0" w:space="0" w:color="auto"/>
      </w:divBdr>
    </w:div>
    <w:div w:id="638389532">
      <w:bodyDiv w:val="1"/>
      <w:marLeft w:val="0"/>
      <w:marRight w:val="0"/>
      <w:marTop w:val="0"/>
      <w:marBottom w:val="0"/>
      <w:divBdr>
        <w:top w:val="none" w:sz="0" w:space="0" w:color="auto"/>
        <w:left w:val="none" w:sz="0" w:space="0" w:color="auto"/>
        <w:bottom w:val="none" w:sz="0" w:space="0" w:color="auto"/>
        <w:right w:val="none" w:sz="0" w:space="0" w:color="auto"/>
      </w:divBdr>
    </w:div>
    <w:div w:id="638531090">
      <w:bodyDiv w:val="1"/>
      <w:marLeft w:val="0"/>
      <w:marRight w:val="0"/>
      <w:marTop w:val="0"/>
      <w:marBottom w:val="0"/>
      <w:divBdr>
        <w:top w:val="none" w:sz="0" w:space="0" w:color="auto"/>
        <w:left w:val="none" w:sz="0" w:space="0" w:color="auto"/>
        <w:bottom w:val="none" w:sz="0" w:space="0" w:color="auto"/>
        <w:right w:val="none" w:sz="0" w:space="0" w:color="auto"/>
      </w:divBdr>
    </w:div>
    <w:div w:id="650792531">
      <w:bodyDiv w:val="1"/>
      <w:marLeft w:val="0"/>
      <w:marRight w:val="0"/>
      <w:marTop w:val="0"/>
      <w:marBottom w:val="0"/>
      <w:divBdr>
        <w:top w:val="none" w:sz="0" w:space="0" w:color="auto"/>
        <w:left w:val="none" w:sz="0" w:space="0" w:color="auto"/>
        <w:bottom w:val="none" w:sz="0" w:space="0" w:color="auto"/>
        <w:right w:val="none" w:sz="0" w:space="0" w:color="auto"/>
      </w:divBdr>
    </w:div>
    <w:div w:id="652876490">
      <w:bodyDiv w:val="1"/>
      <w:marLeft w:val="0"/>
      <w:marRight w:val="0"/>
      <w:marTop w:val="0"/>
      <w:marBottom w:val="0"/>
      <w:divBdr>
        <w:top w:val="none" w:sz="0" w:space="0" w:color="auto"/>
        <w:left w:val="none" w:sz="0" w:space="0" w:color="auto"/>
        <w:bottom w:val="none" w:sz="0" w:space="0" w:color="auto"/>
        <w:right w:val="none" w:sz="0" w:space="0" w:color="auto"/>
      </w:divBdr>
    </w:div>
    <w:div w:id="656419007">
      <w:bodyDiv w:val="1"/>
      <w:marLeft w:val="0"/>
      <w:marRight w:val="0"/>
      <w:marTop w:val="0"/>
      <w:marBottom w:val="0"/>
      <w:divBdr>
        <w:top w:val="none" w:sz="0" w:space="0" w:color="auto"/>
        <w:left w:val="none" w:sz="0" w:space="0" w:color="auto"/>
        <w:bottom w:val="none" w:sz="0" w:space="0" w:color="auto"/>
        <w:right w:val="none" w:sz="0" w:space="0" w:color="auto"/>
      </w:divBdr>
    </w:div>
    <w:div w:id="669337991">
      <w:bodyDiv w:val="1"/>
      <w:marLeft w:val="0"/>
      <w:marRight w:val="0"/>
      <w:marTop w:val="0"/>
      <w:marBottom w:val="0"/>
      <w:divBdr>
        <w:top w:val="none" w:sz="0" w:space="0" w:color="auto"/>
        <w:left w:val="none" w:sz="0" w:space="0" w:color="auto"/>
        <w:bottom w:val="none" w:sz="0" w:space="0" w:color="auto"/>
        <w:right w:val="none" w:sz="0" w:space="0" w:color="auto"/>
      </w:divBdr>
    </w:div>
    <w:div w:id="670177188">
      <w:bodyDiv w:val="1"/>
      <w:marLeft w:val="0"/>
      <w:marRight w:val="0"/>
      <w:marTop w:val="0"/>
      <w:marBottom w:val="0"/>
      <w:divBdr>
        <w:top w:val="none" w:sz="0" w:space="0" w:color="auto"/>
        <w:left w:val="none" w:sz="0" w:space="0" w:color="auto"/>
        <w:bottom w:val="none" w:sz="0" w:space="0" w:color="auto"/>
        <w:right w:val="none" w:sz="0" w:space="0" w:color="auto"/>
      </w:divBdr>
    </w:div>
    <w:div w:id="681592299">
      <w:bodyDiv w:val="1"/>
      <w:marLeft w:val="0"/>
      <w:marRight w:val="0"/>
      <w:marTop w:val="0"/>
      <w:marBottom w:val="0"/>
      <w:divBdr>
        <w:top w:val="none" w:sz="0" w:space="0" w:color="auto"/>
        <w:left w:val="none" w:sz="0" w:space="0" w:color="auto"/>
        <w:bottom w:val="none" w:sz="0" w:space="0" w:color="auto"/>
        <w:right w:val="none" w:sz="0" w:space="0" w:color="auto"/>
      </w:divBdr>
    </w:div>
    <w:div w:id="707602447">
      <w:bodyDiv w:val="1"/>
      <w:marLeft w:val="0"/>
      <w:marRight w:val="0"/>
      <w:marTop w:val="0"/>
      <w:marBottom w:val="0"/>
      <w:divBdr>
        <w:top w:val="none" w:sz="0" w:space="0" w:color="auto"/>
        <w:left w:val="none" w:sz="0" w:space="0" w:color="auto"/>
        <w:bottom w:val="none" w:sz="0" w:space="0" w:color="auto"/>
        <w:right w:val="none" w:sz="0" w:space="0" w:color="auto"/>
      </w:divBdr>
    </w:div>
    <w:div w:id="711001554">
      <w:bodyDiv w:val="1"/>
      <w:marLeft w:val="0"/>
      <w:marRight w:val="0"/>
      <w:marTop w:val="0"/>
      <w:marBottom w:val="0"/>
      <w:divBdr>
        <w:top w:val="none" w:sz="0" w:space="0" w:color="auto"/>
        <w:left w:val="none" w:sz="0" w:space="0" w:color="auto"/>
        <w:bottom w:val="none" w:sz="0" w:space="0" w:color="auto"/>
        <w:right w:val="none" w:sz="0" w:space="0" w:color="auto"/>
      </w:divBdr>
    </w:div>
    <w:div w:id="715353819">
      <w:bodyDiv w:val="1"/>
      <w:marLeft w:val="0"/>
      <w:marRight w:val="0"/>
      <w:marTop w:val="0"/>
      <w:marBottom w:val="0"/>
      <w:divBdr>
        <w:top w:val="none" w:sz="0" w:space="0" w:color="auto"/>
        <w:left w:val="none" w:sz="0" w:space="0" w:color="auto"/>
        <w:bottom w:val="none" w:sz="0" w:space="0" w:color="auto"/>
        <w:right w:val="none" w:sz="0" w:space="0" w:color="auto"/>
      </w:divBdr>
    </w:div>
    <w:div w:id="720711851">
      <w:bodyDiv w:val="1"/>
      <w:marLeft w:val="0"/>
      <w:marRight w:val="0"/>
      <w:marTop w:val="0"/>
      <w:marBottom w:val="0"/>
      <w:divBdr>
        <w:top w:val="none" w:sz="0" w:space="0" w:color="auto"/>
        <w:left w:val="none" w:sz="0" w:space="0" w:color="auto"/>
        <w:bottom w:val="none" w:sz="0" w:space="0" w:color="auto"/>
        <w:right w:val="none" w:sz="0" w:space="0" w:color="auto"/>
      </w:divBdr>
    </w:div>
    <w:div w:id="729381601">
      <w:bodyDiv w:val="1"/>
      <w:marLeft w:val="0"/>
      <w:marRight w:val="0"/>
      <w:marTop w:val="0"/>
      <w:marBottom w:val="0"/>
      <w:divBdr>
        <w:top w:val="none" w:sz="0" w:space="0" w:color="auto"/>
        <w:left w:val="none" w:sz="0" w:space="0" w:color="auto"/>
        <w:bottom w:val="none" w:sz="0" w:space="0" w:color="auto"/>
        <w:right w:val="none" w:sz="0" w:space="0" w:color="auto"/>
      </w:divBdr>
    </w:div>
    <w:div w:id="735322236">
      <w:bodyDiv w:val="1"/>
      <w:marLeft w:val="0"/>
      <w:marRight w:val="0"/>
      <w:marTop w:val="0"/>
      <w:marBottom w:val="0"/>
      <w:divBdr>
        <w:top w:val="none" w:sz="0" w:space="0" w:color="auto"/>
        <w:left w:val="none" w:sz="0" w:space="0" w:color="auto"/>
        <w:bottom w:val="none" w:sz="0" w:space="0" w:color="auto"/>
        <w:right w:val="none" w:sz="0" w:space="0" w:color="auto"/>
      </w:divBdr>
    </w:div>
    <w:div w:id="741608058">
      <w:bodyDiv w:val="1"/>
      <w:marLeft w:val="0"/>
      <w:marRight w:val="0"/>
      <w:marTop w:val="0"/>
      <w:marBottom w:val="0"/>
      <w:divBdr>
        <w:top w:val="none" w:sz="0" w:space="0" w:color="auto"/>
        <w:left w:val="none" w:sz="0" w:space="0" w:color="auto"/>
        <w:bottom w:val="none" w:sz="0" w:space="0" w:color="auto"/>
        <w:right w:val="none" w:sz="0" w:space="0" w:color="auto"/>
      </w:divBdr>
    </w:div>
    <w:div w:id="745297044">
      <w:bodyDiv w:val="1"/>
      <w:marLeft w:val="0"/>
      <w:marRight w:val="0"/>
      <w:marTop w:val="0"/>
      <w:marBottom w:val="0"/>
      <w:divBdr>
        <w:top w:val="none" w:sz="0" w:space="0" w:color="auto"/>
        <w:left w:val="none" w:sz="0" w:space="0" w:color="auto"/>
        <w:bottom w:val="none" w:sz="0" w:space="0" w:color="auto"/>
        <w:right w:val="none" w:sz="0" w:space="0" w:color="auto"/>
      </w:divBdr>
    </w:div>
    <w:div w:id="746997442">
      <w:bodyDiv w:val="1"/>
      <w:marLeft w:val="0"/>
      <w:marRight w:val="0"/>
      <w:marTop w:val="0"/>
      <w:marBottom w:val="0"/>
      <w:divBdr>
        <w:top w:val="none" w:sz="0" w:space="0" w:color="auto"/>
        <w:left w:val="none" w:sz="0" w:space="0" w:color="auto"/>
        <w:bottom w:val="none" w:sz="0" w:space="0" w:color="auto"/>
        <w:right w:val="none" w:sz="0" w:space="0" w:color="auto"/>
      </w:divBdr>
    </w:div>
    <w:div w:id="750084527">
      <w:bodyDiv w:val="1"/>
      <w:marLeft w:val="0"/>
      <w:marRight w:val="0"/>
      <w:marTop w:val="0"/>
      <w:marBottom w:val="0"/>
      <w:divBdr>
        <w:top w:val="none" w:sz="0" w:space="0" w:color="auto"/>
        <w:left w:val="none" w:sz="0" w:space="0" w:color="auto"/>
        <w:bottom w:val="none" w:sz="0" w:space="0" w:color="auto"/>
        <w:right w:val="none" w:sz="0" w:space="0" w:color="auto"/>
      </w:divBdr>
      <w:divsChild>
        <w:div w:id="316694760">
          <w:marLeft w:val="0"/>
          <w:marRight w:val="0"/>
          <w:marTop w:val="0"/>
          <w:marBottom w:val="0"/>
          <w:divBdr>
            <w:top w:val="none" w:sz="0" w:space="0" w:color="auto"/>
            <w:left w:val="none" w:sz="0" w:space="0" w:color="auto"/>
            <w:bottom w:val="none" w:sz="0" w:space="0" w:color="auto"/>
            <w:right w:val="none" w:sz="0" w:space="0" w:color="auto"/>
          </w:divBdr>
        </w:div>
        <w:div w:id="1252544912">
          <w:marLeft w:val="0"/>
          <w:marRight w:val="0"/>
          <w:marTop w:val="0"/>
          <w:marBottom w:val="0"/>
          <w:divBdr>
            <w:top w:val="none" w:sz="0" w:space="0" w:color="auto"/>
            <w:left w:val="none" w:sz="0" w:space="0" w:color="auto"/>
            <w:bottom w:val="none" w:sz="0" w:space="0" w:color="auto"/>
            <w:right w:val="none" w:sz="0" w:space="0" w:color="auto"/>
          </w:divBdr>
        </w:div>
        <w:div w:id="1638873002">
          <w:marLeft w:val="0"/>
          <w:marRight w:val="0"/>
          <w:marTop w:val="0"/>
          <w:marBottom w:val="0"/>
          <w:divBdr>
            <w:top w:val="none" w:sz="0" w:space="0" w:color="auto"/>
            <w:left w:val="none" w:sz="0" w:space="0" w:color="auto"/>
            <w:bottom w:val="none" w:sz="0" w:space="0" w:color="auto"/>
            <w:right w:val="none" w:sz="0" w:space="0" w:color="auto"/>
          </w:divBdr>
        </w:div>
      </w:divsChild>
    </w:div>
    <w:div w:id="753211675">
      <w:bodyDiv w:val="1"/>
      <w:marLeft w:val="0"/>
      <w:marRight w:val="0"/>
      <w:marTop w:val="0"/>
      <w:marBottom w:val="0"/>
      <w:divBdr>
        <w:top w:val="none" w:sz="0" w:space="0" w:color="auto"/>
        <w:left w:val="none" w:sz="0" w:space="0" w:color="auto"/>
        <w:bottom w:val="none" w:sz="0" w:space="0" w:color="auto"/>
        <w:right w:val="none" w:sz="0" w:space="0" w:color="auto"/>
      </w:divBdr>
    </w:div>
    <w:div w:id="767387529">
      <w:bodyDiv w:val="1"/>
      <w:marLeft w:val="0"/>
      <w:marRight w:val="0"/>
      <w:marTop w:val="0"/>
      <w:marBottom w:val="0"/>
      <w:divBdr>
        <w:top w:val="none" w:sz="0" w:space="0" w:color="auto"/>
        <w:left w:val="none" w:sz="0" w:space="0" w:color="auto"/>
        <w:bottom w:val="none" w:sz="0" w:space="0" w:color="auto"/>
        <w:right w:val="none" w:sz="0" w:space="0" w:color="auto"/>
      </w:divBdr>
    </w:div>
    <w:div w:id="770244821">
      <w:bodyDiv w:val="1"/>
      <w:marLeft w:val="0"/>
      <w:marRight w:val="0"/>
      <w:marTop w:val="0"/>
      <w:marBottom w:val="0"/>
      <w:divBdr>
        <w:top w:val="none" w:sz="0" w:space="0" w:color="auto"/>
        <w:left w:val="none" w:sz="0" w:space="0" w:color="auto"/>
        <w:bottom w:val="none" w:sz="0" w:space="0" w:color="auto"/>
        <w:right w:val="none" w:sz="0" w:space="0" w:color="auto"/>
      </w:divBdr>
    </w:div>
    <w:div w:id="773403892">
      <w:bodyDiv w:val="1"/>
      <w:marLeft w:val="0"/>
      <w:marRight w:val="0"/>
      <w:marTop w:val="0"/>
      <w:marBottom w:val="0"/>
      <w:divBdr>
        <w:top w:val="none" w:sz="0" w:space="0" w:color="auto"/>
        <w:left w:val="none" w:sz="0" w:space="0" w:color="auto"/>
        <w:bottom w:val="none" w:sz="0" w:space="0" w:color="auto"/>
        <w:right w:val="none" w:sz="0" w:space="0" w:color="auto"/>
      </w:divBdr>
    </w:div>
    <w:div w:id="786389813">
      <w:bodyDiv w:val="1"/>
      <w:marLeft w:val="0"/>
      <w:marRight w:val="0"/>
      <w:marTop w:val="0"/>
      <w:marBottom w:val="0"/>
      <w:divBdr>
        <w:top w:val="none" w:sz="0" w:space="0" w:color="auto"/>
        <w:left w:val="none" w:sz="0" w:space="0" w:color="auto"/>
        <w:bottom w:val="none" w:sz="0" w:space="0" w:color="auto"/>
        <w:right w:val="none" w:sz="0" w:space="0" w:color="auto"/>
      </w:divBdr>
    </w:div>
    <w:div w:id="786699938">
      <w:bodyDiv w:val="1"/>
      <w:marLeft w:val="0"/>
      <w:marRight w:val="0"/>
      <w:marTop w:val="0"/>
      <w:marBottom w:val="0"/>
      <w:divBdr>
        <w:top w:val="none" w:sz="0" w:space="0" w:color="auto"/>
        <w:left w:val="none" w:sz="0" w:space="0" w:color="auto"/>
        <w:bottom w:val="none" w:sz="0" w:space="0" w:color="auto"/>
        <w:right w:val="none" w:sz="0" w:space="0" w:color="auto"/>
      </w:divBdr>
    </w:div>
    <w:div w:id="791051369">
      <w:bodyDiv w:val="1"/>
      <w:marLeft w:val="0"/>
      <w:marRight w:val="0"/>
      <w:marTop w:val="0"/>
      <w:marBottom w:val="0"/>
      <w:divBdr>
        <w:top w:val="none" w:sz="0" w:space="0" w:color="auto"/>
        <w:left w:val="none" w:sz="0" w:space="0" w:color="auto"/>
        <w:bottom w:val="none" w:sz="0" w:space="0" w:color="auto"/>
        <w:right w:val="none" w:sz="0" w:space="0" w:color="auto"/>
      </w:divBdr>
    </w:div>
    <w:div w:id="800417085">
      <w:bodyDiv w:val="1"/>
      <w:marLeft w:val="0"/>
      <w:marRight w:val="0"/>
      <w:marTop w:val="0"/>
      <w:marBottom w:val="0"/>
      <w:divBdr>
        <w:top w:val="none" w:sz="0" w:space="0" w:color="auto"/>
        <w:left w:val="none" w:sz="0" w:space="0" w:color="auto"/>
        <w:bottom w:val="none" w:sz="0" w:space="0" w:color="auto"/>
        <w:right w:val="none" w:sz="0" w:space="0" w:color="auto"/>
      </w:divBdr>
    </w:div>
    <w:div w:id="801658154">
      <w:bodyDiv w:val="1"/>
      <w:marLeft w:val="0"/>
      <w:marRight w:val="0"/>
      <w:marTop w:val="0"/>
      <w:marBottom w:val="0"/>
      <w:divBdr>
        <w:top w:val="none" w:sz="0" w:space="0" w:color="auto"/>
        <w:left w:val="none" w:sz="0" w:space="0" w:color="auto"/>
        <w:bottom w:val="none" w:sz="0" w:space="0" w:color="auto"/>
        <w:right w:val="none" w:sz="0" w:space="0" w:color="auto"/>
      </w:divBdr>
    </w:div>
    <w:div w:id="819230053">
      <w:bodyDiv w:val="1"/>
      <w:marLeft w:val="0"/>
      <w:marRight w:val="0"/>
      <w:marTop w:val="0"/>
      <w:marBottom w:val="0"/>
      <w:divBdr>
        <w:top w:val="none" w:sz="0" w:space="0" w:color="auto"/>
        <w:left w:val="none" w:sz="0" w:space="0" w:color="auto"/>
        <w:bottom w:val="none" w:sz="0" w:space="0" w:color="auto"/>
        <w:right w:val="none" w:sz="0" w:space="0" w:color="auto"/>
      </w:divBdr>
    </w:div>
    <w:div w:id="825826764">
      <w:bodyDiv w:val="1"/>
      <w:marLeft w:val="0"/>
      <w:marRight w:val="0"/>
      <w:marTop w:val="0"/>
      <w:marBottom w:val="0"/>
      <w:divBdr>
        <w:top w:val="none" w:sz="0" w:space="0" w:color="auto"/>
        <w:left w:val="none" w:sz="0" w:space="0" w:color="auto"/>
        <w:bottom w:val="none" w:sz="0" w:space="0" w:color="auto"/>
        <w:right w:val="none" w:sz="0" w:space="0" w:color="auto"/>
      </w:divBdr>
    </w:div>
    <w:div w:id="833571795">
      <w:bodyDiv w:val="1"/>
      <w:marLeft w:val="0"/>
      <w:marRight w:val="0"/>
      <w:marTop w:val="0"/>
      <w:marBottom w:val="0"/>
      <w:divBdr>
        <w:top w:val="none" w:sz="0" w:space="0" w:color="auto"/>
        <w:left w:val="none" w:sz="0" w:space="0" w:color="auto"/>
        <w:bottom w:val="none" w:sz="0" w:space="0" w:color="auto"/>
        <w:right w:val="none" w:sz="0" w:space="0" w:color="auto"/>
      </w:divBdr>
    </w:div>
    <w:div w:id="848835531">
      <w:bodyDiv w:val="1"/>
      <w:marLeft w:val="0"/>
      <w:marRight w:val="0"/>
      <w:marTop w:val="0"/>
      <w:marBottom w:val="0"/>
      <w:divBdr>
        <w:top w:val="none" w:sz="0" w:space="0" w:color="auto"/>
        <w:left w:val="none" w:sz="0" w:space="0" w:color="auto"/>
        <w:bottom w:val="none" w:sz="0" w:space="0" w:color="auto"/>
        <w:right w:val="none" w:sz="0" w:space="0" w:color="auto"/>
      </w:divBdr>
    </w:div>
    <w:div w:id="855272342">
      <w:bodyDiv w:val="1"/>
      <w:marLeft w:val="0"/>
      <w:marRight w:val="0"/>
      <w:marTop w:val="0"/>
      <w:marBottom w:val="0"/>
      <w:divBdr>
        <w:top w:val="none" w:sz="0" w:space="0" w:color="auto"/>
        <w:left w:val="none" w:sz="0" w:space="0" w:color="auto"/>
        <w:bottom w:val="none" w:sz="0" w:space="0" w:color="auto"/>
        <w:right w:val="none" w:sz="0" w:space="0" w:color="auto"/>
      </w:divBdr>
    </w:div>
    <w:div w:id="857158440">
      <w:bodyDiv w:val="1"/>
      <w:marLeft w:val="0"/>
      <w:marRight w:val="0"/>
      <w:marTop w:val="0"/>
      <w:marBottom w:val="0"/>
      <w:divBdr>
        <w:top w:val="none" w:sz="0" w:space="0" w:color="auto"/>
        <w:left w:val="none" w:sz="0" w:space="0" w:color="auto"/>
        <w:bottom w:val="none" w:sz="0" w:space="0" w:color="auto"/>
        <w:right w:val="none" w:sz="0" w:space="0" w:color="auto"/>
      </w:divBdr>
    </w:div>
    <w:div w:id="858928373">
      <w:bodyDiv w:val="1"/>
      <w:marLeft w:val="0"/>
      <w:marRight w:val="0"/>
      <w:marTop w:val="0"/>
      <w:marBottom w:val="0"/>
      <w:divBdr>
        <w:top w:val="none" w:sz="0" w:space="0" w:color="auto"/>
        <w:left w:val="none" w:sz="0" w:space="0" w:color="auto"/>
        <w:bottom w:val="none" w:sz="0" w:space="0" w:color="auto"/>
        <w:right w:val="none" w:sz="0" w:space="0" w:color="auto"/>
      </w:divBdr>
    </w:div>
    <w:div w:id="867908198">
      <w:bodyDiv w:val="1"/>
      <w:marLeft w:val="0"/>
      <w:marRight w:val="0"/>
      <w:marTop w:val="0"/>
      <w:marBottom w:val="0"/>
      <w:divBdr>
        <w:top w:val="none" w:sz="0" w:space="0" w:color="auto"/>
        <w:left w:val="none" w:sz="0" w:space="0" w:color="auto"/>
        <w:bottom w:val="none" w:sz="0" w:space="0" w:color="auto"/>
        <w:right w:val="none" w:sz="0" w:space="0" w:color="auto"/>
      </w:divBdr>
    </w:div>
    <w:div w:id="882790203">
      <w:bodyDiv w:val="1"/>
      <w:marLeft w:val="0"/>
      <w:marRight w:val="0"/>
      <w:marTop w:val="0"/>
      <w:marBottom w:val="0"/>
      <w:divBdr>
        <w:top w:val="none" w:sz="0" w:space="0" w:color="auto"/>
        <w:left w:val="none" w:sz="0" w:space="0" w:color="auto"/>
        <w:bottom w:val="none" w:sz="0" w:space="0" w:color="auto"/>
        <w:right w:val="none" w:sz="0" w:space="0" w:color="auto"/>
      </w:divBdr>
    </w:div>
    <w:div w:id="892692660">
      <w:bodyDiv w:val="1"/>
      <w:marLeft w:val="0"/>
      <w:marRight w:val="0"/>
      <w:marTop w:val="0"/>
      <w:marBottom w:val="0"/>
      <w:divBdr>
        <w:top w:val="none" w:sz="0" w:space="0" w:color="auto"/>
        <w:left w:val="none" w:sz="0" w:space="0" w:color="auto"/>
        <w:bottom w:val="none" w:sz="0" w:space="0" w:color="auto"/>
        <w:right w:val="none" w:sz="0" w:space="0" w:color="auto"/>
      </w:divBdr>
    </w:div>
    <w:div w:id="898982735">
      <w:bodyDiv w:val="1"/>
      <w:marLeft w:val="0"/>
      <w:marRight w:val="0"/>
      <w:marTop w:val="0"/>
      <w:marBottom w:val="0"/>
      <w:divBdr>
        <w:top w:val="none" w:sz="0" w:space="0" w:color="auto"/>
        <w:left w:val="none" w:sz="0" w:space="0" w:color="auto"/>
        <w:bottom w:val="none" w:sz="0" w:space="0" w:color="auto"/>
        <w:right w:val="none" w:sz="0" w:space="0" w:color="auto"/>
      </w:divBdr>
    </w:div>
    <w:div w:id="917179751">
      <w:bodyDiv w:val="1"/>
      <w:marLeft w:val="0"/>
      <w:marRight w:val="0"/>
      <w:marTop w:val="0"/>
      <w:marBottom w:val="0"/>
      <w:divBdr>
        <w:top w:val="none" w:sz="0" w:space="0" w:color="auto"/>
        <w:left w:val="none" w:sz="0" w:space="0" w:color="auto"/>
        <w:bottom w:val="none" w:sz="0" w:space="0" w:color="auto"/>
        <w:right w:val="none" w:sz="0" w:space="0" w:color="auto"/>
      </w:divBdr>
    </w:div>
    <w:div w:id="923951371">
      <w:bodyDiv w:val="1"/>
      <w:marLeft w:val="0"/>
      <w:marRight w:val="0"/>
      <w:marTop w:val="0"/>
      <w:marBottom w:val="0"/>
      <w:divBdr>
        <w:top w:val="none" w:sz="0" w:space="0" w:color="auto"/>
        <w:left w:val="none" w:sz="0" w:space="0" w:color="auto"/>
        <w:bottom w:val="none" w:sz="0" w:space="0" w:color="auto"/>
        <w:right w:val="none" w:sz="0" w:space="0" w:color="auto"/>
      </w:divBdr>
    </w:div>
    <w:div w:id="928928833">
      <w:bodyDiv w:val="1"/>
      <w:marLeft w:val="0"/>
      <w:marRight w:val="0"/>
      <w:marTop w:val="0"/>
      <w:marBottom w:val="0"/>
      <w:divBdr>
        <w:top w:val="none" w:sz="0" w:space="0" w:color="auto"/>
        <w:left w:val="none" w:sz="0" w:space="0" w:color="auto"/>
        <w:bottom w:val="none" w:sz="0" w:space="0" w:color="auto"/>
        <w:right w:val="none" w:sz="0" w:space="0" w:color="auto"/>
      </w:divBdr>
    </w:div>
    <w:div w:id="935095740">
      <w:bodyDiv w:val="1"/>
      <w:marLeft w:val="0"/>
      <w:marRight w:val="0"/>
      <w:marTop w:val="0"/>
      <w:marBottom w:val="0"/>
      <w:divBdr>
        <w:top w:val="none" w:sz="0" w:space="0" w:color="auto"/>
        <w:left w:val="none" w:sz="0" w:space="0" w:color="auto"/>
        <w:bottom w:val="none" w:sz="0" w:space="0" w:color="auto"/>
        <w:right w:val="none" w:sz="0" w:space="0" w:color="auto"/>
      </w:divBdr>
    </w:div>
    <w:div w:id="962350546">
      <w:bodyDiv w:val="1"/>
      <w:marLeft w:val="0"/>
      <w:marRight w:val="0"/>
      <w:marTop w:val="0"/>
      <w:marBottom w:val="0"/>
      <w:divBdr>
        <w:top w:val="none" w:sz="0" w:space="0" w:color="auto"/>
        <w:left w:val="none" w:sz="0" w:space="0" w:color="auto"/>
        <w:bottom w:val="none" w:sz="0" w:space="0" w:color="auto"/>
        <w:right w:val="none" w:sz="0" w:space="0" w:color="auto"/>
      </w:divBdr>
    </w:div>
    <w:div w:id="972371475">
      <w:bodyDiv w:val="1"/>
      <w:marLeft w:val="0"/>
      <w:marRight w:val="0"/>
      <w:marTop w:val="0"/>
      <w:marBottom w:val="0"/>
      <w:divBdr>
        <w:top w:val="none" w:sz="0" w:space="0" w:color="auto"/>
        <w:left w:val="none" w:sz="0" w:space="0" w:color="auto"/>
        <w:bottom w:val="none" w:sz="0" w:space="0" w:color="auto"/>
        <w:right w:val="none" w:sz="0" w:space="0" w:color="auto"/>
      </w:divBdr>
    </w:div>
    <w:div w:id="973752657">
      <w:bodyDiv w:val="1"/>
      <w:marLeft w:val="0"/>
      <w:marRight w:val="0"/>
      <w:marTop w:val="0"/>
      <w:marBottom w:val="0"/>
      <w:divBdr>
        <w:top w:val="none" w:sz="0" w:space="0" w:color="auto"/>
        <w:left w:val="none" w:sz="0" w:space="0" w:color="auto"/>
        <w:bottom w:val="none" w:sz="0" w:space="0" w:color="auto"/>
        <w:right w:val="none" w:sz="0" w:space="0" w:color="auto"/>
      </w:divBdr>
    </w:div>
    <w:div w:id="984966571">
      <w:bodyDiv w:val="1"/>
      <w:marLeft w:val="0"/>
      <w:marRight w:val="0"/>
      <w:marTop w:val="0"/>
      <w:marBottom w:val="0"/>
      <w:divBdr>
        <w:top w:val="none" w:sz="0" w:space="0" w:color="auto"/>
        <w:left w:val="none" w:sz="0" w:space="0" w:color="auto"/>
        <w:bottom w:val="none" w:sz="0" w:space="0" w:color="auto"/>
        <w:right w:val="none" w:sz="0" w:space="0" w:color="auto"/>
      </w:divBdr>
    </w:div>
    <w:div w:id="992097737">
      <w:bodyDiv w:val="1"/>
      <w:marLeft w:val="0"/>
      <w:marRight w:val="0"/>
      <w:marTop w:val="0"/>
      <w:marBottom w:val="0"/>
      <w:divBdr>
        <w:top w:val="none" w:sz="0" w:space="0" w:color="auto"/>
        <w:left w:val="none" w:sz="0" w:space="0" w:color="auto"/>
        <w:bottom w:val="none" w:sz="0" w:space="0" w:color="auto"/>
        <w:right w:val="none" w:sz="0" w:space="0" w:color="auto"/>
      </w:divBdr>
    </w:div>
    <w:div w:id="1014116406">
      <w:bodyDiv w:val="1"/>
      <w:marLeft w:val="0"/>
      <w:marRight w:val="0"/>
      <w:marTop w:val="0"/>
      <w:marBottom w:val="0"/>
      <w:divBdr>
        <w:top w:val="none" w:sz="0" w:space="0" w:color="auto"/>
        <w:left w:val="none" w:sz="0" w:space="0" w:color="auto"/>
        <w:bottom w:val="none" w:sz="0" w:space="0" w:color="auto"/>
        <w:right w:val="none" w:sz="0" w:space="0" w:color="auto"/>
      </w:divBdr>
    </w:div>
    <w:div w:id="1034890526">
      <w:bodyDiv w:val="1"/>
      <w:marLeft w:val="0"/>
      <w:marRight w:val="0"/>
      <w:marTop w:val="0"/>
      <w:marBottom w:val="0"/>
      <w:divBdr>
        <w:top w:val="none" w:sz="0" w:space="0" w:color="auto"/>
        <w:left w:val="none" w:sz="0" w:space="0" w:color="auto"/>
        <w:bottom w:val="none" w:sz="0" w:space="0" w:color="auto"/>
        <w:right w:val="none" w:sz="0" w:space="0" w:color="auto"/>
      </w:divBdr>
    </w:div>
    <w:div w:id="1038817212">
      <w:bodyDiv w:val="1"/>
      <w:marLeft w:val="0"/>
      <w:marRight w:val="0"/>
      <w:marTop w:val="0"/>
      <w:marBottom w:val="0"/>
      <w:divBdr>
        <w:top w:val="none" w:sz="0" w:space="0" w:color="auto"/>
        <w:left w:val="none" w:sz="0" w:space="0" w:color="auto"/>
        <w:bottom w:val="none" w:sz="0" w:space="0" w:color="auto"/>
        <w:right w:val="none" w:sz="0" w:space="0" w:color="auto"/>
      </w:divBdr>
    </w:div>
    <w:div w:id="1039012478">
      <w:bodyDiv w:val="1"/>
      <w:marLeft w:val="0"/>
      <w:marRight w:val="0"/>
      <w:marTop w:val="0"/>
      <w:marBottom w:val="0"/>
      <w:divBdr>
        <w:top w:val="none" w:sz="0" w:space="0" w:color="auto"/>
        <w:left w:val="none" w:sz="0" w:space="0" w:color="auto"/>
        <w:bottom w:val="none" w:sz="0" w:space="0" w:color="auto"/>
        <w:right w:val="none" w:sz="0" w:space="0" w:color="auto"/>
      </w:divBdr>
      <w:divsChild>
        <w:div w:id="123080730">
          <w:marLeft w:val="0"/>
          <w:marRight w:val="0"/>
          <w:marTop w:val="0"/>
          <w:marBottom w:val="0"/>
          <w:divBdr>
            <w:top w:val="none" w:sz="0" w:space="0" w:color="auto"/>
            <w:left w:val="none" w:sz="0" w:space="0" w:color="auto"/>
            <w:bottom w:val="none" w:sz="0" w:space="0" w:color="auto"/>
            <w:right w:val="none" w:sz="0" w:space="0" w:color="auto"/>
          </w:divBdr>
        </w:div>
        <w:div w:id="817304651">
          <w:marLeft w:val="0"/>
          <w:marRight w:val="0"/>
          <w:marTop w:val="0"/>
          <w:marBottom w:val="0"/>
          <w:divBdr>
            <w:top w:val="none" w:sz="0" w:space="0" w:color="auto"/>
            <w:left w:val="none" w:sz="0" w:space="0" w:color="auto"/>
            <w:bottom w:val="none" w:sz="0" w:space="0" w:color="auto"/>
            <w:right w:val="none" w:sz="0" w:space="0" w:color="auto"/>
          </w:divBdr>
        </w:div>
        <w:div w:id="866144510">
          <w:marLeft w:val="0"/>
          <w:marRight w:val="0"/>
          <w:marTop w:val="0"/>
          <w:marBottom w:val="0"/>
          <w:divBdr>
            <w:top w:val="none" w:sz="0" w:space="0" w:color="auto"/>
            <w:left w:val="none" w:sz="0" w:space="0" w:color="auto"/>
            <w:bottom w:val="none" w:sz="0" w:space="0" w:color="auto"/>
            <w:right w:val="none" w:sz="0" w:space="0" w:color="auto"/>
          </w:divBdr>
        </w:div>
        <w:div w:id="1349602931">
          <w:marLeft w:val="0"/>
          <w:marRight w:val="0"/>
          <w:marTop w:val="0"/>
          <w:marBottom w:val="0"/>
          <w:divBdr>
            <w:top w:val="none" w:sz="0" w:space="0" w:color="auto"/>
            <w:left w:val="none" w:sz="0" w:space="0" w:color="auto"/>
            <w:bottom w:val="none" w:sz="0" w:space="0" w:color="auto"/>
            <w:right w:val="none" w:sz="0" w:space="0" w:color="auto"/>
          </w:divBdr>
        </w:div>
      </w:divsChild>
    </w:div>
    <w:div w:id="1050154808">
      <w:bodyDiv w:val="1"/>
      <w:marLeft w:val="0"/>
      <w:marRight w:val="0"/>
      <w:marTop w:val="0"/>
      <w:marBottom w:val="0"/>
      <w:divBdr>
        <w:top w:val="none" w:sz="0" w:space="0" w:color="auto"/>
        <w:left w:val="none" w:sz="0" w:space="0" w:color="auto"/>
        <w:bottom w:val="none" w:sz="0" w:space="0" w:color="auto"/>
        <w:right w:val="none" w:sz="0" w:space="0" w:color="auto"/>
      </w:divBdr>
    </w:div>
    <w:div w:id="1054085976">
      <w:bodyDiv w:val="1"/>
      <w:marLeft w:val="0"/>
      <w:marRight w:val="0"/>
      <w:marTop w:val="0"/>
      <w:marBottom w:val="0"/>
      <w:divBdr>
        <w:top w:val="none" w:sz="0" w:space="0" w:color="auto"/>
        <w:left w:val="none" w:sz="0" w:space="0" w:color="auto"/>
        <w:bottom w:val="none" w:sz="0" w:space="0" w:color="auto"/>
        <w:right w:val="none" w:sz="0" w:space="0" w:color="auto"/>
      </w:divBdr>
    </w:div>
    <w:div w:id="1072393837">
      <w:bodyDiv w:val="1"/>
      <w:marLeft w:val="0"/>
      <w:marRight w:val="0"/>
      <w:marTop w:val="0"/>
      <w:marBottom w:val="0"/>
      <w:divBdr>
        <w:top w:val="none" w:sz="0" w:space="0" w:color="auto"/>
        <w:left w:val="none" w:sz="0" w:space="0" w:color="auto"/>
        <w:bottom w:val="none" w:sz="0" w:space="0" w:color="auto"/>
        <w:right w:val="none" w:sz="0" w:space="0" w:color="auto"/>
      </w:divBdr>
    </w:div>
    <w:div w:id="1076973841">
      <w:bodyDiv w:val="1"/>
      <w:marLeft w:val="0"/>
      <w:marRight w:val="0"/>
      <w:marTop w:val="0"/>
      <w:marBottom w:val="0"/>
      <w:divBdr>
        <w:top w:val="none" w:sz="0" w:space="0" w:color="auto"/>
        <w:left w:val="none" w:sz="0" w:space="0" w:color="auto"/>
        <w:bottom w:val="none" w:sz="0" w:space="0" w:color="auto"/>
        <w:right w:val="none" w:sz="0" w:space="0" w:color="auto"/>
      </w:divBdr>
      <w:divsChild>
        <w:div w:id="17439246">
          <w:marLeft w:val="0"/>
          <w:marRight w:val="0"/>
          <w:marTop w:val="0"/>
          <w:marBottom w:val="0"/>
          <w:divBdr>
            <w:top w:val="none" w:sz="0" w:space="0" w:color="auto"/>
            <w:left w:val="none" w:sz="0" w:space="0" w:color="auto"/>
            <w:bottom w:val="none" w:sz="0" w:space="0" w:color="auto"/>
            <w:right w:val="none" w:sz="0" w:space="0" w:color="auto"/>
          </w:divBdr>
        </w:div>
        <w:div w:id="17658440">
          <w:marLeft w:val="0"/>
          <w:marRight w:val="0"/>
          <w:marTop w:val="0"/>
          <w:marBottom w:val="0"/>
          <w:divBdr>
            <w:top w:val="none" w:sz="0" w:space="0" w:color="auto"/>
            <w:left w:val="none" w:sz="0" w:space="0" w:color="auto"/>
            <w:bottom w:val="none" w:sz="0" w:space="0" w:color="auto"/>
            <w:right w:val="none" w:sz="0" w:space="0" w:color="auto"/>
          </w:divBdr>
        </w:div>
        <w:div w:id="59600815">
          <w:marLeft w:val="0"/>
          <w:marRight w:val="0"/>
          <w:marTop w:val="0"/>
          <w:marBottom w:val="0"/>
          <w:divBdr>
            <w:top w:val="none" w:sz="0" w:space="0" w:color="auto"/>
            <w:left w:val="none" w:sz="0" w:space="0" w:color="auto"/>
            <w:bottom w:val="none" w:sz="0" w:space="0" w:color="auto"/>
            <w:right w:val="none" w:sz="0" w:space="0" w:color="auto"/>
          </w:divBdr>
        </w:div>
        <w:div w:id="80376514">
          <w:marLeft w:val="0"/>
          <w:marRight w:val="0"/>
          <w:marTop w:val="0"/>
          <w:marBottom w:val="0"/>
          <w:divBdr>
            <w:top w:val="none" w:sz="0" w:space="0" w:color="auto"/>
            <w:left w:val="none" w:sz="0" w:space="0" w:color="auto"/>
            <w:bottom w:val="none" w:sz="0" w:space="0" w:color="auto"/>
            <w:right w:val="none" w:sz="0" w:space="0" w:color="auto"/>
          </w:divBdr>
        </w:div>
        <w:div w:id="98375871">
          <w:marLeft w:val="0"/>
          <w:marRight w:val="0"/>
          <w:marTop w:val="0"/>
          <w:marBottom w:val="0"/>
          <w:divBdr>
            <w:top w:val="none" w:sz="0" w:space="0" w:color="auto"/>
            <w:left w:val="none" w:sz="0" w:space="0" w:color="auto"/>
            <w:bottom w:val="none" w:sz="0" w:space="0" w:color="auto"/>
            <w:right w:val="none" w:sz="0" w:space="0" w:color="auto"/>
          </w:divBdr>
        </w:div>
        <w:div w:id="160513443">
          <w:marLeft w:val="0"/>
          <w:marRight w:val="0"/>
          <w:marTop w:val="0"/>
          <w:marBottom w:val="0"/>
          <w:divBdr>
            <w:top w:val="none" w:sz="0" w:space="0" w:color="auto"/>
            <w:left w:val="none" w:sz="0" w:space="0" w:color="auto"/>
            <w:bottom w:val="none" w:sz="0" w:space="0" w:color="auto"/>
            <w:right w:val="none" w:sz="0" w:space="0" w:color="auto"/>
          </w:divBdr>
        </w:div>
        <w:div w:id="167212520">
          <w:marLeft w:val="0"/>
          <w:marRight w:val="0"/>
          <w:marTop w:val="0"/>
          <w:marBottom w:val="0"/>
          <w:divBdr>
            <w:top w:val="none" w:sz="0" w:space="0" w:color="auto"/>
            <w:left w:val="none" w:sz="0" w:space="0" w:color="auto"/>
            <w:bottom w:val="none" w:sz="0" w:space="0" w:color="auto"/>
            <w:right w:val="none" w:sz="0" w:space="0" w:color="auto"/>
          </w:divBdr>
        </w:div>
        <w:div w:id="218126837">
          <w:marLeft w:val="0"/>
          <w:marRight w:val="0"/>
          <w:marTop w:val="0"/>
          <w:marBottom w:val="0"/>
          <w:divBdr>
            <w:top w:val="none" w:sz="0" w:space="0" w:color="auto"/>
            <w:left w:val="none" w:sz="0" w:space="0" w:color="auto"/>
            <w:bottom w:val="none" w:sz="0" w:space="0" w:color="auto"/>
            <w:right w:val="none" w:sz="0" w:space="0" w:color="auto"/>
          </w:divBdr>
        </w:div>
        <w:div w:id="252318371">
          <w:marLeft w:val="0"/>
          <w:marRight w:val="0"/>
          <w:marTop w:val="0"/>
          <w:marBottom w:val="0"/>
          <w:divBdr>
            <w:top w:val="none" w:sz="0" w:space="0" w:color="auto"/>
            <w:left w:val="none" w:sz="0" w:space="0" w:color="auto"/>
            <w:bottom w:val="none" w:sz="0" w:space="0" w:color="auto"/>
            <w:right w:val="none" w:sz="0" w:space="0" w:color="auto"/>
          </w:divBdr>
        </w:div>
        <w:div w:id="253981918">
          <w:marLeft w:val="0"/>
          <w:marRight w:val="0"/>
          <w:marTop w:val="0"/>
          <w:marBottom w:val="0"/>
          <w:divBdr>
            <w:top w:val="none" w:sz="0" w:space="0" w:color="auto"/>
            <w:left w:val="none" w:sz="0" w:space="0" w:color="auto"/>
            <w:bottom w:val="none" w:sz="0" w:space="0" w:color="auto"/>
            <w:right w:val="none" w:sz="0" w:space="0" w:color="auto"/>
          </w:divBdr>
        </w:div>
        <w:div w:id="254215906">
          <w:marLeft w:val="0"/>
          <w:marRight w:val="0"/>
          <w:marTop w:val="0"/>
          <w:marBottom w:val="0"/>
          <w:divBdr>
            <w:top w:val="none" w:sz="0" w:space="0" w:color="auto"/>
            <w:left w:val="none" w:sz="0" w:space="0" w:color="auto"/>
            <w:bottom w:val="none" w:sz="0" w:space="0" w:color="auto"/>
            <w:right w:val="none" w:sz="0" w:space="0" w:color="auto"/>
          </w:divBdr>
        </w:div>
        <w:div w:id="295914062">
          <w:marLeft w:val="0"/>
          <w:marRight w:val="0"/>
          <w:marTop w:val="0"/>
          <w:marBottom w:val="0"/>
          <w:divBdr>
            <w:top w:val="none" w:sz="0" w:space="0" w:color="auto"/>
            <w:left w:val="none" w:sz="0" w:space="0" w:color="auto"/>
            <w:bottom w:val="none" w:sz="0" w:space="0" w:color="auto"/>
            <w:right w:val="none" w:sz="0" w:space="0" w:color="auto"/>
          </w:divBdr>
        </w:div>
        <w:div w:id="304238553">
          <w:marLeft w:val="0"/>
          <w:marRight w:val="0"/>
          <w:marTop w:val="0"/>
          <w:marBottom w:val="0"/>
          <w:divBdr>
            <w:top w:val="none" w:sz="0" w:space="0" w:color="auto"/>
            <w:left w:val="none" w:sz="0" w:space="0" w:color="auto"/>
            <w:bottom w:val="none" w:sz="0" w:space="0" w:color="auto"/>
            <w:right w:val="none" w:sz="0" w:space="0" w:color="auto"/>
          </w:divBdr>
        </w:div>
        <w:div w:id="312804705">
          <w:marLeft w:val="0"/>
          <w:marRight w:val="0"/>
          <w:marTop w:val="0"/>
          <w:marBottom w:val="0"/>
          <w:divBdr>
            <w:top w:val="none" w:sz="0" w:space="0" w:color="auto"/>
            <w:left w:val="none" w:sz="0" w:space="0" w:color="auto"/>
            <w:bottom w:val="none" w:sz="0" w:space="0" w:color="auto"/>
            <w:right w:val="none" w:sz="0" w:space="0" w:color="auto"/>
          </w:divBdr>
        </w:div>
        <w:div w:id="319045713">
          <w:marLeft w:val="0"/>
          <w:marRight w:val="0"/>
          <w:marTop w:val="0"/>
          <w:marBottom w:val="0"/>
          <w:divBdr>
            <w:top w:val="none" w:sz="0" w:space="0" w:color="auto"/>
            <w:left w:val="none" w:sz="0" w:space="0" w:color="auto"/>
            <w:bottom w:val="none" w:sz="0" w:space="0" w:color="auto"/>
            <w:right w:val="none" w:sz="0" w:space="0" w:color="auto"/>
          </w:divBdr>
        </w:div>
        <w:div w:id="356810396">
          <w:marLeft w:val="0"/>
          <w:marRight w:val="0"/>
          <w:marTop w:val="0"/>
          <w:marBottom w:val="0"/>
          <w:divBdr>
            <w:top w:val="none" w:sz="0" w:space="0" w:color="auto"/>
            <w:left w:val="none" w:sz="0" w:space="0" w:color="auto"/>
            <w:bottom w:val="none" w:sz="0" w:space="0" w:color="auto"/>
            <w:right w:val="none" w:sz="0" w:space="0" w:color="auto"/>
          </w:divBdr>
        </w:div>
        <w:div w:id="369572974">
          <w:marLeft w:val="0"/>
          <w:marRight w:val="0"/>
          <w:marTop w:val="0"/>
          <w:marBottom w:val="0"/>
          <w:divBdr>
            <w:top w:val="none" w:sz="0" w:space="0" w:color="auto"/>
            <w:left w:val="none" w:sz="0" w:space="0" w:color="auto"/>
            <w:bottom w:val="none" w:sz="0" w:space="0" w:color="auto"/>
            <w:right w:val="none" w:sz="0" w:space="0" w:color="auto"/>
          </w:divBdr>
        </w:div>
        <w:div w:id="373432698">
          <w:marLeft w:val="0"/>
          <w:marRight w:val="0"/>
          <w:marTop w:val="0"/>
          <w:marBottom w:val="0"/>
          <w:divBdr>
            <w:top w:val="none" w:sz="0" w:space="0" w:color="auto"/>
            <w:left w:val="none" w:sz="0" w:space="0" w:color="auto"/>
            <w:bottom w:val="none" w:sz="0" w:space="0" w:color="auto"/>
            <w:right w:val="none" w:sz="0" w:space="0" w:color="auto"/>
          </w:divBdr>
        </w:div>
        <w:div w:id="391584230">
          <w:marLeft w:val="0"/>
          <w:marRight w:val="0"/>
          <w:marTop w:val="0"/>
          <w:marBottom w:val="0"/>
          <w:divBdr>
            <w:top w:val="none" w:sz="0" w:space="0" w:color="auto"/>
            <w:left w:val="none" w:sz="0" w:space="0" w:color="auto"/>
            <w:bottom w:val="none" w:sz="0" w:space="0" w:color="auto"/>
            <w:right w:val="none" w:sz="0" w:space="0" w:color="auto"/>
          </w:divBdr>
        </w:div>
        <w:div w:id="401375020">
          <w:marLeft w:val="0"/>
          <w:marRight w:val="0"/>
          <w:marTop w:val="0"/>
          <w:marBottom w:val="0"/>
          <w:divBdr>
            <w:top w:val="none" w:sz="0" w:space="0" w:color="auto"/>
            <w:left w:val="none" w:sz="0" w:space="0" w:color="auto"/>
            <w:bottom w:val="none" w:sz="0" w:space="0" w:color="auto"/>
            <w:right w:val="none" w:sz="0" w:space="0" w:color="auto"/>
          </w:divBdr>
        </w:div>
        <w:div w:id="430665916">
          <w:marLeft w:val="0"/>
          <w:marRight w:val="0"/>
          <w:marTop w:val="0"/>
          <w:marBottom w:val="0"/>
          <w:divBdr>
            <w:top w:val="none" w:sz="0" w:space="0" w:color="auto"/>
            <w:left w:val="none" w:sz="0" w:space="0" w:color="auto"/>
            <w:bottom w:val="none" w:sz="0" w:space="0" w:color="auto"/>
            <w:right w:val="none" w:sz="0" w:space="0" w:color="auto"/>
          </w:divBdr>
        </w:div>
        <w:div w:id="432551894">
          <w:marLeft w:val="0"/>
          <w:marRight w:val="0"/>
          <w:marTop w:val="0"/>
          <w:marBottom w:val="0"/>
          <w:divBdr>
            <w:top w:val="none" w:sz="0" w:space="0" w:color="auto"/>
            <w:left w:val="none" w:sz="0" w:space="0" w:color="auto"/>
            <w:bottom w:val="none" w:sz="0" w:space="0" w:color="auto"/>
            <w:right w:val="none" w:sz="0" w:space="0" w:color="auto"/>
          </w:divBdr>
        </w:div>
        <w:div w:id="446242301">
          <w:marLeft w:val="0"/>
          <w:marRight w:val="0"/>
          <w:marTop w:val="0"/>
          <w:marBottom w:val="0"/>
          <w:divBdr>
            <w:top w:val="none" w:sz="0" w:space="0" w:color="auto"/>
            <w:left w:val="none" w:sz="0" w:space="0" w:color="auto"/>
            <w:bottom w:val="none" w:sz="0" w:space="0" w:color="auto"/>
            <w:right w:val="none" w:sz="0" w:space="0" w:color="auto"/>
          </w:divBdr>
        </w:div>
        <w:div w:id="451678660">
          <w:marLeft w:val="0"/>
          <w:marRight w:val="0"/>
          <w:marTop w:val="0"/>
          <w:marBottom w:val="0"/>
          <w:divBdr>
            <w:top w:val="none" w:sz="0" w:space="0" w:color="auto"/>
            <w:left w:val="none" w:sz="0" w:space="0" w:color="auto"/>
            <w:bottom w:val="none" w:sz="0" w:space="0" w:color="auto"/>
            <w:right w:val="none" w:sz="0" w:space="0" w:color="auto"/>
          </w:divBdr>
        </w:div>
        <w:div w:id="473715209">
          <w:marLeft w:val="0"/>
          <w:marRight w:val="0"/>
          <w:marTop w:val="0"/>
          <w:marBottom w:val="0"/>
          <w:divBdr>
            <w:top w:val="none" w:sz="0" w:space="0" w:color="auto"/>
            <w:left w:val="none" w:sz="0" w:space="0" w:color="auto"/>
            <w:bottom w:val="none" w:sz="0" w:space="0" w:color="auto"/>
            <w:right w:val="none" w:sz="0" w:space="0" w:color="auto"/>
          </w:divBdr>
        </w:div>
        <w:div w:id="481965359">
          <w:marLeft w:val="0"/>
          <w:marRight w:val="0"/>
          <w:marTop w:val="0"/>
          <w:marBottom w:val="0"/>
          <w:divBdr>
            <w:top w:val="none" w:sz="0" w:space="0" w:color="auto"/>
            <w:left w:val="none" w:sz="0" w:space="0" w:color="auto"/>
            <w:bottom w:val="none" w:sz="0" w:space="0" w:color="auto"/>
            <w:right w:val="none" w:sz="0" w:space="0" w:color="auto"/>
          </w:divBdr>
        </w:div>
        <w:div w:id="495390098">
          <w:marLeft w:val="0"/>
          <w:marRight w:val="0"/>
          <w:marTop w:val="0"/>
          <w:marBottom w:val="0"/>
          <w:divBdr>
            <w:top w:val="none" w:sz="0" w:space="0" w:color="auto"/>
            <w:left w:val="none" w:sz="0" w:space="0" w:color="auto"/>
            <w:bottom w:val="none" w:sz="0" w:space="0" w:color="auto"/>
            <w:right w:val="none" w:sz="0" w:space="0" w:color="auto"/>
          </w:divBdr>
        </w:div>
        <w:div w:id="551889595">
          <w:marLeft w:val="0"/>
          <w:marRight w:val="0"/>
          <w:marTop w:val="0"/>
          <w:marBottom w:val="0"/>
          <w:divBdr>
            <w:top w:val="none" w:sz="0" w:space="0" w:color="auto"/>
            <w:left w:val="none" w:sz="0" w:space="0" w:color="auto"/>
            <w:bottom w:val="none" w:sz="0" w:space="0" w:color="auto"/>
            <w:right w:val="none" w:sz="0" w:space="0" w:color="auto"/>
          </w:divBdr>
        </w:div>
        <w:div w:id="569849355">
          <w:marLeft w:val="0"/>
          <w:marRight w:val="0"/>
          <w:marTop w:val="0"/>
          <w:marBottom w:val="0"/>
          <w:divBdr>
            <w:top w:val="none" w:sz="0" w:space="0" w:color="auto"/>
            <w:left w:val="none" w:sz="0" w:space="0" w:color="auto"/>
            <w:bottom w:val="none" w:sz="0" w:space="0" w:color="auto"/>
            <w:right w:val="none" w:sz="0" w:space="0" w:color="auto"/>
          </w:divBdr>
        </w:div>
        <w:div w:id="578635838">
          <w:marLeft w:val="0"/>
          <w:marRight w:val="0"/>
          <w:marTop w:val="0"/>
          <w:marBottom w:val="0"/>
          <w:divBdr>
            <w:top w:val="none" w:sz="0" w:space="0" w:color="auto"/>
            <w:left w:val="none" w:sz="0" w:space="0" w:color="auto"/>
            <w:bottom w:val="none" w:sz="0" w:space="0" w:color="auto"/>
            <w:right w:val="none" w:sz="0" w:space="0" w:color="auto"/>
          </w:divBdr>
        </w:div>
        <w:div w:id="623199853">
          <w:marLeft w:val="0"/>
          <w:marRight w:val="0"/>
          <w:marTop w:val="0"/>
          <w:marBottom w:val="0"/>
          <w:divBdr>
            <w:top w:val="none" w:sz="0" w:space="0" w:color="auto"/>
            <w:left w:val="none" w:sz="0" w:space="0" w:color="auto"/>
            <w:bottom w:val="none" w:sz="0" w:space="0" w:color="auto"/>
            <w:right w:val="none" w:sz="0" w:space="0" w:color="auto"/>
          </w:divBdr>
        </w:div>
        <w:div w:id="658271360">
          <w:marLeft w:val="0"/>
          <w:marRight w:val="0"/>
          <w:marTop w:val="0"/>
          <w:marBottom w:val="0"/>
          <w:divBdr>
            <w:top w:val="none" w:sz="0" w:space="0" w:color="auto"/>
            <w:left w:val="none" w:sz="0" w:space="0" w:color="auto"/>
            <w:bottom w:val="none" w:sz="0" w:space="0" w:color="auto"/>
            <w:right w:val="none" w:sz="0" w:space="0" w:color="auto"/>
          </w:divBdr>
        </w:div>
        <w:div w:id="680548058">
          <w:marLeft w:val="0"/>
          <w:marRight w:val="0"/>
          <w:marTop w:val="0"/>
          <w:marBottom w:val="0"/>
          <w:divBdr>
            <w:top w:val="none" w:sz="0" w:space="0" w:color="auto"/>
            <w:left w:val="none" w:sz="0" w:space="0" w:color="auto"/>
            <w:bottom w:val="none" w:sz="0" w:space="0" w:color="auto"/>
            <w:right w:val="none" w:sz="0" w:space="0" w:color="auto"/>
          </w:divBdr>
        </w:div>
        <w:div w:id="830220568">
          <w:marLeft w:val="0"/>
          <w:marRight w:val="0"/>
          <w:marTop w:val="0"/>
          <w:marBottom w:val="0"/>
          <w:divBdr>
            <w:top w:val="none" w:sz="0" w:space="0" w:color="auto"/>
            <w:left w:val="none" w:sz="0" w:space="0" w:color="auto"/>
            <w:bottom w:val="none" w:sz="0" w:space="0" w:color="auto"/>
            <w:right w:val="none" w:sz="0" w:space="0" w:color="auto"/>
          </w:divBdr>
        </w:div>
        <w:div w:id="909732513">
          <w:marLeft w:val="0"/>
          <w:marRight w:val="0"/>
          <w:marTop w:val="0"/>
          <w:marBottom w:val="0"/>
          <w:divBdr>
            <w:top w:val="none" w:sz="0" w:space="0" w:color="auto"/>
            <w:left w:val="none" w:sz="0" w:space="0" w:color="auto"/>
            <w:bottom w:val="none" w:sz="0" w:space="0" w:color="auto"/>
            <w:right w:val="none" w:sz="0" w:space="0" w:color="auto"/>
          </w:divBdr>
        </w:div>
        <w:div w:id="976028407">
          <w:marLeft w:val="0"/>
          <w:marRight w:val="0"/>
          <w:marTop w:val="0"/>
          <w:marBottom w:val="0"/>
          <w:divBdr>
            <w:top w:val="none" w:sz="0" w:space="0" w:color="auto"/>
            <w:left w:val="none" w:sz="0" w:space="0" w:color="auto"/>
            <w:bottom w:val="none" w:sz="0" w:space="0" w:color="auto"/>
            <w:right w:val="none" w:sz="0" w:space="0" w:color="auto"/>
          </w:divBdr>
        </w:div>
        <w:div w:id="995643330">
          <w:marLeft w:val="0"/>
          <w:marRight w:val="0"/>
          <w:marTop w:val="0"/>
          <w:marBottom w:val="0"/>
          <w:divBdr>
            <w:top w:val="none" w:sz="0" w:space="0" w:color="auto"/>
            <w:left w:val="none" w:sz="0" w:space="0" w:color="auto"/>
            <w:bottom w:val="none" w:sz="0" w:space="0" w:color="auto"/>
            <w:right w:val="none" w:sz="0" w:space="0" w:color="auto"/>
          </w:divBdr>
        </w:div>
        <w:div w:id="1009215230">
          <w:marLeft w:val="0"/>
          <w:marRight w:val="0"/>
          <w:marTop w:val="0"/>
          <w:marBottom w:val="0"/>
          <w:divBdr>
            <w:top w:val="none" w:sz="0" w:space="0" w:color="auto"/>
            <w:left w:val="none" w:sz="0" w:space="0" w:color="auto"/>
            <w:bottom w:val="none" w:sz="0" w:space="0" w:color="auto"/>
            <w:right w:val="none" w:sz="0" w:space="0" w:color="auto"/>
          </w:divBdr>
        </w:div>
        <w:div w:id="1024526539">
          <w:marLeft w:val="0"/>
          <w:marRight w:val="0"/>
          <w:marTop w:val="0"/>
          <w:marBottom w:val="0"/>
          <w:divBdr>
            <w:top w:val="none" w:sz="0" w:space="0" w:color="auto"/>
            <w:left w:val="none" w:sz="0" w:space="0" w:color="auto"/>
            <w:bottom w:val="none" w:sz="0" w:space="0" w:color="auto"/>
            <w:right w:val="none" w:sz="0" w:space="0" w:color="auto"/>
          </w:divBdr>
        </w:div>
        <w:div w:id="1038432839">
          <w:marLeft w:val="0"/>
          <w:marRight w:val="0"/>
          <w:marTop w:val="0"/>
          <w:marBottom w:val="0"/>
          <w:divBdr>
            <w:top w:val="none" w:sz="0" w:space="0" w:color="auto"/>
            <w:left w:val="none" w:sz="0" w:space="0" w:color="auto"/>
            <w:bottom w:val="none" w:sz="0" w:space="0" w:color="auto"/>
            <w:right w:val="none" w:sz="0" w:space="0" w:color="auto"/>
          </w:divBdr>
        </w:div>
        <w:div w:id="1056661310">
          <w:marLeft w:val="0"/>
          <w:marRight w:val="0"/>
          <w:marTop w:val="0"/>
          <w:marBottom w:val="0"/>
          <w:divBdr>
            <w:top w:val="none" w:sz="0" w:space="0" w:color="auto"/>
            <w:left w:val="none" w:sz="0" w:space="0" w:color="auto"/>
            <w:bottom w:val="none" w:sz="0" w:space="0" w:color="auto"/>
            <w:right w:val="none" w:sz="0" w:space="0" w:color="auto"/>
          </w:divBdr>
        </w:div>
        <w:div w:id="1120343128">
          <w:marLeft w:val="0"/>
          <w:marRight w:val="0"/>
          <w:marTop w:val="0"/>
          <w:marBottom w:val="0"/>
          <w:divBdr>
            <w:top w:val="none" w:sz="0" w:space="0" w:color="auto"/>
            <w:left w:val="none" w:sz="0" w:space="0" w:color="auto"/>
            <w:bottom w:val="none" w:sz="0" w:space="0" w:color="auto"/>
            <w:right w:val="none" w:sz="0" w:space="0" w:color="auto"/>
          </w:divBdr>
        </w:div>
        <w:div w:id="1127970784">
          <w:marLeft w:val="0"/>
          <w:marRight w:val="0"/>
          <w:marTop w:val="0"/>
          <w:marBottom w:val="0"/>
          <w:divBdr>
            <w:top w:val="none" w:sz="0" w:space="0" w:color="auto"/>
            <w:left w:val="none" w:sz="0" w:space="0" w:color="auto"/>
            <w:bottom w:val="none" w:sz="0" w:space="0" w:color="auto"/>
            <w:right w:val="none" w:sz="0" w:space="0" w:color="auto"/>
          </w:divBdr>
        </w:div>
        <w:div w:id="1183398259">
          <w:marLeft w:val="0"/>
          <w:marRight w:val="0"/>
          <w:marTop w:val="0"/>
          <w:marBottom w:val="0"/>
          <w:divBdr>
            <w:top w:val="none" w:sz="0" w:space="0" w:color="auto"/>
            <w:left w:val="none" w:sz="0" w:space="0" w:color="auto"/>
            <w:bottom w:val="none" w:sz="0" w:space="0" w:color="auto"/>
            <w:right w:val="none" w:sz="0" w:space="0" w:color="auto"/>
          </w:divBdr>
        </w:div>
        <w:div w:id="1196194191">
          <w:marLeft w:val="0"/>
          <w:marRight w:val="0"/>
          <w:marTop w:val="0"/>
          <w:marBottom w:val="0"/>
          <w:divBdr>
            <w:top w:val="none" w:sz="0" w:space="0" w:color="auto"/>
            <w:left w:val="none" w:sz="0" w:space="0" w:color="auto"/>
            <w:bottom w:val="none" w:sz="0" w:space="0" w:color="auto"/>
            <w:right w:val="none" w:sz="0" w:space="0" w:color="auto"/>
          </w:divBdr>
        </w:div>
        <w:div w:id="1201632464">
          <w:marLeft w:val="0"/>
          <w:marRight w:val="0"/>
          <w:marTop w:val="0"/>
          <w:marBottom w:val="0"/>
          <w:divBdr>
            <w:top w:val="none" w:sz="0" w:space="0" w:color="auto"/>
            <w:left w:val="none" w:sz="0" w:space="0" w:color="auto"/>
            <w:bottom w:val="none" w:sz="0" w:space="0" w:color="auto"/>
            <w:right w:val="none" w:sz="0" w:space="0" w:color="auto"/>
          </w:divBdr>
        </w:div>
        <w:div w:id="1267616753">
          <w:marLeft w:val="0"/>
          <w:marRight w:val="0"/>
          <w:marTop w:val="0"/>
          <w:marBottom w:val="0"/>
          <w:divBdr>
            <w:top w:val="none" w:sz="0" w:space="0" w:color="auto"/>
            <w:left w:val="none" w:sz="0" w:space="0" w:color="auto"/>
            <w:bottom w:val="none" w:sz="0" w:space="0" w:color="auto"/>
            <w:right w:val="none" w:sz="0" w:space="0" w:color="auto"/>
          </w:divBdr>
        </w:div>
        <w:div w:id="1304234948">
          <w:marLeft w:val="0"/>
          <w:marRight w:val="0"/>
          <w:marTop w:val="0"/>
          <w:marBottom w:val="0"/>
          <w:divBdr>
            <w:top w:val="none" w:sz="0" w:space="0" w:color="auto"/>
            <w:left w:val="none" w:sz="0" w:space="0" w:color="auto"/>
            <w:bottom w:val="none" w:sz="0" w:space="0" w:color="auto"/>
            <w:right w:val="none" w:sz="0" w:space="0" w:color="auto"/>
          </w:divBdr>
        </w:div>
        <w:div w:id="1379013144">
          <w:marLeft w:val="0"/>
          <w:marRight w:val="0"/>
          <w:marTop w:val="0"/>
          <w:marBottom w:val="0"/>
          <w:divBdr>
            <w:top w:val="none" w:sz="0" w:space="0" w:color="auto"/>
            <w:left w:val="none" w:sz="0" w:space="0" w:color="auto"/>
            <w:bottom w:val="none" w:sz="0" w:space="0" w:color="auto"/>
            <w:right w:val="none" w:sz="0" w:space="0" w:color="auto"/>
          </w:divBdr>
        </w:div>
        <w:div w:id="1396708431">
          <w:marLeft w:val="0"/>
          <w:marRight w:val="0"/>
          <w:marTop w:val="0"/>
          <w:marBottom w:val="0"/>
          <w:divBdr>
            <w:top w:val="none" w:sz="0" w:space="0" w:color="auto"/>
            <w:left w:val="none" w:sz="0" w:space="0" w:color="auto"/>
            <w:bottom w:val="none" w:sz="0" w:space="0" w:color="auto"/>
            <w:right w:val="none" w:sz="0" w:space="0" w:color="auto"/>
          </w:divBdr>
        </w:div>
        <w:div w:id="1399743001">
          <w:marLeft w:val="0"/>
          <w:marRight w:val="0"/>
          <w:marTop w:val="0"/>
          <w:marBottom w:val="0"/>
          <w:divBdr>
            <w:top w:val="none" w:sz="0" w:space="0" w:color="auto"/>
            <w:left w:val="none" w:sz="0" w:space="0" w:color="auto"/>
            <w:bottom w:val="none" w:sz="0" w:space="0" w:color="auto"/>
            <w:right w:val="none" w:sz="0" w:space="0" w:color="auto"/>
          </w:divBdr>
        </w:div>
        <w:div w:id="1453208893">
          <w:marLeft w:val="0"/>
          <w:marRight w:val="0"/>
          <w:marTop w:val="0"/>
          <w:marBottom w:val="0"/>
          <w:divBdr>
            <w:top w:val="none" w:sz="0" w:space="0" w:color="auto"/>
            <w:left w:val="none" w:sz="0" w:space="0" w:color="auto"/>
            <w:bottom w:val="none" w:sz="0" w:space="0" w:color="auto"/>
            <w:right w:val="none" w:sz="0" w:space="0" w:color="auto"/>
          </w:divBdr>
        </w:div>
        <w:div w:id="1477140389">
          <w:marLeft w:val="0"/>
          <w:marRight w:val="0"/>
          <w:marTop w:val="0"/>
          <w:marBottom w:val="0"/>
          <w:divBdr>
            <w:top w:val="none" w:sz="0" w:space="0" w:color="auto"/>
            <w:left w:val="none" w:sz="0" w:space="0" w:color="auto"/>
            <w:bottom w:val="none" w:sz="0" w:space="0" w:color="auto"/>
            <w:right w:val="none" w:sz="0" w:space="0" w:color="auto"/>
          </w:divBdr>
        </w:div>
        <w:div w:id="1488592628">
          <w:marLeft w:val="0"/>
          <w:marRight w:val="0"/>
          <w:marTop w:val="0"/>
          <w:marBottom w:val="0"/>
          <w:divBdr>
            <w:top w:val="none" w:sz="0" w:space="0" w:color="auto"/>
            <w:left w:val="none" w:sz="0" w:space="0" w:color="auto"/>
            <w:bottom w:val="none" w:sz="0" w:space="0" w:color="auto"/>
            <w:right w:val="none" w:sz="0" w:space="0" w:color="auto"/>
          </w:divBdr>
        </w:div>
        <w:div w:id="1490051782">
          <w:marLeft w:val="0"/>
          <w:marRight w:val="0"/>
          <w:marTop w:val="0"/>
          <w:marBottom w:val="0"/>
          <w:divBdr>
            <w:top w:val="none" w:sz="0" w:space="0" w:color="auto"/>
            <w:left w:val="none" w:sz="0" w:space="0" w:color="auto"/>
            <w:bottom w:val="none" w:sz="0" w:space="0" w:color="auto"/>
            <w:right w:val="none" w:sz="0" w:space="0" w:color="auto"/>
          </w:divBdr>
        </w:div>
        <w:div w:id="1533496625">
          <w:marLeft w:val="0"/>
          <w:marRight w:val="0"/>
          <w:marTop w:val="0"/>
          <w:marBottom w:val="0"/>
          <w:divBdr>
            <w:top w:val="none" w:sz="0" w:space="0" w:color="auto"/>
            <w:left w:val="none" w:sz="0" w:space="0" w:color="auto"/>
            <w:bottom w:val="none" w:sz="0" w:space="0" w:color="auto"/>
            <w:right w:val="none" w:sz="0" w:space="0" w:color="auto"/>
          </w:divBdr>
        </w:div>
        <w:div w:id="1544059168">
          <w:marLeft w:val="0"/>
          <w:marRight w:val="0"/>
          <w:marTop w:val="0"/>
          <w:marBottom w:val="0"/>
          <w:divBdr>
            <w:top w:val="none" w:sz="0" w:space="0" w:color="auto"/>
            <w:left w:val="none" w:sz="0" w:space="0" w:color="auto"/>
            <w:bottom w:val="none" w:sz="0" w:space="0" w:color="auto"/>
            <w:right w:val="none" w:sz="0" w:space="0" w:color="auto"/>
          </w:divBdr>
        </w:div>
        <w:div w:id="1566456350">
          <w:marLeft w:val="0"/>
          <w:marRight w:val="0"/>
          <w:marTop w:val="0"/>
          <w:marBottom w:val="0"/>
          <w:divBdr>
            <w:top w:val="none" w:sz="0" w:space="0" w:color="auto"/>
            <w:left w:val="none" w:sz="0" w:space="0" w:color="auto"/>
            <w:bottom w:val="none" w:sz="0" w:space="0" w:color="auto"/>
            <w:right w:val="none" w:sz="0" w:space="0" w:color="auto"/>
          </w:divBdr>
        </w:div>
        <w:div w:id="1566866575">
          <w:marLeft w:val="0"/>
          <w:marRight w:val="0"/>
          <w:marTop w:val="0"/>
          <w:marBottom w:val="0"/>
          <w:divBdr>
            <w:top w:val="none" w:sz="0" w:space="0" w:color="auto"/>
            <w:left w:val="none" w:sz="0" w:space="0" w:color="auto"/>
            <w:bottom w:val="none" w:sz="0" w:space="0" w:color="auto"/>
            <w:right w:val="none" w:sz="0" w:space="0" w:color="auto"/>
          </w:divBdr>
        </w:div>
        <w:div w:id="1570573096">
          <w:marLeft w:val="0"/>
          <w:marRight w:val="0"/>
          <w:marTop w:val="0"/>
          <w:marBottom w:val="0"/>
          <w:divBdr>
            <w:top w:val="none" w:sz="0" w:space="0" w:color="auto"/>
            <w:left w:val="none" w:sz="0" w:space="0" w:color="auto"/>
            <w:bottom w:val="none" w:sz="0" w:space="0" w:color="auto"/>
            <w:right w:val="none" w:sz="0" w:space="0" w:color="auto"/>
          </w:divBdr>
        </w:div>
        <w:div w:id="1664895063">
          <w:marLeft w:val="0"/>
          <w:marRight w:val="0"/>
          <w:marTop w:val="0"/>
          <w:marBottom w:val="0"/>
          <w:divBdr>
            <w:top w:val="none" w:sz="0" w:space="0" w:color="auto"/>
            <w:left w:val="none" w:sz="0" w:space="0" w:color="auto"/>
            <w:bottom w:val="none" w:sz="0" w:space="0" w:color="auto"/>
            <w:right w:val="none" w:sz="0" w:space="0" w:color="auto"/>
          </w:divBdr>
        </w:div>
        <w:div w:id="1682974647">
          <w:marLeft w:val="0"/>
          <w:marRight w:val="0"/>
          <w:marTop w:val="0"/>
          <w:marBottom w:val="0"/>
          <w:divBdr>
            <w:top w:val="none" w:sz="0" w:space="0" w:color="auto"/>
            <w:left w:val="none" w:sz="0" w:space="0" w:color="auto"/>
            <w:bottom w:val="none" w:sz="0" w:space="0" w:color="auto"/>
            <w:right w:val="none" w:sz="0" w:space="0" w:color="auto"/>
          </w:divBdr>
        </w:div>
        <w:div w:id="1776511177">
          <w:marLeft w:val="0"/>
          <w:marRight w:val="0"/>
          <w:marTop w:val="0"/>
          <w:marBottom w:val="0"/>
          <w:divBdr>
            <w:top w:val="none" w:sz="0" w:space="0" w:color="auto"/>
            <w:left w:val="none" w:sz="0" w:space="0" w:color="auto"/>
            <w:bottom w:val="none" w:sz="0" w:space="0" w:color="auto"/>
            <w:right w:val="none" w:sz="0" w:space="0" w:color="auto"/>
          </w:divBdr>
        </w:div>
        <w:div w:id="1781874080">
          <w:marLeft w:val="0"/>
          <w:marRight w:val="0"/>
          <w:marTop w:val="0"/>
          <w:marBottom w:val="0"/>
          <w:divBdr>
            <w:top w:val="none" w:sz="0" w:space="0" w:color="auto"/>
            <w:left w:val="none" w:sz="0" w:space="0" w:color="auto"/>
            <w:bottom w:val="none" w:sz="0" w:space="0" w:color="auto"/>
            <w:right w:val="none" w:sz="0" w:space="0" w:color="auto"/>
          </w:divBdr>
        </w:div>
        <w:div w:id="1784574255">
          <w:marLeft w:val="0"/>
          <w:marRight w:val="0"/>
          <w:marTop w:val="0"/>
          <w:marBottom w:val="0"/>
          <w:divBdr>
            <w:top w:val="none" w:sz="0" w:space="0" w:color="auto"/>
            <w:left w:val="none" w:sz="0" w:space="0" w:color="auto"/>
            <w:bottom w:val="none" w:sz="0" w:space="0" w:color="auto"/>
            <w:right w:val="none" w:sz="0" w:space="0" w:color="auto"/>
          </w:divBdr>
        </w:div>
        <w:div w:id="1799880836">
          <w:marLeft w:val="0"/>
          <w:marRight w:val="0"/>
          <w:marTop w:val="0"/>
          <w:marBottom w:val="0"/>
          <w:divBdr>
            <w:top w:val="none" w:sz="0" w:space="0" w:color="auto"/>
            <w:left w:val="none" w:sz="0" w:space="0" w:color="auto"/>
            <w:bottom w:val="none" w:sz="0" w:space="0" w:color="auto"/>
            <w:right w:val="none" w:sz="0" w:space="0" w:color="auto"/>
          </w:divBdr>
        </w:div>
        <w:div w:id="1801608758">
          <w:marLeft w:val="0"/>
          <w:marRight w:val="0"/>
          <w:marTop w:val="0"/>
          <w:marBottom w:val="0"/>
          <w:divBdr>
            <w:top w:val="none" w:sz="0" w:space="0" w:color="auto"/>
            <w:left w:val="none" w:sz="0" w:space="0" w:color="auto"/>
            <w:bottom w:val="none" w:sz="0" w:space="0" w:color="auto"/>
            <w:right w:val="none" w:sz="0" w:space="0" w:color="auto"/>
          </w:divBdr>
        </w:div>
        <w:div w:id="1822581286">
          <w:marLeft w:val="0"/>
          <w:marRight w:val="0"/>
          <w:marTop w:val="0"/>
          <w:marBottom w:val="0"/>
          <w:divBdr>
            <w:top w:val="none" w:sz="0" w:space="0" w:color="auto"/>
            <w:left w:val="none" w:sz="0" w:space="0" w:color="auto"/>
            <w:bottom w:val="none" w:sz="0" w:space="0" w:color="auto"/>
            <w:right w:val="none" w:sz="0" w:space="0" w:color="auto"/>
          </w:divBdr>
        </w:div>
        <w:div w:id="1831561378">
          <w:marLeft w:val="0"/>
          <w:marRight w:val="0"/>
          <w:marTop w:val="0"/>
          <w:marBottom w:val="0"/>
          <w:divBdr>
            <w:top w:val="none" w:sz="0" w:space="0" w:color="auto"/>
            <w:left w:val="none" w:sz="0" w:space="0" w:color="auto"/>
            <w:bottom w:val="none" w:sz="0" w:space="0" w:color="auto"/>
            <w:right w:val="none" w:sz="0" w:space="0" w:color="auto"/>
          </w:divBdr>
        </w:div>
        <w:div w:id="1834950105">
          <w:marLeft w:val="0"/>
          <w:marRight w:val="0"/>
          <w:marTop w:val="0"/>
          <w:marBottom w:val="0"/>
          <w:divBdr>
            <w:top w:val="none" w:sz="0" w:space="0" w:color="auto"/>
            <w:left w:val="none" w:sz="0" w:space="0" w:color="auto"/>
            <w:bottom w:val="none" w:sz="0" w:space="0" w:color="auto"/>
            <w:right w:val="none" w:sz="0" w:space="0" w:color="auto"/>
          </w:divBdr>
        </w:div>
        <w:div w:id="1866746887">
          <w:marLeft w:val="0"/>
          <w:marRight w:val="0"/>
          <w:marTop w:val="0"/>
          <w:marBottom w:val="0"/>
          <w:divBdr>
            <w:top w:val="none" w:sz="0" w:space="0" w:color="auto"/>
            <w:left w:val="none" w:sz="0" w:space="0" w:color="auto"/>
            <w:bottom w:val="none" w:sz="0" w:space="0" w:color="auto"/>
            <w:right w:val="none" w:sz="0" w:space="0" w:color="auto"/>
          </w:divBdr>
        </w:div>
        <w:div w:id="1900164386">
          <w:marLeft w:val="0"/>
          <w:marRight w:val="0"/>
          <w:marTop w:val="0"/>
          <w:marBottom w:val="0"/>
          <w:divBdr>
            <w:top w:val="none" w:sz="0" w:space="0" w:color="auto"/>
            <w:left w:val="none" w:sz="0" w:space="0" w:color="auto"/>
            <w:bottom w:val="none" w:sz="0" w:space="0" w:color="auto"/>
            <w:right w:val="none" w:sz="0" w:space="0" w:color="auto"/>
          </w:divBdr>
        </w:div>
        <w:div w:id="1913470063">
          <w:marLeft w:val="0"/>
          <w:marRight w:val="0"/>
          <w:marTop w:val="0"/>
          <w:marBottom w:val="0"/>
          <w:divBdr>
            <w:top w:val="none" w:sz="0" w:space="0" w:color="auto"/>
            <w:left w:val="none" w:sz="0" w:space="0" w:color="auto"/>
            <w:bottom w:val="none" w:sz="0" w:space="0" w:color="auto"/>
            <w:right w:val="none" w:sz="0" w:space="0" w:color="auto"/>
          </w:divBdr>
        </w:div>
        <w:div w:id="1918906283">
          <w:marLeft w:val="0"/>
          <w:marRight w:val="0"/>
          <w:marTop w:val="0"/>
          <w:marBottom w:val="0"/>
          <w:divBdr>
            <w:top w:val="none" w:sz="0" w:space="0" w:color="auto"/>
            <w:left w:val="none" w:sz="0" w:space="0" w:color="auto"/>
            <w:bottom w:val="none" w:sz="0" w:space="0" w:color="auto"/>
            <w:right w:val="none" w:sz="0" w:space="0" w:color="auto"/>
          </w:divBdr>
        </w:div>
        <w:div w:id="1953705667">
          <w:marLeft w:val="0"/>
          <w:marRight w:val="0"/>
          <w:marTop w:val="0"/>
          <w:marBottom w:val="0"/>
          <w:divBdr>
            <w:top w:val="none" w:sz="0" w:space="0" w:color="auto"/>
            <w:left w:val="none" w:sz="0" w:space="0" w:color="auto"/>
            <w:bottom w:val="none" w:sz="0" w:space="0" w:color="auto"/>
            <w:right w:val="none" w:sz="0" w:space="0" w:color="auto"/>
          </w:divBdr>
        </w:div>
        <w:div w:id="1982924401">
          <w:marLeft w:val="0"/>
          <w:marRight w:val="0"/>
          <w:marTop w:val="0"/>
          <w:marBottom w:val="0"/>
          <w:divBdr>
            <w:top w:val="none" w:sz="0" w:space="0" w:color="auto"/>
            <w:left w:val="none" w:sz="0" w:space="0" w:color="auto"/>
            <w:bottom w:val="none" w:sz="0" w:space="0" w:color="auto"/>
            <w:right w:val="none" w:sz="0" w:space="0" w:color="auto"/>
          </w:divBdr>
        </w:div>
        <w:div w:id="1986231464">
          <w:marLeft w:val="0"/>
          <w:marRight w:val="0"/>
          <w:marTop w:val="0"/>
          <w:marBottom w:val="0"/>
          <w:divBdr>
            <w:top w:val="none" w:sz="0" w:space="0" w:color="auto"/>
            <w:left w:val="none" w:sz="0" w:space="0" w:color="auto"/>
            <w:bottom w:val="none" w:sz="0" w:space="0" w:color="auto"/>
            <w:right w:val="none" w:sz="0" w:space="0" w:color="auto"/>
          </w:divBdr>
        </w:div>
        <w:div w:id="1988977015">
          <w:marLeft w:val="0"/>
          <w:marRight w:val="0"/>
          <w:marTop w:val="0"/>
          <w:marBottom w:val="0"/>
          <w:divBdr>
            <w:top w:val="none" w:sz="0" w:space="0" w:color="auto"/>
            <w:left w:val="none" w:sz="0" w:space="0" w:color="auto"/>
            <w:bottom w:val="none" w:sz="0" w:space="0" w:color="auto"/>
            <w:right w:val="none" w:sz="0" w:space="0" w:color="auto"/>
          </w:divBdr>
        </w:div>
        <w:div w:id="2007512672">
          <w:marLeft w:val="0"/>
          <w:marRight w:val="0"/>
          <w:marTop w:val="0"/>
          <w:marBottom w:val="0"/>
          <w:divBdr>
            <w:top w:val="none" w:sz="0" w:space="0" w:color="auto"/>
            <w:left w:val="none" w:sz="0" w:space="0" w:color="auto"/>
            <w:bottom w:val="none" w:sz="0" w:space="0" w:color="auto"/>
            <w:right w:val="none" w:sz="0" w:space="0" w:color="auto"/>
          </w:divBdr>
        </w:div>
        <w:div w:id="2029135004">
          <w:marLeft w:val="0"/>
          <w:marRight w:val="0"/>
          <w:marTop w:val="0"/>
          <w:marBottom w:val="0"/>
          <w:divBdr>
            <w:top w:val="none" w:sz="0" w:space="0" w:color="auto"/>
            <w:left w:val="none" w:sz="0" w:space="0" w:color="auto"/>
            <w:bottom w:val="none" w:sz="0" w:space="0" w:color="auto"/>
            <w:right w:val="none" w:sz="0" w:space="0" w:color="auto"/>
          </w:divBdr>
        </w:div>
        <w:div w:id="2029138414">
          <w:marLeft w:val="0"/>
          <w:marRight w:val="0"/>
          <w:marTop w:val="0"/>
          <w:marBottom w:val="0"/>
          <w:divBdr>
            <w:top w:val="none" w:sz="0" w:space="0" w:color="auto"/>
            <w:left w:val="none" w:sz="0" w:space="0" w:color="auto"/>
            <w:bottom w:val="none" w:sz="0" w:space="0" w:color="auto"/>
            <w:right w:val="none" w:sz="0" w:space="0" w:color="auto"/>
          </w:divBdr>
        </w:div>
        <w:div w:id="2053189129">
          <w:marLeft w:val="0"/>
          <w:marRight w:val="0"/>
          <w:marTop w:val="0"/>
          <w:marBottom w:val="0"/>
          <w:divBdr>
            <w:top w:val="none" w:sz="0" w:space="0" w:color="auto"/>
            <w:left w:val="none" w:sz="0" w:space="0" w:color="auto"/>
            <w:bottom w:val="none" w:sz="0" w:space="0" w:color="auto"/>
            <w:right w:val="none" w:sz="0" w:space="0" w:color="auto"/>
          </w:divBdr>
        </w:div>
        <w:div w:id="2120951918">
          <w:marLeft w:val="0"/>
          <w:marRight w:val="0"/>
          <w:marTop w:val="0"/>
          <w:marBottom w:val="0"/>
          <w:divBdr>
            <w:top w:val="none" w:sz="0" w:space="0" w:color="auto"/>
            <w:left w:val="none" w:sz="0" w:space="0" w:color="auto"/>
            <w:bottom w:val="none" w:sz="0" w:space="0" w:color="auto"/>
            <w:right w:val="none" w:sz="0" w:space="0" w:color="auto"/>
          </w:divBdr>
        </w:div>
        <w:div w:id="2140957360">
          <w:marLeft w:val="0"/>
          <w:marRight w:val="0"/>
          <w:marTop w:val="0"/>
          <w:marBottom w:val="0"/>
          <w:divBdr>
            <w:top w:val="none" w:sz="0" w:space="0" w:color="auto"/>
            <w:left w:val="none" w:sz="0" w:space="0" w:color="auto"/>
            <w:bottom w:val="none" w:sz="0" w:space="0" w:color="auto"/>
            <w:right w:val="none" w:sz="0" w:space="0" w:color="auto"/>
          </w:divBdr>
        </w:div>
      </w:divsChild>
    </w:div>
    <w:div w:id="1099721499">
      <w:bodyDiv w:val="1"/>
      <w:marLeft w:val="0"/>
      <w:marRight w:val="0"/>
      <w:marTop w:val="0"/>
      <w:marBottom w:val="0"/>
      <w:divBdr>
        <w:top w:val="none" w:sz="0" w:space="0" w:color="auto"/>
        <w:left w:val="none" w:sz="0" w:space="0" w:color="auto"/>
        <w:bottom w:val="none" w:sz="0" w:space="0" w:color="auto"/>
        <w:right w:val="none" w:sz="0" w:space="0" w:color="auto"/>
      </w:divBdr>
    </w:div>
    <w:div w:id="1110667079">
      <w:bodyDiv w:val="1"/>
      <w:marLeft w:val="0"/>
      <w:marRight w:val="0"/>
      <w:marTop w:val="0"/>
      <w:marBottom w:val="0"/>
      <w:divBdr>
        <w:top w:val="none" w:sz="0" w:space="0" w:color="auto"/>
        <w:left w:val="none" w:sz="0" w:space="0" w:color="auto"/>
        <w:bottom w:val="none" w:sz="0" w:space="0" w:color="auto"/>
        <w:right w:val="none" w:sz="0" w:space="0" w:color="auto"/>
      </w:divBdr>
    </w:div>
    <w:div w:id="1153908102">
      <w:bodyDiv w:val="1"/>
      <w:marLeft w:val="0"/>
      <w:marRight w:val="0"/>
      <w:marTop w:val="0"/>
      <w:marBottom w:val="0"/>
      <w:divBdr>
        <w:top w:val="none" w:sz="0" w:space="0" w:color="auto"/>
        <w:left w:val="none" w:sz="0" w:space="0" w:color="auto"/>
        <w:bottom w:val="none" w:sz="0" w:space="0" w:color="auto"/>
        <w:right w:val="none" w:sz="0" w:space="0" w:color="auto"/>
      </w:divBdr>
    </w:div>
    <w:div w:id="1167599621">
      <w:bodyDiv w:val="1"/>
      <w:marLeft w:val="0"/>
      <w:marRight w:val="0"/>
      <w:marTop w:val="0"/>
      <w:marBottom w:val="0"/>
      <w:divBdr>
        <w:top w:val="none" w:sz="0" w:space="0" w:color="auto"/>
        <w:left w:val="none" w:sz="0" w:space="0" w:color="auto"/>
        <w:bottom w:val="none" w:sz="0" w:space="0" w:color="auto"/>
        <w:right w:val="none" w:sz="0" w:space="0" w:color="auto"/>
      </w:divBdr>
    </w:div>
    <w:div w:id="1174568315">
      <w:bodyDiv w:val="1"/>
      <w:marLeft w:val="0"/>
      <w:marRight w:val="0"/>
      <w:marTop w:val="0"/>
      <w:marBottom w:val="0"/>
      <w:divBdr>
        <w:top w:val="none" w:sz="0" w:space="0" w:color="auto"/>
        <w:left w:val="none" w:sz="0" w:space="0" w:color="auto"/>
        <w:bottom w:val="none" w:sz="0" w:space="0" w:color="auto"/>
        <w:right w:val="none" w:sz="0" w:space="0" w:color="auto"/>
      </w:divBdr>
    </w:div>
    <w:div w:id="1184317424">
      <w:bodyDiv w:val="1"/>
      <w:marLeft w:val="0"/>
      <w:marRight w:val="0"/>
      <w:marTop w:val="0"/>
      <w:marBottom w:val="0"/>
      <w:divBdr>
        <w:top w:val="none" w:sz="0" w:space="0" w:color="auto"/>
        <w:left w:val="none" w:sz="0" w:space="0" w:color="auto"/>
        <w:bottom w:val="none" w:sz="0" w:space="0" w:color="auto"/>
        <w:right w:val="none" w:sz="0" w:space="0" w:color="auto"/>
      </w:divBdr>
    </w:div>
    <w:div w:id="1193811293">
      <w:bodyDiv w:val="1"/>
      <w:marLeft w:val="0"/>
      <w:marRight w:val="0"/>
      <w:marTop w:val="0"/>
      <w:marBottom w:val="0"/>
      <w:divBdr>
        <w:top w:val="none" w:sz="0" w:space="0" w:color="auto"/>
        <w:left w:val="none" w:sz="0" w:space="0" w:color="auto"/>
        <w:bottom w:val="none" w:sz="0" w:space="0" w:color="auto"/>
        <w:right w:val="none" w:sz="0" w:space="0" w:color="auto"/>
      </w:divBdr>
    </w:div>
    <w:div w:id="1195967051">
      <w:bodyDiv w:val="1"/>
      <w:marLeft w:val="0"/>
      <w:marRight w:val="0"/>
      <w:marTop w:val="0"/>
      <w:marBottom w:val="0"/>
      <w:divBdr>
        <w:top w:val="none" w:sz="0" w:space="0" w:color="auto"/>
        <w:left w:val="none" w:sz="0" w:space="0" w:color="auto"/>
        <w:bottom w:val="none" w:sz="0" w:space="0" w:color="auto"/>
        <w:right w:val="none" w:sz="0" w:space="0" w:color="auto"/>
      </w:divBdr>
    </w:div>
    <w:div w:id="1202790700">
      <w:bodyDiv w:val="1"/>
      <w:marLeft w:val="0"/>
      <w:marRight w:val="0"/>
      <w:marTop w:val="0"/>
      <w:marBottom w:val="0"/>
      <w:divBdr>
        <w:top w:val="none" w:sz="0" w:space="0" w:color="auto"/>
        <w:left w:val="none" w:sz="0" w:space="0" w:color="auto"/>
        <w:bottom w:val="none" w:sz="0" w:space="0" w:color="auto"/>
        <w:right w:val="none" w:sz="0" w:space="0" w:color="auto"/>
      </w:divBdr>
      <w:divsChild>
        <w:div w:id="1491289522">
          <w:marLeft w:val="0"/>
          <w:marRight w:val="0"/>
          <w:marTop w:val="0"/>
          <w:marBottom w:val="0"/>
          <w:divBdr>
            <w:top w:val="none" w:sz="0" w:space="0" w:color="auto"/>
            <w:left w:val="none" w:sz="0" w:space="0" w:color="auto"/>
            <w:bottom w:val="none" w:sz="0" w:space="0" w:color="auto"/>
            <w:right w:val="none" w:sz="0" w:space="0" w:color="auto"/>
          </w:divBdr>
        </w:div>
      </w:divsChild>
    </w:div>
    <w:div w:id="1219975483">
      <w:bodyDiv w:val="1"/>
      <w:marLeft w:val="0"/>
      <w:marRight w:val="0"/>
      <w:marTop w:val="0"/>
      <w:marBottom w:val="0"/>
      <w:divBdr>
        <w:top w:val="none" w:sz="0" w:space="0" w:color="auto"/>
        <w:left w:val="none" w:sz="0" w:space="0" w:color="auto"/>
        <w:bottom w:val="none" w:sz="0" w:space="0" w:color="auto"/>
        <w:right w:val="none" w:sz="0" w:space="0" w:color="auto"/>
      </w:divBdr>
    </w:div>
    <w:div w:id="1233152483">
      <w:bodyDiv w:val="1"/>
      <w:marLeft w:val="0"/>
      <w:marRight w:val="0"/>
      <w:marTop w:val="0"/>
      <w:marBottom w:val="0"/>
      <w:divBdr>
        <w:top w:val="none" w:sz="0" w:space="0" w:color="auto"/>
        <w:left w:val="none" w:sz="0" w:space="0" w:color="auto"/>
        <w:bottom w:val="none" w:sz="0" w:space="0" w:color="auto"/>
        <w:right w:val="none" w:sz="0" w:space="0" w:color="auto"/>
      </w:divBdr>
    </w:div>
    <w:div w:id="1234317327">
      <w:bodyDiv w:val="1"/>
      <w:marLeft w:val="0"/>
      <w:marRight w:val="0"/>
      <w:marTop w:val="0"/>
      <w:marBottom w:val="0"/>
      <w:divBdr>
        <w:top w:val="none" w:sz="0" w:space="0" w:color="auto"/>
        <w:left w:val="none" w:sz="0" w:space="0" w:color="auto"/>
        <w:bottom w:val="none" w:sz="0" w:space="0" w:color="auto"/>
        <w:right w:val="none" w:sz="0" w:space="0" w:color="auto"/>
      </w:divBdr>
    </w:div>
    <w:div w:id="1243681166">
      <w:bodyDiv w:val="1"/>
      <w:marLeft w:val="0"/>
      <w:marRight w:val="0"/>
      <w:marTop w:val="0"/>
      <w:marBottom w:val="0"/>
      <w:divBdr>
        <w:top w:val="none" w:sz="0" w:space="0" w:color="auto"/>
        <w:left w:val="none" w:sz="0" w:space="0" w:color="auto"/>
        <w:bottom w:val="none" w:sz="0" w:space="0" w:color="auto"/>
        <w:right w:val="none" w:sz="0" w:space="0" w:color="auto"/>
      </w:divBdr>
    </w:div>
    <w:div w:id="1246068354">
      <w:bodyDiv w:val="1"/>
      <w:marLeft w:val="0"/>
      <w:marRight w:val="0"/>
      <w:marTop w:val="0"/>
      <w:marBottom w:val="0"/>
      <w:divBdr>
        <w:top w:val="none" w:sz="0" w:space="0" w:color="auto"/>
        <w:left w:val="none" w:sz="0" w:space="0" w:color="auto"/>
        <w:bottom w:val="none" w:sz="0" w:space="0" w:color="auto"/>
        <w:right w:val="none" w:sz="0" w:space="0" w:color="auto"/>
      </w:divBdr>
    </w:div>
    <w:div w:id="1272738562">
      <w:bodyDiv w:val="1"/>
      <w:marLeft w:val="0"/>
      <w:marRight w:val="0"/>
      <w:marTop w:val="0"/>
      <w:marBottom w:val="0"/>
      <w:divBdr>
        <w:top w:val="none" w:sz="0" w:space="0" w:color="auto"/>
        <w:left w:val="none" w:sz="0" w:space="0" w:color="auto"/>
        <w:bottom w:val="none" w:sz="0" w:space="0" w:color="auto"/>
        <w:right w:val="none" w:sz="0" w:space="0" w:color="auto"/>
      </w:divBdr>
    </w:div>
    <w:div w:id="1276908238">
      <w:bodyDiv w:val="1"/>
      <w:marLeft w:val="0"/>
      <w:marRight w:val="0"/>
      <w:marTop w:val="0"/>
      <w:marBottom w:val="0"/>
      <w:divBdr>
        <w:top w:val="none" w:sz="0" w:space="0" w:color="auto"/>
        <w:left w:val="none" w:sz="0" w:space="0" w:color="auto"/>
        <w:bottom w:val="none" w:sz="0" w:space="0" w:color="auto"/>
        <w:right w:val="none" w:sz="0" w:space="0" w:color="auto"/>
      </w:divBdr>
      <w:divsChild>
        <w:div w:id="201476066">
          <w:marLeft w:val="0"/>
          <w:marRight w:val="0"/>
          <w:marTop w:val="0"/>
          <w:marBottom w:val="0"/>
          <w:divBdr>
            <w:top w:val="none" w:sz="0" w:space="0" w:color="auto"/>
            <w:left w:val="none" w:sz="0" w:space="0" w:color="auto"/>
            <w:bottom w:val="none" w:sz="0" w:space="0" w:color="auto"/>
            <w:right w:val="none" w:sz="0" w:space="0" w:color="auto"/>
          </w:divBdr>
        </w:div>
        <w:div w:id="224801712">
          <w:marLeft w:val="0"/>
          <w:marRight w:val="0"/>
          <w:marTop w:val="0"/>
          <w:marBottom w:val="0"/>
          <w:divBdr>
            <w:top w:val="none" w:sz="0" w:space="0" w:color="auto"/>
            <w:left w:val="none" w:sz="0" w:space="0" w:color="auto"/>
            <w:bottom w:val="none" w:sz="0" w:space="0" w:color="auto"/>
            <w:right w:val="none" w:sz="0" w:space="0" w:color="auto"/>
          </w:divBdr>
        </w:div>
        <w:div w:id="281041611">
          <w:marLeft w:val="0"/>
          <w:marRight w:val="0"/>
          <w:marTop w:val="0"/>
          <w:marBottom w:val="0"/>
          <w:divBdr>
            <w:top w:val="none" w:sz="0" w:space="0" w:color="auto"/>
            <w:left w:val="none" w:sz="0" w:space="0" w:color="auto"/>
            <w:bottom w:val="none" w:sz="0" w:space="0" w:color="auto"/>
            <w:right w:val="none" w:sz="0" w:space="0" w:color="auto"/>
          </w:divBdr>
        </w:div>
        <w:div w:id="618342484">
          <w:marLeft w:val="0"/>
          <w:marRight w:val="0"/>
          <w:marTop w:val="0"/>
          <w:marBottom w:val="0"/>
          <w:divBdr>
            <w:top w:val="none" w:sz="0" w:space="0" w:color="auto"/>
            <w:left w:val="none" w:sz="0" w:space="0" w:color="auto"/>
            <w:bottom w:val="none" w:sz="0" w:space="0" w:color="auto"/>
            <w:right w:val="none" w:sz="0" w:space="0" w:color="auto"/>
          </w:divBdr>
        </w:div>
        <w:div w:id="783840387">
          <w:marLeft w:val="0"/>
          <w:marRight w:val="0"/>
          <w:marTop w:val="0"/>
          <w:marBottom w:val="0"/>
          <w:divBdr>
            <w:top w:val="none" w:sz="0" w:space="0" w:color="auto"/>
            <w:left w:val="none" w:sz="0" w:space="0" w:color="auto"/>
            <w:bottom w:val="none" w:sz="0" w:space="0" w:color="auto"/>
            <w:right w:val="none" w:sz="0" w:space="0" w:color="auto"/>
          </w:divBdr>
        </w:div>
        <w:div w:id="949895531">
          <w:marLeft w:val="0"/>
          <w:marRight w:val="0"/>
          <w:marTop w:val="0"/>
          <w:marBottom w:val="0"/>
          <w:divBdr>
            <w:top w:val="none" w:sz="0" w:space="0" w:color="auto"/>
            <w:left w:val="none" w:sz="0" w:space="0" w:color="auto"/>
            <w:bottom w:val="none" w:sz="0" w:space="0" w:color="auto"/>
            <w:right w:val="none" w:sz="0" w:space="0" w:color="auto"/>
          </w:divBdr>
        </w:div>
        <w:div w:id="1132554317">
          <w:marLeft w:val="0"/>
          <w:marRight w:val="0"/>
          <w:marTop w:val="0"/>
          <w:marBottom w:val="0"/>
          <w:divBdr>
            <w:top w:val="none" w:sz="0" w:space="0" w:color="auto"/>
            <w:left w:val="none" w:sz="0" w:space="0" w:color="auto"/>
            <w:bottom w:val="none" w:sz="0" w:space="0" w:color="auto"/>
            <w:right w:val="none" w:sz="0" w:space="0" w:color="auto"/>
          </w:divBdr>
        </w:div>
        <w:div w:id="1234242552">
          <w:marLeft w:val="0"/>
          <w:marRight w:val="0"/>
          <w:marTop w:val="0"/>
          <w:marBottom w:val="0"/>
          <w:divBdr>
            <w:top w:val="none" w:sz="0" w:space="0" w:color="auto"/>
            <w:left w:val="none" w:sz="0" w:space="0" w:color="auto"/>
            <w:bottom w:val="none" w:sz="0" w:space="0" w:color="auto"/>
            <w:right w:val="none" w:sz="0" w:space="0" w:color="auto"/>
          </w:divBdr>
        </w:div>
        <w:div w:id="1394424072">
          <w:marLeft w:val="0"/>
          <w:marRight w:val="0"/>
          <w:marTop w:val="0"/>
          <w:marBottom w:val="0"/>
          <w:divBdr>
            <w:top w:val="none" w:sz="0" w:space="0" w:color="auto"/>
            <w:left w:val="none" w:sz="0" w:space="0" w:color="auto"/>
            <w:bottom w:val="none" w:sz="0" w:space="0" w:color="auto"/>
            <w:right w:val="none" w:sz="0" w:space="0" w:color="auto"/>
          </w:divBdr>
        </w:div>
        <w:div w:id="1783182603">
          <w:marLeft w:val="0"/>
          <w:marRight w:val="0"/>
          <w:marTop w:val="0"/>
          <w:marBottom w:val="0"/>
          <w:divBdr>
            <w:top w:val="none" w:sz="0" w:space="0" w:color="auto"/>
            <w:left w:val="none" w:sz="0" w:space="0" w:color="auto"/>
            <w:bottom w:val="none" w:sz="0" w:space="0" w:color="auto"/>
            <w:right w:val="none" w:sz="0" w:space="0" w:color="auto"/>
          </w:divBdr>
        </w:div>
        <w:div w:id="1991786718">
          <w:marLeft w:val="0"/>
          <w:marRight w:val="0"/>
          <w:marTop w:val="0"/>
          <w:marBottom w:val="0"/>
          <w:divBdr>
            <w:top w:val="none" w:sz="0" w:space="0" w:color="auto"/>
            <w:left w:val="none" w:sz="0" w:space="0" w:color="auto"/>
            <w:bottom w:val="none" w:sz="0" w:space="0" w:color="auto"/>
            <w:right w:val="none" w:sz="0" w:space="0" w:color="auto"/>
          </w:divBdr>
        </w:div>
        <w:div w:id="2128159747">
          <w:marLeft w:val="0"/>
          <w:marRight w:val="0"/>
          <w:marTop w:val="0"/>
          <w:marBottom w:val="0"/>
          <w:divBdr>
            <w:top w:val="none" w:sz="0" w:space="0" w:color="auto"/>
            <w:left w:val="none" w:sz="0" w:space="0" w:color="auto"/>
            <w:bottom w:val="none" w:sz="0" w:space="0" w:color="auto"/>
            <w:right w:val="none" w:sz="0" w:space="0" w:color="auto"/>
          </w:divBdr>
        </w:div>
      </w:divsChild>
    </w:div>
    <w:div w:id="1294944376">
      <w:bodyDiv w:val="1"/>
      <w:marLeft w:val="0"/>
      <w:marRight w:val="0"/>
      <w:marTop w:val="0"/>
      <w:marBottom w:val="0"/>
      <w:divBdr>
        <w:top w:val="none" w:sz="0" w:space="0" w:color="auto"/>
        <w:left w:val="none" w:sz="0" w:space="0" w:color="auto"/>
        <w:bottom w:val="none" w:sz="0" w:space="0" w:color="auto"/>
        <w:right w:val="none" w:sz="0" w:space="0" w:color="auto"/>
      </w:divBdr>
    </w:div>
    <w:div w:id="1304044265">
      <w:bodyDiv w:val="1"/>
      <w:marLeft w:val="0"/>
      <w:marRight w:val="0"/>
      <w:marTop w:val="0"/>
      <w:marBottom w:val="0"/>
      <w:divBdr>
        <w:top w:val="none" w:sz="0" w:space="0" w:color="auto"/>
        <w:left w:val="none" w:sz="0" w:space="0" w:color="auto"/>
        <w:bottom w:val="none" w:sz="0" w:space="0" w:color="auto"/>
        <w:right w:val="none" w:sz="0" w:space="0" w:color="auto"/>
      </w:divBdr>
    </w:div>
    <w:div w:id="1310213267">
      <w:bodyDiv w:val="1"/>
      <w:marLeft w:val="0"/>
      <w:marRight w:val="0"/>
      <w:marTop w:val="0"/>
      <w:marBottom w:val="0"/>
      <w:divBdr>
        <w:top w:val="none" w:sz="0" w:space="0" w:color="auto"/>
        <w:left w:val="none" w:sz="0" w:space="0" w:color="auto"/>
        <w:bottom w:val="none" w:sz="0" w:space="0" w:color="auto"/>
        <w:right w:val="none" w:sz="0" w:space="0" w:color="auto"/>
      </w:divBdr>
    </w:div>
    <w:div w:id="1321346078">
      <w:bodyDiv w:val="1"/>
      <w:marLeft w:val="0"/>
      <w:marRight w:val="0"/>
      <w:marTop w:val="0"/>
      <w:marBottom w:val="0"/>
      <w:divBdr>
        <w:top w:val="none" w:sz="0" w:space="0" w:color="auto"/>
        <w:left w:val="none" w:sz="0" w:space="0" w:color="auto"/>
        <w:bottom w:val="none" w:sz="0" w:space="0" w:color="auto"/>
        <w:right w:val="none" w:sz="0" w:space="0" w:color="auto"/>
      </w:divBdr>
    </w:div>
    <w:div w:id="1334723228">
      <w:bodyDiv w:val="1"/>
      <w:marLeft w:val="0"/>
      <w:marRight w:val="0"/>
      <w:marTop w:val="0"/>
      <w:marBottom w:val="0"/>
      <w:divBdr>
        <w:top w:val="none" w:sz="0" w:space="0" w:color="auto"/>
        <w:left w:val="none" w:sz="0" w:space="0" w:color="auto"/>
        <w:bottom w:val="none" w:sz="0" w:space="0" w:color="auto"/>
        <w:right w:val="none" w:sz="0" w:space="0" w:color="auto"/>
      </w:divBdr>
    </w:div>
    <w:div w:id="1336153662">
      <w:bodyDiv w:val="1"/>
      <w:marLeft w:val="0"/>
      <w:marRight w:val="0"/>
      <w:marTop w:val="0"/>
      <w:marBottom w:val="0"/>
      <w:divBdr>
        <w:top w:val="none" w:sz="0" w:space="0" w:color="auto"/>
        <w:left w:val="none" w:sz="0" w:space="0" w:color="auto"/>
        <w:bottom w:val="none" w:sz="0" w:space="0" w:color="auto"/>
        <w:right w:val="none" w:sz="0" w:space="0" w:color="auto"/>
      </w:divBdr>
    </w:div>
    <w:div w:id="1337270614">
      <w:bodyDiv w:val="1"/>
      <w:marLeft w:val="0"/>
      <w:marRight w:val="0"/>
      <w:marTop w:val="0"/>
      <w:marBottom w:val="0"/>
      <w:divBdr>
        <w:top w:val="none" w:sz="0" w:space="0" w:color="auto"/>
        <w:left w:val="none" w:sz="0" w:space="0" w:color="auto"/>
        <w:bottom w:val="none" w:sz="0" w:space="0" w:color="auto"/>
        <w:right w:val="none" w:sz="0" w:space="0" w:color="auto"/>
      </w:divBdr>
    </w:div>
    <w:div w:id="1338730271">
      <w:bodyDiv w:val="1"/>
      <w:marLeft w:val="0"/>
      <w:marRight w:val="0"/>
      <w:marTop w:val="0"/>
      <w:marBottom w:val="0"/>
      <w:divBdr>
        <w:top w:val="none" w:sz="0" w:space="0" w:color="auto"/>
        <w:left w:val="none" w:sz="0" w:space="0" w:color="auto"/>
        <w:bottom w:val="none" w:sz="0" w:space="0" w:color="auto"/>
        <w:right w:val="none" w:sz="0" w:space="0" w:color="auto"/>
      </w:divBdr>
    </w:div>
    <w:div w:id="1340693969">
      <w:bodyDiv w:val="1"/>
      <w:marLeft w:val="0"/>
      <w:marRight w:val="0"/>
      <w:marTop w:val="0"/>
      <w:marBottom w:val="0"/>
      <w:divBdr>
        <w:top w:val="none" w:sz="0" w:space="0" w:color="auto"/>
        <w:left w:val="none" w:sz="0" w:space="0" w:color="auto"/>
        <w:bottom w:val="none" w:sz="0" w:space="0" w:color="auto"/>
        <w:right w:val="none" w:sz="0" w:space="0" w:color="auto"/>
      </w:divBdr>
    </w:div>
    <w:div w:id="1354262874">
      <w:bodyDiv w:val="1"/>
      <w:marLeft w:val="0"/>
      <w:marRight w:val="0"/>
      <w:marTop w:val="0"/>
      <w:marBottom w:val="0"/>
      <w:divBdr>
        <w:top w:val="none" w:sz="0" w:space="0" w:color="auto"/>
        <w:left w:val="none" w:sz="0" w:space="0" w:color="auto"/>
        <w:bottom w:val="none" w:sz="0" w:space="0" w:color="auto"/>
        <w:right w:val="none" w:sz="0" w:space="0" w:color="auto"/>
      </w:divBdr>
    </w:div>
    <w:div w:id="1359118258">
      <w:bodyDiv w:val="1"/>
      <w:marLeft w:val="0"/>
      <w:marRight w:val="0"/>
      <w:marTop w:val="0"/>
      <w:marBottom w:val="0"/>
      <w:divBdr>
        <w:top w:val="none" w:sz="0" w:space="0" w:color="auto"/>
        <w:left w:val="none" w:sz="0" w:space="0" w:color="auto"/>
        <w:bottom w:val="none" w:sz="0" w:space="0" w:color="auto"/>
        <w:right w:val="none" w:sz="0" w:space="0" w:color="auto"/>
      </w:divBdr>
    </w:div>
    <w:div w:id="1359813080">
      <w:bodyDiv w:val="1"/>
      <w:marLeft w:val="0"/>
      <w:marRight w:val="0"/>
      <w:marTop w:val="0"/>
      <w:marBottom w:val="0"/>
      <w:divBdr>
        <w:top w:val="none" w:sz="0" w:space="0" w:color="auto"/>
        <w:left w:val="none" w:sz="0" w:space="0" w:color="auto"/>
        <w:bottom w:val="none" w:sz="0" w:space="0" w:color="auto"/>
        <w:right w:val="none" w:sz="0" w:space="0" w:color="auto"/>
      </w:divBdr>
    </w:div>
    <w:div w:id="1369641093">
      <w:bodyDiv w:val="1"/>
      <w:marLeft w:val="0"/>
      <w:marRight w:val="0"/>
      <w:marTop w:val="0"/>
      <w:marBottom w:val="0"/>
      <w:divBdr>
        <w:top w:val="none" w:sz="0" w:space="0" w:color="auto"/>
        <w:left w:val="none" w:sz="0" w:space="0" w:color="auto"/>
        <w:bottom w:val="none" w:sz="0" w:space="0" w:color="auto"/>
        <w:right w:val="none" w:sz="0" w:space="0" w:color="auto"/>
      </w:divBdr>
    </w:div>
    <w:div w:id="1374698931">
      <w:bodyDiv w:val="1"/>
      <w:marLeft w:val="0"/>
      <w:marRight w:val="0"/>
      <w:marTop w:val="0"/>
      <w:marBottom w:val="0"/>
      <w:divBdr>
        <w:top w:val="none" w:sz="0" w:space="0" w:color="auto"/>
        <w:left w:val="none" w:sz="0" w:space="0" w:color="auto"/>
        <w:bottom w:val="none" w:sz="0" w:space="0" w:color="auto"/>
        <w:right w:val="none" w:sz="0" w:space="0" w:color="auto"/>
      </w:divBdr>
    </w:div>
    <w:div w:id="1386366933">
      <w:bodyDiv w:val="1"/>
      <w:marLeft w:val="0"/>
      <w:marRight w:val="0"/>
      <w:marTop w:val="0"/>
      <w:marBottom w:val="0"/>
      <w:divBdr>
        <w:top w:val="none" w:sz="0" w:space="0" w:color="auto"/>
        <w:left w:val="none" w:sz="0" w:space="0" w:color="auto"/>
        <w:bottom w:val="none" w:sz="0" w:space="0" w:color="auto"/>
        <w:right w:val="none" w:sz="0" w:space="0" w:color="auto"/>
      </w:divBdr>
    </w:div>
    <w:div w:id="1395858396">
      <w:bodyDiv w:val="1"/>
      <w:marLeft w:val="0"/>
      <w:marRight w:val="0"/>
      <w:marTop w:val="0"/>
      <w:marBottom w:val="0"/>
      <w:divBdr>
        <w:top w:val="none" w:sz="0" w:space="0" w:color="auto"/>
        <w:left w:val="none" w:sz="0" w:space="0" w:color="auto"/>
        <w:bottom w:val="none" w:sz="0" w:space="0" w:color="auto"/>
        <w:right w:val="none" w:sz="0" w:space="0" w:color="auto"/>
      </w:divBdr>
    </w:div>
    <w:div w:id="1401833029">
      <w:bodyDiv w:val="1"/>
      <w:marLeft w:val="0"/>
      <w:marRight w:val="0"/>
      <w:marTop w:val="0"/>
      <w:marBottom w:val="0"/>
      <w:divBdr>
        <w:top w:val="none" w:sz="0" w:space="0" w:color="auto"/>
        <w:left w:val="none" w:sz="0" w:space="0" w:color="auto"/>
        <w:bottom w:val="none" w:sz="0" w:space="0" w:color="auto"/>
        <w:right w:val="none" w:sz="0" w:space="0" w:color="auto"/>
      </w:divBdr>
    </w:div>
    <w:div w:id="1409883709">
      <w:bodyDiv w:val="1"/>
      <w:marLeft w:val="0"/>
      <w:marRight w:val="0"/>
      <w:marTop w:val="0"/>
      <w:marBottom w:val="0"/>
      <w:divBdr>
        <w:top w:val="none" w:sz="0" w:space="0" w:color="auto"/>
        <w:left w:val="none" w:sz="0" w:space="0" w:color="auto"/>
        <w:bottom w:val="none" w:sz="0" w:space="0" w:color="auto"/>
        <w:right w:val="none" w:sz="0" w:space="0" w:color="auto"/>
      </w:divBdr>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20979931">
      <w:bodyDiv w:val="1"/>
      <w:marLeft w:val="0"/>
      <w:marRight w:val="0"/>
      <w:marTop w:val="0"/>
      <w:marBottom w:val="0"/>
      <w:divBdr>
        <w:top w:val="none" w:sz="0" w:space="0" w:color="auto"/>
        <w:left w:val="none" w:sz="0" w:space="0" w:color="auto"/>
        <w:bottom w:val="none" w:sz="0" w:space="0" w:color="auto"/>
        <w:right w:val="none" w:sz="0" w:space="0" w:color="auto"/>
      </w:divBdr>
    </w:div>
    <w:div w:id="1424764957">
      <w:bodyDiv w:val="1"/>
      <w:marLeft w:val="0"/>
      <w:marRight w:val="0"/>
      <w:marTop w:val="0"/>
      <w:marBottom w:val="0"/>
      <w:divBdr>
        <w:top w:val="none" w:sz="0" w:space="0" w:color="auto"/>
        <w:left w:val="none" w:sz="0" w:space="0" w:color="auto"/>
        <w:bottom w:val="none" w:sz="0" w:space="0" w:color="auto"/>
        <w:right w:val="none" w:sz="0" w:space="0" w:color="auto"/>
      </w:divBdr>
    </w:div>
    <w:div w:id="1427993948">
      <w:bodyDiv w:val="1"/>
      <w:marLeft w:val="0"/>
      <w:marRight w:val="0"/>
      <w:marTop w:val="0"/>
      <w:marBottom w:val="0"/>
      <w:divBdr>
        <w:top w:val="none" w:sz="0" w:space="0" w:color="auto"/>
        <w:left w:val="none" w:sz="0" w:space="0" w:color="auto"/>
        <w:bottom w:val="none" w:sz="0" w:space="0" w:color="auto"/>
        <w:right w:val="none" w:sz="0" w:space="0" w:color="auto"/>
      </w:divBdr>
    </w:div>
    <w:div w:id="1429084499">
      <w:bodyDiv w:val="1"/>
      <w:marLeft w:val="0"/>
      <w:marRight w:val="0"/>
      <w:marTop w:val="0"/>
      <w:marBottom w:val="0"/>
      <w:divBdr>
        <w:top w:val="none" w:sz="0" w:space="0" w:color="auto"/>
        <w:left w:val="none" w:sz="0" w:space="0" w:color="auto"/>
        <w:bottom w:val="none" w:sz="0" w:space="0" w:color="auto"/>
        <w:right w:val="none" w:sz="0" w:space="0" w:color="auto"/>
      </w:divBdr>
    </w:div>
    <w:div w:id="1430080410">
      <w:bodyDiv w:val="1"/>
      <w:marLeft w:val="0"/>
      <w:marRight w:val="0"/>
      <w:marTop w:val="0"/>
      <w:marBottom w:val="0"/>
      <w:divBdr>
        <w:top w:val="none" w:sz="0" w:space="0" w:color="auto"/>
        <w:left w:val="none" w:sz="0" w:space="0" w:color="auto"/>
        <w:bottom w:val="none" w:sz="0" w:space="0" w:color="auto"/>
        <w:right w:val="none" w:sz="0" w:space="0" w:color="auto"/>
      </w:divBdr>
    </w:div>
    <w:div w:id="1438327834">
      <w:bodyDiv w:val="1"/>
      <w:marLeft w:val="0"/>
      <w:marRight w:val="0"/>
      <w:marTop w:val="0"/>
      <w:marBottom w:val="0"/>
      <w:divBdr>
        <w:top w:val="none" w:sz="0" w:space="0" w:color="auto"/>
        <w:left w:val="none" w:sz="0" w:space="0" w:color="auto"/>
        <w:bottom w:val="none" w:sz="0" w:space="0" w:color="auto"/>
        <w:right w:val="none" w:sz="0" w:space="0" w:color="auto"/>
      </w:divBdr>
    </w:div>
    <w:div w:id="1444030069">
      <w:bodyDiv w:val="1"/>
      <w:marLeft w:val="0"/>
      <w:marRight w:val="0"/>
      <w:marTop w:val="0"/>
      <w:marBottom w:val="0"/>
      <w:divBdr>
        <w:top w:val="none" w:sz="0" w:space="0" w:color="auto"/>
        <w:left w:val="none" w:sz="0" w:space="0" w:color="auto"/>
        <w:bottom w:val="none" w:sz="0" w:space="0" w:color="auto"/>
        <w:right w:val="none" w:sz="0" w:space="0" w:color="auto"/>
      </w:divBdr>
    </w:div>
    <w:div w:id="1447315276">
      <w:bodyDiv w:val="1"/>
      <w:marLeft w:val="0"/>
      <w:marRight w:val="0"/>
      <w:marTop w:val="0"/>
      <w:marBottom w:val="0"/>
      <w:divBdr>
        <w:top w:val="none" w:sz="0" w:space="0" w:color="auto"/>
        <w:left w:val="none" w:sz="0" w:space="0" w:color="auto"/>
        <w:bottom w:val="none" w:sz="0" w:space="0" w:color="auto"/>
        <w:right w:val="none" w:sz="0" w:space="0" w:color="auto"/>
      </w:divBdr>
    </w:div>
    <w:div w:id="1447389976">
      <w:bodyDiv w:val="1"/>
      <w:marLeft w:val="0"/>
      <w:marRight w:val="0"/>
      <w:marTop w:val="0"/>
      <w:marBottom w:val="0"/>
      <w:divBdr>
        <w:top w:val="none" w:sz="0" w:space="0" w:color="auto"/>
        <w:left w:val="none" w:sz="0" w:space="0" w:color="auto"/>
        <w:bottom w:val="none" w:sz="0" w:space="0" w:color="auto"/>
        <w:right w:val="none" w:sz="0" w:space="0" w:color="auto"/>
      </w:divBdr>
      <w:divsChild>
        <w:div w:id="69163149">
          <w:marLeft w:val="0"/>
          <w:marRight w:val="0"/>
          <w:marTop w:val="0"/>
          <w:marBottom w:val="0"/>
          <w:divBdr>
            <w:top w:val="none" w:sz="0" w:space="0" w:color="auto"/>
            <w:left w:val="none" w:sz="0" w:space="0" w:color="auto"/>
            <w:bottom w:val="none" w:sz="0" w:space="0" w:color="auto"/>
            <w:right w:val="none" w:sz="0" w:space="0" w:color="auto"/>
          </w:divBdr>
        </w:div>
        <w:div w:id="95635317">
          <w:marLeft w:val="0"/>
          <w:marRight w:val="0"/>
          <w:marTop w:val="0"/>
          <w:marBottom w:val="0"/>
          <w:divBdr>
            <w:top w:val="none" w:sz="0" w:space="0" w:color="auto"/>
            <w:left w:val="none" w:sz="0" w:space="0" w:color="auto"/>
            <w:bottom w:val="none" w:sz="0" w:space="0" w:color="auto"/>
            <w:right w:val="none" w:sz="0" w:space="0" w:color="auto"/>
          </w:divBdr>
        </w:div>
        <w:div w:id="326901924">
          <w:marLeft w:val="0"/>
          <w:marRight w:val="0"/>
          <w:marTop w:val="0"/>
          <w:marBottom w:val="0"/>
          <w:divBdr>
            <w:top w:val="none" w:sz="0" w:space="0" w:color="auto"/>
            <w:left w:val="none" w:sz="0" w:space="0" w:color="auto"/>
            <w:bottom w:val="none" w:sz="0" w:space="0" w:color="auto"/>
            <w:right w:val="none" w:sz="0" w:space="0" w:color="auto"/>
          </w:divBdr>
        </w:div>
        <w:div w:id="637538502">
          <w:marLeft w:val="0"/>
          <w:marRight w:val="0"/>
          <w:marTop w:val="0"/>
          <w:marBottom w:val="0"/>
          <w:divBdr>
            <w:top w:val="none" w:sz="0" w:space="0" w:color="auto"/>
            <w:left w:val="none" w:sz="0" w:space="0" w:color="auto"/>
            <w:bottom w:val="none" w:sz="0" w:space="0" w:color="auto"/>
            <w:right w:val="none" w:sz="0" w:space="0" w:color="auto"/>
          </w:divBdr>
        </w:div>
        <w:div w:id="1204755746">
          <w:marLeft w:val="0"/>
          <w:marRight w:val="0"/>
          <w:marTop w:val="0"/>
          <w:marBottom w:val="0"/>
          <w:divBdr>
            <w:top w:val="none" w:sz="0" w:space="0" w:color="auto"/>
            <w:left w:val="none" w:sz="0" w:space="0" w:color="auto"/>
            <w:bottom w:val="none" w:sz="0" w:space="0" w:color="auto"/>
            <w:right w:val="none" w:sz="0" w:space="0" w:color="auto"/>
          </w:divBdr>
        </w:div>
        <w:div w:id="2042513006">
          <w:marLeft w:val="0"/>
          <w:marRight w:val="0"/>
          <w:marTop w:val="0"/>
          <w:marBottom w:val="0"/>
          <w:divBdr>
            <w:top w:val="none" w:sz="0" w:space="0" w:color="auto"/>
            <w:left w:val="none" w:sz="0" w:space="0" w:color="auto"/>
            <w:bottom w:val="none" w:sz="0" w:space="0" w:color="auto"/>
            <w:right w:val="none" w:sz="0" w:space="0" w:color="auto"/>
          </w:divBdr>
        </w:div>
      </w:divsChild>
    </w:div>
    <w:div w:id="1454252897">
      <w:bodyDiv w:val="1"/>
      <w:marLeft w:val="0"/>
      <w:marRight w:val="0"/>
      <w:marTop w:val="0"/>
      <w:marBottom w:val="0"/>
      <w:divBdr>
        <w:top w:val="none" w:sz="0" w:space="0" w:color="auto"/>
        <w:left w:val="none" w:sz="0" w:space="0" w:color="auto"/>
        <w:bottom w:val="none" w:sz="0" w:space="0" w:color="auto"/>
        <w:right w:val="none" w:sz="0" w:space="0" w:color="auto"/>
      </w:divBdr>
    </w:div>
    <w:div w:id="1457679720">
      <w:bodyDiv w:val="1"/>
      <w:marLeft w:val="0"/>
      <w:marRight w:val="0"/>
      <w:marTop w:val="0"/>
      <w:marBottom w:val="0"/>
      <w:divBdr>
        <w:top w:val="none" w:sz="0" w:space="0" w:color="auto"/>
        <w:left w:val="none" w:sz="0" w:space="0" w:color="auto"/>
        <w:bottom w:val="none" w:sz="0" w:space="0" w:color="auto"/>
        <w:right w:val="none" w:sz="0" w:space="0" w:color="auto"/>
      </w:divBdr>
    </w:div>
    <w:div w:id="1459379182">
      <w:bodyDiv w:val="1"/>
      <w:marLeft w:val="0"/>
      <w:marRight w:val="0"/>
      <w:marTop w:val="0"/>
      <w:marBottom w:val="0"/>
      <w:divBdr>
        <w:top w:val="none" w:sz="0" w:space="0" w:color="auto"/>
        <w:left w:val="none" w:sz="0" w:space="0" w:color="auto"/>
        <w:bottom w:val="none" w:sz="0" w:space="0" w:color="auto"/>
        <w:right w:val="none" w:sz="0" w:space="0" w:color="auto"/>
      </w:divBdr>
    </w:div>
    <w:div w:id="1472409071">
      <w:bodyDiv w:val="1"/>
      <w:marLeft w:val="0"/>
      <w:marRight w:val="0"/>
      <w:marTop w:val="0"/>
      <w:marBottom w:val="0"/>
      <w:divBdr>
        <w:top w:val="none" w:sz="0" w:space="0" w:color="auto"/>
        <w:left w:val="none" w:sz="0" w:space="0" w:color="auto"/>
        <w:bottom w:val="none" w:sz="0" w:space="0" w:color="auto"/>
        <w:right w:val="none" w:sz="0" w:space="0" w:color="auto"/>
      </w:divBdr>
    </w:div>
    <w:div w:id="1473403166">
      <w:bodyDiv w:val="1"/>
      <w:marLeft w:val="0"/>
      <w:marRight w:val="0"/>
      <w:marTop w:val="0"/>
      <w:marBottom w:val="0"/>
      <w:divBdr>
        <w:top w:val="none" w:sz="0" w:space="0" w:color="auto"/>
        <w:left w:val="none" w:sz="0" w:space="0" w:color="auto"/>
        <w:bottom w:val="none" w:sz="0" w:space="0" w:color="auto"/>
        <w:right w:val="none" w:sz="0" w:space="0" w:color="auto"/>
      </w:divBdr>
    </w:div>
    <w:div w:id="1478643968">
      <w:bodyDiv w:val="1"/>
      <w:marLeft w:val="0"/>
      <w:marRight w:val="0"/>
      <w:marTop w:val="0"/>
      <w:marBottom w:val="0"/>
      <w:divBdr>
        <w:top w:val="none" w:sz="0" w:space="0" w:color="auto"/>
        <w:left w:val="none" w:sz="0" w:space="0" w:color="auto"/>
        <w:bottom w:val="none" w:sz="0" w:space="0" w:color="auto"/>
        <w:right w:val="none" w:sz="0" w:space="0" w:color="auto"/>
      </w:divBdr>
    </w:div>
    <w:div w:id="1480150030">
      <w:bodyDiv w:val="1"/>
      <w:marLeft w:val="0"/>
      <w:marRight w:val="0"/>
      <w:marTop w:val="0"/>
      <w:marBottom w:val="0"/>
      <w:divBdr>
        <w:top w:val="none" w:sz="0" w:space="0" w:color="auto"/>
        <w:left w:val="none" w:sz="0" w:space="0" w:color="auto"/>
        <w:bottom w:val="none" w:sz="0" w:space="0" w:color="auto"/>
        <w:right w:val="none" w:sz="0" w:space="0" w:color="auto"/>
      </w:divBdr>
    </w:div>
    <w:div w:id="1496460737">
      <w:bodyDiv w:val="1"/>
      <w:marLeft w:val="0"/>
      <w:marRight w:val="0"/>
      <w:marTop w:val="0"/>
      <w:marBottom w:val="0"/>
      <w:divBdr>
        <w:top w:val="none" w:sz="0" w:space="0" w:color="auto"/>
        <w:left w:val="none" w:sz="0" w:space="0" w:color="auto"/>
        <w:bottom w:val="none" w:sz="0" w:space="0" w:color="auto"/>
        <w:right w:val="none" w:sz="0" w:space="0" w:color="auto"/>
      </w:divBdr>
    </w:div>
    <w:div w:id="1502310404">
      <w:bodyDiv w:val="1"/>
      <w:marLeft w:val="0"/>
      <w:marRight w:val="0"/>
      <w:marTop w:val="0"/>
      <w:marBottom w:val="0"/>
      <w:divBdr>
        <w:top w:val="none" w:sz="0" w:space="0" w:color="auto"/>
        <w:left w:val="none" w:sz="0" w:space="0" w:color="auto"/>
        <w:bottom w:val="none" w:sz="0" w:space="0" w:color="auto"/>
        <w:right w:val="none" w:sz="0" w:space="0" w:color="auto"/>
      </w:divBdr>
    </w:div>
    <w:div w:id="1509174505">
      <w:bodyDiv w:val="1"/>
      <w:marLeft w:val="0"/>
      <w:marRight w:val="0"/>
      <w:marTop w:val="0"/>
      <w:marBottom w:val="0"/>
      <w:divBdr>
        <w:top w:val="none" w:sz="0" w:space="0" w:color="auto"/>
        <w:left w:val="none" w:sz="0" w:space="0" w:color="auto"/>
        <w:bottom w:val="none" w:sz="0" w:space="0" w:color="auto"/>
        <w:right w:val="none" w:sz="0" w:space="0" w:color="auto"/>
      </w:divBdr>
    </w:div>
    <w:div w:id="1522429123">
      <w:bodyDiv w:val="1"/>
      <w:marLeft w:val="0"/>
      <w:marRight w:val="0"/>
      <w:marTop w:val="0"/>
      <w:marBottom w:val="0"/>
      <w:divBdr>
        <w:top w:val="none" w:sz="0" w:space="0" w:color="auto"/>
        <w:left w:val="none" w:sz="0" w:space="0" w:color="auto"/>
        <w:bottom w:val="none" w:sz="0" w:space="0" w:color="auto"/>
        <w:right w:val="none" w:sz="0" w:space="0" w:color="auto"/>
      </w:divBdr>
      <w:divsChild>
        <w:div w:id="423502569">
          <w:marLeft w:val="0"/>
          <w:marRight w:val="0"/>
          <w:marTop w:val="0"/>
          <w:marBottom w:val="0"/>
          <w:divBdr>
            <w:top w:val="none" w:sz="0" w:space="0" w:color="auto"/>
            <w:left w:val="none" w:sz="0" w:space="0" w:color="auto"/>
            <w:bottom w:val="none" w:sz="0" w:space="0" w:color="auto"/>
            <w:right w:val="none" w:sz="0" w:space="0" w:color="auto"/>
          </w:divBdr>
        </w:div>
        <w:div w:id="1223559608">
          <w:marLeft w:val="0"/>
          <w:marRight w:val="0"/>
          <w:marTop w:val="0"/>
          <w:marBottom w:val="0"/>
          <w:divBdr>
            <w:top w:val="none" w:sz="0" w:space="0" w:color="auto"/>
            <w:left w:val="none" w:sz="0" w:space="0" w:color="auto"/>
            <w:bottom w:val="none" w:sz="0" w:space="0" w:color="auto"/>
            <w:right w:val="none" w:sz="0" w:space="0" w:color="auto"/>
          </w:divBdr>
        </w:div>
        <w:div w:id="1731344403">
          <w:marLeft w:val="0"/>
          <w:marRight w:val="0"/>
          <w:marTop w:val="0"/>
          <w:marBottom w:val="0"/>
          <w:divBdr>
            <w:top w:val="none" w:sz="0" w:space="0" w:color="auto"/>
            <w:left w:val="none" w:sz="0" w:space="0" w:color="auto"/>
            <w:bottom w:val="none" w:sz="0" w:space="0" w:color="auto"/>
            <w:right w:val="none" w:sz="0" w:space="0" w:color="auto"/>
          </w:divBdr>
        </w:div>
        <w:div w:id="1740009847">
          <w:marLeft w:val="0"/>
          <w:marRight w:val="0"/>
          <w:marTop w:val="0"/>
          <w:marBottom w:val="0"/>
          <w:divBdr>
            <w:top w:val="none" w:sz="0" w:space="0" w:color="auto"/>
            <w:left w:val="none" w:sz="0" w:space="0" w:color="auto"/>
            <w:bottom w:val="none" w:sz="0" w:space="0" w:color="auto"/>
            <w:right w:val="none" w:sz="0" w:space="0" w:color="auto"/>
          </w:divBdr>
        </w:div>
        <w:div w:id="1765806838">
          <w:marLeft w:val="0"/>
          <w:marRight w:val="0"/>
          <w:marTop w:val="0"/>
          <w:marBottom w:val="0"/>
          <w:divBdr>
            <w:top w:val="none" w:sz="0" w:space="0" w:color="auto"/>
            <w:left w:val="none" w:sz="0" w:space="0" w:color="auto"/>
            <w:bottom w:val="none" w:sz="0" w:space="0" w:color="auto"/>
            <w:right w:val="none" w:sz="0" w:space="0" w:color="auto"/>
          </w:divBdr>
        </w:div>
        <w:div w:id="2039430327">
          <w:marLeft w:val="0"/>
          <w:marRight w:val="0"/>
          <w:marTop w:val="0"/>
          <w:marBottom w:val="0"/>
          <w:divBdr>
            <w:top w:val="none" w:sz="0" w:space="0" w:color="auto"/>
            <w:left w:val="none" w:sz="0" w:space="0" w:color="auto"/>
            <w:bottom w:val="none" w:sz="0" w:space="0" w:color="auto"/>
            <w:right w:val="none" w:sz="0" w:space="0" w:color="auto"/>
          </w:divBdr>
        </w:div>
      </w:divsChild>
    </w:div>
    <w:div w:id="1524127413">
      <w:bodyDiv w:val="1"/>
      <w:marLeft w:val="0"/>
      <w:marRight w:val="0"/>
      <w:marTop w:val="0"/>
      <w:marBottom w:val="0"/>
      <w:divBdr>
        <w:top w:val="none" w:sz="0" w:space="0" w:color="auto"/>
        <w:left w:val="none" w:sz="0" w:space="0" w:color="auto"/>
        <w:bottom w:val="none" w:sz="0" w:space="0" w:color="auto"/>
        <w:right w:val="none" w:sz="0" w:space="0" w:color="auto"/>
      </w:divBdr>
    </w:div>
    <w:div w:id="1526751245">
      <w:bodyDiv w:val="1"/>
      <w:marLeft w:val="0"/>
      <w:marRight w:val="0"/>
      <w:marTop w:val="0"/>
      <w:marBottom w:val="0"/>
      <w:divBdr>
        <w:top w:val="none" w:sz="0" w:space="0" w:color="auto"/>
        <w:left w:val="none" w:sz="0" w:space="0" w:color="auto"/>
        <w:bottom w:val="none" w:sz="0" w:space="0" w:color="auto"/>
        <w:right w:val="none" w:sz="0" w:space="0" w:color="auto"/>
      </w:divBdr>
    </w:div>
    <w:div w:id="1540774240">
      <w:bodyDiv w:val="1"/>
      <w:marLeft w:val="0"/>
      <w:marRight w:val="0"/>
      <w:marTop w:val="0"/>
      <w:marBottom w:val="0"/>
      <w:divBdr>
        <w:top w:val="none" w:sz="0" w:space="0" w:color="auto"/>
        <w:left w:val="none" w:sz="0" w:space="0" w:color="auto"/>
        <w:bottom w:val="none" w:sz="0" w:space="0" w:color="auto"/>
        <w:right w:val="none" w:sz="0" w:space="0" w:color="auto"/>
      </w:divBdr>
    </w:div>
    <w:div w:id="1543981533">
      <w:bodyDiv w:val="1"/>
      <w:marLeft w:val="0"/>
      <w:marRight w:val="0"/>
      <w:marTop w:val="0"/>
      <w:marBottom w:val="0"/>
      <w:divBdr>
        <w:top w:val="none" w:sz="0" w:space="0" w:color="auto"/>
        <w:left w:val="none" w:sz="0" w:space="0" w:color="auto"/>
        <w:bottom w:val="none" w:sz="0" w:space="0" w:color="auto"/>
        <w:right w:val="none" w:sz="0" w:space="0" w:color="auto"/>
      </w:divBdr>
    </w:div>
    <w:div w:id="1565944589">
      <w:bodyDiv w:val="1"/>
      <w:marLeft w:val="0"/>
      <w:marRight w:val="0"/>
      <w:marTop w:val="0"/>
      <w:marBottom w:val="0"/>
      <w:divBdr>
        <w:top w:val="none" w:sz="0" w:space="0" w:color="auto"/>
        <w:left w:val="none" w:sz="0" w:space="0" w:color="auto"/>
        <w:bottom w:val="none" w:sz="0" w:space="0" w:color="auto"/>
        <w:right w:val="none" w:sz="0" w:space="0" w:color="auto"/>
      </w:divBdr>
    </w:div>
    <w:div w:id="1576083960">
      <w:bodyDiv w:val="1"/>
      <w:marLeft w:val="0"/>
      <w:marRight w:val="0"/>
      <w:marTop w:val="0"/>
      <w:marBottom w:val="0"/>
      <w:divBdr>
        <w:top w:val="none" w:sz="0" w:space="0" w:color="auto"/>
        <w:left w:val="none" w:sz="0" w:space="0" w:color="auto"/>
        <w:bottom w:val="none" w:sz="0" w:space="0" w:color="auto"/>
        <w:right w:val="none" w:sz="0" w:space="0" w:color="auto"/>
      </w:divBdr>
    </w:div>
    <w:div w:id="1578058041">
      <w:bodyDiv w:val="1"/>
      <w:marLeft w:val="0"/>
      <w:marRight w:val="0"/>
      <w:marTop w:val="0"/>
      <w:marBottom w:val="0"/>
      <w:divBdr>
        <w:top w:val="none" w:sz="0" w:space="0" w:color="auto"/>
        <w:left w:val="none" w:sz="0" w:space="0" w:color="auto"/>
        <w:bottom w:val="none" w:sz="0" w:space="0" w:color="auto"/>
        <w:right w:val="none" w:sz="0" w:space="0" w:color="auto"/>
      </w:divBdr>
    </w:div>
    <w:div w:id="1578441184">
      <w:bodyDiv w:val="1"/>
      <w:marLeft w:val="0"/>
      <w:marRight w:val="0"/>
      <w:marTop w:val="0"/>
      <w:marBottom w:val="0"/>
      <w:divBdr>
        <w:top w:val="none" w:sz="0" w:space="0" w:color="auto"/>
        <w:left w:val="none" w:sz="0" w:space="0" w:color="auto"/>
        <w:bottom w:val="none" w:sz="0" w:space="0" w:color="auto"/>
        <w:right w:val="none" w:sz="0" w:space="0" w:color="auto"/>
      </w:divBdr>
    </w:div>
    <w:div w:id="1590577552">
      <w:bodyDiv w:val="1"/>
      <w:marLeft w:val="0"/>
      <w:marRight w:val="0"/>
      <w:marTop w:val="0"/>
      <w:marBottom w:val="0"/>
      <w:divBdr>
        <w:top w:val="none" w:sz="0" w:space="0" w:color="auto"/>
        <w:left w:val="none" w:sz="0" w:space="0" w:color="auto"/>
        <w:bottom w:val="none" w:sz="0" w:space="0" w:color="auto"/>
        <w:right w:val="none" w:sz="0" w:space="0" w:color="auto"/>
      </w:divBdr>
    </w:div>
    <w:div w:id="1601376052">
      <w:bodyDiv w:val="1"/>
      <w:marLeft w:val="0"/>
      <w:marRight w:val="0"/>
      <w:marTop w:val="0"/>
      <w:marBottom w:val="0"/>
      <w:divBdr>
        <w:top w:val="none" w:sz="0" w:space="0" w:color="auto"/>
        <w:left w:val="none" w:sz="0" w:space="0" w:color="auto"/>
        <w:bottom w:val="none" w:sz="0" w:space="0" w:color="auto"/>
        <w:right w:val="none" w:sz="0" w:space="0" w:color="auto"/>
      </w:divBdr>
    </w:div>
    <w:div w:id="1605187927">
      <w:bodyDiv w:val="1"/>
      <w:marLeft w:val="0"/>
      <w:marRight w:val="0"/>
      <w:marTop w:val="0"/>
      <w:marBottom w:val="0"/>
      <w:divBdr>
        <w:top w:val="none" w:sz="0" w:space="0" w:color="auto"/>
        <w:left w:val="none" w:sz="0" w:space="0" w:color="auto"/>
        <w:bottom w:val="none" w:sz="0" w:space="0" w:color="auto"/>
        <w:right w:val="none" w:sz="0" w:space="0" w:color="auto"/>
      </w:divBdr>
    </w:div>
    <w:div w:id="1607232617">
      <w:bodyDiv w:val="1"/>
      <w:marLeft w:val="0"/>
      <w:marRight w:val="0"/>
      <w:marTop w:val="0"/>
      <w:marBottom w:val="0"/>
      <w:divBdr>
        <w:top w:val="none" w:sz="0" w:space="0" w:color="auto"/>
        <w:left w:val="none" w:sz="0" w:space="0" w:color="auto"/>
        <w:bottom w:val="none" w:sz="0" w:space="0" w:color="auto"/>
        <w:right w:val="none" w:sz="0" w:space="0" w:color="auto"/>
      </w:divBdr>
    </w:div>
    <w:div w:id="1621304422">
      <w:bodyDiv w:val="1"/>
      <w:marLeft w:val="0"/>
      <w:marRight w:val="0"/>
      <w:marTop w:val="0"/>
      <w:marBottom w:val="0"/>
      <w:divBdr>
        <w:top w:val="none" w:sz="0" w:space="0" w:color="auto"/>
        <w:left w:val="none" w:sz="0" w:space="0" w:color="auto"/>
        <w:bottom w:val="none" w:sz="0" w:space="0" w:color="auto"/>
        <w:right w:val="none" w:sz="0" w:space="0" w:color="auto"/>
      </w:divBdr>
    </w:div>
    <w:div w:id="1625497516">
      <w:bodyDiv w:val="1"/>
      <w:marLeft w:val="0"/>
      <w:marRight w:val="0"/>
      <w:marTop w:val="0"/>
      <w:marBottom w:val="0"/>
      <w:divBdr>
        <w:top w:val="none" w:sz="0" w:space="0" w:color="auto"/>
        <w:left w:val="none" w:sz="0" w:space="0" w:color="auto"/>
        <w:bottom w:val="none" w:sz="0" w:space="0" w:color="auto"/>
        <w:right w:val="none" w:sz="0" w:space="0" w:color="auto"/>
      </w:divBdr>
    </w:div>
    <w:div w:id="1625505835">
      <w:bodyDiv w:val="1"/>
      <w:marLeft w:val="0"/>
      <w:marRight w:val="0"/>
      <w:marTop w:val="0"/>
      <w:marBottom w:val="0"/>
      <w:divBdr>
        <w:top w:val="none" w:sz="0" w:space="0" w:color="auto"/>
        <w:left w:val="none" w:sz="0" w:space="0" w:color="auto"/>
        <w:bottom w:val="none" w:sz="0" w:space="0" w:color="auto"/>
        <w:right w:val="none" w:sz="0" w:space="0" w:color="auto"/>
      </w:divBdr>
    </w:div>
    <w:div w:id="1641835975">
      <w:bodyDiv w:val="1"/>
      <w:marLeft w:val="0"/>
      <w:marRight w:val="0"/>
      <w:marTop w:val="0"/>
      <w:marBottom w:val="0"/>
      <w:divBdr>
        <w:top w:val="none" w:sz="0" w:space="0" w:color="auto"/>
        <w:left w:val="none" w:sz="0" w:space="0" w:color="auto"/>
        <w:bottom w:val="none" w:sz="0" w:space="0" w:color="auto"/>
        <w:right w:val="none" w:sz="0" w:space="0" w:color="auto"/>
      </w:divBdr>
    </w:div>
    <w:div w:id="1646886567">
      <w:bodyDiv w:val="1"/>
      <w:marLeft w:val="0"/>
      <w:marRight w:val="0"/>
      <w:marTop w:val="0"/>
      <w:marBottom w:val="0"/>
      <w:divBdr>
        <w:top w:val="none" w:sz="0" w:space="0" w:color="auto"/>
        <w:left w:val="none" w:sz="0" w:space="0" w:color="auto"/>
        <w:bottom w:val="none" w:sz="0" w:space="0" w:color="auto"/>
        <w:right w:val="none" w:sz="0" w:space="0" w:color="auto"/>
      </w:divBdr>
    </w:div>
    <w:div w:id="1647472650">
      <w:bodyDiv w:val="1"/>
      <w:marLeft w:val="0"/>
      <w:marRight w:val="0"/>
      <w:marTop w:val="0"/>
      <w:marBottom w:val="0"/>
      <w:divBdr>
        <w:top w:val="none" w:sz="0" w:space="0" w:color="auto"/>
        <w:left w:val="none" w:sz="0" w:space="0" w:color="auto"/>
        <w:bottom w:val="none" w:sz="0" w:space="0" w:color="auto"/>
        <w:right w:val="none" w:sz="0" w:space="0" w:color="auto"/>
      </w:divBdr>
    </w:div>
    <w:div w:id="1651859054">
      <w:bodyDiv w:val="1"/>
      <w:marLeft w:val="0"/>
      <w:marRight w:val="0"/>
      <w:marTop w:val="0"/>
      <w:marBottom w:val="0"/>
      <w:divBdr>
        <w:top w:val="none" w:sz="0" w:space="0" w:color="auto"/>
        <w:left w:val="none" w:sz="0" w:space="0" w:color="auto"/>
        <w:bottom w:val="none" w:sz="0" w:space="0" w:color="auto"/>
        <w:right w:val="none" w:sz="0" w:space="0" w:color="auto"/>
      </w:divBdr>
      <w:divsChild>
        <w:div w:id="473909339">
          <w:marLeft w:val="0"/>
          <w:marRight w:val="0"/>
          <w:marTop w:val="0"/>
          <w:marBottom w:val="0"/>
          <w:divBdr>
            <w:top w:val="none" w:sz="0" w:space="0" w:color="auto"/>
            <w:left w:val="none" w:sz="0" w:space="0" w:color="auto"/>
            <w:bottom w:val="none" w:sz="0" w:space="0" w:color="auto"/>
            <w:right w:val="none" w:sz="0" w:space="0" w:color="auto"/>
          </w:divBdr>
        </w:div>
        <w:div w:id="578096715">
          <w:marLeft w:val="0"/>
          <w:marRight w:val="0"/>
          <w:marTop w:val="0"/>
          <w:marBottom w:val="0"/>
          <w:divBdr>
            <w:top w:val="none" w:sz="0" w:space="0" w:color="auto"/>
            <w:left w:val="none" w:sz="0" w:space="0" w:color="auto"/>
            <w:bottom w:val="none" w:sz="0" w:space="0" w:color="auto"/>
            <w:right w:val="none" w:sz="0" w:space="0" w:color="auto"/>
          </w:divBdr>
        </w:div>
        <w:div w:id="611783692">
          <w:marLeft w:val="0"/>
          <w:marRight w:val="0"/>
          <w:marTop w:val="0"/>
          <w:marBottom w:val="0"/>
          <w:divBdr>
            <w:top w:val="none" w:sz="0" w:space="0" w:color="auto"/>
            <w:left w:val="none" w:sz="0" w:space="0" w:color="auto"/>
            <w:bottom w:val="none" w:sz="0" w:space="0" w:color="auto"/>
            <w:right w:val="none" w:sz="0" w:space="0" w:color="auto"/>
          </w:divBdr>
        </w:div>
        <w:div w:id="1716662148">
          <w:marLeft w:val="0"/>
          <w:marRight w:val="0"/>
          <w:marTop w:val="0"/>
          <w:marBottom w:val="0"/>
          <w:divBdr>
            <w:top w:val="none" w:sz="0" w:space="0" w:color="auto"/>
            <w:left w:val="none" w:sz="0" w:space="0" w:color="auto"/>
            <w:bottom w:val="none" w:sz="0" w:space="0" w:color="auto"/>
            <w:right w:val="none" w:sz="0" w:space="0" w:color="auto"/>
          </w:divBdr>
        </w:div>
        <w:div w:id="1753621424">
          <w:marLeft w:val="0"/>
          <w:marRight w:val="0"/>
          <w:marTop w:val="0"/>
          <w:marBottom w:val="0"/>
          <w:divBdr>
            <w:top w:val="none" w:sz="0" w:space="0" w:color="auto"/>
            <w:left w:val="none" w:sz="0" w:space="0" w:color="auto"/>
            <w:bottom w:val="none" w:sz="0" w:space="0" w:color="auto"/>
            <w:right w:val="none" w:sz="0" w:space="0" w:color="auto"/>
          </w:divBdr>
        </w:div>
      </w:divsChild>
    </w:div>
    <w:div w:id="1661884759">
      <w:bodyDiv w:val="1"/>
      <w:marLeft w:val="0"/>
      <w:marRight w:val="0"/>
      <w:marTop w:val="0"/>
      <w:marBottom w:val="0"/>
      <w:divBdr>
        <w:top w:val="none" w:sz="0" w:space="0" w:color="auto"/>
        <w:left w:val="none" w:sz="0" w:space="0" w:color="auto"/>
        <w:bottom w:val="none" w:sz="0" w:space="0" w:color="auto"/>
        <w:right w:val="none" w:sz="0" w:space="0" w:color="auto"/>
      </w:divBdr>
    </w:div>
    <w:div w:id="1662154966">
      <w:bodyDiv w:val="1"/>
      <w:marLeft w:val="0"/>
      <w:marRight w:val="0"/>
      <w:marTop w:val="0"/>
      <w:marBottom w:val="0"/>
      <w:divBdr>
        <w:top w:val="none" w:sz="0" w:space="0" w:color="auto"/>
        <w:left w:val="none" w:sz="0" w:space="0" w:color="auto"/>
        <w:bottom w:val="none" w:sz="0" w:space="0" w:color="auto"/>
        <w:right w:val="none" w:sz="0" w:space="0" w:color="auto"/>
      </w:divBdr>
    </w:div>
    <w:div w:id="1662343946">
      <w:bodyDiv w:val="1"/>
      <w:marLeft w:val="0"/>
      <w:marRight w:val="0"/>
      <w:marTop w:val="0"/>
      <w:marBottom w:val="0"/>
      <w:divBdr>
        <w:top w:val="none" w:sz="0" w:space="0" w:color="auto"/>
        <w:left w:val="none" w:sz="0" w:space="0" w:color="auto"/>
        <w:bottom w:val="none" w:sz="0" w:space="0" w:color="auto"/>
        <w:right w:val="none" w:sz="0" w:space="0" w:color="auto"/>
      </w:divBdr>
    </w:div>
    <w:div w:id="1663579032">
      <w:bodyDiv w:val="1"/>
      <w:marLeft w:val="0"/>
      <w:marRight w:val="0"/>
      <w:marTop w:val="0"/>
      <w:marBottom w:val="0"/>
      <w:divBdr>
        <w:top w:val="none" w:sz="0" w:space="0" w:color="auto"/>
        <w:left w:val="none" w:sz="0" w:space="0" w:color="auto"/>
        <w:bottom w:val="none" w:sz="0" w:space="0" w:color="auto"/>
        <w:right w:val="none" w:sz="0" w:space="0" w:color="auto"/>
      </w:divBdr>
      <w:divsChild>
        <w:div w:id="76708469">
          <w:marLeft w:val="0"/>
          <w:marRight w:val="0"/>
          <w:marTop w:val="0"/>
          <w:marBottom w:val="0"/>
          <w:divBdr>
            <w:top w:val="none" w:sz="0" w:space="0" w:color="auto"/>
            <w:left w:val="none" w:sz="0" w:space="0" w:color="auto"/>
            <w:bottom w:val="none" w:sz="0" w:space="0" w:color="auto"/>
            <w:right w:val="none" w:sz="0" w:space="0" w:color="auto"/>
          </w:divBdr>
        </w:div>
        <w:div w:id="135799068">
          <w:marLeft w:val="0"/>
          <w:marRight w:val="0"/>
          <w:marTop w:val="0"/>
          <w:marBottom w:val="0"/>
          <w:divBdr>
            <w:top w:val="none" w:sz="0" w:space="0" w:color="auto"/>
            <w:left w:val="none" w:sz="0" w:space="0" w:color="auto"/>
            <w:bottom w:val="none" w:sz="0" w:space="0" w:color="auto"/>
            <w:right w:val="none" w:sz="0" w:space="0" w:color="auto"/>
          </w:divBdr>
        </w:div>
        <w:div w:id="147601208">
          <w:marLeft w:val="0"/>
          <w:marRight w:val="0"/>
          <w:marTop w:val="0"/>
          <w:marBottom w:val="0"/>
          <w:divBdr>
            <w:top w:val="none" w:sz="0" w:space="0" w:color="auto"/>
            <w:left w:val="none" w:sz="0" w:space="0" w:color="auto"/>
            <w:bottom w:val="none" w:sz="0" w:space="0" w:color="auto"/>
            <w:right w:val="none" w:sz="0" w:space="0" w:color="auto"/>
          </w:divBdr>
        </w:div>
        <w:div w:id="213128494">
          <w:marLeft w:val="0"/>
          <w:marRight w:val="0"/>
          <w:marTop w:val="0"/>
          <w:marBottom w:val="0"/>
          <w:divBdr>
            <w:top w:val="none" w:sz="0" w:space="0" w:color="auto"/>
            <w:left w:val="none" w:sz="0" w:space="0" w:color="auto"/>
            <w:bottom w:val="none" w:sz="0" w:space="0" w:color="auto"/>
            <w:right w:val="none" w:sz="0" w:space="0" w:color="auto"/>
          </w:divBdr>
        </w:div>
        <w:div w:id="251620728">
          <w:marLeft w:val="0"/>
          <w:marRight w:val="0"/>
          <w:marTop w:val="0"/>
          <w:marBottom w:val="0"/>
          <w:divBdr>
            <w:top w:val="none" w:sz="0" w:space="0" w:color="auto"/>
            <w:left w:val="none" w:sz="0" w:space="0" w:color="auto"/>
            <w:bottom w:val="none" w:sz="0" w:space="0" w:color="auto"/>
            <w:right w:val="none" w:sz="0" w:space="0" w:color="auto"/>
          </w:divBdr>
        </w:div>
        <w:div w:id="267129152">
          <w:marLeft w:val="0"/>
          <w:marRight w:val="0"/>
          <w:marTop w:val="0"/>
          <w:marBottom w:val="0"/>
          <w:divBdr>
            <w:top w:val="none" w:sz="0" w:space="0" w:color="auto"/>
            <w:left w:val="none" w:sz="0" w:space="0" w:color="auto"/>
            <w:bottom w:val="none" w:sz="0" w:space="0" w:color="auto"/>
            <w:right w:val="none" w:sz="0" w:space="0" w:color="auto"/>
          </w:divBdr>
        </w:div>
        <w:div w:id="320354635">
          <w:marLeft w:val="0"/>
          <w:marRight w:val="0"/>
          <w:marTop w:val="0"/>
          <w:marBottom w:val="0"/>
          <w:divBdr>
            <w:top w:val="none" w:sz="0" w:space="0" w:color="auto"/>
            <w:left w:val="none" w:sz="0" w:space="0" w:color="auto"/>
            <w:bottom w:val="none" w:sz="0" w:space="0" w:color="auto"/>
            <w:right w:val="none" w:sz="0" w:space="0" w:color="auto"/>
          </w:divBdr>
        </w:div>
        <w:div w:id="335158187">
          <w:marLeft w:val="0"/>
          <w:marRight w:val="0"/>
          <w:marTop w:val="0"/>
          <w:marBottom w:val="0"/>
          <w:divBdr>
            <w:top w:val="none" w:sz="0" w:space="0" w:color="auto"/>
            <w:left w:val="none" w:sz="0" w:space="0" w:color="auto"/>
            <w:bottom w:val="none" w:sz="0" w:space="0" w:color="auto"/>
            <w:right w:val="none" w:sz="0" w:space="0" w:color="auto"/>
          </w:divBdr>
        </w:div>
        <w:div w:id="353188442">
          <w:marLeft w:val="0"/>
          <w:marRight w:val="0"/>
          <w:marTop w:val="0"/>
          <w:marBottom w:val="0"/>
          <w:divBdr>
            <w:top w:val="none" w:sz="0" w:space="0" w:color="auto"/>
            <w:left w:val="none" w:sz="0" w:space="0" w:color="auto"/>
            <w:bottom w:val="none" w:sz="0" w:space="0" w:color="auto"/>
            <w:right w:val="none" w:sz="0" w:space="0" w:color="auto"/>
          </w:divBdr>
        </w:div>
        <w:div w:id="385111540">
          <w:marLeft w:val="0"/>
          <w:marRight w:val="0"/>
          <w:marTop w:val="0"/>
          <w:marBottom w:val="0"/>
          <w:divBdr>
            <w:top w:val="none" w:sz="0" w:space="0" w:color="auto"/>
            <w:left w:val="none" w:sz="0" w:space="0" w:color="auto"/>
            <w:bottom w:val="none" w:sz="0" w:space="0" w:color="auto"/>
            <w:right w:val="none" w:sz="0" w:space="0" w:color="auto"/>
          </w:divBdr>
        </w:div>
        <w:div w:id="457726217">
          <w:marLeft w:val="0"/>
          <w:marRight w:val="0"/>
          <w:marTop w:val="0"/>
          <w:marBottom w:val="0"/>
          <w:divBdr>
            <w:top w:val="none" w:sz="0" w:space="0" w:color="auto"/>
            <w:left w:val="none" w:sz="0" w:space="0" w:color="auto"/>
            <w:bottom w:val="none" w:sz="0" w:space="0" w:color="auto"/>
            <w:right w:val="none" w:sz="0" w:space="0" w:color="auto"/>
          </w:divBdr>
        </w:div>
        <w:div w:id="542518976">
          <w:marLeft w:val="0"/>
          <w:marRight w:val="0"/>
          <w:marTop w:val="0"/>
          <w:marBottom w:val="0"/>
          <w:divBdr>
            <w:top w:val="none" w:sz="0" w:space="0" w:color="auto"/>
            <w:left w:val="none" w:sz="0" w:space="0" w:color="auto"/>
            <w:bottom w:val="none" w:sz="0" w:space="0" w:color="auto"/>
            <w:right w:val="none" w:sz="0" w:space="0" w:color="auto"/>
          </w:divBdr>
        </w:div>
        <w:div w:id="546373949">
          <w:marLeft w:val="0"/>
          <w:marRight w:val="0"/>
          <w:marTop w:val="0"/>
          <w:marBottom w:val="0"/>
          <w:divBdr>
            <w:top w:val="none" w:sz="0" w:space="0" w:color="auto"/>
            <w:left w:val="none" w:sz="0" w:space="0" w:color="auto"/>
            <w:bottom w:val="none" w:sz="0" w:space="0" w:color="auto"/>
            <w:right w:val="none" w:sz="0" w:space="0" w:color="auto"/>
          </w:divBdr>
        </w:div>
        <w:div w:id="565452433">
          <w:marLeft w:val="0"/>
          <w:marRight w:val="0"/>
          <w:marTop w:val="0"/>
          <w:marBottom w:val="0"/>
          <w:divBdr>
            <w:top w:val="none" w:sz="0" w:space="0" w:color="auto"/>
            <w:left w:val="none" w:sz="0" w:space="0" w:color="auto"/>
            <w:bottom w:val="none" w:sz="0" w:space="0" w:color="auto"/>
            <w:right w:val="none" w:sz="0" w:space="0" w:color="auto"/>
          </w:divBdr>
        </w:div>
        <w:div w:id="574166437">
          <w:marLeft w:val="0"/>
          <w:marRight w:val="0"/>
          <w:marTop w:val="0"/>
          <w:marBottom w:val="0"/>
          <w:divBdr>
            <w:top w:val="none" w:sz="0" w:space="0" w:color="auto"/>
            <w:left w:val="none" w:sz="0" w:space="0" w:color="auto"/>
            <w:bottom w:val="none" w:sz="0" w:space="0" w:color="auto"/>
            <w:right w:val="none" w:sz="0" w:space="0" w:color="auto"/>
          </w:divBdr>
        </w:div>
        <w:div w:id="598294668">
          <w:marLeft w:val="0"/>
          <w:marRight w:val="0"/>
          <w:marTop w:val="0"/>
          <w:marBottom w:val="0"/>
          <w:divBdr>
            <w:top w:val="none" w:sz="0" w:space="0" w:color="auto"/>
            <w:left w:val="none" w:sz="0" w:space="0" w:color="auto"/>
            <w:bottom w:val="none" w:sz="0" w:space="0" w:color="auto"/>
            <w:right w:val="none" w:sz="0" w:space="0" w:color="auto"/>
          </w:divBdr>
        </w:div>
        <w:div w:id="609703972">
          <w:marLeft w:val="0"/>
          <w:marRight w:val="0"/>
          <w:marTop w:val="0"/>
          <w:marBottom w:val="0"/>
          <w:divBdr>
            <w:top w:val="none" w:sz="0" w:space="0" w:color="auto"/>
            <w:left w:val="none" w:sz="0" w:space="0" w:color="auto"/>
            <w:bottom w:val="none" w:sz="0" w:space="0" w:color="auto"/>
            <w:right w:val="none" w:sz="0" w:space="0" w:color="auto"/>
          </w:divBdr>
        </w:div>
        <w:div w:id="614482230">
          <w:marLeft w:val="0"/>
          <w:marRight w:val="0"/>
          <w:marTop w:val="0"/>
          <w:marBottom w:val="0"/>
          <w:divBdr>
            <w:top w:val="none" w:sz="0" w:space="0" w:color="auto"/>
            <w:left w:val="none" w:sz="0" w:space="0" w:color="auto"/>
            <w:bottom w:val="none" w:sz="0" w:space="0" w:color="auto"/>
            <w:right w:val="none" w:sz="0" w:space="0" w:color="auto"/>
          </w:divBdr>
        </w:div>
        <w:div w:id="630718965">
          <w:marLeft w:val="0"/>
          <w:marRight w:val="0"/>
          <w:marTop w:val="0"/>
          <w:marBottom w:val="0"/>
          <w:divBdr>
            <w:top w:val="none" w:sz="0" w:space="0" w:color="auto"/>
            <w:left w:val="none" w:sz="0" w:space="0" w:color="auto"/>
            <w:bottom w:val="none" w:sz="0" w:space="0" w:color="auto"/>
            <w:right w:val="none" w:sz="0" w:space="0" w:color="auto"/>
          </w:divBdr>
        </w:div>
        <w:div w:id="707266066">
          <w:marLeft w:val="0"/>
          <w:marRight w:val="0"/>
          <w:marTop w:val="0"/>
          <w:marBottom w:val="0"/>
          <w:divBdr>
            <w:top w:val="none" w:sz="0" w:space="0" w:color="auto"/>
            <w:left w:val="none" w:sz="0" w:space="0" w:color="auto"/>
            <w:bottom w:val="none" w:sz="0" w:space="0" w:color="auto"/>
            <w:right w:val="none" w:sz="0" w:space="0" w:color="auto"/>
          </w:divBdr>
        </w:div>
        <w:div w:id="774402154">
          <w:marLeft w:val="0"/>
          <w:marRight w:val="0"/>
          <w:marTop w:val="0"/>
          <w:marBottom w:val="0"/>
          <w:divBdr>
            <w:top w:val="none" w:sz="0" w:space="0" w:color="auto"/>
            <w:left w:val="none" w:sz="0" w:space="0" w:color="auto"/>
            <w:bottom w:val="none" w:sz="0" w:space="0" w:color="auto"/>
            <w:right w:val="none" w:sz="0" w:space="0" w:color="auto"/>
          </w:divBdr>
        </w:div>
        <w:div w:id="822084594">
          <w:marLeft w:val="0"/>
          <w:marRight w:val="0"/>
          <w:marTop w:val="0"/>
          <w:marBottom w:val="0"/>
          <w:divBdr>
            <w:top w:val="none" w:sz="0" w:space="0" w:color="auto"/>
            <w:left w:val="none" w:sz="0" w:space="0" w:color="auto"/>
            <w:bottom w:val="none" w:sz="0" w:space="0" w:color="auto"/>
            <w:right w:val="none" w:sz="0" w:space="0" w:color="auto"/>
          </w:divBdr>
        </w:div>
        <w:div w:id="835613076">
          <w:marLeft w:val="0"/>
          <w:marRight w:val="0"/>
          <w:marTop w:val="0"/>
          <w:marBottom w:val="0"/>
          <w:divBdr>
            <w:top w:val="none" w:sz="0" w:space="0" w:color="auto"/>
            <w:left w:val="none" w:sz="0" w:space="0" w:color="auto"/>
            <w:bottom w:val="none" w:sz="0" w:space="0" w:color="auto"/>
            <w:right w:val="none" w:sz="0" w:space="0" w:color="auto"/>
          </w:divBdr>
        </w:div>
        <w:div w:id="836385053">
          <w:marLeft w:val="0"/>
          <w:marRight w:val="0"/>
          <w:marTop w:val="0"/>
          <w:marBottom w:val="0"/>
          <w:divBdr>
            <w:top w:val="none" w:sz="0" w:space="0" w:color="auto"/>
            <w:left w:val="none" w:sz="0" w:space="0" w:color="auto"/>
            <w:bottom w:val="none" w:sz="0" w:space="0" w:color="auto"/>
            <w:right w:val="none" w:sz="0" w:space="0" w:color="auto"/>
          </w:divBdr>
        </w:div>
        <w:div w:id="869147740">
          <w:marLeft w:val="0"/>
          <w:marRight w:val="0"/>
          <w:marTop w:val="0"/>
          <w:marBottom w:val="0"/>
          <w:divBdr>
            <w:top w:val="none" w:sz="0" w:space="0" w:color="auto"/>
            <w:left w:val="none" w:sz="0" w:space="0" w:color="auto"/>
            <w:bottom w:val="none" w:sz="0" w:space="0" w:color="auto"/>
            <w:right w:val="none" w:sz="0" w:space="0" w:color="auto"/>
          </w:divBdr>
        </w:div>
        <w:div w:id="873426591">
          <w:marLeft w:val="0"/>
          <w:marRight w:val="0"/>
          <w:marTop w:val="0"/>
          <w:marBottom w:val="0"/>
          <w:divBdr>
            <w:top w:val="none" w:sz="0" w:space="0" w:color="auto"/>
            <w:left w:val="none" w:sz="0" w:space="0" w:color="auto"/>
            <w:bottom w:val="none" w:sz="0" w:space="0" w:color="auto"/>
            <w:right w:val="none" w:sz="0" w:space="0" w:color="auto"/>
          </w:divBdr>
        </w:div>
        <w:div w:id="909197009">
          <w:marLeft w:val="0"/>
          <w:marRight w:val="0"/>
          <w:marTop w:val="0"/>
          <w:marBottom w:val="0"/>
          <w:divBdr>
            <w:top w:val="none" w:sz="0" w:space="0" w:color="auto"/>
            <w:left w:val="none" w:sz="0" w:space="0" w:color="auto"/>
            <w:bottom w:val="none" w:sz="0" w:space="0" w:color="auto"/>
            <w:right w:val="none" w:sz="0" w:space="0" w:color="auto"/>
          </w:divBdr>
        </w:div>
        <w:div w:id="931470361">
          <w:marLeft w:val="0"/>
          <w:marRight w:val="0"/>
          <w:marTop w:val="0"/>
          <w:marBottom w:val="0"/>
          <w:divBdr>
            <w:top w:val="none" w:sz="0" w:space="0" w:color="auto"/>
            <w:left w:val="none" w:sz="0" w:space="0" w:color="auto"/>
            <w:bottom w:val="none" w:sz="0" w:space="0" w:color="auto"/>
            <w:right w:val="none" w:sz="0" w:space="0" w:color="auto"/>
          </w:divBdr>
        </w:div>
        <w:div w:id="948396363">
          <w:marLeft w:val="0"/>
          <w:marRight w:val="0"/>
          <w:marTop w:val="0"/>
          <w:marBottom w:val="0"/>
          <w:divBdr>
            <w:top w:val="none" w:sz="0" w:space="0" w:color="auto"/>
            <w:left w:val="none" w:sz="0" w:space="0" w:color="auto"/>
            <w:bottom w:val="none" w:sz="0" w:space="0" w:color="auto"/>
            <w:right w:val="none" w:sz="0" w:space="0" w:color="auto"/>
          </w:divBdr>
        </w:div>
        <w:div w:id="963776374">
          <w:marLeft w:val="0"/>
          <w:marRight w:val="0"/>
          <w:marTop w:val="0"/>
          <w:marBottom w:val="0"/>
          <w:divBdr>
            <w:top w:val="none" w:sz="0" w:space="0" w:color="auto"/>
            <w:left w:val="none" w:sz="0" w:space="0" w:color="auto"/>
            <w:bottom w:val="none" w:sz="0" w:space="0" w:color="auto"/>
            <w:right w:val="none" w:sz="0" w:space="0" w:color="auto"/>
          </w:divBdr>
        </w:div>
        <w:div w:id="982855271">
          <w:marLeft w:val="0"/>
          <w:marRight w:val="0"/>
          <w:marTop w:val="0"/>
          <w:marBottom w:val="0"/>
          <w:divBdr>
            <w:top w:val="none" w:sz="0" w:space="0" w:color="auto"/>
            <w:left w:val="none" w:sz="0" w:space="0" w:color="auto"/>
            <w:bottom w:val="none" w:sz="0" w:space="0" w:color="auto"/>
            <w:right w:val="none" w:sz="0" w:space="0" w:color="auto"/>
          </w:divBdr>
        </w:div>
        <w:div w:id="991567997">
          <w:marLeft w:val="0"/>
          <w:marRight w:val="0"/>
          <w:marTop w:val="0"/>
          <w:marBottom w:val="0"/>
          <w:divBdr>
            <w:top w:val="none" w:sz="0" w:space="0" w:color="auto"/>
            <w:left w:val="none" w:sz="0" w:space="0" w:color="auto"/>
            <w:bottom w:val="none" w:sz="0" w:space="0" w:color="auto"/>
            <w:right w:val="none" w:sz="0" w:space="0" w:color="auto"/>
          </w:divBdr>
        </w:div>
        <w:div w:id="1003701432">
          <w:marLeft w:val="0"/>
          <w:marRight w:val="0"/>
          <w:marTop w:val="0"/>
          <w:marBottom w:val="0"/>
          <w:divBdr>
            <w:top w:val="none" w:sz="0" w:space="0" w:color="auto"/>
            <w:left w:val="none" w:sz="0" w:space="0" w:color="auto"/>
            <w:bottom w:val="none" w:sz="0" w:space="0" w:color="auto"/>
            <w:right w:val="none" w:sz="0" w:space="0" w:color="auto"/>
          </w:divBdr>
        </w:div>
        <w:div w:id="1040474947">
          <w:marLeft w:val="0"/>
          <w:marRight w:val="0"/>
          <w:marTop w:val="0"/>
          <w:marBottom w:val="0"/>
          <w:divBdr>
            <w:top w:val="none" w:sz="0" w:space="0" w:color="auto"/>
            <w:left w:val="none" w:sz="0" w:space="0" w:color="auto"/>
            <w:bottom w:val="none" w:sz="0" w:space="0" w:color="auto"/>
            <w:right w:val="none" w:sz="0" w:space="0" w:color="auto"/>
          </w:divBdr>
        </w:div>
        <w:div w:id="1045910781">
          <w:marLeft w:val="0"/>
          <w:marRight w:val="0"/>
          <w:marTop w:val="0"/>
          <w:marBottom w:val="0"/>
          <w:divBdr>
            <w:top w:val="none" w:sz="0" w:space="0" w:color="auto"/>
            <w:left w:val="none" w:sz="0" w:space="0" w:color="auto"/>
            <w:bottom w:val="none" w:sz="0" w:space="0" w:color="auto"/>
            <w:right w:val="none" w:sz="0" w:space="0" w:color="auto"/>
          </w:divBdr>
        </w:div>
        <w:div w:id="1060909678">
          <w:marLeft w:val="0"/>
          <w:marRight w:val="0"/>
          <w:marTop w:val="0"/>
          <w:marBottom w:val="0"/>
          <w:divBdr>
            <w:top w:val="none" w:sz="0" w:space="0" w:color="auto"/>
            <w:left w:val="none" w:sz="0" w:space="0" w:color="auto"/>
            <w:bottom w:val="none" w:sz="0" w:space="0" w:color="auto"/>
            <w:right w:val="none" w:sz="0" w:space="0" w:color="auto"/>
          </w:divBdr>
        </w:div>
        <w:div w:id="1068960630">
          <w:marLeft w:val="0"/>
          <w:marRight w:val="0"/>
          <w:marTop w:val="0"/>
          <w:marBottom w:val="0"/>
          <w:divBdr>
            <w:top w:val="none" w:sz="0" w:space="0" w:color="auto"/>
            <w:left w:val="none" w:sz="0" w:space="0" w:color="auto"/>
            <w:bottom w:val="none" w:sz="0" w:space="0" w:color="auto"/>
            <w:right w:val="none" w:sz="0" w:space="0" w:color="auto"/>
          </w:divBdr>
        </w:div>
        <w:div w:id="1073695164">
          <w:marLeft w:val="0"/>
          <w:marRight w:val="0"/>
          <w:marTop w:val="0"/>
          <w:marBottom w:val="0"/>
          <w:divBdr>
            <w:top w:val="none" w:sz="0" w:space="0" w:color="auto"/>
            <w:left w:val="none" w:sz="0" w:space="0" w:color="auto"/>
            <w:bottom w:val="none" w:sz="0" w:space="0" w:color="auto"/>
            <w:right w:val="none" w:sz="0" w:space="0" w:color="auto"/>
          </w:divBdr>
        </w:div>
        <w:div w:id="1085229269">
          <w:marLeft w:val="0"/>
          <w:marRight w:val="0"/>
          <w:marTop w:val="0"/>
          <w:marBottom w:val="0"/>
          <w:divBdr>
            <w:top w:val="none" w:sz="0" w:space="0" w:color="auto"/>
            <w:left w:val="none" w:sz="0" w:space="0" w:color="auto"/>
            <w:bottom w:val="none" w:sz="0" w:space="0" w:color="auto"/>
            <w:right w:val="none" w:sz="0" w:space="0" w:color="auto"/>
          </w:divBdr>
        </w:div>
        <w:div w:id="1114861218">
          <w:marLeft w:val="0"/>
          <w:marRight w:val="0"/>
          <w:marTop w:val="0"/>
          <w:marBottom w:val="0"/>
          <w:divBdr>
            <w:top w:val="none" w:sz="0" w:space="0" w:color="auto"/>
            <w:left w:val="none" w:sz="0" w:space="0" w:color="auto"/>
            <w:bottom w:val="none" w:sz="0" w:space="0" w:color="auto"/>
            <w:right w:val="none" w:sz="0" w:space="0" w:color="auto"/>
          </w:divBdr>
        </w:div>
        <w:div w:id="1156148084">
          <w:marLeft w:val="0"/>
          <w:marRight w:val="0"/>
          <w:marTop w:val="0"/>
          <w:marBottom w:val="0"/>
          <w:divBdr>
            <w:top w:val="none" w:sz="0" w:space="0" w:color="auto"/>
            <w:left w:val="none" w:sz="0" w:space="0" w:color="auto"/>
            <w:bottom w:val="none" w:sz="0" w:space="0" w:color="auto"/>
            <w:right w:val="none" w:sz="0" w:space="0" w:color="auto"/>
          </w:divBdr>
        </w:div>
        <w:div w:id="1179202587">
          <w:marLeft w:val="0"/>
          <w:marRight w:val="0"/>
          <w:marTop w:val="0"/>
          <w:marBottom w:val="0"/>
          <w:divBdr>
            <w:top w:val="none" w:sz="0" w:space="0" w:color="auto"/>
            <w:left w:val="none" w:sz="0" w:space="0" w:color="auto"/>
            <w:bottom w:val="none" w:sz="0" w:space="0" w:color="auto"/>
            <w:right w:val="none" w:sz="0" w:space="0" w:color="auto"/>
          </w:divBdr>
        </w:div>
        <w:div w:id="1191450766">
          <w:marLeft w:val="0"/>
          <w:marRight w:val="0"/>
          <w:marTop w:val="0"/>
          <w:marBottom w:val="0"/>
          <w:divBdr>
            <w:top w:val="none" w:sz="0" w:space="0" w:color="auto"/>
            <w:left w:val="none" w:sz="0" w:space="0" w:color="auto"/>
            <w:bottom w:val="none" w:sz="0" w:space="0" w:color="auto"/>
            <w:right w:val="none" w:sz="0" w:space="0" w:color="auto"/>
          </w:divBdr>
        </w:div>
        <w:div w:id="1275285417">
          <w:marLeft w:val="0"/>
          <w:marRight w:val="0"/>
          <w:marTop w:val="0"/>
          <w:marBottom w:val="0"/>
          <w:divBdr>
            <w:top w:val="none" w:sz="0" w:space="0" w:color="auto"/>
            <w:left w:val="none" w:sz="0" w:space="0" w:color="auto"/>
            <w:bottom w:val="none" w:sz="0" w:space="0" w:color="auto"/>
            <w:right w:val="none" w:sz="0" w:space="0" w:color="auto"/>
          </w:divBdr>
        </w:div>
        <w:div w:id="1277717358">
          <w:marLeft w:val="0"/>
          <w:marRight w:val="0"/>
          <w:marTop w:val="0"/>
          <w:marBottom w:val="0"/>
          <w:divBdr>
            <w:top w:val="none" w:sz="0" w:space="0" w:color="auto"/>
            <w:left w:val="none" w:sz="0" w:space="0" w:color="auto"/>
            <w:bottom w:val="none" w:sz="0" w:space="0" w:color="auto"/>
            <w:right w:val="none" w:sz="0" w:space="0" w:color="auto"/>
          </w:divBdr>
        </w:div>
        <w:div w:id="1293444057">
          <w:marLeft w:val="0"/>
          <w:marRight w:val="0"/>
          <w:marTop w:val="0"/>
          <w:marBottom w:val="0"/>
          <w:divBdr>
            <w:top w:val="none" w:sz="0" w:space="0" w:color="auto"/>
            <w:left w:val="none" w:sz="0" w:space="0" w:color="auto"/>
            <w:bottom w:val="none" w:sz="0" w:space="0" w:color="auto"/>
            <w:right w:val="none" w:sz="0" w:space="0" w:color="auto"/>
          </w:divBdr>
        </w:div>
        <w:div w:id="1308780359">
          <w:marLeft w:val="0"/>
          <w:marRight w:val="0"/>
          <w:marTop w:val="0"/>
          <w:marBottom w:val="0"/>
          <w:divBdr>
            <w:top w:val="none" w:sz="0" w:space="0" w:color="auto"/>
            <w:left w:val="none" w:sz="0" w:space="0" w:color="auto"/>
            <w:bottom w:val="none" w:sz="0" w:space="0" w:color="auto"/>
            <w:right w:val="none" w:sz="0" w:space="0" w:color="auto"/>
          </w:divBdr>
        </w:div>
        <w:div w:id="1321039976">
          <w:marLeft w:val="0"/>
          <w:marRight w:val="0"/>
          <w:marTop w:val="0"/>
          <w:marBottom w:val="0"/>
          <w:divBdr>
            <w:top w:val="none" w:sz="0" w:space="0" w:color="auto"/>
            <w:left w:val="none" w:sz="0" w:space="0" w:color="auto"/>
            <w:bottom w:val="none" w:sz="0" w:space="0" w:color="auto"/>
            <w:right w:val="none" w:sz="0" w:space="0" w:color="auto"/>
          </w:divBdr>
        </w:div>
        <w:div w:id="1393769175">
          <w:marLeft w:val="0"/>
          <w:marRight w:val="0"/>
          <w:marTop w:val="0"/>
          <w:marBottom w:val="0"/>
          <w:divBdr>
            <w:top w:val="none" w:sz="0" w:space="0" w:color="auto"/>
            <w:left w:val="none" w:sz="0" w:space="0" w:color="auto"/>
            <w:bottom w:val="none" w:sz="0" w:space="0" w:color="auto"/>
            <w:right w:val="none" w:sz="0" w:space="0" w:color="auto"/>
          </w:divBdr>
        </w:div>
        <w:div w:id="1395934646">
          <w:marLeft w:val="0"/>
          <w:marRight w:val="0"/>
          <w:marTop w:val="0"/>
          <w:marBottom w:val="0"/>
          <w:divBdr>
            <w:top w:val="none" w:sz="0" w:space="0" w:color="auto"/>
            <w:left w:val="none" w:sz="0" w:space="0" w:color="auto"/>
            <w:bottom w:val="none" w:sz="0" w:space="0" w:color="auto"/>
            <w:right w:val="none" w:sz="0" w:space="0" w:color="auto"/>
          </w:divBdr>
        </w:div>
        <w:div w:id="1399474396">
          <w:marLeft w:val="0"/>
          <w:marRight w:val="0"/>
          <w:marTop w:val="0"/>
          <w:marBottom w:val="0"/>
          <w:divBdr>
            <w:top w:val="none" w:sz="0" w:space="0" w:color="auto"/>
            <w:left w:val="none" w:sz="0" w:space="0" w:color="auto"/>
            <w:bottom w:val="none" w:sz="0" w:space="0" w:color="auto"/>
            <w:right w:val="none" w:sz="0" w:space="0" w:color="auto"/>
          </w:divBdr>
        </w:div>
        <w:div w:id="1406562494">
          <w:marLeft w:val="0"/>
          <w:marRight w:val="0"/>
          <w:marTop w:val="0"/>
          <w:marBottom w:val="0"/>
          <w:divBdr>
            <w:top w:val="none" w:sz="0" w:space="0" w:color="auto"/>
            <w:left w:val="none" w:sz="0" w:space="0" w:color="auto"/>
            <w:bottom w:val="none" w:sz="0" w:space="0" w:color="auto"/>
            <w:right w:val="none" w:sz="0" w:space="0" w:color="auto"/>
          </w:divBdr>
        </w:div>
        <w:div w:id="1414475617">
          <w:marLeft w:val="0"/>
          <w:marRight w:val="0"/>
          <w:marTop w:val="0"/>
          <w:marBottom w:val="0"/>
          <w:divBdr>
            <w:top w:val="none" w:sz="0" w:space="0" w:color="auto"/>
            <w:left w:val="none" w:sz="0" w:space="0" w:color="auto"/>
            <w:bottom w:val="none" w:sz="0" w:space="0" w:color="auto"/>
            <w:right w:val="none" w:sz="0" w:space="0" w:color="auto"/>
          </w:divBdr>
        </w:div>
        <w:div w:id="1442337772">
          <w:marLeft w:val="0"/>
          <w:marRight w:val="0"/>
          <w:marTop w:val="0"/>
          <w:marBottom w:val="0"/>
          <w:divBdr>
            <w:top w:val="none" w:sz="0" w:space="0" w:color="auto"/>
            <w:left w:val="none" w:sz="0" w:space="0" w:color="auto"/>
            <w:bottom w:val="none" w:sz="0" w:space="0" w:color="auto"/>
            <w:right w:val="none" w:sz="0" w:space="0" w:color="auto"/>
          </w:divBdr>
        </w:div>
        <w:div w:id="1443573208">
          <w:marLeft w:val="0"/>
          <w:marRight w:val="0"/>
          <w:marTop w:val="0"/>
          <w:marBottom w:val="0"/>
          <w:divBdr>
            <w:top w:val="none" w:sz="0" w:space="0" w:color="auto"/>
            <w:left w:val="none" w:sz="0" w:space="0" w:color="auto"/>
            <w:bottom w:val="none" w:sz="0" w:space="0" w:color="auto"/>
            <w:right w:val="none" w:sz="0" w:space="0" w:color="auto"/>
          </w:divBdr>
        </w:div>
        <w:div w:id="1486051993">
          <w:marLeft w:val="0"/>
          <w:marRight w:val="0"/>
          <w:marTop w:val="0"/>
          <w:marBottom w:val="0"/>
          <w:divBdr>
            <w:top w:val="none" w:sz="0" w:space="0" w:color="auto"/>
            <w:left w:val="none" w:sz="0" w:space="0" w:color="auto"/>
            <w:bottom w:val="none" w:sz="0" w:space="0" w:color="auto"/>
            <w:right w:val="none" w:sz="0" w:space="0" w:color="auto"/>
          </w:divBdr>
        </w:div>
        <w:div w:id="1534919358">
          <w:marLeft w:val="0"/>
          <w:marRight w:val="0"/>
          <w:marTop w:val="0"/>
          <w:marBottom w:val="0"/>
          <w:divBdr>
            <w:top w:val="none" w:sz="0" w:space="0" w:color="auto"/>
            <w:left w:val="none" w:sz="0" w:space="0" w:color="auto"/>
            <w:bottom w:val="none" w:sz="0" w:space="0" w:color="auto"/>
            <w:right w:val="none" w:sz="0" w:space="0" w:color="auto"/>
          </w:divBdr>
        </w:div>
        <w:div w:id="1544244751">
          <w:marLeft w:val="0"/>
          <w:marRight w:val="0"/>
          <w:marTop w:val="0"/>
          <w:marBottom w:val="0"/>
          <w:divBdr>
            <w:top w:val="none" w:sz="0" w:space="0" w:color="auto"/>
            <w:left w:val="none" w:sz="0" w:space="0" w:color="auto"/>
            <w:bottom w:val="none" w:sz="0" w:space="0" w:color="auto"/>
            <w:right w:val="none" w:sz="0" w:space="0" w:color="auto"/>
          </w:divBdr>
        </w:div>
        <w:div w:id="1574701198">
          <w:marLeft w:val="0"/>
          <w:marRight w:val="0"/>
          <w:marTop w:val="0"/>
          <w:marBottom w:val="0"/>
          <w:divBdr>
            <w:top w:val="none" w:sz="0" w:space="0" w:color="auto"/>
            <w:left w:val="none" w:sz="0" w:space="0" w:color="auto"/>
            <w:bottom w:val="none" w:sz="0" w:space="0" w:color="auto"/>
            <w:right w:val="none" w:sz="0" w:space="0" w:color="auto"/>
          </w:divBdr>
        </w:div>
        <w:div w:id="1654530503">
          <w:marLeft w:val="0"/>
          <w:marRight w:val="0"/>
          <w:marTop w:val="0"/>
          <w:marBottom w:val="0"/>
          <w:divBdr>
            <w:top w:val="none" w:sz="0" w:space="0" w:color="auto"/>
            <w:left w:val="none" w:sz="0" w:space="0" w:color="auto"/>
            <w:bottom w:val="none" w:sz="0" w:space="0" w:color="auto"/>
            <w:right w:val="none" w:sz="0" w:space="0" w:color="auto"/>
          </w:divBdr>
        </w:div>
        <w:div w:id="1663195094">
          <w:marLeft w:val="0"/>
          <w:marRight w:val="0"/>
          <w:marTop w:val="0"/>
          <w:marBottom w:val="0"/>
          <w:divBdr>
            <w:top w:val="none" w:sz="0" w:space="0" w:color="auto"/>
            <w:left w:val="none" w:sz="0" w:space="0" w:color="auto"/>
            <w:bottom w:val="none" w:sz="0" w:space="0" w:color="auto"/>
            <w:right w:val="none" w:sz="0" w:space="0" w:color="auto"/>
          </w:divBdr>
        </w:div>
        <w:div w:id="1681348202">
          <w:marLeft w:val="0"/>
          <w:marRight w:val="0"/>
          <w:marTop w:val="0"/>
          <w:marBottom w:val="0"/>
          <w:divBdr>
            <w:top w:val="none" w:sz="0" w:space="0" w:color="auto"/>
            <w:left w:val="none" w:sz="0" w:space="0" w:color="auto"/>
            <w:bottom w:val="none" w:sz="0" w:space="0" w:color="auto"/>
            <w:right w:val="none" w:sz="0" w:space="0" w:color="auto"/>
          </w:divBdr>
        </w:div>
        <w:div w:id="1752000163">
          <w:marLeft w:val="0"/>
          <w:marRight w:val="0"/>
          <w:marTop w:val="0"/>
          <w:marBottom w:val="0"/>
          <w:divBdr>
            <w:top w:val="none" w:sz="0" w:space="0" w:color="auto"/>
            <w:left w:val="none" w:sz="0" w:space="0" w:color="auto"/>
            <w:bottom w:val="none" w:sz="0" w:space="0" w:color="auto"/>
            <w:right w:val="none" w:sz="0" w:space="0" w:color="auto"/>
          </w:divBdr>
        </w:div>
        <w:div w:id="1794131088">
          <w:marLeft w:val="0"/>
          <w:marRight w:val="0"/>
          <w:marTop w:val="0"/>
          <w:marBottom w:val="0"/>
          <w:divBdr>
            <w:top w:val="none" w:sz="0" w:space="0" w:color="auto"/>
            <w:left w:val="none" w:sz="0" w:space="0" w:color="auto"/>
            <w:bottom w:val="none" w:sz="0" w:space="0" w:color="auto"/>
            <w:right w:val="none" w:sz="0" w:space="0" w:color="auto"/>
          </w:divBdr>
        </w:div>
        <w:div w:id="1838182660">
          <w:marLeft w:val="0"/>
          <w:marRight w:val="0"/>
          <w:marTop w:val="0"/>
          <w:marBottom w:val="0"/>
          <w:divBdr>
            <w:top w:val="none" w:sz="0" w:space="0" w:color="auto"/>
            <w:left w:val="none" w:sz="0" w:space="0" w:color="auto"/>
            <w:bottom w:val="none" w:sz="0" w:space="0" w:color="auto"/>
            <w:right w:val="none" w:sz="0" w:space="0" w:color="auto"/>
          </w:divBdr>
        </w:div>
        <w:div w:id="1844666897">
          <w:marLeft w:val="0"/>
          <w:marRight w:val="0"/>
          <w:marTop w:val="0"/>
          <w:marBottom w:val="0"/>
          <w:divBdr>
            <w:top w:val="none" w:sz="0" w:space="0" w:color="auto"/>
            <w:left w:val="none" w:sz="0" w:space="0" w:color="auto"/>
            <w:bottom w:val="none" w:sz="0" w:space="0" w:color="auto"/>
            <w:right w:val="none" w:sz="0" w:space="0" w:color="auto"/>
          </w:divBdr>
        </w:div>
        <w:div w:id="1894927420">
          <w:marLeft w:val="0"/>
          <w:marRight w:val="0"/>
          <w:marTop w:val="0"/>
          <w:marBottom w:val="0"/>
          <w:divBdr>
            <w:top w:val="none" w:sz="0" w:space="0" w:color="auto"/>
            <w:left w:val="none" w:sz="0" w:space="0" w:color="auto"/>
            <w:bottom w:val="none" w:sz="0" w:space="0" w:color="auto"/>
            <w:right w:val="none" w:sz="0" w:space="0" w:color="auto"/>
          </w:divBdr>
        </w:div>
        <w:div w:id="1903756131">
          <w:marLeft w:val="0"/>
          <w:marRight w:val="0"/>
          <w:marTop w:val="0"/>
          <w:marBottom w:val="0"/>
          <w:divBdr>
            <w:top w:val="none" w:sz="0" w:space="0" w:color="auto"/>
            <w:left w:val="none" w:sz="0" w:space="0" w:color="auto"/>
            <w:bottom w:val="none" w:sz="0" w:space="0" w:color="auto"/>
            <w:right w:val="none" w:sz="0" w:space="0" w:color="auto"/>
          </w:divBdr>
        </w:div>
        <w:div w:id="1922255222">
          <w:marLeft w:val="0"/>
          <w:marRight w:val="0"/>
          <w:marTop w:val="0"/>
          <w:marBottom w:val="0"/>
          <w:divBdr>
            <w:top w:val="none" w:sz="0" w:space="0" w:color="auto"/>
            <w:left w:val="none" w:sz="0" w:space="0" w:color="auto"/>
            <w:bottom w:val="none" w:sz="0" w:space="0" w:color="auto"/>
            <w:right w:val="none" w:sz="0" w:space="0" w:color="auto"/>
          </w:divBdr>
        </w:div>
        <w:div w:id="1951888337">
          <w:marLeft w:val="0"/>
          <w:marRight w:val="0"/>
          <w:marTop w:val="0"/>
          <w:marBottom w:val="0"/>
          <w:divBdr>
            <w:top w:val="none" w:sz="0" w:space="0" w:color="auto"/>
            <w:left w:val="none" w:sz="0" w:space="0" w:color="auto"/>
            <w:bottom w:val="none" w:sz="0" w:space="0" w:color="auto"/>
            <w:right w:val="none" w:sz="0" w:space="0" w:color="auto"/>
          </w:divBdr>
        </w:div>
        <w:div w:id="1968506142">
          <w:marLeft w:val="0"/>
          <w:marRight w:val="0"/>
          <w:marTop w:val="0"/>
          <w:marBottom w:val="0"/>
          <w:divBdr>
            <w:top w:val="none" w:sz="0" w:space="0" w:color="auto"/>
            <w:left w:val="none" w:sz="0" w:space="0" w:color="auto"/>
            <w:bottom w:val="none" w:sz="0" w:space="0" w:color="auto"/>
            <w:right w:val="none" w:sz="0" w:space="0" w:color="auto"/>
          </w:divBdr>
        </w:div>
        <w:div w:id="2023166468">
          <w:marLeft w:val="0"/>
          <w:marRight w:val="0"/>
          <w:marTop w:val="0"/>
          <w:marBottom w:val="0"/>
          <w:divBdr>
            <w:top w:val="none" w:sz="0" w:space="0" w:color="auto"/>
            <w:left w:val="none" w:sz="0" w:space="0" w:color="auto"/>
            <w:bottom w:val="none" w:sz="0" w:space="0" w:color="auto"/>
            <w:right w:val="none" w:sz="0" w:space="0" w:color="auto"/>
          </w:divBdr>
        </w:div>
        <w:div w:id="2030524567">
          <w:marLeft w:val="0"/>
          <w:marRight w:val="0"/>
          <w:marTop w:val="0"/>
          <w:marBottom w:val="0"/>
          <w:divBdr>
            <w:top w:val="none" w:sz="0" w:space="0" w:color="auto"/>
            <w:left w:val="none" w:sz="0" w:space="0" w:color="auto"/>
            <w:bottom w:val="none" w:sz="0" w:space="0" w:color="auto"/>
            <w:right w:val="none" w:sz="0" w:space="0" w:color="auto"/>
          </w:divBdr>
        </w:div>
        <w:div w:id="2033409089">
          <w:marLeft w:val="0"/>
          <w:marRight w:val="0"/>
          <w:marTop w:val="0"/>
          <w:marBottom w:val="0"/>
          <w:divBdr>
            <w:top w:val="none" w:sz="0" w:space="0" w:color="auto"/>
            <w:left w:val="none" w:sz="0" w:space="0" w:color="auto"/>
            <w:bottom w:val="none" w:sz="0" w:space="0" w:color="auto"/>
            <w:right w:val="none" w:sz="0" w:space="0" w:color="auto"/>
          </w:divBdr>
        </w:div>
        <w:div w:id="2071689513">
          <w:marLeft w:val="0"/>
          <w:marRight w:val="0"/>
          <w:marTop w:val="0"/>
          <w:marBottom w:val="0"/>
          <w:divBdr>
            <w:top w:val="none" w:sz="0" w:space="0" w:color="auto"/>
            <w:left w:val="none" w:sz="0" w:space="0" w:color="auto"/>
            <w:bottom w:val="none" w:sz="0" w:space="0" w:color="auto"/>
            <w:right w:val="none" w:sz="0" w:space="0" w:color="auto"/>
          </w:divBdr>
        </w:div>
        <w:div w:id="2086950402">
          <w:marLeft w:val="0"/>
          <w:marRight w:val="0"/>
          <w:marTop w:val="0"/>
          <w:marBottom w:val="0"/>
          <w:divBdr>
            <w:top w:val="none" w:sz="0" w:space="0" w:color="auto"/>
            <w:left w:val="none" w:sz="0" w:space="0" w:color="auto"/>
            <w:bottom w:val="none" w:sz="0" w:space="0" w:color="auto"/>
            <w:right w:val="none" w:sz="0" w:space="0" w:color="auto"/>
          </w:divBdr>
        </w:div>
      </w:divsChild>
    </w:div>
    <w:div w:id="1670522990">
      <w:bodyDiv w:val="1"/>
      <w:marLeft w:val="0"/>
      <w:marRight w:val="0"/>
      <w:marTop w:val="0"/>
      <w:marBottom w:val="0"/>
      <w:divBdr>
        <w:top w:val="none" w:sz="0" w:space="0" w:color="auto"/>
        <w:left w:val="none" w:sz="0" w:space="0" w:color="auto"/>
        <w:bottom w:val="none" w:sz="0" w:space="0" w:color="auto"/>
        <w:right w:val="none" w:sz="0" w:space="0" w:color="auto"/>
      </w:divBdr>
    </w:div>
    <w:div w:id="1681006697">
      <w:bodyDiv w:val="1"/>
      <w:marLeft w:val="0"/>
      <w:marRight w:val="0"/>
      <w:marTop w:val="0"/>
      <w:marBottom w:val="0"/>
      <w:divBdr>
        <w:top w:val="none" w:sz="0" w:space="0" w:color="auto"/>
        <w:left w:val="none" w:sz="0" w:space="0" w:color="auto"/>
        <w:bottom w:val="none" w:sz="0" w:space="0" w:color="auto"/>
        <w:right w:val="none" w:sz="0" w:space="0" w:color="auto"/>
      </w:divBdr>
    </w:div>
    <w:div w:id="1681733189">
      <w:bodyDiv w:val="1"/>
      <w:marLeft w:val="0"/>
      <w:marRight w:val="0"/>
      <w:marTop w:val="0"/>
      <w:marBottom w:val="0"/>
      <w:divBdr>
        <w:top w:val="none" w:sz="0" w:space="0" w:color="auto"/>
        <w:left w:val="none" w:sz="0" w:space="0" w:color="auto"/>
        <w:bottom w:val="none" w:sz="0" w:space="0" w:color="auto"/>
        <w:right w:val="none" w:sz="0" w:space="0" w:color="auto"/>
      </w:divBdr>
    </w:div>
    <w:div w:id="1689209768">
      <w:bodyDiv w:val="1"/>
      <w:marLeft w:val="0"/>
      <w:marRight w:val="0"/>
      <w:marTop w:val="0"/>
      <w:marBottom w:val="0"/>
      <w:divBdr>
        <w:top w:val="none" w:sz="0" w:space="0" w:color="auto"/>
        <w:left w:val="none" w:sz="0" w:space="0" w:color="auto"/>
        <w:bottom w:val="none" w:sz="0" w:space="0" w:color="auto"/>
        <w:right w:val="none" w:sz="0" w:space="0" w:color="auto"/>
      </w:divBdr>
    </w:div>
    <w:div w:id="1703019152">
      <w:bodyDiv w:val="1"/>
      <w:marLeft w:val="0"/>
      <w:marRight w:val="0"/>
      <w:marTop w:val="0"/>
      <w:marBottom w:val="0"/>
      <w:divBdr>
        <w:top w:val="none" w:sz="0" w:space="0" w:color="auto"/>
        <w:left w:val="none" w:sz="0" w:space="0" w:color="auto"/>
        <w:bottom w:val="none" w:sz="0" w:space="0" w:color="auto"/>
        <w:right w:val="none" w:sz="0" w:space="0" w:color="auto"/>
      </w:divBdr>
      <w:divsChild>
        <w:div w:id="246810167">
          <w:marLeft w:val="0"/>
          <w:marRight w:val="0"/>
          <w:marTop w:val="0"/>
          <w:marBottom w:val="0"/>
          <w:divBdr>
            <w:top w:val="none" w:sz="0" w:space="0" w:color="auto"/>
            <w:left w:val="none" w:sz="0" w:space="0" w:color="auto"/>
            <w:bottom w:val="none" w:sz="0" w:space="0" w:color="auto"/>
            <w:right w:val="none" w:sz="0" w:space="0" w:color="auto"/>
          </w:divBdr>
        </w:div>
        <w:div w:id="414480091">
          <w:marLeft w:val="0"/>
          <w:marRight w:val="0"/>
          <w:marTop w:val="0"/>
          <w:marBottom w:val="0"/>
          <w:divBdr>
            <w:top w:val="none" w:sz="0" w:space="0" w:color="auto"/>
            <w:left w:val="none" w:sz="0" w:space="0" w:color="auto"/>
            <w:bottom w:val="none" w:sz="0" w:space="0" w:color="auto"/>
            <w:right w:val="none" w:sz="0" w:space="0" w:color="auto"/>
          </w:divBdr>
        </w:div>
        <w:div w:id="540099089">
          <w:marLeft w:val="0"/>
          <w:marRight w:val="0"/>
          <w:marTop w:val="0"/>
          <w:marBottom w:val="0"/>
          <w:divBdr>
            <w:top w:val="none" w:sz="0" w:space="0" w:color="auto"/>
            <w:left w:val="none" w:sz="0" w:space="0" w:color="auto"/>
            <w:bottom w:val="none" w:sz="0" w:space="0" w:color="auto"/>
            <w:right w:val="none" w:sz="0" w:space="0" w:color="auto"/>
          </w:divBdr>
        </w:div>
        <w:div w:id="741369879">
          <w:marLeft w:val="0"/>
          <w:marRight w:val="0"/>
          <w:marTop w:val="0"/>
          <w:marBottom w:val="0"/>
          <w:divBdr>
            <w:top w:val="none" w:sz="0" w:space="0" w:color="auto"/>
            <w:left w:val="none" w:sz="0" w:space="0" w:color="auto"/>
            <w:bottom w:val="none" w:sz="0" w:space="0" w:color="auto"/>
            <w:right w:val="none" w:sz="0" w:space="0" w:color="auto"/>
          </w:divBdr>
        </w:div>
        <w:div w:id="1415394457">
          <w:marLeft w:val="0"/>
          <w:marRight w:val="0"/>
          <w:marTop w:val="0"/>
          <w:marBottom w:val="0"/>
          <w:divBdr>
            <w:top w:val="none" w:sz="0" w:space="0" w:color="auto"/>
            <w:left w:val="none" w:sz="0" w:space="0" w:color="auto"/>
            <w:bottom w:val="none" w:sz="0" w:space="0" w:color="auto"/>
            <w:right w:val="none" w:sz="0" w:space="0" w:color="auto"/>
          </w:divBdr>
        </w:div>
        <w:div w:id="1771312450">
          <w:marLeft w:val="0"/>
          <w:marRight w:val="0"/>
          <w:marTop w:val="0"/>
          <w:marBottom w:val="0"/>
          <w:divBdr>
            <w:top w:val="none" w:sz="0" w:space="0" w:color="auto"/>
            <w:left w:val="none" w:sz="0" w:space="0" w:color="auto"/>
            <w:bottom w:val="none" w:sz="0" w:space="0" w:color="auto"/>
            <w:right w:val="none" w:sz="0" w:space="0" w:color="auto"/>
          </w:divBdr>
        </w:div>
        <w:div w:id="1865089852">
          <w:marLeft w:val="0"/>
          <w:marRight w:val="0"/>
          <w:marTop w:val="0"/>
          <w:marBottom w:val="0"/>
          <w:divBdr>
            <w:top w:val="none" w:sz="0" w:space="0" w:color="auto"/>
            <w:left w:val="none" w:sz="0" w:space="0" w:color="auto"/>
            <w:bottom w:val="none" w:sz="0" w:space="0" w:color="auto"/>
            <w:right w:val="none" w:sz="0" w:space="0" w:color="auto"/>
          </w:divBdr>
        </w:div>
        <w:div w:id="2119372393">
          <w:marLeft w:val="0"/>
          <w:marRight w:val="0"/>
          <w:marTop w:val="0"/>
          <w:marBottom w:val="0"/>
          <w:divBdr>
            <w:top w:val="none" w:sz="0" w:space="0" w:color="auto"/>
            <w:left w:val="none" w:sz="0" w:space="0" w:color="auto"/>
            <w:bottom w:val="none" w:sz="0" w:space="0" w:color="auto"/>
            <w:right w:val="none" w:sz="0" w:space="0" w:color="auto"/>
          </w:divBdr>
        </w:div>
      </w:divsChild>
    </w:div>
    <w:div w:id="1708793941">
      <w:bodyDiv w:val="1"/>
      <w:marLeft w:val="0"/>
      <w:marRight w:val="0"/>
      <w:marTop w:val="0"/>
      <w:marBottom w:val="0"/>
      <w:divBdr>
        <w:top w:val="none" w:sz="0" w:space="0" w:color="auto"/>
        <w:left w:val="none" w:sz="0" w:space="0" w:color="auto"/>
        <w:bottom w:val="none" w:sz="0" w:space="0" w:color="auto"/>
        <w:right w:val="none" w:sz="0" w:space="0" w:color="auto"/>
      </w:divBdr>
    </w:div>
    <w:div w:id="1711493021">
      <w:bodyDiv w:val="1"/>
      <w:marLeft w:val="0"/>
      <w:marRight w:val="0"/>
      <w:marTop w:val="0"/>
      <w:marBottom w:val="0"/>
      <w:divBdr>
        <w:top w:val="none" w:sz="0" w:space="0" w:color="auto"/>
        <w:left w:val="none" w:sz="0" w:space="0" w:color="auto"/>
        <w:bottom w:val="none" w:sz="0" w:space="0" w:color="auto"/>
        <w:right w:val="none" w:sz="0" w:space="0" w:color="auto"/>
      </w:divBdr>
    </w:div>
    <w:div w:id="1715232314">
      <w:bodyDiv w:val="1"/>
      <w:marLeft w:val="0"/>
      <w:marRight w:val="0"/>
      <w:marTop w:val="0"/>
      <w:marBottom w:val="0"/>
      <w:divBdr>
        <w:top w:val="none" w:sz="0" w:space="0" w:color="auto"/>
        <w:left w:val="none" w:sz="0" w:space="0" w:color="auto"/>
        <w:bottom w:val="none" w:sz="0" w:space="0" w:color="auto"/>
        <w:right w:val="none" w:sz="0" w:space="0" w:color="auto"/>
      </w:divBdr>
    </w:div>
    <w:div w:id="1718969042">
      <w:bodyDiv w:val="1"/>
      <w:marLeft w:val="0"/>
      <w:marRight w:val="0"/>
      <w:marTop w:val="0"/>
      <w:marBottom w:val="0"/>
      <w:divBdr>
        <w:top w:val="none" w:sz="0" w:space="0" w:color="auto"/>
        <w:left w:val="none" w:sz="0" w:space="0" w:color="auto"/>
        <w:bottom w:val="none" w:sz="0" w:space="0" w:color="auto"/>
        <w:right w:val="none" w:sz="0" w:space="0" w:color="auto"/>
      </w:divBdr>
    </w:div>
    <w:div w:id="1722821580">
      <w:bodyDiv w:val="1"/>
      <w:marLeft w:val="0"/>
      <w:marRight w:val="0"/>
      <w:marTop w:val="0"/>
      <w:marBottom w:val="0"/>
      <w:divBdr>
        <w:top w:val="none" w:sz="0" w:space="0" w:color="auto"/>
        <w:left w:val="none" w:sz="0" w:space="0" w:color="auto"/>
        <w:bottom w:val="none" w:sz="0" w:space="0" w:color="auto"/>
        <w:right w:val="none" w:sz="0" w:space="0" w:color="auto"/>
      </w:divBdr>
    </w:div>
    <w:div w:id="1723942556">
      <w:bodyDiv w:val="1"/>
      <w:marLeft w:val="0"/>
      <w:marRight w:val="0"/>
      <w:marTop w:val="0"/>
      <w:marBottom w:val="0"/>
      <w:divBdr>
        <w:top w:val="none" w:sz="0" w:space="0" w:color="auto"/>
        <w:left w:val="none" w:sz="0" w:space="0" w:color="auto"/>
        <w:bottom w:val="none" w:sz="0" w:space="0" w:color="auto"/>
        <w:right w:val="none" w:sz="0" w:space="0" w:color="auto"/>
      </w:divBdr>
    </w:div>
    <w:div w:id="1724333877">
      <w:bodyDiv w:val="1"/>
      <w:marLeft w:val="0"/>
      <w:marRight w:val="0"/>
      <w:marTop w:val="0"/>
      <w:marBottom w:val="0"/>
      <w:divBdr>
        <w:top w:val="none" w:sz="0" w:space="0" w:color="auto"/>
        <w:left w:val="none" w:sz="0" w:space="0" w:color="auto"/>
        <w:bottom w:val="none" w:sz="0" w:space="0" w:color="auto"/>
        <w:right w:val="none" w:sz="0" w:space="0" w:color="auto"/>
      </w:divBdr>
    </w:div>
    <w:div w:id="1741635509">
      <w:bodyDiv w:val="1"/>
      <w:marLeft w:val="0"/>
      <w:marRight w:val="0"/>
      <w:marTop w:val="0"/>
      <w:marBottom w:val="0"/>
      <w:divBdr>
        <w:top w:val="none" w:sz="0" w:space="0" w:color="auto"/>
        <w:left w:val="none" w:sz="0" w:space="0" w:color="auto"/>
        <w:bottom w:val="none" w:sz="0" w:space="0" w:color="auto"/>
        <w:right w:val="none" w:sz="0" w:space="0" w:color="auto"/>
      </w:divBdr>
    </w:div>
    <w:div w:id="1741976544">
      <w:bodyDiv w:val="1"/>
      <w:marLeft w:val="0"/>
      <w:marRight w:val="0"/>
      <w:marTop w:val="0"/>
      <w:marBottom w:val="0"/>
      <w:divBdr>
        <w:top w:val="none" w:sz="0" w:space="0" w:color="auto"/>
        <w:left w:val="none" w:sz="0" w:space="0" w:color="auto"/>
        <w:bottom w:val="none" w:sz="0" w:space="0" w:color="auto"/>
        <w:right w:val="none" w:sz="0" w:space="0" w:color="auto"/>
      </w:divBdr>
    </w:div>
    <w:div w:id="1744523019">
      <w:bodyDiv w:val="1"/>
      <w:marLeft w:val="0"/>
      <w:marRight w:val="0"/>
      <w:marTop w:val="0"/>
      <w:marBottom w:val="0"/>
      <w:divBdr>
        <w:top w:val="none" w:sz="0" w:space="0" w:color="auto"/>
        <w:left w:val="none" w:sz="0" w:space="0" w:color="auto"/>
        <w:bottom w:val="none" w:sz="0" w:space="0" w:color="auto"/>
        <w:right w:val="none" w:sz="0" w:space="0" w:color="auto"/>
      </w:divBdr>
    </w:div>
    <w:div w:id="1749382395">
      <w:bodyDiv w:val="1"/>
      <w:marLeft w:val="0"/>
      <w:marRight w:val="0"/>
      <w:marTop w:val="0"/>
      <w:marBottom w:val="0"/>
      <w:divBdr>
        <w:top w:val="none" w:sz="0" w:space="0" w:color="auto"/>
        <w:left w:val="none" w:sz="0" w:space="0" w:color="auto"/>
        <w:bottom w:val="none" w:sz="0" w:space="0" w:color="auto"/>
        <w:right w:val="none" w:sz="0" w:space="0" w:color="auto"/>
      </w:divBdr>
    </w:div>
    <w:div w:id="1752969084">
      <w:bodyDiv w:val="1"/>
      <w:marLeft w:val="0"/>
      <w:marRight w:val="0"/>
      <w:marTop w:val="0"/>
      <w:marBottom w:val="0"/>
      <w:divBdr>
        <w:top w:val="none" w:sz="0" w:space="0" w:color="auto"/>
        <w:left w:val="none" w:sz="0" w:space="0" w:color="auto"/>
        <w:bottom w:val="none" w:sz="0" w:space="0" w:color="auto"/>
        <w:right w:val="none" w:sz="0" w:space="0" w:color="auto"/>
      </w:divBdr>
    </w:div>
    <w:div w:id="1753814610">
      <w:bodyDiv w:val="1"/>
      <w:marLeft w:val="0"/>
      <w:marRight w:val="0"/>
      <w:marTop w:val="0"/>
      <w:marBottom w:val="0"/>
      <w:divBdr>
        <w:top w:val="none" w:sz="0" w:space="0" w:color="auto"/>
        <w:left w:val="none" w:sz="0" w:space="0" w:color="auto"/>
        <w:bottom w:val="none" w:sz="0" w:space="0" w:color="auto"/>
        <w:right w:val="none" w:sz="0" w:space="0" w:color="auto"/>
      </w:divBdr>
    </w:div>
    <w:div w:id="1757172040">
      <w:bodyDiv w:val="1"/>
      <w:marLeft w:val="0"/>
      <w:marRight w:val="0"/>
      <w:marTop w:val="0"/>
      <w:marBottom w:val="0"/>
      <w:divBdr>
        <w:top w:val="none" w:sz="0" w:space="0" w:color="auto"/>
        <w:left w:val="none" w:sz="0" w:space="0" w:color="auto"/>
        <w:bottom w:val="none" w:sz="0" w:space="0" w:color="auto"/>
        <w:right w:val="none" w:sz="0" w:space="0" w:color="auto"/>
      </w:divBdr>
    </w:div>
    <w:div w:id="1760369494">
      <w:bodyDiv w:val="1"/>
      <w:marLeft w:val="0"/>
      <w:marRight w:val="0"/>
      <w:marTop w:val="0"/>
      <w:marBottom w:val="0"/>
      <w:divBdr>
        <w:top w:val="none" w:sz="0" w:space="0" w:color="auto"/>
        <w:left w:val="none" w:sz="0" w:space="0" w:color="auto"/>
        <w:bottom w:val="none" w:sz="0" w:space="0" w:color="auto"/>
        <w:right w:val="none" w:sz="0" w:space="0" w:color="auto"/>
      </w:divBdr>
    </w:div>
    <w:div w:id="1773361193">
      <w:bodyDiv w:val="1"/>
      <w:marLeft w:val="0"/>
      <w:marRight w:val="0"/>
      <w:marTop w:val="0"/>
      <w:marBottom w:val="0"/>
      <w:divBdr>
        <w:top w:val="none" w:sz="0" w:space="0" w:color="auto"/>
        <w:left w:val="none" w:sz="0" w:space="0" w:color="auto"/>
        <w:bottom w:val="none" w:sz="0" w:space="0" w:color="auto"/>
        <w:right w:val="none" w:sz="0" w:space="0" w:color="auto"/>
      </w:divBdr>
      <w:divsChild>
        <w:div w:id="59446402">
          <w:marLeft w:val="0"/>
          <w:marRight w:val="0"/>
          <w:marTop w:val="0"/>
          <w:marBottom w:val="0"/>
          <w:divBdr>
            <w:top w:val="none" w:sz="0" w:space="0" w:color="auto"/>
            <w:left w:val="none" w:sz="0" w:space="0" w:color="auto"/>
            <w:bottom w:val="none" w:sz="0" w:space="0" w:color="auto"/>
            <w:right w:val="none" w:sz="0" w:space="0" w:color="auto"/>
          </w:divBdr>
        </w:div>
        <w:div w:id="93018705">
          <w:marLeft w:val="0"/>
          <w:marRight w:val="0"/>
          <w:marTop w:val="0"/>
          <w:marBottom w:val="0"/>
          <w:divBdr>
            <w:top w:val="none" w:sz="0" w:space="0" w:color="auto"/>
            <w:left w:val="none" w:sz="0" w:space="0" w:color="auto"/>
            <w:bottom w:val="none" w:sz="0" w:space="0" w:color="auto"/>
            <w:right w:val="none" w:sz="0" w:space="0" w:color="auto"/>
          </w:divBdr>
        </w:div>
        <w:div w:id="1046680803">
          <w:marLeft w:val="0"/>
          <w:marRight w:val="0"/>
          <w:marTop w:val="0"/>
          <w:marBottom w:val="0"/>
          <w:divBdr>
            <w:top w:val="none" w:sz="0" w:space="0" w:color="auto"/>
            <w:left w:val="none" w:sz="0" w:space="0" w:color="auto"/>
            <w:bottom w:val="none" w:sz="0" w:space="0" w:color="auto"/>
            <w:right w:val="none" w:sz="0" w:space="0" w:color="auto"/>
          </w:divBdr>
        </w:div>
        <w:div w:id="1376156537">
          <w:marLeft w:val="0"/>
          <w:marRight w:val="0"/>
          <w:marTop w:val="0"/>
          <w:marBottom w:val="0"/>
          <w:divBdr>
            <w:top w:val="none" w:sz="0" w:space="0" w:color="auto"/>
            <w:left w:val="none" w:sz="0" w:space="0" w:color="auto"/>
            <w:bottom w:val="none" w:sz="0" w:space="0" w:color="auto"/>
            <w:right w:val="none" w:sz="0" w:space="0" w:color="auto"/>
          </w:divBdr>
        </w:div>
        <w:div w:id="1412895077">
          <w:marLeft w:val="0"/>
          <w:marRight w:val="0"/>
          <w:marTop w:val="0"/>
          <w:marBottom w:val="0"/>
          <w:divBdr>
            <w:top w:val="none" w:sz="0" w:space="0" w:color="auto"/>
            <w:left w:val="none" w:sz="0" w:space="0" w:color="auto"/>
            <w:bottom w:val="none" w:sz="0" w:space="0" w:color="auto"/>
            <w:right w:val="none" w:sz="0" w:space="0" w:color="auto"/>
          </w:divBdr>
        </w:div>
        <w:div w:id="1531651341">
          <w:marLeft w:val="0"/>
          <w:marRight w:val="0"/>
          <w:marTop w:val="0"/>
          <w:marBottom w:val="0"/>
          <w:divBdr>
            <w:top w:val="none" w:sz="0" w:space="0" w:color="auto"/>
            <w:left w:val="none" w:sz="0" w:space="0" w:color="auto"/>
            <w:bottom w:val="none" w:sz="0" w:space="0" w:color="auto"/>
            <w:right w:val="none" w:sz="0" w:space="0" w:color="auto"/>
          </w:divBdr>
        </w:div>
      </w:divsChild>
    </w:div>
    <w:div w:id="1774394197">
      <w:bodyDiv w:val="1"/>
      <w:marLeft w:val="0"/>
      <w:marRight w:val="0"/>
      <w:marTop w:val="0"/>
      <w:marBottom w:val="0"/>
      <w:divBdr>
        <w:top w:val="none" w:sz="0" w:space="0" w:color="auto"/>
        <w:left w:val="none" w:sz="0" w:space="0" w:color="auto"/>
        <w:bottom w:val="none" w:sz="0" w:space="0" w:color="auto"/>
        <w:right w:val="none" w:sz="0" w:space="0" w:color="auto"/>
      </w:divBdr>
      <w:divsChild>
        <w:div w:id="23600088">
          <w:marLeft w:val="0"/>
          <w:marRight w:val="0"/>
          <w:marTop w:val="0"/>
          <w:marBottom w:val="0"/>
          <w:divBdr>
            <w:top w:val="none" w:sz="0" w:space="0" w:color="auto"/>
            <w:left w:val="none" w:sz="0" w:space="0" w:color="auto"/>
            <w:bottom w:val="none" w:sz="0" w:space="0" w:color="auto"/>
            <w:right w:val="none" w:sz="0" w:space="0" w:color="auto"/>
          </w:divBdr>
        </w:div>
        <w:div w:id="177542944">
          <w:marLeft w:val="0"/>
          <w:marRight w:val="0"/>
          <w:marTop w:val="0"/>
          <w:marBottom w:val="0"/>
          <w:divBdr>
            <w:top w:val="none" w:sz="0" w:space="0" w:color="auto"/>
            <w:left w:val="none" w:sz="0" w:space="0" w:color="auto"/>
            <w:bottom w:val="none" w:sz="0" w:space="0" w:color="auto"/>
            <w:right w:val="none" w:sz="0" w:space="0" w:color="auto"/>
          </w:divBdr>
        </w:div>
        <w:div w:id="252708098">
          <w:marLeft w:val="0"/>
          <w:marRight w:val="0"/>
          <w:marTop w:val="0"/>
          <w:marBottom w:val="0"/>
          <w:divBdr>
            <w:top w:val="none" w:sz="0" w:space="0" w:color="auto"/>
            <w:left w:val="none" w:sz="0" w:space="0" w:color="auto"/>
            <w:bottom w:val="none" w:sz="0" w:space="0" w:color="auto"/>
            <w:right w:val="none" w:sz="0" w:space="0" w:color="auto"/>
          </w:divBdr>
        </w:div>
        <w:div w:id="543250440">
          <w:marLeft w:val="0"/>
          <w:marRight w:val="0"/>
          <w:marTop w:val="0"/>
          <w:marBottom w:val="0"/>
          <w:divBdr>
            <w:top w:val="none" w:sz="0" w:space="0" w:color="auto"/>
            <w:left w:val="none" w:sz="0" w:space="0" w:color="auto"/>
            <w:bottom w:val="none" w:sz="0" w:space="0" w:color="auto"/>
            <w:right w:val="none" w:sz="0" w:space="0" w:color="auto"/>
          </w:divBdr>
        </w:div>
        <w:div w:id="627515741">
          <w:marLeft w:val="0"/>
          <w:marRight w:val="0"/>
          <w:marTop w:val="0"/>
          <w:marBottom w:val="0"/>
          <w:divBdr>
            <w:top w:val="none" w:sz="0" w:space="0" w:color="auto"/>
            <w:left w:val="none" w:sz="0" w:space="0" w:color="auto"/>
            <w:bottom w:val="none" w:sz="0" w:space="0" w:color="auto"/>
            <w:right w:val="none" w:sz="0" w:space="0" w:color="auto"/>
          </w:divBdr>
        </w:div>
        <w:div w:id="632367663">
          <w:marLeft w:val="0"/>
          <w:marRight w:val="0"/>
          <w:marTop w:val="0"/>
          <w:marBottom w:val="0"/>
          <w:divBdr>
            <w:top w:val="none" w:sz="0" w:space="0" w:color="auto"/>
            <w:left w:val="none" w:sz="0" w:space="0" w:color="auto"/>
            <w:bottom w:val="none" w:sz="0" w:space="0" w:color="auto"/>
            <w:right w:val="none" w:sz="0" w:space="0" w:color="auto"/>
          </w:divBdr>
        </w:div>
        <w:div w:id="710695214">
          <w:marLeft w:val="0"/>
          <w:marRight w:val="0"/>
          <w:marTop w:val="0"/>
          <w:marBottom w:val="0"/>
          <w:divBdr>
            <w:top w:val="none" w:sz="0" w:space="0" w:color="auto"/>
            <w:left w:val="none" w:sz="0" w:space="0" w:color="auto"/>
            <w:bottom w:val="none" w:sz="0" w:space="0" w:color="auto"/>
            <w:right w:val="none" w:sz="0" w:space="0" w:color="auto"/>
          </w:divBdr>
        </w:div>
        <w:div w:id="737438813">
          <w:marLeft w:val="0"/>
          <w:marRight w:val="0"/>
          <w:marTop w:val="0"/>
          <w:marBottom w:val="0"/>
          <w:divBdr>
            <w:top w:val="none" w:sz="0" w:space="0" w:color="auto"/>
            <w:left w:val="none" w:sz="0" w:space="0" w:color="auto"/>
            <w:bottom w:val="none" w:sz="0" w:space="0" w:color="auto"/>
            <w:right w:val="none" w:sz="0" w:space="0" w:color="auto"/>
          </w:divBdr>
        </w:div>
        <w:div w:id="778379586">
          <w:marLeft w:val="0"/>
          <w:marRight w:val="0"/>
          <w:marTop w:val="0"/>
          <w:marBottom w:val="0"/>
          <w:divBdr>
            <w:top w:val="none" w:sz="0" w:space="0" w:color="auto"/>
            <w:left w:val="none" w:sz="0" w:space="0" w:color="auto"/>
            <w:bottom w:val="none" w:sz="0" w:space="0" w:color="auto"/>
            <w:right w:val="none" w:sz="0" w:space="0" w:color="auto"/>
          </w:divBdr>
        </w:div>
        <w:div w:id="783160298">
          <w:marLeft w:val="0"/>
          <w:marRight w:val="0"/>
          <w:marTop w:val="0"/>
          <w:marBottom w:val="0"/>
          <w:divBdr>
            <w:top w:val="none" w:sz="0" w:space="0" w:color="auto"/>
            <w:left w:val="none" w:sz="0" w:space="0" w:color="auto"/>
            <w:bottom w:val="none" w:sz="0" w:space="0" w:color="auto"/>
            <w:right w:val="none" w:sz="0" w:space="0" w:color="auto"/>
          </w:divBdr>
        </w:div>
        <w:div w:id="867109893">
          <w:marLeft w:val="0"/>
          <w:marRight w:val="0"/>
          <w:marTop w:val="0"/>
          <w:marBottom w:val="0"/>
          <w:divBdr>
            <w:top w:val="none" w:sz="0" w:space="0" w:color="auto"/>
            <w:left w:val="none" w:sz="0" w:space="0" w:color="auto"/>
            <w:bottom w:val="none" w:sz="0" w:space="0" w:color="auto"/>
            <w:right w:val="none" w:sz="0" w:space="0" w:color="auto"/>
          </w:divBdr>
        </w:div>
        <w:div w:id="922372076">
          <w:marLeft w:val="0"/>
          <w:marRight w:val="0"/>
          <w:marTop w:val="0"/>
          <w:marBottom w:val="0"/>
          <w:divBdr>
            <w:top w:val="none" w:sz="0" w:space="0" w:color="auto"/>
            <w:left w:val="none" w:sz="0" w:space="0" w:color="auto"/>
            <w:bottom w:val="none" w:sz="0" w:space="0" w:color="auto"/>
            <w:right w:val="none" w:sz="0" w:space="0" w:color="auto"/>
          </w:divBdr>
        </w:div>
        <w:div w:id="946043593">
          <w:marLeft w:val="0"/>
          <w:marRight w:val="0"/>
          <w:marTop w:val="0"/>
          <w:marBottom w:val="0"/>
          <w:divBdr>
            <w:top w:val="none" w:sz="0" w:space="0" w:color="auto"/>
            <w:left w:val="none" w:sz="0" w:space="0" w:color="auto"/>
            <w:bottom w:val="none" w:sz="0" w:space="0" w:color="auto"/>
            <w:right w:val="none" w:sz="0" w:space="0" w:color="auto"/>
          </w:divBdr>
        </w:div>
        <w:div w:id="1042635481">
          <w:marLeft w:val="0"/>
          <w:marRight w:val="0"/>
          <w:marTop w:val="0"/>
          <w:marBottom w:val="0"/>
          <w:divBdr>
            <w:top w:val="none" w:sz="0" w:space="0" w:color="auto"/>
            <w:left w:val="none" w:sz="0" w:space="0" w:color="auto"/>
            <w:bottom w:val="none" w:sz="0" w:space="0" w:color="auto"/>
            <w:right w:val="none" w:sz="0" w:space="0" w:color="auto"/>
          </w:divBdr>
        </w:div>
        <w:div w:id="1147166579">
          <w:marLeft w:val="0"/>
          <w:marRight w:val="0"/>
          <w:marTop w:val="0"/>
          <w:marBottom w:val="0"/>
          <w:divBdr>
            <w:top w:val="none" w:sz="0" w:space="0" w:color="auto"/>
            <w:left w:val="none" w:sz="0" w:space="0" w:color="auto"/>
            <w:bottom w:val="none" w:sz="0" w:space="0" w:color="auto"/>
            <w:right w:val="none" w:sz="0" w:space="0" w:color="auto"/>
          </w:divBdr>
        </w:div>
        <w:div w:id="1192180534">
          <w:marLeft w:val="0"/>
          <w:marRight w:val="0"/>
          <w:marTop w:val="0"/>
          <w:marBottom w:val="0"/>
          <w:divBdr>
            <w:top w:val="none" w:sz="0" w:space="0" w:color="auto"/>
            <w:left w:val="none" w:sz="0" w:space="0" w:color="auto"/>
            <w:bottom w:val="none" w:sz="0" w:space="0" w:color="auto"/>
            <w:right w:val="none" w:sz="0" w:space="0" w:color="auto"/>
          </w:divBdr>
        </w:div>
        <w:div w:id="1196887893">
          <w:marLeft w:val="0"/>
          <w:marRight w:val="0"/>
          <w:marTop w:val="0"/>
          <w:marBottom w:val="0"/>
          <w:divBdr>
            <w:top w:val="none" w:sz="0" w:space="0" w:color="auto"/>
            <w:left w:val="none" w:sz="0" w:space="0" w:color="auto"/>
            <w:bottom w:val="none" w:sz="0" w:space="0" w:color="auto"/>
            <w:right w:val="none" w:sz="0" w:space="0" w:color="auto"/>
          </w:divBdr>
        </w:div>
        <w:div w:id="1317296024">
          <w:marLeft w:val="0"/>
          <w:marRight w:val="0"/>
          <w:marTop w:val="0"/>
          <w:marBottom w:val="0"/>
          <w:divBdr>
            <w:top w:val="none" w:sz="0" w:space="0" w:color="auto"/>
            <w:left w:val="none" w:sz="0" w:space="0" w:color="auto"/>
            <w:bottom w:val="none" w:sz="0" w:space="0" w:color="auto"/>
            <w:right w:val="none" w:sz="0" w:space="0" w:color="auto"/>
          </w:divBdr>
        </w:div>
        <w:div w:id="1379160022">
          <w:marLeft w:val="0"/>
          <w:marRight w:val="0"/>
          <w:marTop w:val="0"/>
          <w:marBottom w:val="0"/>
          <w:divBdr>
            <w:top w:val="none" w:sz="0" w:space="0" w:color="auto"/>
            <w:left w:val="none" w:sz="0" w:space="0" w:color="auto"/>
            <w:bottom w:val="none" w:sz="0" w:space="0" w:color="auto"/>
            <w:right w:val="none" w:sz="0" w:space="0" w:color="auto"/>
          </w:divBdr>
        </w:div>
        <w:div w:id="1572278633">
          <w:marLeft w:val="0"/>
          <w:marRight w:val="0"/>
          <w:marTop w:val="0"/>
          <w:marBottom w:val="0"/>
          <w:divBdr>
            <w:top w:val="none" w:sz="0" w:space="0" w:color="auto"/>
            <w:left w:val="none" w:sz="0" w:space="0" w:color="auto"/>
            <w:bottom w:val="none" w:sz="0" w:space="0" w:color="auto"/>
            <w:right w:val="none" w:sz="0" w:space="0" w:color="auto"/>
          </w:divBdr>
        </w:div>
        <w:div w:id="1589924986">
          <w:marLeft w:val="0"/>
          <w:marRight w:val="0"/>
          <w:marTop w:val="0"/>
          <w:marBottom w:val="0"/>
          <w:divBdr>
            <w:top w:val="none" w:sz="0" w:space="0" w:color="auto"/>
            <w:left w:val="none" w:sz="0" w:space="0" w:color="auto"/>
            <w:bottom w:val="none" w:sz="0" w:space="0" w:color="auto"/>
            <w:right w:val="none" w:sz="0" w:space="0" w:color="auto"/>
          </w:divBdr>
        </w:div>
        <w:div w:id="1652634790">
          <w:marLeft w:val="0"/>
          <w:marRight w:val="0"/>
          <w:marTop w:val="0"/>
          <w:marBottom w:val="0"/>
          <w:divBdr>
            <w:top w:val="none" w:sz="0" w:space="0" w:color="auto"/>
            <w:left w:val="none" w:sz="0" w:space="0" w:color="auto"/>
            <w:bottom w:val="none" w:sz="0" w:space="0" w:color="auto"/>
            <w:right w:val="none" w:sz="0" w:space="0" w:color="auto"/>
          </w:divBdr>
        </w:div>
        <w:div w:id="1685403115">
          <w:marLeft w:val="0"/>
          <w:marRight w:val="0"/>
          <w:marTop w:val="0"/>
          <w:marBottom w:val="0"/>
          <w:divBdr>
            <w:top w:val="none" w:sz="0" w:space="0" w:color="auto"/>
            <w:left w:val="none" w:sz="0" w:space="0" w:color="auto"/>
            <w:bottom w:val="none" w:sz="0" w:space="0" w:color="auto"/>
            <w:right w:val="none" w:sz="0" w:space="0" w:color="auto"/>
          </w:divBdr>
        </w:div>
        <w:div w:id="1824589350">
          <w:marLeft w:val="0"/>
          <w:marRight w:val="0"/>
          <w:marTop w:val="0"/>
          <w:marBottom w:val="0"/>
          <w:divBdr>
            <w:top w:val="none" w:sz="0" w:space="0" w:color="auto"/>
            <w:left w:val="none" w:sz="0" w:space="0" w:color="auto"/>
            <w:bottom w:val="none" w:sz="0" w:space="0" w:color="auto"/>
            <w:right w:val="none" w:sz="0" w:space="0" w:color="auto"/>
          </w:divBdr>
        </w:div>
        <w:div w:id="1858544424">
          <w:marLeft w:val="0"/>
          <w:marRight w:val="0"/>
          <w:marTop w:val="0"/>
          <w:marBottom w:val="0"/>
          <w:divBdr>
            <w:top w:val="none" w:sz="0" w:space="0" w:color="auto"/>
            <w:left w:val="none" w:sz="0" w:space="0" w:color="auto"/>
            <w:bottom w:val="none" w:sz="0" w:space="0" w:color="auto"/>
            <w:right w:val="none" w:sz="0" w:space="0" w:color="auto"/>
          </w:divBdr>
        </w:div>
        <w:div w:id="1950579250">
          <w:marLeft w:val="0"/>
          <w:marRight w:val="0"/>
          <w:marTop w:val="0"/>
          <w:marBottom w:val="0"/>
          <w:divBdr>
            <w:top w:val="none" w:sz="0" w:space="0" w:color="auto"/>
            <w:left w:val="none" w:sz="0" w:space="0" w:color="auto"/>
            <w:bottom w:val="none" w:sz="0" w:space="0" w:color="auto"/>
            <w:right w:val="none" w:sz="0" w:space="0" w:color="auto"/>
          </w:divBdr>
        </w:div>
        <w:div w:id="1961909333">
          <w:marLeft w:val="0"/>
          <w:marRight w:val="0"/>
          <w:marTop w:val="0"/>
          <w:marBottom w:val="0"/>
          <w:divBdr>
            <w:top w:val="none" w:sz="0" w:space="0" w:color="auto"/>
            <w:left w:val="none" w:sz="0" w:space="0" w:color="auto"/>
            <w:bottom w:val="none" w:sz="0" w:space="0" w:color="auto"/>
            <w:right w:val="none" w:sz="0" w:space="0" w:color="auto"/>
          </w:divBdr>
        </w:div>
        <w:div w:id="2025595874">
          <w:marLeft w:val="0"/>
          <w:marRight w:val="0"/>
          <w:marTop w:val="0"/>
          <w:marBottom w:val="0"/>
          <w:divBdr>
            <w:top w:val="none" w:sz="0" w:space="0" w:color="auto"/>
            <w:left w:val="none" w:sz="0" w:space="0" w:color="auto"/>
            <w:bottom w:val="none" w:sz="0" w:space="0" w:color="auto"/>
            <w:right w:val="none" w:sz="0" w:space="0" w:color="auto"/>
          </w:divBdr>
        </w:div>
        <w:div w:id="2054766787">
          <w:marLeft w:val="0"/>
          <w:marRight w:val="0"/>
          <w:marTop w:val="0"/>
          <w:marBottom w:val="0"/>
          <w:divBdr>
            <w:top w:val="none" w:sz="0" w:space="0" w:color="auto"/>
            <w:left w:val="none" w:sz="0" w:space="0" w:color="auto"/>
            <w:bottom w:val="none" w:sz="0" w:space="0" w:color="auto"/>
            <w:right w:val="none" w:sz="0" w:space="0" w:color="auto"/>
          </w:divBdr>
        </w:div>
        <w:div w:id="2073195708">
          <w:marLeft w:val="0"/>
          <w:marRight w:val="0"/>
          <w:marTop w:val="0"/>
          <w:marBottom w:val="0"/>
          <w:divBdr>
            <w:top w:val="none" w:sz="0" w:space="0" w:color="auto"/>
            <w:left w:val="none" w:sz="0" w:space="0" w:color="auto"/>
            <w:bottom w:val="none" w:sz="0" w:space="0" w:color="auto"/>
            <w:right w:val="none" w:sz="0" w:space="0" w:color="auto"/>
          </w:divBdr>
        </w:div>
        <w:div w:id="2085759664">
          <w:marLeft w:val="0"/>
          <w:marRight w:val="0"/>
          <w:marTop w:val="0"/>
          <w:marBottom w:val="0"/>
          <w:divBdr>
            <w:top w:val="none" w:sz="0" w:space="0" w:color="auto"/>
            <w:left w:val="none" w:sz="0" w:space="0" w:color="auto"/>
            <w:bottom w:val="none" w:sz="0" w:space="0" w:color="auto"/>
            <w:right w:val="none" w:sz="0" w:space="0" w:color="auto"/>
          </w:divBdr>
        </w:div>
      </w:divsChild>
    </w:div>
    <w:div w:id="1780178949">
      <w:bodyDiv w:val="1"/>
      <w:marLeft w:val="0"/>
      <w:marRight w:val="0"/>
      <w:marTop w:val="0"/>
      <w:marBottom w:val="0"/>
      <w:divBdr>
        <w:top w:val="none" w:sz="0" w:space="0" w:color="auto"/>
        <w:left w:val="none" w:sz="0" w:space="0" w:color="auto"/>
        <w:bottom w:val="none" w:sz="0" w:space="0" w:color="auto"/>
        <w:right w:val="none" w:sz="0" w:space="0" w:color="auto"/>
      </w:divBdr>
    </w:div>
    <w:div w:id="1780292462">
      <w:bodyDiv w:val="1"/>
      <w:marLeft w:val="0"/>
      <w:marRight w:val="0"/>
      <w:marTop w:val="0"/>
      <w:marBottom w:val="0"/>
      <w:divBdr>
        <w:top w:val="none" w:sz="0" w:space="0" w:color="auto"/>
        <w:left w:val="none" w:sz="0" w:space="0" w:color="auto"/>
        <w:bottom w:val="none" w:sz="0" w:space="0" w:color="auto"/>
        <w:right w:val="none" w:sz="0" w:space="0" w:color="auto"/>
      </w:divBdr>
    </w:div>
    <w:div w:id="1786848264">
      <w:bodyDiv w:val="1"/>
      <w:marLeft w:val="0"/>
      <w:marRight w:val="0"/>
      <w:marTop w:val="0"/>
      <w:marBottom w:val="0"/>
      <w:divBdr>
        <w:top w:val="none" w:sz="0" w:space="0" w:color="auto"/>
        <w:left w:val="none" w:sz="0" w:space="0" w:color="auto"/>
        <w:bottom w:val="none" w:sz="0" w:space="0" w:color="auto"/>
        <w:right w:val="none" w:sz="0" w:space="0" w:color="auto"/>
      </w:divBdr>
    </w:div>
    <w:div w:id="1796833168">
      <w:bodyDiv w:val="1"/>
      <w:marLeft w:val="0"/>
      <w:marRight w:val="0"/>
      <w:marTop w:val="0"/>
      <w:marBottom w:val="0"/>
      <w:divBdr>
        <w:top w:val="none" w:sz="0" w:space="0" w:color="auto"/>
        <w:left w:val="none" w:sz="0" w:space="0" w:color="auto"/>
        <w:bottom w:val="none" w:sz="0" w:space="0" w:color="auto"/>
        <w:right w:val="none" w:sz="0" w:space="0" w:color="auto"/>
      </w:divBdr>
    </w:div>
    <w:div w:id="1814636225">
      <w:bodyDiv w:val="1"/>
      <w:marLeft w:val="0"/>
      <w:marRight w:val="0"/>
      <w:marTop w:val="0"/>
      <w:marBottom w:val="0"/>
      <w:divBdr>
        <w:top w:val="none" w:sz="0" w:space="0" w:color="auto"/>
        <w:left w:val="none" w:sz="0" w:space="0" w:color="auto"/>
        <w:bottom w:val="none" w:sz="0" w:space="0" w:color="auto"/>
        <w:right w:val="none" w:sz="0" w:space="0" w:color="auto"/>
      </w:divBdr>
    </w:div>
    <w:div w:id="1828550448">
      <w:bodyDiv w:val="1"/>
      <w:marLeft w:val="0"/>
      <w:marRight w:val="0"/>
      <w:marTop w:val="0"/>
      <w:marBottom w:val="0"/>
      <w:divBdr>
        <w:top w:val="none" w:sz="0" w:space="0" w:color="auto"/>
        <w:left w:val="none" w:sz="0" w:space="0" w:color="auto"/>
        <w:bottom w:val="none" w:sz="0" w:space="0" w:color="auto"/>
        <w:right w:val="none" w:sz="0" w:space="0" w:color="auto"/>
      </w:divBdr>
    </w:div>
    <w:div w:id="1834099572">
      <w:bodyDiv w:val="1"/>
      <w:marLeft w:val="0"/>
      <w:marRight w:val="0"/>
      <w:marTop w:val="0"/>
      <w:marBottom w:val="0"/>
      <w:divBdr>
        <w:top w:val="none" w:sz="0" w:space="0" w:color="auto"/>
        <w:left w:val="none" w:sz="0" w:space="0" w:color="auto"/>
        <w:bottom w:val="none" w:sz="0" w:space="0" w:color="auto"/>
        <w:right w:val="none" w:sz="0" w:space="0" w:color="auto"/>
      </w:divBdr>
    </w:div>
    <w:div w:id="1837652500">
      <w:bodyDiv w:val="1"/>
      <w:marLeft w:val="0"/>
      <w:marRight w:val="0"/>
      <w:marTop w:val="0"/>
      <w:marBottom w:val="0"/>
      <w:divBdr>
        <w:top w:val="none" w:sz="0" w:space="0" w:color="auto"/>
        <w:left w:val="none" w:sz="0" w:space="0" w:color="auto"/>
        <w:bottom w:val="none" w:sz="0" w:space="0" w:color="auto"/>
        <w:right w:val="none" w:sz="0" w:space="0" w:color="auto"/>
      </w:divBdr>
    </w:div>
    <w:div w:id="1853758118">
      <w:bodyDiv w:val="1"/>
      <w:marLeft w:val="0"/>
      <w:marRight w:val="0"/>
      <w:marTop w:val="0"/>
      <w:marBottom w:val="0"/>
      <w:divBdr>
        <w:top w:val="none" w:sz="0" w:space="0" w:color="auto"/>
        <w:left w:val="none" w:sz="0" w:space="0" w:color="auto"/>
        <w:bottom w:val="none" w:sz="0" w:space="0" w:color="auto"/>
        <w:right w:val="none" w:sz="0" w:space="0" w:color="auto"/>
      </w:divBdr>
    </w:div>
    <w:div w:id="1878347850">
      <w:bodyDiv w:val="1"/>
      <w:marLeft w:val="0"/>
      <w:marRight w:val="0"/>
      <w:marTop w:val="0"/>
      <w:marBottom w:val="0"/>
      <w:divBdr>
        <w:top w:val="none" w:sz="0" w:space="0" w:color="auto"/>
        <w:left w:val="none" w:sz="0" w:space="0" w:color="auto"/>
        <w:bottom w:val="none" w:sz="0" w:space="0" w:color="auto"/>
        <w:right w:val="none" w:sz="0" w:space="0" w:color="auto"/>
      </w:divBdr>
    </w:div>
    <w:div w:id="1879783311">
      <w:bodyDiv w:val="1"/>
      <w:marLeft w:val="0"/>
      <w:marRight w:val="0"/>
      <w:marTop w:val="0"/>
      <w:marBottom w:val="0"/>
      <w:divBdr>
        <w:top w:val="none" w:sz="0" w:space="0" w:color="auto"/>
        <w:left w:val="none" w:sz="0" w:space="0" w:color="auto"/>
        <w:bottom w:val="none" w:sz="0" w:space="0" w:color="auto"/>
        <w:right w:val="none" w:sz="0" w:space="0" w:color="auto"/>
      </w:divBdr>
    </w:div>
    <w:div w:id="1900701689">
      <w:bodyDiv w:val="1"/>
      <w:marLeft w:val="0"/>
      <w:marRight w:val="0"/>
      <w:marTop w:val="0"/>
      <w:marBottom w:val="0"/>
      <w:divBdr>
        <w:top w:val="none" w:sz="0" w:space="0" w:color="auto"/>
        <w:left w:val="none" w:sz="0" w:space="0" w:color="auto"/>
        <w:bottom w:val="none" w:sz="0" w:space="0" w:color="auto"/>
        <w:right w:val="none" w:sz="0" w:space="0" w:color="auto"/>
      </w:divBdr>
    </w:div>
    <w:div w:id="1903636271">
      <w:bodyDiv w:val="1"/>
      <w:marLeft w:val="0"/>
      <w:marRight w:val="0"/>
      <w:marTop w:val="0"/>
      <w:marBottom w:val="0"/>
      <w:divBdr>
        <w:top w:val="none" w:sz="0" w:space="0" w:color="auto"/>
        <w:left w:val="none" w:sz="0" w:space="0" w:color="auto"/>
        <w:bottom w:val="none" w:sz="0" w:space="0" w:color="auto"/>
        <w:right w:val="none" w:sz="0" w:space="0" w:color="auto"/>
      </w:divBdr>
      <w:divsChild>
        <w:div w:id="38287045">
          <w:marLeft w:val="0"/>
          <w:marRight w:val="0"/>
          <w:marTop w:val="0"/>
          <w:marBottom w:val="0"/>
          <w:divBdr>
            <w:top w:val="none" w:sz="0" w:space="0" w:color="auto"/>
            <w:left w:val="none" w:sz="0" w:space="0" w:color="auto"/>
            <w:bottom w:val="none" w:sz="0" w:space="0" w:color="auto"/>
            <w:right w:val="none" w:sz="0" w:space="0" w:color="auto"/>
          </w:divBdr>
        </w:div>
        <w:div w:id="45565279">
          <w:marLeft w:val="0"/>
          <w:marRight w:val="0"/>
          <w:marTop w:val="0"/>
          <w:marBottom w:val="0"/>
          <w:divBdr>
            <w:top w:val="none" w:sz="0" w:space="0" w:color="auto"/>
            <w:left w:val="none" w:sz="0" w:space="0" w:color="auto"/>
            <w:bottom w:val="none" w:sz="0" w:space="0" w:color="auto"/>
            <w:right w:val="none" w:sz="0" w:space="0" w:color="auto"/>
          </w:divBdr>
        </w:div>
        <w:div w:id="81531874">
          <w:marLeft w:val="0"/>
          <w:marRight w:val="0"/>
          <w:marTop w:val="0"/>
          <w:marBottom w:val="0"/>
          <w:divBdr>
            <w:top w:val="none" w:sz="0" w:space="0" w:color="auto"/>
            <w:left w:val="none" w:sz="0" w:space="0" w:color="auto"/>
            <w:bottom w:val="none" w:sz="0" w:space="0" w:color="auto"/>
            <w:right w:val="none" w:sz="0" w:space="0" w:color="auto"/>
          </w:divBdr>
        </w:div>
        <w:div w:id="87310774">
          <w:marLeft w:val="0"/>
          <w:marRight w:val="0"/>
          <w:marTop w:val="0"/>
          <w:marBottom w:val="0"/>
          <w:divBdr>
            <w:top w:val="none" w:sz="0" w:space="0" w:color="auto"/>
            <w:left w:val="none" w:sz="0" w:space="0" w:color="auto"/>
            <w:bottom w:val="none" w:sz="0" w:space="0" w:color="auto"/>
            <w:right w:val="none" w:sz="0" w:space="0" w:color="auto"/>
          </w:divBdr>
        </w:div>
        <w:div w:id="119303177">
          <w:marLeft w:val="0"/>
          <w:marRight w:val="0"/>
          <w:marTop w:val="0"/>
          <w:marBottom w:val="0"/>
          <w:divBdr>
            <w:top w:val="none" w:sz="0" w:space="0" w:color="auto"/>
            <w:left w:val="none" w:sz="0" w:space="0" w:color="auto"/>
            <w:bottom w:val="none" w:sz="0" w:space="0" w:color="auto"/>
            <w:right w:val="none" w:sz="0" w:space="0" w:color="auto"/>
          </w:divBdr>
        </w:div>
        <w:div w:id="162092192">
          <w:marLeft w:val="0"/>
          <w:marRight w:val="0"/>
          <w:marTop w:val="0"/>
          <w:marBottom w:val="0"/>
          <w:divBdr>
            <w:top w:val="none" w:sz="0" w:space="0" w:color="auto"/>
            <w:left w:val="none" w:sz="0" w:space="0" w:color="auto"/>
            <w:bottom w:val="none" w:sz="0" w:space="0" w:color="auto"/>
            <w:right w:val="none" w:sz="0" w:space="0" w:color="auto"/>
          </w:divBdr>
        </w:div>
        <w:div w:id="177424804">
          <w:marLeft w:val="0"/>
          <w:marRight w:val="0"/>
          <w:marTop w:val="0"/>
          <w:marBottom w:val="0"/>
          <w:divBdr>
            <w:top w:val="none" w:sz="0" w:space="0" w:color="auto"/>
            <w:left w:val="none" w:sz="0" w:space="0" w:color="auto"/>
            <w:bottom w:val="none" w:sz="0" w:space="0" w:color="auto"/>
            <w:right w:val="none" w:sz="0" w:space="0" w:color="auto"/>
          </w:divBdr>
        </w:div>
        <w:div w:id="199125689">
          <w:marLeft w:val="0"/>
          <w:marRight w:val="0"/>
          <w:marTop w:val="0"/>
          <w:marBottom w:val="0"/>
          <w:divBdr>
            <w:top w:val="none" w:sz="0" w:space="0" w:color="auto"/>
            <w:left w:val="none" w:sz="0" w:space="0" w:color="auto"/>
            <w:bottom w:val="none" w:sz="0" w:space="0" w:color="auto"/>
            <w:right w:val="none" w:sz="0" w:space="0" w:color="auto"/>
          </w:divBdr>
        </w:div>
        <w:div w:id="283658492">
          <w:marLeft w:val="0"/>
          <w:marRight w:val="0"/>
          <w:marTop w:val="0"/>
          <w:marBottom w:val="0"/>
          <w:divBdr>
            <w:top w:val="none" w:sz="0" w:space="0" w:color="auto"/>
            <w:left w:val="none" w:sz="0" w:space="0" w:color="auto"/>
            <w:bottom w:val="none" w:sz="0" w:space="0" w:color="auto"/>
            <w:right w:val="none" w:sz="0" w:space="0" w:color="auto"/>
          </w:divBdr>
        </w:div>
        <w:div w:id="310444304">
          <w:marLeft w:val="0"/>
          <w:marRight w:val="0"/>
          <w:marTop w:val="0"/>
          <w:marBottom w:val="0"/>
          <w:divBdr>
            <w:top w:val="none" w:sz="0" w:space="0" w:color="auto"/>
            <w:left w:val="none" w:sz="0" w:space="0" w:color="auto"/>
            <w:bottom w:val="none" w:sz="0" w:space="0" w:color="auto"/>
            <w:right w:val="none" w:sz="0" w:space="0" w:color="auto"/>
          </w:divBdr>
        </w:div>
        <w:div w:id="317929682">
          <w:marLeft w:val="0"/>
          <w:marRight w:val="0"/>
          <w:marTop w:val="0"/>
          <w:marBottom w:val="0"/>
          <w:divBdr>
            <w:top w:val="none" w:sz="0" w:space="0" w:color="auto"/>
            <w:left w:val="none" w:sz="0" w:space="0" w:color="auto"/>
            <w:bottom w:val="none" w:sz="0" w:space="0" w:color="auto"/>
            <w:right w:val="none" w:sz="0" w:space="0" w:color="auto"/>
          </w:divBdr>
        </w:div>
        <w:div w:id="367679756">
          <w:marLeft w:val="0"/>
          <w:marRight w:val="0"/>
          <w:marTop w:val="0"/>
          <w:marBottom w:val="0"/>
          <w:divBdr>
            <w:top w:val="none" w:sz="0" w:space="0" w:color="auto"/>
            <w:left w:val="none" w:sz="0" w:space="0" w:color="auto"/>
            <w:bottom w:val="none" w:sz="0" w:space="0" w:color="auto"/>
            <w:right w:val="none" w:sz="0" w:space="0" w:color="auto"/>
          </w:divBdr>
        </w:div>
        <w:div w:id="386999811">
          <w:marLeft w:val="0"/>
          <w:marRight w:val="0"/>
          <w:marTop w:val="0"/>
          <w:marBottom w:val="0"/>
          <w:divBdr>
            <w:top w:val="none" w:sz="0" w:space="0" w:color="auto"/>
            <w:left w:val="none" w:sz="0" w:space="0" w:color="auto"/>
            <w:bottom w:val="none" w:sz="0" w:space="0" w:color="auto"/>
            <w:right w:val="none" w:sz="0" w:space="0" w:color="auto"/>
          </w:divBdr>
        </w:div>
        <w:div w:id="473642958">
          <w:marLeft w:val="0"/>
          <w:marRight w:val="0"/>
          <w:marTop w:val="0"/>
          <w:marBottom w:val="0"/>
          <w:divBdr>
            <w:top w:val="none" w:sz="0" w:space="0" w:color="auto"/>
            <w:left w:val="none" w:sz="0" w:space="0" w:color="auto"/>
            <w:bottom w:val="none" w:sz="0" w:space="0" w:color="auto"/>
            <w:right w:val="none" w:sz="0" w:space="0" w:color="auto"/>
          </w:divBdr>
        </w:div>
        <w:div w:id="515848088">
          <w:marLeft w:val="0"/>
          <w:marRight w:val="0"/>
          <w:marTop w:val="0"/>
          <w:marBottom w:val="0"/>
          <w:divBdr>
            <w:top w:val="none" w:sz="0" w:space="0" w:color="auto"/>
            <w:left w:val="none" w:sz="0" w:space="0" w:color="auto"/>
            <w:bottom w:val="none" w:sz="0" w:space="0" w:color="auto"/>
            <w:right w:val="none" w:sz="0" w:space="0" w:color="auto"/>
          </w:divBdr>
        </w:div>
        <w:div w:id="525946901">
          <w:marLeft w:val="0"/>
          <w:marRight w:val="0"/>
          <w:marTop w:val="0"/>
          <w:marBottom w:val="0"/>
          <w:divBdr>
            <w:top w:val="none" w:sz="0" w:space="0" w:color="auto"/>
            <w:left w:val="none" w:sz="0" w:space="0" w:color="auto"/>
            <w:bottom w:val="none" w:sz="0" w:space="0" w:color="auto"/>
            <w:right w:val="none" w:sz="0" w:space="0" w:color="auto"/>
          </w:divBdr>
        </w:div>
        <w:div w:id="528448712">
          <w:marLeft w:val="0"/>
          <w:marRight w:val="0"/>
          <w:marTop w:val="0"/>
          <w:marBottom w:val="0"/>
          <w:divBdr>
            <w:top w:val="none" w:sz="0" w:space="0" w:color="auto"/>
            <w:left w:val="none" w:sz="0" w:space="0" w:color="auto"/>
            <w:bottom w:val="none" w:sz="0" w:space="0" w:color="auto"/>
            <w:right w:val="none" w:sz="0" w:space="0" w:color="auto"/>
          </w:divBdr>
        </w:div>
        <w:div w:id="548297352">
          <w:marLeft w:val="0"/>
          <w:marRight w:val="0"/>
          <w:marTop w:val="0"/>
          <w:marBottom w:val="0"/>
          <w:divBdr>
            <w:top w:val="none" w:sz="0" w:space="0" w:color="auto"/>
            <w:left w:val="none" w:sz="0" w:space="0" w:color="auto"/>
            <w:bottom w:val="none" w:sz="0" w:space="0" w:color="auto"/>
            <w:right w:val="none" w:sz="0" w:space="0" w:color="auto"/>
          </w:divBdr>
        </w:div>
        <w:div w:id="557740931">
          <w:marLeft w:val="0"/>
          <w:marRight w:val="0"/>
          <w:marTop w:val="0"/>
          <w:marBottom w:val="0"/>
          <w:divBdr>
            <w:top w:val="none" w:sz="0" w:space="0" w:color="auto"/>
            <w:left w:val="none" w:sz="0" w:space="0" w:color="auto"/>
            <w:bottom w:val="none" w:sz="0" w:space="0" w:color="auto"/>
            <w:right w:val="none" w:sz="0" w:space="0" w:color="auto"/>
          </w:divBdr>
        </w:div>
        <w:div w:id="636841182">
          <w:marLeft w:val="0"/>
          <w:marRight w:val="0"/>
          <w:marTop w:val="0"/>
          <w:marBottom w:val="0"/>
          <w:divBdr>
            <w:top w:val="none" w:sz="0" w:space="0" w:color="auto"/>
            <w:left w:val="none" w:sz="0" w:space="0" w:color="auto"/>
            <w:bottom w:val="none" w:sz="0" w:space="0" w:color="auto"/>
            <w:right w:val="none" w:sz="0" w:space="0" w:color="auto"/>
          </w:divBdr>
        </w:div>
        <w:div w:id="643001402">
          <w:marLeft w:val="0"/>
          <w:marRight w:val="0"/>
          <w:marTop w:val="0"/>
          <w:marBottom w:val="0"/>
          <w:divBdr>
            <w:top w:val="none" w:sz="0" w:space="0" w:color="auto"/>
            <w:left w:val="none" w:sz="0" w:space="0" w:color="auto"/>
            <w:bottom w:val="none" w:sz="0" w:space="0" w:color="auto"/>
            <w:right w:val="none" w:sz="0" w:space="0" w:color="auto"/>
          </w:divBdr>
        </w:div>
        <w:div w:id="665595235">
          <w:marLeft w:val="0"/>
          <w:marRight w:val="0"/>
          <w:marTop w:val="0"/>
          <w:marBottom w:val="0"/>
          <w:divBdr>
            <w:top w:val="none" w:sz="0" w:space="0" w:color="auto"/>
            <w:left w:val="none" w:sz="0" w:space="0" w:color="auto"/>
            <w:bottom w:val="none" w:sz="0" w:space="0" w:color="auto"/>
            <w:right w:val="none" w:sz="0" w:space="0" w:color="auto"/>
          </w:divBdr>
        </w:div>
        <w:div w:id="695231263">
          <w:marLeft w:val="0"/>
          <w:marRight w:val="0"/>
          <w:marTop w:val="0"/>
          <w:marBottom w:val="0"/>
          <w:divBdr>
            <w:top w:val="none" w:sz="0" w:space="0" w:color="auto"/>
            <w:left w:val="none" w:sz="0" w:space="0" w:color="auto"/>
            <w:bottom w:val="none" w:sz="0" w:space="0" w:color="auto"/>
            <w:right w:val="none" w:sz="0" w:space="0" w:color="auto"/>
          </w:divBdr>
        </w:div>
        <w:div w:id="757990437">
          <w:marLeft w:val="0"/>
          <w:marRight w:val="0"/>
          <w:marTop w:val="0"/>
          <w:marBottom w:val="0"/>
          <w:divBdr>
            <w:top w:val="none" w:sz="0" w:space="0" w:color="auto"/>
            <w:left w:val="none" w:sz="0" w:space="0" w:color="auto"/>
            <w:bottom w:val="none" w:sz="0" w:space="0" w:color="auto"/>
            <w:right w:val="none" w:sz="0" w:space="0" w:color="auto"/>
          </w:divBdr>
        </w:div>
        <w:div w:id="765929088">
          <w:marLeft w:val="0"/>
          <w:marRight w:val="0"/>
          <w:marTop w:val="0"/>
          <w:marBottom w:val="0"/>
          <w:divBdr>
            <w:top w:val="none" w:sz="0" w:space="0" w:color="auto"/>
            <w:left w:val="none" w:sz="0" w:space="0" w:color="auto"/>
            <w:bottom w:val="none" w:sz="0" w:space="0" w:color="auto"/>
            <w:right w:val="none" w:sz="0" w:space="0" w:color="auto"/>
          </w:divBdr>
        </w:div>
        <w:div w:id="797139352">
          <w:marLeft w:val="0"/>
          <w:marRight w:val="0"/>
          <w:marTop w:val="0"/>
          <w:marBottom w:val="0"/>
          <w:divBdr>
            <w:top w:val="none" w:sz="0" w:space="0" w:color="auto"/>
            <w:left w:val="none" w:sz="0" w:space="0" w:color="auto"/>
            <w:bottom w:val="none" w:sz="0" w:space="0" w:color="auto"/>
            <w:right w:val="none" w:sz="0" w:space="0" w:color="auto"/>
          </w:divBdr>
        </w:div>
        <w:div w:id="806434044">
          <w:marLeft w:val="0"/>
          <w:marRight w:val="0"/>
          <w:marTop w:val="0"/>
          <w:marBottom w:val="0"/>
          <w:divBdr>
            <w:top w:val="none" w:sz="0" w:space="0" w:color="auto"/>
            <w:left w:val="none" w:sz="0" w:space="0" w:color="auto"/>
            <w:bottom w:val="none" w:sz="0" w:space="0" w:color="auto"/>
            <w:right w:val="none" w:sz="0" w:space="0" w:color="auto"/>
          </w:divBdr>
        </w:div>
        <w:div w:id="806818104">
          <w:marLeft w:val="0"/>
          <w:marRight w:val="0"/>
          <w:marTop w:val="0"/>
          <w:marBottom w:val="0"/>
          <w:divBdr>
            <w:top w:val="none" w:sz="0" w:space="0" w:color="auto"/>
            <w:left w:val="none" w:sz="0" w:space="0" w:color="auto"/>
            <w:bottom w:val="none" w:sz="0" w:space="0" w:color="auto"/>
            <w:right w:val="none" w:sz="0" w:space="0" w:color="auto"/>
          </w:divBdr>
        </w:div>
        <w:div w:id="809132160">
          <w:marLeft w:val="0"/>
          <w:marRight w:val="0"/>
          <w:marTop w:val="0"/>
          <w:marBottom w:val="0"/>
          <w:divBdr>
            <w:top w:val="none" w:sz="0" w:space="0" w:color="auto"/>
            <w:left w:val="none" w:sz="0" w:space="0" w:color="auto"/>
            <w:bottom w:val="none" w:sz="0" w:space="0" w:color="auto"/>
            <w:right w:val="none" w:sz="0" w:space="0" w:color="auto"/>
          </w:divBdr>
        </w:div>
        <w:div w:id="828981107">
          <w:marLeft w:val="0"/>
          <w:marRight w:val="0"/>
          <w:marTop w:val="0"/>
          <w:marBottom w:val="0"/>
          <w:divBdr>
            <w:top w:val="none" w:sz="0" w:space="0" w:color="auto"/>
            <w:left w:val="none" w:sz="0" w:space="0" w:color="auto"/>
            <w:bottom w:val="none" w:sz="0" w:space="0" w:color="auto"/>
            <w:right w:val="none" w:sz="0" w:space="0" w:color="auto"/>
          </w:divBdr>
        </w:div>
        <w:div w:id="846821857">
          <w:marLeft w:val="0"/>
          <w:marRight w:val="0"/>
          <w:marTop w:val="0"/>
          <w:marBottom w:val="0"/>
          <w:divBdr>
            <w:top w:val="none" w:sz="0" w:space="0" w:color="auto"/>
            <w:left w:val="none" w:sz="0" w:space="0" w:color="auto"/>
            <w:bottom w:val="none" w:sz="0" w:space="0" w:color="auto"/>
            <w:right w:val="none" w:sz="0" w:space="0" w:color="auto"/>
          </w:divBdr>
        </w:div>
        <w:div w:id="872155071">
          <w:marLeft w:val="0"/>
          <w:marRight w:val="0"/>
          <w:marTop w:val="0"/>
          <w:marBottom w:val="0"/>
          <w:divBdr>
            <w:top w:val="none" w:sz="0" w:space="0" w:color="auto"/>
            <w:left w:val="none" w:sz="0" w:space="0" w:color="auto"/>
            <w:bottom w:val="none" w:sz="0" w:space="0" w:color="auto"/>
            <w:right w:val="none" w:sz="0" w:space="0" w:color="auto"/>
          </w:divBdr>
        </w:div>
        <w:div w:id="935596566">
          <w:marLeft w:val="0"/>
          <w:marRight w:val="0"/>
          <w:marTop w:val="0"/>
          <w:marBottom w:val="0"/>
          <w:divBdr>
            <w:top w:val="none" w:sz="0" w:space="0" w:color="auto"/>
            <w:left w:val="none" w:sz="0" w:space="0" w:color="auto"/>
            <w:bottom w:val="none" w:sz="0" w:space="0" w:color="auto"/>
            <w:right w:val="none" w:sz="0" w:space="0" w:color="auto"/>
          </w:divBdr>
        </w:div>
        <w:div w:id="938755391">
          <w:marLeft w:val="0"/>
          <w:marRight w:val="0"/>
          <w:marTop w:val="0"/>
          <w:marBottom w:val="0"/>
          <w:divBdr>
            <w:top w:val="none" w:sz="0" w:space="0" w:color="auto"/>
            <w:left w:val="none" w:sz="0" w:space="0" w:color="auto"/>
            <w:bottom w:val="none" w:sz="0" w:space="0" w:color="auto"/>
            <w:right w:val="none" w:sz="0" w:space="0" w:color="auto"/>
          </w:divBdr>
        </w:div>
        <w:div w:id="980309369">
          <w:marLeft w:val="0"/>
          <w:marRight w:val="0"/>
          <w:marTop w:val="0"/>
          <w:marBottom w:val="0"/>
          <w:divBdr>
            <w:top w:val="none" w:sz="0" w:space="0" w:color="auto"/>
            <w:left w:val="none" w:sz="0" w:space="0" w:color="auto"/>
            <w:bottom w:val="none" w:sz="0" w:space="0" w:color="auto"/>
            <w:right w:val="none" w:sz="0" w:space="0" w:color="auto"/>
          </w:divBdr>
        </w:div>
        <w:div w:id="981887061">
          <w:marLeft w:val="0"/>
          <w:marRight w:val="0"/>
          <w:marTop w:val="0"/>
          <w:marBottom w:val="0"/>
          <w:divBdr>
            <w:top w:val="none" w:sz="0" w:space="0" w:color="auto"/>
            <w:left w:val="none" w:sz="0" w:space="0" w:color="auto"/>
            <w:bottom w:val="none" w:sz="0" w:space="0" w:color="auto"/>
            <w:right w:val="none" w:sz="0" w:space="0" w:color="auto"/>
          </w:divBdr>
        </w:div>
        <w:div w:id="992830167">
          <w:marLeft w:val="0"/>
          <w:marRight w:val="0"/>
          <w:marTop w:val="0"/>
          <w:marBottom w:val="0"/>
          <w:divBdr>
            <w:top w:val="none" w:sz="0" w:space="0" w:color="auto"/>
            <w:left w:val="none" w:sz="0" w:space="0" w:color="auto"/>
            <w:bottom w:val="none" w:sz="0" w:space="0" w:color="auto"/>
            <w:right w:val="none" w:sz="0" w:space="0" w:color="auto"/>
          </w:divBdr>
        </w:div>
        <w:div w:id="1001742793">
          <w:marLeft w:val="0"/>
          <w:marRight w:val="0"/>
          <w:marTop w:val="0"/>
          <w:marBottom w:val="0"/>
          <w:divBdr>
            <w:top w:val="none" w:sz="0" w:space="0" w:color="auto"/>
            <w:left w:val="none" w:sz="0" w:space="0" w:color="auto"/>
            <w:bottom w:val="none" w:sz="0" w:space="0" w:color="auto"/>
            <w:right w:val="none" w:sz="0" w:space="0" w:color="auto"/>
          </w:divBdr>
        </w:div>
        <w:div w:id="1003775942">
          <w:marLeft w:val="0"/>
          <w:marRight w:val="0"/>
          <w:marTop w:val="0"/>
          <w:marBottom w:val="0"/>
          <w:divBdr>
            <w:top w:val="none" w:sz="0" w:space="0" w:color="auto"/>
            <w:left w:val="none" w:sz="0" w:space="0" w:color="auto"/>
            <w:bottom w:val="none" w:sz="0" w:space="0" w:color="auto"/>
            <w:right w:val="none" w:sz="0" w:space="0" w:color="auto"/>
          </w:divBdr>
        </w:div>
        <w:div w:id="1047490253">
          <w:marLeft w:val="0"/>
          <w:marRight w:val="0"/>
          <w:marTop w:val="0"/>
          <w:marBottom w:val="0"/>
          <w:divBdr>
            <w:top w:val="none" w:sz="0" w:space="0" w:color="auto"/>
            <w:left w:val="none" w:sz="0" w:space="0" w:color="auto"/>
            <w:bottom w:val="none" w:sz="0" w:space="0" w:color="auto"/>
            <w:right w:val="none" w:sz="0" w:space="0" w:color="auto"/>
          </w:divBdr>
        </w:div>
        <w:div w:id="1051686578">
          <w:marLeft w:val="0"/>
          <w:marRight w:val="0"/>
          <w:marTop w:val="0"/>
          <w:marBottom w:val="0"/>
          <w:divBdr>
            <w:top w:val="none" w:sz="0" w:space="0" w:color="auto"/>
            <w:left w:val="none" w:sz="0" w:space="0" w:color="auto"/>
            <w:bottom w:val="none" w:sz="0" w:space="0" w:color="auto"/>
            <w:right w:val="none" w:sz="0" w:space="0" w:color="auto"/>
          </w:divBdr>
        </w:div>
        <w:div w:id="1059092022">
          <w:marLeft w:val="0"/>
          <w:marRight w:val="0"/>
          <w:marTop w:val="0"/>
          <w:marBottom w:val="0"/>
          <w:divBdr>
            <w:top w:val="none" w:sz="0" w:space="0" w:color="auto"/>
            <w:left w:val="none" w:sz="0" w:space="0" w:color="auto"/>
            <w:bottom w:val="none" w:sz="0" w:space="0" w:color="auto"/>
            <w:right w:val="none" w:sz="0" w:space="0" w:color="auto"/>
          </w:divBdr>
        </w:div>
        <w:div w:id="1174682227">
          <w:marLeft w:val="0"/>
          <w:marRight w:val="0"/>
          <w:marTop w:val="0"/>
          <w:marBottom w:val="0"/>
          <w:divBdr>
            <w:top w:val="none" w:sz="0" w:space="0" w:color="auto"/>
            <w:left w:val="none" w:sz="0" w:space="0" w:color="auto"/>
            <w:bottom w:val="none" w:sz="0" w:space="0" w:color="auto"/>
            <w:right w:val="none" w:sz="0" w:space="0" w:color="auto"/>
          </w:divBdr>
        </w:div>
        <w:div w:id="1180973750">
          <w:marLeft w:val="0"/>
          <w:marRight w:val="0"/>
          <w:marTop w:val="0"/>
          <w:marBottom w:val="0"/>
          <w:divBdr>
            <w:top w:val="none" w:sz="0" w:space="0" w:color="auto"/>
            <w:left w:val="none" w:sz="0" w:space="0" w:color="auto"/>
            <w:bottom w:val="none" w:sz="0" w:space="0" w:color="auto"/>
            <w:right w:val="none" w:sz="0" w:space="0" w:color="auto"/>
          </w:divBdr>
        </w:div>
        <w:div w:id="1193568481">
          <w:marLeft w:val="0"/>
          <w:marRight w:val="0"/>
          <w:marTop w:val="0"/>
          <w:marBottom w:val="0"/>
          <w:divBdr>
            <w:top w:val="none" w:sz="0" w:space="0" w:color="auto"/>
            <w:left w:val="none" w:sz="0" w:space="0" w:color="auto"/>
            <w:bottom w:val="none" w:sz="0" w:space="0" w:color="auto"/>
            <w:right w:val="none" w:sz="0" w:space="0" w:color="auto"/>
          </w:divBdr>
        </w:div>
        <w:div w:id="1300455234">
          <w:marLeft w:val="0"/>
          <w:marRight w:val="0"/>
          <w:marTop w:val="0"/>
          <w:marBottom w:val="0"/>
          <w:divBdr>
            <w:top w:val="none" w:sz="0" w:space="0" w:color="auto"/>
            <w:left w:val="none" w:sz="0" w:space="0" w:color="auto"/>
            <w:bottom w:val="none" w:sz="0" w:space="0" w:color="auto"/>
            <w:right w:val="none" w:sz="0" w:space="0" w:color="auto"/>
          </w:divBdr>
        </w:div>
        <w:div w:id="1306622625">
          <w:marLeft w:val="0"/>
          <w:marRight w:val="0"/>
          <w:marTop w:val="0"/>
          <w:marBottom w:val="0"/>
          <w:divBdr>
            <w:top w:val="none" w:sz="0" w:space="0" w:color="auto"/>
            <w:left w:val="none" w:sz="0" w:space="0" w:color="auto"/>
            <w:bottom w:val="none" w:sz="0" w:space="0" w:color="auto"/>
            <w:right w:val="none" w:sz="0" w:space="0" w:color="auto"/>
          </w:divBdr>
        </w:div>
        <w:div w:id="1335838956">
          <w:marLeft w:val="0"/>
          <w:marRight w:val="0"/>
          <w:marTop w:val="0"/>
          <w:marBottom w:val="0"/>
          <w:divBdr>
            <w:top w:val="none" w:sz="0" w:space="0" w:color="auto"/>
            <w:left w:val="none" w:sz="0" w:space="0" w:color="auto"/>
            <w:bottom w:val="none" w:sz="0" w:space="0" w:color="auto"/>
            <w:right w:val="none" w:sz="0" w:space="0" w:color="auto"/>
          </w:divBdr>
        </w:div>
        <w:div w:id="1357539548">
          <w:marLeft w:val="0"/>
          <w:marRight w:val="0"/>
          <w:marTop w:val="0"/>
          <w:marBottom w:val="0"/>
          <w:divBdr>
            <w:top w:val="none" w:sz="0" w:space="0" w:color="auto"/>
            <w:left w:val="none" w:sz="0" w:space="0" w:color="auto"/>
            <w:bottom w:val="none" w:sz="0" w:space="0" w:color="auto"/>
            <w:right w:val="none" w:sz="0" w:space="0" w:color="auto"/>
          </w:divBdr>
        </w:div>
        <w:div w:id="1374891199">
          <w:marLeft w:val="0"/>
          <w:marRight w:val="0"/>
          <w:marTop w:val="0"/>
          <w:marBottom w:val="0"/>
          <w:divBdr>
            <w:top w:val="none" w:sz="0" w:space="0" w:color="auto"/>
            <w:left w:val="none" w:sz="0" w:space="0" w:color="auto"/>
            <w:bottom w:val="none" w:sz="0" w:space="0" w:color="auto"/>
            <w:right w:val="none" w:sz="0" w:space="0" w:color="auto"/>
          </w:divBdr>
        </w:div>
        <w:div w:id="1393773761">
          <w:marLeft w:val="0"/>
          <w:marRight w:val="0"/>
          <w:marTop w:val="0"/>
          <w:marBottom w:val="0"/>
          <w:divBdr>
            <w:top w:val="none" w:sz="0" w:space="0" w:color="auto"/>
            <w:left w:val="none" w:sz="0" w:space="0" w:color="auto"/>
            <w:bottom w:val="none" w:sz="0" w:space="0" w:color="auto"/>
            <w:right w:val="none" w:sz="0" w:space="0" w:color="auto"/>
          </w:divBdr>
        </w:div>
        <w:div w:id="1400202399">
          <w:marLeft w:val="0"/>
          <w:marRight w:val="0"/>
          <w:marTop w:val="0"/>
          <w:marBottom w:val="0"/>
          <w:divBdr>
            <w:top w:val="none" w:sz="0" w:space="0" w:color="auto"/>
            <w:left w:val="none" w:sz="0" w:space="0" w:color="auto"/>
            <w:bottom w:val="none" w:sz="0" w:space="0" w:color="auto"/>
            <w:right w:val="none" w:sz="0" w:space="0" w:color="auto"/>
          </w:divBdr>
        </w:div>
        <w:div w:id="1530025975">
          <w:marLeft w:val="0"/>
          <w:marRight w:val="0"/>
          <w:marTop w:val="0"/>
          <w:marBottom w:val="0"/>
          <w:divBdr>
            <w:top w:val="none" w:sz="0" w:space="0" w:color="auto"/>
            <w:left w:val="none" w:sz="0" w:space="0" w:color="auto"/>
            <w:bottom w:val="none" w:sz="0" w:space="0" w:color="auto"/>
            <w:right w:val="none" w:sz="0" w:space="0" w:color="auto"/>
          </w:divBdr>
        </w:div>
        <w:div w:id="1531724404">
          <w:marLeft w:val="0"/>
          <w:marRight w:val="0"/>
          <w:marTop w:val="0"/>
          <w:marBottom w:val="0"/>
          <w:divBdr>
            <w:top w:val="none" w:sz="0" w:space="0" w:color="auto"/>
            <w:left w:val="none" w:sz="0" w:space="0" w:color="auto"/>
            <w:bottom w:val="none" w:sz="0" w:space="0" w:color="auto"/>
            <w:right w:val="none" w:sz="0" w:space="0" w:color="auto"/>
          </w:divBdr>
        </w:div>
        <w:div w:id="1576621032">
          <w:marLeft w:val="0"/>
          <w:marRight w:val="0"/>
          <w:marTop w:val="0"/>
          <w:marBottom w:val="0"/>
          <w:divBdr>
            <w:top w:val="none" w:sz="0" w:space="0" w:color="auto"/>
            <w:left w:val="none" w:sz="0" w:space="0" w:color="auto"/>
            <w:bottom w:val="none" w:sz="0" w:space="0" w:color="auto"/>
            <w:right w:val="none" w:sz="0" w:space="0" w:color="auto"/>
          </w:divBdr>
        </w:div>
        <w:div w:id="1595281614">
          <w:marLeft w:val="0"/>
          <w:marRight w:val="0"/>
          <w:marTop w:val="0"/>
          <w:marBottom w:val="0"/>
          <w:divBdr>
            <w:top w:val="none" w:sz="0" w:space="0" w:color="auto"/>
            <w:left w:val="none" w:sz="0" w:space="0" w:color="auto"/>
            <w:bottom w:val="none" w:sz="0" w:space="0" w:color="auto"/>
            <w:right w:val="none" w:sz="0" w:space="0" w:color="auto"/>
          </w:divBdr>
        </w:div>
        <w:div w:id="1660691018">
          <w:marLeft w:val="0"/>
          <w:marRight w:val="0"/>
          <w:marTop w:val="0"/>
          <w:marBottom w:val="0"/>
          <w:divBdr>
            <w:top w:val="none" w:sz="0" w:space="0" w:color="auto"/>
            <w:left w:val="none" w:sz="0" w:space="0" w:color="auto"/>
            <w:bottom w:val="none" w:sz="0" w:space="0" w:color="auto"/>
            <w:right w:val="none" w:sz="0" w:space="0" w:color="auto"/>
          </w:divBdr>
        </w:div>
        <w:div w:id="1669092181">
          <w:marLeft w:val="0"/>
          <w:marRight w:val="0"/>
          <w:marTop w:val="0"/>
          <w:marBottom w:val="0"/>
          <w:divBdr>
            <w:top w:val="none" w:sz="0" w:space="0" w:color="auto"/>
            <w:left w:val="none" w:sz="0" w:space="0" w:color="auto"/>
            <w:bottom w:val="none" w:sz="0" w:space="0" w:color="auto"/>
            <w:right w:val="none" w:sz="0" w:space="0" w:color="auto"/>
          </w:divBdr>
        </w:div>
        <w:div w:id="1673533234">
          <w:marLeft w:val="0"/>
          <w:marRight w:val="0"/>
          <w:marTop w:val="0"/>
          <w:marBottom w:val="0"/>
          <w:divBdr>
            <w:top w:val="none" w:sz="0" w:space="0" w:color="auto"/>
            <w:left w:val="none" w:sz="0" w:space="0" w:color="auto"/>
            <w:bottom w:val="none" w:sz="0" w:space="0" w:color="auto"/>
            <w:right w:val="none" w:sz="0" w:space="0" w:color="auto"/>
          </w:divBdr>
        </w:div>
        <w:div w:id="1708531168">
          <w:marLeft w:val="0"/>
          <w:marRight w:val="0"/>
          <w:marTop w:val="0"/>
          <w:marBottom w:val="0"/>
          <w:divBdr>
            <w:top w:val="none" w:sz="0" w:space="0" w:color="auto"/>
            <w:left w:val="none" w:sz="0" w:space="0" w:color="auto"/>
            <w:bottom w:val="none" w:sz="0" w:space="0" w:color="auto"/>
            <w:right w:val="none" w:sz="0" w:space="0" w:color="auto"/>
          </w:divBdr>
        </w:div>
        <w:div w:id="1739474376">
          <w:marLeft w:val="0"/>
          <w:marRight w:val="0"/>
          <w:marTop w:val="0"/>
          <w:marBottom w:val="0"/>
          <w:divBdr>
            <w:top w:val="none" w:sz="0" w:space="0" w:color="auto"/>
            <w:left w:val="none" w:sz="0" w:space="0" w:color="auto"/>
            <w:bottom w:val="none" w:sz="0" w:space="0" w:color="auto"/>
            <w:right w:val="none" w:sz="0" w:space="0" w:color="auto"/>
          </w:divBdr>
        </w:div>
        <w:div w:id="1744139465">
          <w:marLeft w:val="0"/>
          <w:marRight w:val="0"/>
          <w:marTop w:val="0"/>
          <w:marBottom w:val="0"/>
          <w:divBdr>
            <w:top w:val="none" w:sz="0" w:space="0" w:color="auto"/>
            <w:left w:val="none" w:sz="0" w:space="0" w:color="auto"/>
            <w:bottom w:val="none" w:sz="0" w:space="0" w:color="auto"/>
            <w:right w:val="none" w:sz="0" w:space="0" w:color="auto"/>
          </w:divBdr>
        </w:div>
        <w:div w:id="1745058805">
          <w:marLeft w:val="0"/>
          <w:marRight w:val="0"/>
          <w:marTop w:val="0"/>
          <w:marBottom w:val="0"/>
          <w:divBdr>
            <w:top w:val="none" w:sz="0" w:space="0" w:color="auto"/>
            <w:left w:val="none" w:sz="0" w:space="0" w:color="auto"/>
            <w:bottom w:val="none" w:sz="0" w:space="0" w:color="auto"/>
            <w:right w:val="none" w:sz="0" w:space="0" w:color="auto"/>
          </w:divBdr>
        </w:div>
        <w:div w:id="1745372544">
          <w:marLeft w:val="0"/>
          <w:marRight w:val="0"/>
          <w:marTop w:val="0"/>
          <w:marBottom w:val="0"/>
          <w:divBdr>
            <w:top w:val="none" w:sz="0" w:space="0" w:color="auto"/>
            <w:left w:val="none" w:sz="0" w:space="0" w:color="auto"/>
            <w:bottom w:val="none" w:sz="0" w:space="0" w:color="auto"/>
            <w:right w:val="none" w:sz="0" w:space="0" w:color="auto"/>
          </w:divBdr>
        </w:div>
        <w:div w:id="1755393207">
          <w:marLeft w:val="0"/>
          <w:marRight w:val="0"/>
          <w:marTop w:val="0"/>
          <w:marBottom w:val="0"/>
          <w:divBdr>
            <w:top w:val="none" w:sz="0" w:space="0" w:color="auto"/>
            <w:left w:val="none" w:sz="0" w:space="0" w:color="auto"/>
            <w:bottom w:val="none" w:sz="0" w:space="0" w:color="auto"/>
            <w:right w:val="none" w:sz="0" w:space="0" w:color="auto"/>
          </w:divBdr>
        </w:div>
        <w:div w:id="1787770984">
          <w:marLeft w:val="0"/>
          <w:marRight w:val="0"/>
          <w:marTop w:val="0"/>
          <w:marBottom w:val="0"/>
          <w:divBdr>
            <w:top w:val="none" w:sz="0" w:space="0" w:color="auto"/>
            <w:left w:val="none" w:sz="0" w:space="0" w:color="auto"/>
            <w:bottom w:val="none" w:sz="0" w:space="0" w:color="auto"/>
            <w:right w:val="none" w:sz="0" w:space="0" w:color="auto"/>
          </w:divBdr>
        </w:div>
        <w:div w:id="1833376478">
          <w:marLeft w:val="0"/>
          <w:marRight w:val="0"/>
          <w:marTop w:val="0"/>
          <w:marBottom w:val="0"/>
          <w:divBdr>
            <w:top w:val="none" w:sz="0" w:space="0" w:color="auto"/>
            <w:left w:val="none" w:sz="0" w:space="0" w:color="auto"/>
            <w:bottom w:val="none" w:sz="0" w:space="0" w:color="auto"/>
            <w:right w:val="none" w:sz="0" w:space="0" w:color="auto"/>
          </w:divBdr>
        </w:div>
        <w:div w:id="1897231196">
          <w:marLeft w:val="0"/>
          <w:marRight w:val="0"/>
          <w:marTop w:val="0"/>
          <w:marBottom w:val="0"/>
          <w:divBdr>
            <w:top w:val="none" w:sz="0" w:space="0" w:color="auto"/>
            <w:left w:val="none" w:sz="0" w:space="0" w:color="auto"/>
            <w:bottom w:val="none" w:sz="0" w:space="0" w:color="auto"/>
            <w:right w:val="none" w:sz="0" w:space="0" w:color="auto"/>
          </w:divBdr>
        </w:div>
        <w:div w:id="1953631559">
          <w:marLeft w:val="0"/>
          <w:marRight w:val="0"/>
          <w:marTop w:val="0"/>
          <w:marBottom w:val="0"/>
          <w:divBdr>
            <w:top w:val="none" w:sz="0" w:space="0" w:color="auto"/>
            <w:left w:val="none" w:sz="0" w:space="0" w:color="auto"/>
            <w:bottom w:val="none" w:sz="0" w:space="0" w:color="auto"/>
            <w:right w:val="none" w:sz="0" w:space="0" w:color="auto"/>
          </w:divBdr>
        </w:div>
        <w:div w:id="1962611259">
          <w:marLeft w:val="0"/>
          <w:marRight w:val="0"/>
          <w:marTop w:val="0"/>
          <w:marBottom w:val="0"/>
          <w:divBdr>
            <w:top w:val="none" w:sz="0" w:space="0" w:color="auto"/>
            <w:left w:val="none" w:sz="0" w:space="0" w:color="auto"/>
            <w:bottom w:val="none" w:sz="0" w:space="0" w:color="auto"/>
            <w:right w:val="none" w:sz="0" w:space="0" w:color="auto"/>
          </w:divBdr>
        </w:div>
        <w:div w:id="1964773650">
          <w:marLeft w:val="0"/>
          <w:marRight w:val="0"/>
          <w:marTop w:val="0"/>
          <w:marBottom w:val="0"/>
          <w:divBdr>
            <w:top w:val="none" w:sz="0" w:space="0" w:color="auto"/>
            <w:left w:val="none" w:sz="0" w:space="0" w:color="auto"/>
            <w:bottom w:val="none" w:sz="0" w:space="0" w:color="auto"/>
            <w:right w:val="none" w:sz="0" w:space="0" w:color="auto"/>
          </w:divBdr>
        </w:div>
        <w:div w:id="2020157551">
          <w:marLeft w:val="0"/>
          <w:marRight w:val="0"/>
          <w:marTop w:val="0"/>
          <w:marBottom w:val="0"/>
          <w:divBdr>
            <w:top w:val="none" w:sz="0" w:space="0" w:color="auto"/>
            <w:left w:val="none" w:sz="0" w:space="0" w:color="auto"/>
            <w:bottom w:val="none" w:sz="0" w:space="0" w:color="auto"/>
            <w:right w:val="none" w:sz="0" w:space="0" w:color="auto"/>
          </w:divBdr>
        </w:div>
        <w:div w:id="2020693588">
          <w:marLeft w:val="0"/>
          <w:marRight w:val="0"/>
          <w:marTop w:val="0"/>
          <w:marBottom w:val="0"/>
          <w:divBdr>
            <w:top w:val="none" w:sz="0" w:space="0" w:color="auto"/>
            <w:left w:val="none" w:sz="0" w:space="0" w:color="auto"/>
            <w:bottom w:val="none" w:sz="0" w:space="0" w:color="auto"/>
            <w:right w:val="none" w:sz="0" w:space="0" w:color="auto"/>
          </w:divBdr>
        </w:div>
        <w:div w:id="2024740757">
          <w:marLeft w:val="0"/>
          <w:marRight w:val="0"/>
          <w:marTop w:val="0"/>
          <w:marBottom w:val="0"/>
          <w:divBdr>
            <w:top w:val="none" w:sz="0" w:space="0" w:color="auto"/>
            <w:left w:val="none" w:sz="0" w:space="0" w:color="auto"/>
            <w:bottom w:val="none" w:sz="0" w:space="0" w:color="auto"/>
            <w:right w:val="none" w:sz="0" w:space="0" w:color="auto"/>
          </w:divBdr>
        </w:div>
        <w:div w:id="2053799594">
          <w:marLeft w:val="0"/>
          <w:marRight w:val="0"/>
          <w:marTop w:val="0"/>
          <w:marBottom w:val="0"/>
          <w:divBdr>
            <w:top w:val="none" w:sz="0" w:space="0" w:color="auto"/>
            <w:left w:val="none" w:sz="0" w:space="0" w:color="auto"/>
            <w:bottom w:val="none" w:sz="0" w:space="0" w:color="auto"/>
            <w:right w:val="none" w:sz="0" w:space="0" w:color="auto"/>
          </w:divBdr>
        </w:div>
        <w:div w:id="2084713965">
          <w:marLeft w:val="0"/>
          <w:marRight w:val="0"/>
          <w:marTop w:val="0"/>
          <w:marBottom w:val="0"/>
          <w:divBdr>
            <w:top w:val="none" w:sz="0" w:space="0" w:color="auto"/>
            <w:left w:val="none" w:sz="0" w:space="0" w:color="auto"/>
            <w:bottom w:val="none" w:sz="0" w:space="0" w:color="auto"/>
            <w:right w:val="none" w:sz="0" w:space="0" w:color="auto"/>
          </w:divBdr>
        </w:div>
      </w:divsChild>
    </w:div>
    <w:div w:id="1915771944">
      <w:bodyDiv w:val="1"/>
      <w:marLeft w:val="0"/>
      <w:marRight w:val="0"/>
      <w:marTop w:val="0"/>
      <w:marBottom w:val="0"/>
      <w:divBdr>
        <w:top w:val="none" w:sz="0" w:space="0" w:color="auto"/>
        <w:left w:val="none" w:sz="0" w:space="0" w:color="auto"/>
        <w:bottom w:val="none" w:sz="0" w:space="0" w:color="auto"/>
        <w:right w:val="none" w:sz="0" w:space="0" w:color="auto"/>
      </w:divBdr>
    </w:div>
    <w:div w:id="1919049225">
      <w:bodyDiv w:val="1"/>
      <w:marLeft w:val="0"/>
      <w:marRight w:val="0"/>
      <w:marTop w:val="0"/>
      <w:marBottom w:val="0"/>
      <w:divBdr>
        <w:top w:val="none" w:sz="0" w:space="0" w:color="auto"/>
        <w:left w:val="none" w:sz="0" w:space="0" w:color="auto"/>
        <w:bottom w:val="none" w:sz="0" w:space="0" w:color="auto"/>
        <w:right w:val="none" w:sz="0" w:space="0" w:color="auto"/>
      </w:divBdr>
    </w:div>
    <w:div w:id="1919825799">
      <w:bodyDiv w:val="1"/>
      <w:marLeft w:val="0"/>
      <w:marRight w:val="0"/>
      <w:marTop w:val="0"/>
      <w:marBottom w:val="0"/>
      <w:divBdr>
        <w:top w:val="none" w:sz="0" w:space="0" w:color="auto"/>
        <w:left w:val="none" w:sz="0" w:space="0" w:color="auto"/>
        <w:bottom w:val="none" w:sz="0" w:space="0" w:color="auto"/>
        <w:right w:val="none" w:sz="0" w:space="0" w:color="auto"/>
      </w:divBdr>
    </w:div>
    <w:div w:id="1937982858">
      <w:bodyDiv w:val="1"/>
      <w:marLeft w:val="0"/>
      <w:marRight w:val="0"/>
      <w:marTop w:val="0"/>
      <w:marBottom w:val="0"/>
      <w:divBdr>
        <w:top w:val="none" w:sz="0" w:space="0" w:color="auto"/>
        <w:left w:val="none" w:sz="0" w:space="0" w:color="auto"/>
        <w:bottom w:val="none" w:sz="0" w:space="0" w:color="auto"/>
        <w:right w:val="none" w:sz="0" w:space="0" w:color="auto"/>
      </w:divBdr>
    </w:div>
    <w:div w:id="1941528367">
      <w:bodyDiv w:val="1"/>
      <w:marLeft w:val="0"/>
      <w:marRight w:val="0"/>
      <w:marTop w:val="0"/>
      <w:marBottom w:val="0"/>
      <w:divBdr>
        <w:top w:val="none" w:sz="0" w:space="0" w:color="auto"/>
        <w:left w:val="none" w:sz="0" w:space="0" w:color="auto"/>
        <w:bottom w:val="none" w:sz="0" w:space="0" w:color="auto"/>
        <w:right w:val="none" w:sz="0" w:space="0" w:color="auto"/>
      </w:divBdr>
    </w:div>
    <w:div w:id="1946228759">
      <w:bodyDiv w:val="1"/>
      <w:marLeft w:val="0"/>
      <w:marRight w:val="0"/>
      <w:marTop w:val="0"/>
      <w:marBottom w:val="0"/>
      <w:divBdr>
        <w:top w:val="none" w:sz="0" w:space="0" w:color="auto"/>
        <w:left w:val="none" w:sz="0" w:space="0" w:color="auto"/>
        <w:bottom w:val="none" w:sz="0" w:space="0" w:color="auto"/>
        <w:right w:val="none" w:sz="0" w:space="0" w:color="auto"/>
      </w:divBdr>
    </w:div>
    <w:div w:id="1952319443">
      <w:bodyDiv w:val="1"/>
      <w:marLeft w:val="0"/>
      <w:marRight w:val="0"/>
      <w:marTop w:val="0"/>
      <w:marBottom w:val="0"/>
      <w:divBdr>
        <w:top w:val="none" w:sz="0" w:space="0" w:color="auto"/>
        <w:left w:val="none" w:sz="0" w:space="0" w:color="auto"/>
        <w:bottom w:val="none" w:sz="0" w:space="0" w:color="auto"/>
        <w:right w:val="none" w:sz="0" w:space="0" w:color="auto"/>
      </w:divBdr>
      <w:divsChild>
        <w:div w:id="148442482">
          <w:marLeft w:val="0"/>
          <w:marRight w:val="0"/>
          <w:marTop w:val="0"/>
          <w:marBottom w:val="0"/>
          <w:divBdr>
            <w:top w:val="none" w:sz="0" w:space="0" w:color="auto"/>
            <w:left w:val="none" w:sz="0" w:space="0" w:color="auto"/>
            <w:bottom w:val="none" w:sz="0" w:space="0" w:color="auto"/>
            <w:right w:val="none" w:sz="0" w:space="0" w:color="auto"/>
          </w:divBdr>
        </w:div>
        <w:div w:id="245961982">
          <w:marLeft w:val="0"/>
          <w:marRight w:val="0"/>
          <w:marTop w:val="0"/>
          <w:marBottom w:val="0"/>
          <w:divBdr>
            <w:top w:val="none" w:sz="0" w:space="0" w:color="auto"/>
            <w:left w:val="none" w:sz="0" w:space="0" w:color="auto"/>
            <w:bottom w:val="none" w:sz="0" w:space="0" w:color="auto"/>
            <w:right w:val="none" w:sz="0" w:space="0" w:color="auto"/>
          </w:divBdr>
        </w:div>
        <w:div w:id="248733800">
          <w:marLeft w:val="0"/>
          <w:marRight w:val="0"/>
          <w:marTop w:val="0"/>
          <w:marBottom w:val="0"/>
          <w:divBdr>
            <w:top w:val="none" w:sz="0" w:space="0" w:color="auto"/>
            <w:left w:val="none" w:sz="0" w:space="0" w:color="auto"/>
            <w:bottom w:val="none" w:sz="0" w:space="0" w:color="auto"/>
            <w:right w:val="none" w:sz="0" w:space="0" w:color="auto"/>
          </w:divBdr>
        </w:div>
        <w:div w:id="303631376">
          <w:marLeft w:val="0"/>
          <w:marRight w:val="0"/>
          <w:marTop w:val="0"/>
          <w:marBottom w:val="0"/>
          <w:divBdr>
            <w:top w:val="none" w:sz="0" w:space="0" w:color="auto"/>
            <w:left w:val="none" w:sz="0" w:space="0" w:color="auto"/>
            <w:bottom w:val="none" w:sz="0" w:space="0" w:color="auto"/>
            <w:right w:val="none" w:sz="0" w:space="0" w:color="auto"/>
          </w:divBdr>
        </w:div>
        <w:div w:id="420489042">
          <w:marLeft w:val="0"/>
          <w:marRight w:val="0"/>
          <w:marTop w:val="0"/>
          <w:marBottom w:val="0"/>
          <w:divBdr>
            <w:top w:val="none" w:sz="0" w:space="0" w:color="auto"/>
            <w:left w:val="none" w:sz="0" w:space="0" w:color="auto"/>
            <w:bottom w:val="none" w:sz="0" w:space="0" w:color="auto"/>
            <w:right w:val="none" w:sz="0" w:space="0" w:color="auto"/>
          </w:divBdr>
        </w:div>
        <w:div w:id="537209117">
          <w:marLeft w:val="0"/>
          <w:marRight w:val="0"/>
          <w:marTop w:val="0"/>
          <w:marBottom w:val="0"/>
          <w:divBdr>
            <w:top w:val="none" w:sz="0" w:space="0" w:color="auto"/>
            <w:left w:val="none" w:sz="0" w:space="0" w:color="auto"/>
            <w:bottom w:val="none" w:sz="0" w:space="0" w:color="auto"/>
            <w:right w:val="none" w:sz="0" w:space="0" w:color="auto"/>
          </w:divBdr>
        </w:div>
        <w:div w:id="541941778">
          <w:marLeft w:val="0"/>
          <w:marRight w:val="0"/>
          <w:marTop w:val="0"/>
          <w:marBottom w:val="0"/>
          <w:divBdr>
            <w:top w:val="none" w:sz="0" w:space="0" w:color="auto"/>
            <w:left w:val="none" w:sz="0" w:space="0" w:color="auto"/>
            <w:bottom w:val="none" w:sz="0" w:space="0" w:color="auto"/>
            <w:right w:val="none" w:sz="0" w:space="0" w:color="auto"/>
          </w:divBdr>
        </w:div>
        <w:div w:id="548611488">
          <w:marLeft w:val="0"/>
          <w:marRight w:val="0"/>
          <w:marTop w:val="0"/>
          <w:marBottom w:val="0"/>
          <w:divBdr>
            <w:top w:val="none" w:sz="0" w:space="0" w:color="auto"/>
            <w:left w:val="none" w:sz="0" w:space="0" w:color="auto"/>
            <w:bottom w:val="none" w:sz="0" w:space="0" w:color="auto"/>
            <w:right w:val="none" w:sz="0" w:space="0" w:color="auto"/>
          </w:divBdr>
        </w:div>
        <w:div w:id="601030692">
          <w:marLeft w:val="0"/>
          <w:marRight w:val="0"/>
          <w:marTop w:val="0"/>
          <w:marBottom w:val="0"/>
          <w:divBdr>
            <w:top w:val="none" w:sz="0" w:space="0" w:color="auto"/>
            <w:left w:val="none" w:sz="0" w:space="0" w:color="auto"/>
            <w:bottom w:val="none" w:sz="0" w:space="0" w:color="auto"/>
            <w:right w:val="none" w:sz="0" w:space="0" w:color="auto"/>
          </w:divBdr>
        </w:div>
        <w:div w:id="617948562">
          <w:marLeft w:val="0"/>
          <w:marRight w:val="0"/>
          <w:marTop w:val="0"/>
          <w:marBottom w:val="0"/>
          <w:divBdr>
            <w:top w:val="none" w:sz="0" w:space="0" w:color="auto"/>
            <w:left w:val="none" w:sz="0" w:space="0" w:color="auto"/>
            <w:bottom w:val="none" w:sz="0" w:space="0" w:color="auto"/>
            <w:right w:val="none" w:sz="0" w:space="0" w:color="auto"/>
          </w:divBdr>
        </w:div>
        <w:div w:id="634603721">
          <w:marLeft w:val="0"/>
          <w:marRight w:val="0"/>
          <w:marTop w:val="0"/>
          <w:marBottom w:val="0"/>
          <w:divBdr>
            <w:top w:val="none" w:sz="0" w:space="0" w:color="auto"/>
            <w:left w:val="none" w:sz="0" w:space="0" w:color="auto"/>
            <w:bottom w:val="none" w:sz="0" w:space="0" w:color="auto"/>
            <w:right w:val="none" w:sz="0" w:space="0" w:color="auto"/>
          </w:divBdr>
        </w:div>
        <w:div w:id="645168078">
          <w:marLeft w:val="0"/>
          <w:marRight w:val="0"/>
          <w:marTop w:val="0"/>
          <w:marBottom w:val="0"/>
          <w:divBdr>
            <w:top w:val="none" w:sz="0" w:space="0" w:color="auto"/>
            <w:left w:val="none" w:sz="0" w:space="0" w:color="auto"/>
            <w:bottom w:val="none" w:sz="0" w:space="0" w:color="auto"/>
            <w:right w:val="none" w:sz="0" w:space="0" w:color="auto"/>
          </w:divBdr>
        </w:div>
        <w:div w:id="730494431">
          <w:marLeft w:val="0"/>
          <w:marRight w:val="0"/>
          <w:marTop w:val="0"/>
          <w:marBottom w:val="0"/>
          <w:divBdr>
            <w:top w:val="none" w:sz="0" w:space="0" w:color="auto"/>
            <w:left w:val="none" w:sz="0" w:space="0" w:color="auto"/>
            <w:bottom w:val="none" w:sz="0" w:space="0" w:color="auto"/>
            <w:right w:val="none" w:sz="0" w:space="0" w:color="auto"/>
          </w:divBdr>
        </w:div>
        <w:div w:id="769814394">
          <w:marLeft w:val="0"/>
          <w:marRight w:val="0"/>
          <w:marTop w:val="0"/>
          <w:marBottom w:val="0"/>
          <w:divBdr>
            <w:top w:val="none" w:sz="0" w:space="0" w:color="auto"/>
            <w:left w:val="none" w:sz="0" w:space="0" w:color="auto"/>
            <w:bottom w:val="none" w:sz="0" w:space="0" w:color="auto"/>
            <w:right w:val="none" w:sz="0" w:space="0" w:color="auto"/>
          </w:divBdr>
        </w:div>
        <w:div w:id="841431712">
          <w:marLeft w:val="0"/>
          <w:marRight w:val="0"/>
          <w:marTop w:val="0"/>
          <w:marBottom w:val="0"/>
          <w:divBdr>
            <w:top w:val="none" w:sz="0" w:space="0" w:color="auto"/>
            <w:left w:val="none" w:sz="0" w:space="0" w:color="auto"/>
            <w:bottom w:val="none" w:sz="0" w:space="0" w:color="auto"/>
            <w:right w:val="none" w:sz="0" w:space="0" w:color="auto"/>
          </w:divBdr>
        </w:div>
        <w:div w:id="1012604110">
          <w:marLeft w:val="0"/>
          <w:marRight w:val="0"/>
          <w:marTop w:val="0"/>
          <w:marBottom w:val="0"/>
          <w:divBdr>
            <w:top w:val="none" w:sz="0" w:space="0" w:color="auto"/>
            <w:left w:val="none" w:sz="0" w:space="0" w:color="auto"/>
            <w:bottom w:val="none" w:sz="0" w:space="0" w:color="auto"/>
            <w:right w:val="none" w:sz="0" w:space="0" w:color="auto"/>
          </w:divBdr>
        </w:div>
        <w:div w:id="1021517927">
          <w:marLeft w:val="0"/>
          <w:marRight w:val="0"/>
          <w:marTop w:val="0"/>
          <w:marBottom w:val="0"/>
          <w:divBdr>
            <w:top w:val="none" w:sz="0" w:space="0" w:color="auto"/>
            <w:left w:val="none" w:sz="0" w:space="0" w:color="auto"/>
            <w:bottom w:val="none" w:sz="0" w:space="0" w:color="auto"/>
            <w:right w:val="none" w:sz="0" w:space="0" w:color="auto"/>
          </w:divBdr>
        </w:div>
        <w:div w:id="1189636114">
          <w:marLeft w:val="0"/>
          <w:marRight w:val="0"/>
          <w:marTop w:val="0"/>
          <w:marBottom w:val="0"/>
          <w:divBdr>
            <w:top w:val="none" w:sz="0" w:space="0" w:color="auto"/>
            <w:left w:val="none" w:sz="0" w:space="0" w:color="auto"/>
            <w:bottom w:val="none" w:sz="0" w:space="0" w:color="auto"/>
            <w:right w:val="none" w:sz="0" w:space="0" w:color="auto"/>
          </w:divBdr>
        </w:div>
        <w:div w:id="1292901962">
          <w:marLeft w:val="0"/>
          <w:marRight w:val="0"/>
          <w:marTop w:val="0"/>
          <w:marBottom w:val="0"/>
          <w:divBdr>
            <w:top w:val="none" w:sz="0" w:space="0" w:color="auto"/>
            <w:left w:val="none" w:sz="0" w:space="0" w:color="auto"/>
            <w:bottom w:val="none" w:sz="0" w:space="0" w:color="auto"/>
            <w:right w:val="none" w:sz="0" w:space="0" w:color="auto"/>
          </w:divBdr>
        </w:div>
        <w:div w:id="1318609181">
          <w:marLeft w:val="0"/>
          <w:marRight w:val="0"/>
          <w:marTop w:val="0"/>
          <w:marBottom w:val="0"/>
          <w:divBdr>
            <w:top w:val="none" w:sz="0" w:space="0" w:color="auto"/>
            <w:left w:val="none" w:sz="0" w:space="0" w:color="auto"/>
            <w:bottom w:val="none" w:sz="0" w:space="0" w:color="auto"/>
            <w:right w:val="none" w:sz="0" w:space="0" w:color="auto"/>
          </w:divBdr>
        </w:div>
        <w:div w:id="1326780372">
          <w:marLeft w:val="0"/>
          <w:marRight w:val="0"/>
          <w:marTop w:val="0"/>
          <w:marBottom w:val="0"/>
          <w:divBdr>
            <w:top w:val="none" w:sz="0" w:space="0" w:color="auto"/>
            <w:left w:val="none" w:sz="0" w:space="0" w:color="auto"/>
            <w:bottom w:val="none" w:sz="0" w:space="0" w:color="auto"/>
            <w:right w:val="none" w:sz="0" w:space="0" w:color="auto"/>
          </w:divBdr>
        </w:div>
        <w:div w:id="1379820940">
          <w:marLeft w:val="0"/>
          <w:marRight w:val="0"/>
          <w:marTop w:val="0"/>
          <w:marBottom w:val="0"/>
          <w:divBdr>
            <w:top w:val="none" w:sz="0" w:space="0" w:color="auto"/>
            <w:left w:val="none" w:sz="0" w:space="0" w:color="auto"/>
            <w:bottom w:val="none" w:sz="0" w:space="0" w:color="auto"/>
            <w:right w:val="none" w:sz="0" w:space="0" w:color="auto"/>
          </w:divBdr>
        </w:div>
        <w:div w:id="1581674575">
          <w:marLeft w:val="0"/>
          <w:marRight w:val="0"/>
          <w:marTop w:val="0"/>
          <w:marBottom w:val="0"/>
          <w:divBdr>
            <w:top w:val="none" w:sz="0" w:space="0" w:color="auto"/>
            <w:left w:val="none" w:sz="0" w:space="0" w:color="auto"/>
            <w:bottom w:val="none" w:sz="0" w:space="0" w:color="auto"/>
            <w:right w:val="none" w:sz="0" w:space="0" w:color="auto"/>
          </w:divBdr>
        </w:div>
        <w:div w:id="1646857890">
          <w:marLeft w:val="0"/>
          <w:marRight w:val="0"/>
          <w:marTop w:val="0"/>
          <w:marBottom w:val="0"/>
          <w:divBdr>
            <w:top w:val="none" w:sz="0" w:space="0" w:color="auto"/>
            <w:left w:val="none" w:sz="0" w:space="0" w:color="auto"/>
            <w:bottom w:val="none" w:sz="0" w:space="0" w:color="auto"/>
            <w:right w:val="none" w:sz="0" w:space="0" w:color="auto"/>
          </w:divBdr>
        </w:div>
        <w:div w:id="1742943279">
          <w:marLeft w:val="0"/>
          <w:marRight w:val="0"/>
          <w:marTop w:val="0"/>
          <w:marBottom w:val="0"/>
          <w:divBdr>
            <w:top w:val="none" w:sz="0" w:space="0" w:color="auto"/>
            <w:left w:val="none" w:sz="0" w:space="0" w:color="auto"/>
            <w:bottom w:val="none" w:sz="0" w:space="0" w:color="auto"/>
            <w:right w:val="none" w:sz="0" w:space="0" w:color="auto"/>
          </w:divBdr>
        </w:div>
        <w:div w:id="1820413560">
          <w:marLeft w:val="0"/>
          <w:marRight w:val="0"/>
          <w:marTop w:val="0"/>
          <w:marBottom w:val="0"/>
          <w:divBdr>
            <w:top w:val="none" w:sz="0" w:space="0" w:color="auto"/>
            <w:left w:val="none" w:sz="0" w:space="0" w:color="auto"/>
            <w:bottom w:val="none" w:sz="0" w:space="0" w:color="auto"/>
            <w:right w:val="none" w:sz="0" w:space="0" w:color="auto"/>
          </w:divBdr>
        </w:div>
        <w:div w:id="1911227567">
          <w:marLeft w:val="0"/>
          <w:marRight w:val="0"/>
          <w:marTop w:val="0"/>
          <w:marBottom w:val="0"/>
          <w:divBdr>
            <w:top w:val="none" w:sz="0" w:space="0" w:color="auto"/>
            <w:left w:val="none" w:sz="0" w:space="0" w:color="auto"/>
            <w:bottom w:val="none" w:sz="0" w:space="0" w:color="auto"/>
            <w:right w:val="none" w:sz="0" w:space="0" w:color="auto"/>
          </w:divBdr>
        </w:div>
        <w:div w:id="1983389254">
          <w:marLeft w:val="0"/>
          <w:marRight w:val="0"/>
          <w:marTop w:val="0"/>
          <w:marBottom w:val="0"/>
          <w:divBdr>
            <w:top w:val="none" w:sz="0" w:space="0" w:color="auto"/>
            <w:left w:val="none" w:sz="0" w:space="0" w:color="auto"/>
            <w:bottom w:val="none" w:sz="0" w:space="0" w:color="auto"/>
            <w:right w:val="none" w:sz="0" w:space="0" w:color="auto"/>
          </w:divBdr>
        </w:div>
        <w:div w:id="1991327435">
          <w:marLeft w:val="0"/>
          <w:marRight w:val="0"/>
          <w:marTop w:val="0"/>
          <w:marBottom w:val="0"/>
          <w:divBdr>
            <w:top w:val="none" w:sz="0" w:space="0" w:color="auto"/>
            <w:left w:val="none" w:sz="0" w:space="0" w:color="auto"/>
            <w:bottom w:val="none" w:sz="0" w:space="0" w:color="auto"/>
            <w:right w:val="none" w:sz="0" w:space="0" w:color="auto"/>
          </w:divBdr>
        </w:div>
        <w:div w:id="2035694770">
          <w:marLeft w:val="0"/>
          <w:marRight w:val="0"/>
          <w:marTop w:val="0"/>
          <w:marBottom w:val="0"/>
          <w:divBdr>
            <w:top w:val="none" w:sz="0" w:space="0" w:color="auto"/>
            <w:left w:val="none" w:sz="0" w:space="0" w:color="auto"/>
            <w:bottom w:val="none" w:sz="0" w:space="0" w:color="auto"/>
            <w:right w:val="none" w:sz="0" w:space="0" w:color="auto"/>
          </w:divBdr>
        </w:div>
      </w:divsChild>
    </w:div>
    <w:div w:id="1963415541">
      <w:bodyDiv w:val="1"/>
      <w:marLeft w:val="0"/>
      <w:marRight w:val="0"/>
      <w:marTop w:val="0"/>
      <w:marBottom w:val="0"/>
      <w:divBdr>
        <w:top w:val="none" w:sz="0" w:space="0" w:color="auto"/>
        <w:left w:val="none" w:sz="0" w:space="0" w:color="auto"/>
        <w:bottom w:val="none" w:sz="0" w:space="0" w:color="auto"/>
        <w:right w:val="none" w:sz="0" w:space="0" w:color="auto"/>
      </w:divBdr>
    </w:div>
    <w:div w:id="1985432296">
      <w:bodyDiv w:val="1"/>
      <w:marLeft w:val="0"/>
      <w:marRight w:val="0"/>
      <w:marTop w:val="0"/>
      <w:marBottom w:val="0"/>
      <w:divBdr>
        <w:top w:val="none" w:sz="0" w:space="0" w:color="auto"/>
        <w:left w:val="none" w:sz="0" w:space="0" w:color="auto"/>
        <w:bottom w:val="none" w:sz="0" w:space="0" w:color="auto"/>
        <w:right w:val="none" w:sz="0" w:space="0" w:color="auto"/>
      </w:divBdr>
    </w:div>
    <w:div w:id="1992294792">
      <w:bodyDiv w:val="1"/>
      <w:marLeft w:val="0"/>
      <w:marRight w:val="0"/>
      <w:marTop w:val="0"/>
      <w:marBottom w:val="0"/>
      <w:divBdr>
        <w:top w:val="none" w:sz="0" w:space="0" w:color="auto"/>
        <w:left w:val="none" w:sz="0" w:space="0" w:color="auto"/>
        <w:bottom w:val="none" w:sz="0" w:space="0" w:color="auto"/>
        <w:right w:val="none" w:sz="0" w:space="0" w:color="auto"/>
      </w:divBdr>
    </w:div>
    <w:div w:id="1994487554">
      <w:bodyDiv w:val="1"/>
      <w:marLeft w:val="0"/>
      <w:marRight w:val="0"/>
      <w:marTop w:val="0"/>
      <w:marBottom w:val="0"/>
      <w:divBdr>
        <w:top w:val="none" w:sz="0" w:space="0" w:color="auto"/>
        <w:left w:val="none" w:sz="0" w:space="0" w:color="auto"/>
        <w:bottom w:val="none" w:sz="0" w:space="0" w:color="auto"/>
        <w:right w:val="none" w:sz="0" w:space="0" w:color="auto"/>
      </w:divBdr>
    </w:div>
    <w:div w:id="2007324189">
      <w:bodyDiv w:val="1"/>
      <w:marLeft w:val="0"/>
      <w:marRight w:val="0"/>
      <w:marTop w:val="0"/>
      <w:marBottom w:val="0"/>
      <w:divBdr>
        <w:top w:val="none" w:sz="0" w:space="0" w:color="auto"/>
        <w:left w:val="none" w:sz="0" w:space="0" w:color="auto"/>
        <w:bottom w:val="none" w:sz="0" w:space="0" w:color="auto"/>
        <w:right w:val="none" w:sz="0" w:space="0" w:color="auto"/>
      </w:divBdr>
    </w:div>
    <w:div w:id="2007510008">
      <w:bodyDiv w:val="1"/>
      <w:marLeft w:val="0"/>
      <w:marRight w:val="0"/>
      <w:marTop w:val="0"/>
      <w:marBottom w:val="0"/>
      <w:divBdr>
        <w:top w:val="none" w:sz="0" w:space="0" w:color="auto"/>
        <w:left w:val="none" w:sz="0" w:space="0" w:color="auto"/>
        <w:bottom w:val="none" w:sz="0" w:space="0" w:color="auto"/>
        <w:right w:val="none" w:sz="0" w:space="0" w:color="auto"/>
      </w:divBdr>
    </w:div>
    <w:div w:id="2024475699">
      <w:bodyDiv w:val="1"/>
      <w:marLeft w:val="0"/>
      <w:marRight w:val="0"/>
      <w:marTop w:val="0"/>
      <w:marBottom w:val="0"/>
      <w:divBdr>
        <w:top w:val="none" w:sz="0" w:space="0" w:color="auto"/>
        <w:left w:val="none" w:sz="0" w:space="0" w:color="auto"/>
        <w:bottom w:val="none" w:sz="0" w:space="0" w:color="auto"/>
        <w:right w:val="none" w:sz="0" w:space="0" w:color="auto"/>
      </w:divBdr>
    </w:div>
    <w:div w:id="2029334084">
      <w:bodyDiv w:val="1"/>
      <w:marLeft w:val="0"/>
      <w:marRight w:val="0"/>
      <w:marTop w:val="0"/>
      <w:marBottom w:val="0"/>
      <w:divBdr>
        <w:top w:val="none" w:sz="0" w:space="0" w:color="auto"/>
        <w:left w:val="none" w:sz="0" w:space="0" w:color="auto"/>
        <w:bottom w:val="none" w:sz="0" w:space="0" w:color="auto"/>
        <w:right w:val="none" w:sz="0" w:space="0" w:color="auto"/>
      </w:divBdr>
    </w:div>
    <w:div w:id="2032098078">
      <w:bodyDiv w:val="1"/>
      <w:marLeft w:val="0"/>
      <w:marRight w:val="0"/>
      <w:marTop w:val="0"/>
      <w:marBottom w:val="0"/>
      <w:divBdr>
        <w:top w:val="none" w:sz="0" w:space="0" w:color="auto"/>
        <w:left w:val="none" w:sz="0" w:space="0" w:color="auto"/>
        <w:bottom w:val="none" w:sz="0" w:space="0" w:color="auto"/>
        <w:right w:val="none" w:sz="0" w:space="0" w:color="auto"/>
      </w:divBdr>
    </w:div>
    <w:div w:id="2044088381">
      <w:bodyDiv w:val="1"/>
      <w:marLeft w:val="0"/>
      <w:marRight w:val="0"/>
      <w:marTop w:val="0"/>
      <w:marBottom w:val="0"/>
      <w:divBdr>
        <w:top w:val="none" w:sz="0" w:space="0" w:color="auto"/>
        <w:left w:val="none" w:sz="0" w:space="0" w:color="auto"/>
        <w:bottom w:val="none" w:sz="0" w:space="0" w:color="auto"/>
        <w:right w:val="none" w:sz="0" w:space="0" w:color="auto"/>
      </w:divBdr>
    </w:div>
    <w:div w:id="2060282488">
      <w:bodyDiv w:val="1"/>
      <w:marLeft w:val="0"/>
      <w:marRight w:val="0"/>
      <w:marTop w:val="0"/>
      <w:marBottom w:val="0"/>
      <w:divBdr>
        <w:top w:val="none" w:sz="0" w:space="0" w:color="auto"/>
        <w:left w:val="none" w:sz="0" w:space="0" w:color="auto"/>
        <w:bottom w:val="none" w:sz="0" w:space="0" w:color="auto"/>
        <w:right w:val="none" w:sz="0" w:space="0" w:color="auto"/>
      </w:divBdr>
    </w:div>
    <w:div w:id="2072920572">
      <w:bodyDiv w:val="1"/>
      <w:marLeft w:val="0"/>
      <w:marRight w:val="0"/>
      <w:marTop w:val="0"/>
      <w:marBottom w:val="0"/>
      <w:divBdr>
        <w:top w:val="none" w:sz="0" w:space="0" w:color="auto"/>
        <w:left w:val="none" w:sz="0" w:space="0" w:color="auto"/>
        <w:bottom w:val="none" w:sz="0" w:space="0" w:color="auto"/>
        <w:right w:val="none" w:sz="0" w:space="0" w:color="auto"/>
      </w:divBdr>
    </w:div>
    <w:div w:id="2076857920">
      <w:bodyDiv w:val="1"/>
      <w:marLeft w:val="0"/>
      <w:marRight w:val="0"/>
      <w:marTop w:val="0"/>
      <w:marBottom w:val="0"/>
      <w:divBdr>
        <w:top w:val="none" w:sz="0" w:space="0" w:color="auto"/>
        <w:left w:val="none" w:sz="0" w:space="0" w:color="auto"/>
        <w:bottom w:val="none" w:sz="0" w:space="0" w:color="auto"/>
        <w:right w:val="none" w:sz="0" w:space="0" w:color="auto"/>
      </w:divBdr>
    </w:div>
    <w:div w:id="2082756019">
      <w:bodyDiv w:val="1"/>
      <w:marLeft w:val="0"/>
      <w:marRight w:val="0"/>
      <w:marTop w:val="0"/>
      <w:marBottom w:val="0"/>
      <w:divBdr>
        <w:top w:val="none" w:sz="0" w:space="0" w:color="auto"/>
        <w:left w:val="none" w:sz="0" w:space="0" w:color="auto"/>
        <w:bottom w:val="none" w:sz="0" w:space="0" w:color="auto"/>
        <w:right w:val="none" w:sz="0" w:space="0" w:color="auto"/>
      </w:divBdr>
    </w:div>
    <w:div w:id="2086799099">
      <w:bodyDiv w:val="1"/>
      <w:marLeft w:val="0"/>
      <w:marRight w:val="0"/>
      <w:marTop w:val="0"/>
      <w:marBottom w:val="0"/>
      <w:divBdr>
        <w:top w:val="none" w:sz="0" w:space="0" w:color="auto"/>
        <w:left w:val="none" w:sz="0" w:space="0" w:color="auto"/>
        <w:bottom w:val="none" w:sz="0" w:space="0" w:color="auto"/>
        <w:right w:val="none" w:sz="0" w:space="0" w:color="auto"/>
      </w:divBdr>
    </w:div>
    <w:div w:id="2092700906">
      <w:bodyDiv w:val="1"/>
      <w:marLeft w:val="0"/>
      <w:marRight w:val="0"/>
      <w:marTop w:val="0"/>
      <w:marBottom w:val="0"/>
      <w:divBdr>
        <w:top w:val="none" w:sz="0" w:space="0" w:color="auto"/>
        <w:left w:val="none" w:sz="0" w:space="0" w:color="auto"/>
        <w:bottom w:val="none" w:sz="0" w:space="0" w:color="auto"/>
        <w:right w:val="none" w:sz="0" w:space="0" w:color="auto"/>
      </w:divBdr>
    </w:div>
    <w:div w:id="2100516693">
      <w:bodyDiv w:val="1"/>
      <w:marLeft w:val="0"/>
      <w:marRight w:val="0"/>
      <w:marTop w:val="0"/>
      <w:marBottom w:val="0"/>
      <w:divBdr>
        <w:top w:val="none" w:sz="0" w:space="0" w:color="auto"/>
        <w:left w:val="none" w:sz="0" w:space="0" w:color="auto"/>
        <w:bottom w:val="none" w:sz="0" w:space="0" w:color="auto"/>
        <w:right w:val="none" w:sz="0" w:space="0" w:color="auto"/>
      </w:divBdr>
    </w:div>
    <w:div w:id="2107648406">
      <w:bodyDiv w:val="1"/>
      <w:marLeft w:val="0"/>
      <w:marRight w:val="0"/>
      <w:marTop w:val="0"/>
      <w:marBottom w:val="0"/>
      <w:divBdr>
        <w:top w:val="none" w:sz="0" w:space="0" w:color="auto"/>
        <w:left w:val="none" w:sz="0" w:space="0" w:color="auto"/>
        <w:bottom w:val="none" w:sz="0" w:space="0" w:color="auto"/>
        <w:right w:val="none" w:sz="0" w:space="0" w:color="auto"/>
      </w:divBdr>
      <w:divsChild>
        <w:div w:id="413162686">
          <w:marLeft w:val="0"/>
          <w:marRight w:val="0"/>
          <w:marTop w:val="0"/>
          <w:marBottom w:val="0"/>
          <w:divBdr>
            <w:top w:val="none" w:sz="0" w:space="0" w:color="auto"/>
            <w:left w:val="none" w:sz="0" w:space="0" w:color="auto"/>
            <w:bottom w:val="none" w:sz="0" w:space="0" w:color="auto"/>
            <w:right w:val="none" w:sz="0" w:space="0" w:color="auto"/>
          </w:divBdr>
        </w:div>
        <w:div w:id="1723628877">
          <w:marLeft w:val="0"/>
          <w:marRight w:val="0"/>
          <w:marTop w:val="0"/>
          <w:marBottom w:val="0"/>
          <w:divBdr>
            <w:top w:val="none" w:sz="0" w:space="0" w:color="auto"/>
            <w:left w:val="none" w:sz="0" w:space="0" w:color="auto"/>
            <w:bottom w:val="none" w:sz="0" w:space="0" w:color="auto"/>
            <w:right w:val="none" w:sz="0" w:space="0" w:color="auto"/>
          </w:divBdr>
        </w:div>
      </w:divsChild>
    </w:div>
    <w:div w:id="2119983309">
      <w:bodyDiv w:val="1"/>
      <w:marLeft w:val="0"/>
      <w:marRight w:val="0"/>
      <w:marTop w:val="0"/>
      <w:marBottom w:val="0"/>
      <w:divBdr>
        <w:top w:val="none" w:sz="0" w:space="0" w:color="auto"/>
        <w:left w:val="none" w:sz="0" w:space="0" w:color="auto"/>
        <w:bottom w:val="none" w:sz="0" w:space="0" w:color="auto"/>
        <w:right w:val="none" w:sz="0" w:space="0" w:color="auto"/>
      </w:divBdr>
    </w:div>
    <w:div w:id="2122719112">
      <w:bodyDiv w:val="1"/>
      <w:marLeft w:val="0"/>
      <w:marRight w:val="0"/>
      <w:marTop w:val="0"/>
      <w:marBottom w:val="0"/>
      <w:divBdr>
        <w:top w:val="none" w:sz="0" w:space="0" w:color="auto"/>
        <w:left w:val="none" w:sz="0" w:space="0" w:color="auto"/>
        <w:bottom w:val="none" w:sz="0" w:space="0" w:color="auto"/>
        <w:right w:val="none" w:sz="0" w:space="0" w:color="auto"/>
      </w:divBdr>
    </w:div>
    <w:div w:id="2132507693">
      <w:bodyDiv w:val="1"/>
      <w:marLeft w:val="0"/>
      <w:marRight w:val="0"/>
      <w:marTop w:val="0"/>
      <w:marBottom w:val="0"/>
      <w:divBdr>
        <w:top w:val="none" w:sz="0" w:space="0" w:color="auto"/>
        <w:left w:val="none" w:sz="0" w:space="0" w:color="auto"/>
        <w:bottom w:val="none" w:sz="0" w:space="0" w:color="auto"/>
        <w:right w:val="none" w:sz="0" w:space="0" w:color="auto"/>
      </w:divBdr>
    </w:div>
    <w:div w:id="2134055211">
      <w:bodyDiv w:val="1"/>
      <w:marLeft w:val="0"/>
      <w:marRight w:val="0"/>
      <w:marTop w:val="0"/>
      <w:marBottom w:val="0"/>
      <w:divBdr>
        <w:top w:val="none" w:sz="0" w:space="0" w:color="auto"/>
        <w:left w:val="none" w:sz="0" w:space="0" w:color="auto"/>
        <w:bottom w:val="none" w:sz="0" w:space="0" w:color="auto"/>
        <w:right w:val="none" w:sz="0" w:space="0" w:color="auto"/>
      </w:divBdr>
    </w:div>
    <w:div w:id="2140996583">
      <w:bodyDiv w:val="1"/>
      <w:marLeft w:val="0"/>
      <w:marRight w:val="0"/>
      <w:marTop w:val="0"/>
      <w:marBottom w:val="0"/>
      <w:divBdr>
        <w:top w:val="none" w:sz="0" w:space="0" w:color="auto"/>
        <w:left w:val="none" w:sz="0" w:space="0" w:color="auto"/>
        <w:bottom w:val="none" w:sz="0" w:space="0" w:color="auto"/>
        <w:right w:val="none" w:sz="0" w:space="0" w:color="auto"/>
      </w:divBdr>
    </w:div>
    <w:div w:id="2142191595">
      <w:bodyDiv w:val="1"/>
      <w:marLeft w:val="0"/>
      <w:marRight w:val="0"/>
      <w:marTop w:val="0"/>
      <w:marBottom w:val="0"/>
      <w:divBdr>
        <w:top w:val="none" w:sz="0" w:space="0" w:color="auto"/>
        <w:left w:val="none" w:sz="0" w:space="0" w:color="auto"/>
        <w:bottom w:val="none" w:sz="0" w:space="0" w:color="auto"/>
        <w:right w:val="none" w:sz="0" w:space="0" w:color="auto"/>
      </w:divBdr>
    </w:div>
    <w:div w:id="2145804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80.jpg"/><Relationship Id="rId21" Type="http://schemas.openxmlformats.org/officeDocument/2006/relationships/header" Target="header2.xml"/><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39.png"/><Relationship Id="rId68" Type="http://schemas.openxmlformats.org/officeDocument/2006/relationships/image" Target="media/image43.emf"/><Relationship Id="rId84" Type="http://schemas.openxmlformats.org/officeDocument/2006/relationships/image" Target="media/image51.emf"/><Relationship Id="rId89" Type="http://schemas.openxmlformats.org/officeDocument/2006/relationships/package" Target="embeddings/Microsoft_Visio_Drawing15.vsdx"/><Relationship Id="rId112" Type="http://schemas.openxmlformats.org/officeDocument/2006/relationships/image" Target="media/image75.png"/><Relationship Id="rId133" Type="http://schemas.openxmlformats.org/officeDocument/2006/relationships/image" Target="media/image96.png"/><Relationship Id="rId138" Type="http://schemas.openxmlformats.org/officeDocument/2006/relationships/image" Target="media/image101.png"/><Relationship Id="rId16" Type="http://schemas.openxmlformats.org/officeDocument/2006/relationships/hyperlink" Target="file:///C:\xampp\htdocs\websolar\041119%20SKRIPSI%20Nila%20.docx" TargetMode="External"/><Relationship Id="rId107" Type="http://schemas.openxmlformats.org/officeDocument/2006/relationships/image" Target="media/image70.png"/><Relationship Id="rId11" Type="http://schemas.openxmlformats.org/officeDocument/2006/relationships/header" Target="head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1.png"/><Relationship Id="rId58" Type="http://schemas.openxmlformats.org/officeDocument/2006/relationships/image" Target="media/image35.emf"/><Relationship Id="rId74" Type="http://schemas.openxmlformats.org/officeDocument/2006/relationships/image" Target="media/image46.emf"/><Relationship Id="rId79" Type="http://schemas.openxmlformats.org/officeDocument/2006/relationships/package" Target="embeddings/Microsoft_Visio_Drawing10.vsdx"/><Relationship Id="rId102" Type="http://schemas.openxmlformats.org/officeDocument/2006/relationships/image" Target="media/image65.png"/><Relationship Id="rId123" Type="http://schemas.openxmlformats.org/officeDocument/2006/relationships/image" Target="media/image86.jp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4.emf"/><Relationship Id="rId95" Type="http://schemas.openxmlformats.org/officeDocument/2006/relationships/image" Target="media/image58.png"/><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0.png"/><Relationship Id="rId69" Type="http://schemas.openxmlformats.org/officeDocument/2006/relationships/package" Target="embeddings/Microsoft_Visio_Drawing5.vsdx"/><Relationship Id="rId113" Type="http://schemas.openxmlformats.org/officeDocument/2006/relationships/image" Target="media/image76.png"/><Relationship Id="rId118" Type="http://schemas.openxmlformats.org/officeDocument/2006/relationships/image" Target="media/image81.jp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49.emf"/><Relationship Id="rId85" Type="http://schemas.openxmlformats.org/officeDocument/2006/relationships/package" Target="embeddings/Microsoft_Visio_Drawing13.vsdx"/><Relationship Id="rId150" Type="http://schemas.microsoft.com/office/2011/relationships/people" Target="people.xml"/><Relationship Id="rId12" Type="http://schemas.openxmlformats.org/officeDocument/2006/relationships/hyperlink" Target="file:///C:\xampp\htdocs\websolar\041119%20SKRIPSI%20Nila%20.docx" TargetMode="External"/><Relationship Id="rId17" Type="http://schemas.openxmlformats.org/officeDocument/2006/relationships/hyperlink" Target="file:///C:\xampp\htdocs\websolar\041119%20SKRIPSI%20Nila%20.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package" Target="embeddings/Microsoft_Visio_Drawing3.vsdx"/><Relationship Id="rId67" Type="http://schemas.openxmlformats.org/officeDocument/2006/relationships/package" Target="embeddings/Microsoft_Visio_Drawing4.vsdx"/><Relationship Id="rId103" Type="http://schemas.openxmlformats.org/officeDocument/2006/relationships/image" Target="media/image66.png"/><Relationship Id="rId108" Type="http://schemas.openxmlformats.org/officeDocument/2006/relationships/image" Target="media/image71.png"/><Relationship Id="rId116" Type="http://schemas.openxmlformats.org/officeDocument/2006/relationships/image" Target="media/image79.jpg"/><Relationship Id="rId124" Type="http://schemas.openxmlformats.org/officeDocument/2006/relationships/image" Target="media/image87.jpg"/><Relationship Id="rId129" Type="http://schemas.openxmlformats.org/officeDocument/2006/relationships/image" Target="media/image92.png"/><Relationship Id="rId137" Type="http://schemas.openxmlformats.org/officeDocument/2006/relationships/image" Target="media/image100.png"/><Relationship Id="rId20" Type="http://schemas.microsoft.com/office/2011/relationships/commentsExtended" Target="commentsExtended.xml"/><Relationship Id="rId41" Type="http://schemas.openxmlformats.org/officeDocument/2006/relationships/image" Target="media/image21.png"/><Relationship Id="rId54" Type="http://schemas.openxmlformats.org/officeDocument/2006/relationships/image" Target="media/image32.emf"/><Relationship Id="rId62" Type="http://schemas.openxmlformats.org/officeDocument/2006/relationships/image" Target="media/image38.png"/><Relationship Id="rId70" Type="http://schemas.openxmlformats.org/officeDocument/2006/relationships/image" Target="media/image44.emf"/><Relationship Id="rId75" Type="http://schemas.openxmlformats.org/officeDocument/2006/relationships/package" Target="embeddings/Microsoft_Visio_Drawing8.vsdx"/><Relationship Id="rId83" Type="http://schemas.openxmlformats.org/officeDocument/2006/relationships/package" Target="embeddings/Microsoft_Visio_Drawing12.vsdx"/><Relationship Id="rId88" Type="http://schemas.openxmlformats.org/officeDocument/2006/relationships/image" Target="media/image53.emf"/><Relationship Id="rId91" Type="http://schemas.openxmlformats.org/officeDocument/2006/relationships/package" Target="embeddings/Microsoft_Visio_Drawing16.vsdx"/><Relationship Id="rId96" Type="http://schemas.openxmlformats.org/officeDocument/2006/relationships/image" Target="media/image59.png"/><Relationship Id="rId111" Type="http://schemas.openxmlformats.org/officeDocument/2006/relationships/image" Target="media/image74.png"/><Relationship Id="rId132" Type="http://schemas.openxmlformats.org/officeDocument/2006/relationships/image" Target="media/image95.png"/><Relationship Id="rId140" Type="http://schemas.openxmlformats.org/officeDocument/2006/relationships/image" Target="media/image103.png"/><Relationship Id="rId145"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xampp\htdocs\websolar\041119%20SKRIPSI%20Nila%20.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emf"/><Relationship Id="rId57" Type="http://schemas.openxmlformats.org/officeDocument/2006/relationships/image" Target="media/image34.png"/><Relationship Id="rId106" Type="http://schemas.openxmlformats.org/officeDocument/2006/relationships/image" Target="media/image69.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footer" Target="footer2.xml"/><Relationship Id="rId31" Type="http://schemas.openxmlformats.org/officeDocument/2006/relationships/image" Target="media/image11.jpg"/><Relationship Id="rId44" Type="http://schemas.openxmlformats.org/officeDocument/2006/relationships/image" Target="media/image24.png"/><Relationship Id="rId52" Type="http://schemas.openxmlformats.org/officeDocument/2006/relationships/package" Target="embeddings/Microsoft_Visio_Drawing1.vsdx"/><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package" Target="embeddings/Microsoft_Visio_Drawing7.vsdx"/><Relationship Id="rId78" Type="http://schemas.openxmlformats.org/officeDocument/2006/relationships/image" Target="media/image48.emf"/><Relationship Id="rId81" Type="http://schemas.openxmlformats.org/officeDocument/2006/relationships/package" Target="embeddings/Microsoft_Visio_Drawing11.vsdx"/><Relationship Id="rId86" Type="http://schemas.openxmlformats.org/officeDocument/2006/relationships/image" Target="media/image52.emf"/><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jp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package" Target="embeddings/Microsoft_Visio_Drawing1317.vsdx"/><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xampp\htdocs\websolar\041119%20SKRIPSI%20Nila%20.docx" TargetMode="External"/><Relationship Id="rId18" Type="http://schemas.openxmlformats.org/officeDocument/2006/relationships/hyperlink" Target="file:///C:\xampp\htdocs\websolar\041119%20SKRIPSI%20Nila%20.docx" TargetMode="External"/><Relationship Id="rId39" Type="http://schemas.openxmlformats.org/officeDocument/2006/relationships/image" Target="media/image19.png"/><Relationship Id="rId109" Type="http://schemas.openxmlformats.org/officeDocument/2006/relationships/image" Target="media/image72.jpeg"/><Relationship Id="rId34" Type="http://schemas.openxmlformats.org/officeDocument/2006/relationships/image" Target="media/image14.png"/><Relationship Id="rId50" Type="http://schemas.openxmlformats.org/officeDocument/2006/relationships/package" Target="embeddings/Microsoft_Visio_Drawing.vsdx"/><Relationship Id="rId55" Type="http://schemas.openxmlformats.org/officeDocument/2006/relationships/package" Target="embeddings/Microsoft_Visio_Drawing2.vsdx"/><Relationship Id="rId76" Type="http://schemas.openxmlformats.org/officeDocument/2006/relationships/image" Target="media/image47.emf"/><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jp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package" Target="embeddings/Microsoft_Visio_Drawing6.vsdx"/><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2.emf"/><Relationship Id="rId87" Type="http://schemas.openxmlformats.org/officeDocument/2006/relationships/package" Target="embeddings/Microsoft_Visio_Drawing14.vsdx"/><Relationship Id="rId110" Type="http://schemas.openxmlformats.org/officeDocument/2006/relationships/image" Target="media/image73.jpeg"/><Relationship Id="rId115" Type="http://schemas.openxmlformats.org/officeDocument/2006/relationships/image" Target="media/image78.jpg"/><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image" Target="media/image37.png"/><Relationship Id="rId82" Type="http://schemas.openxmlformats.org/officeDocument/2006/relationships/image" Target="media/image50.emf"/><Relationship Id="rId152" Type="http://schemas.microsoft.com/office/2016/09/relationships/commentsIds" Target="commentsIds.xml"/><Relationship Id="rId19" Type="http://schemas.openxmlformats.org/officeDocument/2006/relationships/comments" Target="comments.xml"/><Relationship Id="rId14" Type="http://schemas.openxmlformats.org/officeDocument/2006/relationships/hyperlink" Target="file:///C:\xampp\htdocs\websolar\041119%20SKRIPSI%20Nila%20.docx" TargetMode="External"/><Relationship Id="rId30" Type="http://schemas.openxmlformats.org/officeDocument/2006/relationships/image" Target="media/image10.jpg"/><Relationship Id="rId35" Type="http://schemas.openxmlformats.org/officeDocument/2006/relationships/image" Target="media/image15.jpeg"/><Relationship Id="rId56" Type="http://schemas.openxmlformats.org/officeDocument/2006/relationships/image" Target="media/image33.png"/><Relationship Id="rId77" Type="http://schemas.openxmlformats.org/officeDocument/2006/relationships/package" Target="embeddings/Microsoft_Visio_Drawing9.vsdx"/><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emf"/><Relationship Id="rId8" Type="http://schemas.openxmlformats.org/officeDocument/2006/relationships/image" Target="media/image1.png"/><Relationship Id="rId51" Type="http://schemas.openxmlformats.org/officeDocument/2006/relationships/image" Target="media/image30.emf"/><Relationship Id="rId72" Type="http://schemas.openxmlformats.org/officeDocument/2006/relationships/image" Target="media/image45.emf"/><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jpg"/><Relationship Id="rId142" Type="http://schemas.openxmlformats.org/officeDocument/2006/relationships/image" Target="media/image10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Rat17</b:Tag>
    <b:SourceType>JournalArticle</b:SourceType>
    <b:Guid>{A21E431D-C6B4-45BD-8CC9-352B90F3AB62}</b:Guid>
    <b:Author>
      <b:Author>
        <b:NameList>
          <b:Person>
            <b:Last>Aisuwarya</b:Last>
            <b:First>Ratna </b:First>
          </b:Person>
          <b:Person>
            <b:Last>Annafi</b:Last>
            <b:First>Raihan</b:First>
          </b:Person>
        </b:NameList>
      </b:Author>
    </b:Author>
    <b:Title>Pengendali Fuzzy Logic Controller untuk Pengendalian Kecepatan Roda Pada Mobile Robot Pada Variasi nilai SetPoint</b:Title>
    <b:JournalName>Pengendali Fuzzy Logic Controller untuk Pengendalian Kecepatan Roda Pada Mobile Robot Pada Variasi nilai SetPoint</b:JournalName>
    <b:Year>2017</b:Year>
    <b:Pages>1</b:Pages>
    <b:RefOrder>12</b:RefOrder>
  </b:Source>
  <b:Source>
    <b:Tag>Muh18</b:Tag>
    <b:SourceType>JournalArticle</b:SourceType>
    <b:Guid>{1D54AD7F-DD43-40E6-895B-87E6EF18F865}</b:Guid>
    <b:Author>
      <b:Author>
        <b:NameList>
          <b:Person>
            <b:Last>Saputra</b:Last>
            <b:Middle>Adhijaya</b:Middle>
            <b:First>Muhammad</b:First>
          </b:Person>
        </b:NameList>
      </b:Author>
    </b:Author>
    <b:Title>Inovasi Peningkatan Efisiensi Panel Surya Berbasis Fresnel Solar Concentrator dan Solar Tracker</b:Title>
    <b:JournalName>Journal Electro</b:JournalName>
    <b:Year>2014</b:Year>
    <b:Pages>2</b:Pages>
    <b:RefOrder>8</b:RefOrder>
  </b:Source>
  <b:Source>
    <b:Tag>Ori17</b:Tag>
    <b:SourceType>JournalArticle</b:SourceType>
    <b:Guid>{F11C8D09-43F2-4482-A0CD-F5D45A607415}</b:Guid>
    <b:Author>
      <b:Author>
        <b:NameList>
          <b:Person>
            <b:Last>Sulaiman</b:Last>
            <b:Middle>Krianto</b:Middle>
            <b:First>Oris</b:First>
          </b:Person>
        </b:NameList>
      </b:Author>
    </b:Author>
    <b:Title>Sistem Internet Of Things (IoT) Berbasis Cload Computing Dalam Campus Area Network</b:Title>
    <b:JournalName>Information System</b:JournalName>
    <b:Year>2017</b:Year>
    <b:Pages>2</b:Pages>
    <b:RefOrder>11</b:RefOrder>
  </b:Source>
  <b:Source>
    <b:Tag>Kho11</b:Tag>
    <b:SourceType>JournalArticle</b:SourceType>
    <b:Guid>{FA446361-A25B-4FC0-B0EF-07519AF37EA0}</b:Guid>
    <b:Author>
      <b:Author>
        <b:NameList>
          <b:Person>
            <b:Last>Ahmad</b:Last>
            <b:First>Kholid</b:First>
          </b:Person>
        </b:NameList>
      </b:Author>
    </b:Author>
    <b:Title>Pembangkit Listrik tenaga Surya dan Penerapan Untuk Daerah Terpencil</b:Title>
    <b:JournalName>Pusat Pengkajian dan Penerapan Teknologi Konversi dan Konservasi Energi, BPP-Teknologi</b:JournalName>
    <b:Year>2011</b:Year>
    <b:Pages>2</b:Pages>
    <b:RefOrder>14</b:RefOrder>
  </b:Source>
  <b:Source>
    <b:Tag>Tun15</b:Tag>
    <b:SourceType>JournalArticle</b:SourceType>
    <b:Guid>{9D7A3DCD-67FC-473C-80DC-3BE25EE7ECF7}</b:Guid>
    <b:Author>
      <b:Author>
        <b:NameList>
          <b:Person>
            <b:Last>Madyanto</b:Last>
            <b:Middle>Dwi</b:Middle>
            <b:First>Tunjung</b:First>
          </b:Person>
        </b:NameList>
      </b:Author>
    </b:Author>
    <b:Title>Pengontrolan Suhu Menggunakan Fuzzy PID Pada Model Sistem Hipertemia</b:Title>
    <b:JournalName>ResearchGate</b:JournalName>
    <b:Year>2010</b:Year>
    <b:Pages>2</b:Pages>
    <b:RefOrder>15</b:RefOrder>
  </b:Source>
  <b:Source>
    <b:Tag>IWG14</b:Tag>
    <b:SourceType>JournalArticle</b:SourceType>
    <b:Guid>{0858F0EE-02B3-4652-8E71-1C23374A556B}</b:Guid>
    <b:Author>
      <b:Author>
        <b:NameList>
          <b:Person>
            <b:Last>Anggara</b:Last>
          </b:Person>
          <b:Person>
            <b:Last>Kumara</b:Last>
            <b:Middle>Nyoman Satya </b:Middle>
            <b:First>I </b:First>
          </b:Person>
          <b:Person>
            <b:Last>Giriantari</b:Last>
            <b:First>Ida </b:First>
          </b:Person>
        </b:NameList>
      </b:Author>
    </b:Author>
    <b:Title>Studi Terhadap Unjuk kerja Pembangkit Listrik Tenaga Surya 1,9 KW dI UNIVERSITAS UDAYANA BUKIT JIMBARAN</b:Title>
    <b:JournalName>ResearchGate</b:JournalName>
    <b:Year>2014</b:Year>
    <b:Pages>2-3</b:Pages>
    <b:RefOrder>1</b:RefOrder>
  </b:Source>
  <b:Source>
    <b:Tag>Tah18</b:Tag>
    <b:SourceType>JournalArticle</b:SourceType>
    <b:Guid>{E917E69E-E479-48EA-86B9-4BA576061484}</b:Guid>
    <b:Author>
      <b:Author>
        <b:NameList>
          <b:Person>
            <b:Last>Prahara</b:Last>
            <b:First>Tahan</b:First>
          </b:Person>
        </b:NameList>
      </b:Author>
    </b:Author>
    <b:Title>Sistem Kontrol Cerdas Pelacak Sumber Cahaya Menggunakan Kontrol Proportional Integral Derivative (PID)</b:Title>
    <b:JournalName>Journal of Information Education</b:JournalName>
    <b:Year>2018</b:Year>
    <b:Pages>1</b:Pages>
    <b:RefOrder>4</b:RefOrder>
  </b:Source>
  <b:Source>
    <b:Tag>Pan15</b:Tag>
    <b:SourceType>JournalArticle</b:SourceType>
    <b:Guid>{87C3DF28-B233-4EA4-B73E-644B7F784B8C}</b:Guid>
    <b:Author>
      <b:Author>
        <b:NameList>
          <b:Person>
            <b:Last>Pangestuningtyas</b:Last>
          </b:Person>
        </b:NameList>
      </b:Author>
    </b:Author>
    <b:Title>Analisis Pengaruh Sudut Kemiringan Panel Surya Terhadap Radiasi Matahari Yang Diterima oleh Panel Surya Tipe Array  Tetap</b:Title>
    <b:JournalName>Transient</b:JournalName>
    <b:Year>2013</b:Year>
    <b:Pages>3</b:Pages>
    <b:RefOrder>3</b:RefOrder>
  </b:Source>
  <b:Source>
    <b:Tag>Ira14</b:Tag>
    <b:SourceType>JournalArticle</b:SourceType>
    <b:Guid>{0ED121D8-C253-4240-BF55-CA6CFD47116A}</b:Guid>
    <b:Author>
      <b:Author>
        <b:NameList>
          <b:Person>
            <b:Last>Rahardjo</b:Last>
            <b:First>Irawan</b:First>
          </b:Person>
          <b:Person>
            <b:Last>Fitriana</b:Last>
            <b:First>Ira</b:First>
          </b:Person>
        </b:NameList>
      </b:Author>
    </b:Author>
    <b:Title>Analisis Potensi Pembangkit Listrik Tenaga Surya di Indonesia </b:Title>
    <b:JournalName>Analisis Potensi Pembangkit Listrik Tenaga Surya di Indonesia </b:JournalName>
    <b:Year>2014</b:Year>
    <b:Pages>4</b:Pages>
    <b:RefOrder>2</b:RefOrder>
  </b:Source>
  <b:Source>
    <b:Tag>Emi16</b:Tag>
    <b:SourceType>JournalArticle</b:SourceType>
    <b:Guid>{98679239-8EC5-4EAD-A45F-771D576F2DA4}</b:Guid>
    <b:Author>
      <b:Author>
        <b:NameList>
          <b:Person>
            <b:Last>Pahlevi</b:Last>
            <b:Middle>Lutvi</b:Middle>
            <b:First>Emir</b:First>
          </b:Person>
          <b:Person>
            <b:Last>Yana</b:Last>
            <b:First>Syiska</b:First>
          </b:Person>
        </b:NameList>
      </b:Author>
    </b:Author>
    <b:Title>Pengaturan Pitch Angle Turbin Angin Berbasis Kendali Logika Fuzzy (Aplikasi Pada Data Angin Daerah Medan Tuntungan dan sekitarnya</b:Title>
    <b:JournalName>Singuda Ensikom</b:JournalName>
    <b:Year>2016</b:Year>
    <b:Pages>1</b:Pages>
    <b:RefOrder>6</b:RefOrder>
  </b:Source>
  <b:Source>
    <b:Tag>Wah17</b:Tag>
    <b:SourceType>JournalArticle</b:SourceType>
    <b:Guid>{BF1A30FF-E819-4E77-84B4-40A8B7A93A7E}</b:Guid>
    <b:Author>
      <b:Author>
        <b:NameList>
          <b:Person>
            <b:Last>Wahab</b:Last>
            <b:First>Faisal</b:First>
          </b:Person>
          <b:Person>
            <b:Last>Sumardiono</b:Last>
            <b:First>Arif</b:First>
          </b:Person>
          <b:Person>
            <b:Last>Tahtawi</b:Last>
            <b:Middle>Al</b:Middle>
            <b:First>Adnan Rafi</b:First>
          </b:Person>
        </b:NameList>
      </b:Author>
    </b:Author>
    <b:Title>Desain dan Purwarupa Fuzzy Logic Controluntuk Pengendalian Suhu Ruangan</b:Title>
    <b:JournalName>Jurnal Teknologi Rekayasa</b:JournalName>
    <b:Year>2017</b:Year>
    <b:Pages>1-8</b:Pages>
    <b:LCID>en-US</b:LCID>
    <b:RefOrder>7</b:RefOrder>
  </b:Source>
  <b:Source>
    <b:Tag>Irk</b:Tag>
    <b:SourceType>JournalArticle</b:SourceType>
    <b:Guid>{58A266FF-EF8C-4D4D-8276-04C96D36CCC1}</b:Guid>
    <b:Title>Simulasi Kontrol Temperatur Berbasis Fuzzy Logic untuk Tabung Sampel Minyak Bumi pada Metode Direct Subsurface Sampling</b:Title>
    <b:Author>
      <b:Author>
        <b:NameList>
          <b:Person>
            <b:First>Irkhos</b:First>
          </b:Person>
          <b:Person>
            <b:First>Suprijadi</b:First>
          </b:Person>
        </b:NameList>
      </b:Author>
    </b:Author>
    <b:RefOrder>16</b:RefOrder>
  </b:Source>
  <b:Source>
    <b:Tag>ZAN15</b:Tag>
    <b:SourceType>JournalArticle</b:SourceType>
    <b:Guid>{6EAFC895-EE10-4F33-B784-065513476BFA}</b:Guid>
    <b:Title>Perbandingan Kontrol Fuzzy dan PID pada Pemanas Fuel Gas</b:Title>
    <b:JournalName>Jurnal Teknologi Kimia Unimal</b:JournalName>
    <b:Year>2015</b:Year>
    <b:Pages>1-18</b:Pages>
    <b:Author>
      <b:Author>
        <b:NameList>
          <b:Person>
            <b:Last>ZA</b:Last>
            <b:First>Nasrul</b:First>
          </b:Person>
          <b:Person>
            <b:Last>Maulinda</b:Last>
            <b:First>Leni</b:First>
          </b:Person>
        </b:NameList>
      </b:Author>
    </b:Author>
    <b:RefOrder>5</b:RefOrder>
  </b:Source>
  <b:Source>
    <b:Tag>Dwi15</b:Tag>
    <b:SourceType>Book</b:SourceType>
    <b:Guid>{DB5EC842-E48A-46C1-AB85-3871E82C9A42}</b:Guid>
    <b:Title>Perancangan dan Pembuatan Sistem Informasi Simpan Pinjam Pada Koperasi Pegawai Republik Indonesia (KP-RI)  "DIAN PATIRANA" Berbasis Web</b:Title>
    <b:Year>2015</b:Year>
    <b:Author>
      <b:Author>
        <b:NameList>
          <b:Person>
            <b:Last>Febrianto</b:Last>
            <b:First>Dwi</b:First>
            <b:Middle>Andika</b:Middle>
          </b:Person>
        </b:NameList>
      </b:Author>
    </b:Author>
    <b:City>Jember</b:City>
    <b:Publisher>Universitas Jember</b:Publisher>
    <b:RefOrder>10</b:RefOrder>
  </b:Source>
  <b:Source>
    <b:Tag>Suo18</b:Tag>
    <b:SourceType>Book</b:SourceType>
    <b:Guid>{D7A87A30-0AA8-4976-A019-E3F21249627F}</b:Guid>
    <b:Title>Rancang bangun alat pendeteksi intensitas cahaya berbasis Sensor Light Dependent Resistance (LDR)</b:Title>
    <b:Year>2018</b:Year>
    <b:City>Manado</b:City>
    <b:Publisher>Universitas Sam Ratulangi</b:Publisher>
    <b:Author>
      <b:Author>
        <b:NameList>
          <b:Person>
            <b:Last>Suoth</b:Last>
            <b:Middle>Albert </b:Middle>
            <b:First>Verna </b:First>
          </b:Person>
          <b:Person>
            <b:Last>Mosey</b:Last>
            <b:Middle>I.R</b:Middle>
            <b:First>Handy</b:First>
          </b:Person>
          <b:Person>
            <b:Last>Telleng</b:Last>
            <b:Middle>Ch.</b:Middle>
            <b:First>Richard</b:First>
          </b:Person>
        </b:NameList>
      </b:Author>
    </b:Author>
    <b:RefOrder>9</b:RefOrder>
  </b:Source>
  <b:Source>
    <b:Tag>Mus17</b:Tag>
    <b:SourceType>JournalArticle</b:SourceType>
    <b:Guid>{FFCE4C2F-5E27-41E7-8A97-915821A2FDE2}</b:Guid>
    <b:Title>Design and Implementation of Dual-Axis Solar Tracking System</b:Title>
    <b:Year>2017</b:Year>
    <b:JournalName>IARJSET</b:JournalName>
    <b:Pages>2</b:Pages>
    <b:Author>
      <b:Author>
        <b:NameList>
          <b:Person>
            <b:Last>Mustafa</b:Last>
            <b:Middle>M</b:Middle>
            <b:First>Fathi</b:First>
          </b:Person>
          <b:Person>
            <b:Last>Ahmed</b:Last>
            <b:Middle>A</b:Middle>
            <b:First>Seif</b:First>
          </b:Person>
        </b:NameList>
      </b:Author>
    </b:Author>
    <b:RefOrder>13</b:RefOrder>
  </b:Source>
</b:Sources>
</file>

<file path=customXml/itemProps1.xml><?xml version="1.0" encoding="utf-8"?>
<ds:datastoreItem xmlns:ds="http://schemas.openxmlformats.org/officeDocument/2006/customXml" ds:itemID="{6DC2843E-5F27-435A-A11F-C7A30C2C5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TotalTime>
  <Pages>120</Pages>
  <Words>29888</Words>
  <Characters>170364</Characters>
  <Application>Microsoft Office Word</Application>
  <DocSecurity>0</DocSecurity>
  <Lines>1419</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Choirul</dc:creator>
  <cp:keywords/>
  <dc:description/>
  <cp:lastModifiedBy>Windows User</cp:lastModifiedBy>
  <cp:revision>21</cp:revision>
  <cp:lastPrinted>2019-05-29T06:53:00Z</cp:lastPrinted>
  <dcterms:created xsi:type="dcterms:W3CDTF">2019-11-03T19:50:00Z</dcterms:created>
  <dcterms:modified xsi:type="dcterms:W3CDTF">2019-11-05T14:04:00Z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id="iIccRuCn"/&gt;&lt;style id="http://www.zotero.org/styles/apa" locale="id-ID"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